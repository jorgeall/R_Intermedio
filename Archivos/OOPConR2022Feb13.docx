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7DDE18" w14:textId="161A05B4" w:rsidR="001047D8" w:rsidRDefault="001047D8" w:rsidP="001047D8">
      <w:pPr>
        <w:autoSpaceDE w:val="0"/>
        <w:autoSpaceDN w:val="0"/>
        <w:adjustRightInd w:val="0"/>
        <w:rPr>
          <w:rFonts w:ascii="TimesNewRoman,BoldItalic" w:hAnsi="TimesNewRoman,BoldItalic" w:cs="TimesNewRoman,BoldItalic"/>
          <w:b/>
          <w:bCs/>
          <w:i/>
          <w:iCs/>
          <w:color w:val="FFFFFF"/>
          <w:lang w:val="es-ES"/>
        </w:rPr>
      </w:pPr>
      <w:r>
        <w:rPr>
          <w:rFonts w:ascii="TimesNewRoman,BoldItalic" w:hAnsi="TimesNewRoman,BoldItalic" w:cs="TimesNewRoman,BoldItalic"/>
          <w:b/>
          <w:bCs/>
          <w:i/>
          <w:iCs/>
          <w:color w:val="FFFFFF"/>
          <w:lang w:val="es-ES"/>
        </w:rPr>
        <w:t>21118de Navarra</w:t>
      </w:r>
    </w:p>
    <w:p w14:paraId="4EBE182F" w14:textId="251C6F2E" w:rsidR="00F019B9" w:rsidRDefault="00F019B9" w:rsidP="001047D8">
      <w:pPr>
        <w:autoSpaceDE w:val="0"/>
        <w:autoSpaceDN w:val="0"/>
        <w:adjustRightInd w:val="0"/>
        <w:jc w:val="center"/>
        <w:rPr>
          <w:rFonts w:ascii="Arial Narrow" w:hAnsi="Arial Narrow" w:cs="TimesNewRoman"/>
          <w:color w:val="000000"/>
          <w:sz w:val="72"/>
          <w:szCs w:val="72"/>
          <w:lang w:val="es-ES"/>
        </w:rPr>
      </w:pPr>
    </w:p>
    <w:p w14:paraId="74202ECA" w14:textId="51081CEE" w:rsidR="00493E99" w:rsidRDefault="00493E99" w:rsidP="001047D8">
      <w:pPr>
        <w:autoSpaceDE w:val="0"/>
        <w:autoSpaceDN w:val="0"/>
        <w:adjustRightInd w:val="0"/>
        <w:jc w:val="center"/>
        <w:rPr>
          <w:ins w:id="2" w:author="Ernesto del Puerto" w:date="2022-02-21T17:42:00Z"/>
          <w:rFonts w:ascii="Arial Narrow" w:hAnsi="Arial Narrow" w:cs="TimesNewRoman"/>
          <w:color w:val="000000"/>
          <w:sz w:val="72"/>
          <w:szCs w:val="72"/>
          <w:lang w:val="es-ES"/>
        </w:rPr>
      </w:pPr>
    </w:p>
    <w:p w14:paraId="3F4AC954" w14:textId="445E3D5E" w:rsidR="00E30357" w:rsidRDefault="00E30357" w:rsidP="001047D8">
      <w:pPr>
        <w:autoSpaceDE w:val="0"/>
        <w:autoSpaceDN w:val="0"/>
        <w:adjustRightInd w:val="0"/>
        <w:jc w:val="center"/>
        <w:rPr>
          <w:ins w:id="3" w:author="Ernesto del Puerto" w:date="2022-02-21T17:42:00Z"/>
          <w:rFonts w:ascii="Arial Narrow" w:hAnsi="Arial Narrow" w:cs="TimesNewRoman"/>
          <w:color w:val="000000"/>
          <w:sz w:val="72"/>
          <w:szCs w:val="72"/>
          <w:lang w:val="es-ES"/>
        </w:rPr>
      </w:pPr>
    </w:p>
    <w:p w14:paraId="6E65182A" w14:textId="77777777" w:rsidR="00E30357" w:rsidRDefault="00E30357" w:rsidP="001047D8">
      <w:pPr>
        <w:autoSpaceDE w:val="0"/>
        <w:autoSpaceDN w:val="0"/>
        <w:adjustRightInd w:val="0"/>
        <w:jc w:val="center"/>
        <w:rPr>
          <w:rFonts w:ascii="Arial Narrow" w:hAnsi="Arial Narrow" w:cs="TimesNewRoman"/>
          <w:color w:val="000000"/>
          <w:sz w:val="72"/>
          <w:szCs w:val="72"/>
          <w:lang w:val="es-ES"/>
        </w:rPr>
      </w:pPr>
    </w:p>
    <w:p w14:paraId="26312861" w14:textId="77777777" w:rsidR="00493E99" w:rsidRDefault="00493E99" w:rsidP="001047D8">
      <w:pPr>
        <w:autoSpaceDE w:val="0"/>
        <w:autoSpaceDN w:val="0"/>
        <w:adjustRightInd w:val="0"/>
        <w:jc w:val="center"/>
        <w:rPr>
          <w:rFonts w:ascii="Arial Narrow" w:hAnsi="Arial Narrow" w:cs="TimesNewRoman"/>
          <w:color w:val="000000"/>
          <w:sz w:val="72"/>
          <w:szCs w:val="72"/>
          <w:lang w:val="es-ES"/>
        </w:rPr>
      </w:pPr>
    </w:p>
    <w:p w14:paraId="36E7B30C" w14:textId="6C3792FE" w:rsidR="00154EBE" w:rsidRPr="004D4813" w:rsidRDefault="006B2479" w:rsidP="004D4813">
      <w:pPr>
        <w:autoSpaceDE w:val="0"/>
        <w:autoSpaceDN w:val="0"/>
        <w:adjustRightInd w:val="0"/>
        <w:jc w:val="center"/>
        <w:rPr>
          <w:rFonts w:ascii="Arial Narrow" w:hAnsi="Arial Narrow" w:cs="TimesNewRoman"/>
          <w:b/>
          <w:color w:val="000000"/>
          <w:sz w:val="144"/>
          <w:szCs w:val="144"/>
          <w:lang w:val="es-ES"/>
        </w:rPr>
      </w:pPr>
      <w:del w:id="4" w:author="Ernesto del Puerto" w:date="2022-01-02T19:46:00Z">
        <w:r w:rsidDel="004B79FD">
          <w:rPr>
            <w:rFonts w:ascii="Arial Narrow" w:hAnsi="Arial Narrow" w:cs="TimesNewRoman"/>
            <w:b/>
            <w:color w:val="000000"/>
            <w:sz w:val="144"/>
            <w:szCs w:val="144"/>
            <w:lang w:val="es-ES"/>
          </w:rPr>
          <w:delText xml:space="preserve">IA </w:delText>
        </w:r>
      </w:del>
      <w:ins w:id="5" w:author="Ernesto del Puerto" w:date="2022-02-13T12:21:00Z">
        <w:r w:rsidR="0076278D">
          <w:rPr>
            <w:rFonts w:ascii="Arial Narrow" w:hAnsi="Arial Narrow" w:cs="TimesNewRoman"/>
            <w:b/>
            <w:color w:val="000000"/>
            <w:sz w:val="144"/>
            <w:szCs w:val="144"/>
            <w:lang w:val="es-ES"/>
          </w:rPr>
          <w:t>OOP co</w:t>
        </w:r>
      </w:ins>
      <w:ins w:id="6" w:author="Ernesto del Puerto" w:date="2022-01-03T19:59:00Z">
        <w:r w:rsidR="00981276">
          <w:rPr>
            <w:rFonts w:ascii="Arial Narrow" w:hAnsi="Arial Narrow" w:cs="TimesNewRoman"/>
            <w:b/>
            <w:color w:val="000000"/>
            <w:sz w:val="144"/>
            <w:szCs w:val="144"/>
            <w:lang w:val="es-ES"/>
          </w:rPr>
          <w:t xml:space="preserve">n </w:t>
        </w:r>
      </w:ins>
      <w:del w:id="7" w:author="Ernesto del Puerto" w:date="2022-01-02T19:46:00Z">
        <w:r w:rsidDel="004B79FD">
          <w:rPr>
            <w:rFonts w:ascii="Arial Narrow" w:hAnsi="Arial Narrow" w:cs="TimesNewRoman"/>
            <w:b/>
            <w:color w:val="000000"/>
            <w:sz w:val="144"/>
            <w:szCs w:val="144"/>
            <w:lang w:val="es-ES"/>
          </w:rPr>
          <w:delText xml:space="preserve">con </w:delText>
        </w:r>
      </w:del>
      <w:r>
        <w:rPr>
          <w:rFonts w:ascii="Arial Narrow" w:hAnsi="Arial Narrow" w:cs="TimesNewRoman"/>
          <w:b/>
          <w:color w:val="000000"/>
          <w:sz w:val="144"/>
          <w:szCs w:val="144"/>
          <w:lang w:val="es-ES"/>
        </w:rPr>
        <w:t>R</w:t>
      </w:r>
    </w:p>
    <w:p w14:paraId="71CCA34E" w14:textId="77777777" w:rsidR="00154EBE" w:rsidRDefault="00154EBE" w:rsidP="00154EBE">
      <w:pPr>
        <w:autoSpaceDE w:val="0"/>
        <w:autoSpaceDN w:val="0"/>
        <w:adjustRightInd w:val="0"/>
        <w:jc w:val="center"/>
        <w:rPr>
          <w:rFonts w:ascii="Arial Narrow" w:hAnsi="Arial Narrow" w:cs="TimesNewRoman"/>
          <w:color w:val="000000"/>
          <w:sz w:val="36"/>
          <w:szCs w:val="36"/>
          <w:lang w:val="es-ES"/>
        </w:rPr>
      </w:pPr>
    </w:p>
    <w:p w14:paraId="52A1E045" w14:textId="77777777" w:rsidR="00154EBE" w:rsidRDefault="00154EBE" w:rsidP="00154EBE">
      <w:pPr>
        <w:autoSpaceDE w:val="0"/>
        <w:autoSpaceDN w:val="0"/>
        <w:adjustRightInd w:val="0"/>
        <w:jc w:val="center"/>
        <w:rPr>
          <w:rFonts w:ascii="Arial Narrow" w:hAnsi="Arial Narrow" w:cs="TimesNewRoman"/>
          <w:color w:val="000000"/>
          <w:sz w:val="36"/>
          <w:szCs w:val="36"/>
          <w:lang w:val="es-AR"/>
        </w:rPr>
      </w:pPr>
    </w:p>
    <w:p w14:paraId="27259780" w14:textId="11ACB41E" w:rsidR="00154EBE" w:rsidRPr="00F62FF3" w:rsidRDefault="004071FE" w:rsidP="00154EBE">
      <w:pPr>
        <w:autoSpaceDE w:val="0"/>
        <w:autoSpaceDN w:val="0"/>
        <w:adjustRightInd w:val="0"/>
        <w:jc w:val="center"/>
        <w:rPr>
          <w:rFonts w:ascii="Arial Narrow" w:hAnsi="Arial Narrow" w:cs="TimesNewRoman"/>
          <w:color w:val="000000"/>
          <w:sz w:val="36"/>
          <w:szCs w:val="36"/>
          <w:lang w:val="es-AR"/>
        </w:rPr>
      </w:pPr>
      <w:del w:id="8" w:author="Ernesto del Puerto" w:date="2022-01-02T19:46:00Z">
        <w:r w:rsidDel="004B79FD">
          <w:rPr>
            <w:rFonts w:ascii="Arial Narrow" w:hAnsi="Arial Narrow" w:cs="TimesNewRoman"/>
            <w:color w:val="000000"/>
            <w:sz w:val="36"/>
            <w:szCs w:val="36"/>
            <w:lang w:val="es-AR"/>
          </w:rPr>
          <w:delText>Primera parte</w:delText>
        </w:r>
      </w:del>
    </w:p>
    <w:p w14:paraId="6831DA92" w14:textId="519999E7" w:rsidR="00154EBE" w:rsidRPr="00417756" w:rsidRDefault="00154EBE" w:rsidP="00D9606B">
      <w:pPr>
        <w:autoSpaceDE w:val="0"/>
        <w:autoSpaceDN w:val="0"/>
        <w:adjustRightInd w:val="0"/>
        <w:spacing w:before="240"/>
        <w:jc w:val="center"/>
        <w:rPr>
          <w:rFonts w:ascii="Arial Narrow" w:hAnsi="Arial Narrow" w:cs="TimesNewRoman"/>
          <w:color w:val="000000"/>
          <w:sz w:val="36"/>
          <w:szCs w:val="36"/>
          <w:lang w:val="es-AR"/>
        </w:rPr>
      </w:pPr>
    </w:p>
    <w:p w14:paraId="0B70D3C9" w14:textId="02796A84" w:rsidR="005F6A4E" w:rsidRDefault="005F6A4E" w:rsidP="001047D8">
      <w:pPr>
        <w:autoSpaceDE w:val="0"/>
        <w:autoSpaceDN w:val="0"/>
        <w:adjustRightInd w:val="0"/>
        <w:jc w:val="center"/>
        <w:rPr>
          <w:rFonts w:ascii="Arial Narrow" w:hAnsi="Arial Narrow" w:cs="TimesNewRoman"/>
          <w:color w:val="000000"/>
          <w:sz w:val="36"/>
          <w:szCs w:val="36"/>
          <w:lang w:val="es-ES"/>
        </w:rPr>
      </w:pPr>
    </w:p>
    <w:p w14:paraId="06F7E8AD" w14:textId="6FA5FA75" w:rsidR="005F6A4E" w:rsidRDefault="005F6A4E" w:rsidP="001047D8">
      <w:pPr>
        <w:autoSpaceDE w:val="0"/>
        <w:autoSpaceDN w:val="0"/>
        <w:adjustRightInd w:val="0"/>
        <w:jc w:val="center"/>
        <w:rPr>
          <w:rFonts w:ascii="Arial Narrow" w:hAnsi="Arial Narrow" w:cs="TimesNewRoman"/>
          <w:color w:val="000000"/>
          <w:sz w:val="36"/>
          <w:szCs w:val="36"/>
          <w:lang w:val="es-ES"/>
        </w:rPr>
      </w:pPr>
    </w:p>
    <w:p w14:paraId="4D864185" w14:textId="77777777" w:rsidR="005F6A4E" w:rsidRDefault="005F6A4E" w:rsidP="001047D8">
      <w:pPr>
        <w:autoSpaceDE w:val="0"/>
        <w:autoSpaceDN w:val="0"/>
        <w:adjustRightInd w:val="0"/>
        <w:jc w:val="center"/>
        <w:rPr>
          <w:rFonts w:ascii="Arial Narrow" w:hAnsi="Arial Narrow" w:cs="TimesNewRoman"/>
          <w:color w:val="000000"/>
          <w:sz w:val="36"/>
          <w:szCs w:val="36"/>
          <w:lang w:val="es-ES"/>
        </w:rPr>
      </w:pPr>
    </w:p>
    <w:p w14:paraId="3FDB189C" w14:textId="77777777" w:rsidR="001047D8" w:rsidRDefault="001047D8" w:rsidP="001047D8">
      <w:pPr>
        <w:autoSpaceDE w:val="0"/>
        <w:autoSpaceDN w:val="0"/>
        <w:adjustRightInd w:val="0"/>
        <w:rPr>
          <w:rFonts w:ascii="Arial Narrow" w:hAnsi="Arial Narrow" w:cs="TimesNewRoman"/>
          <w:color w:val="000000"/>
          <w:sz w:val="36"/>
          <w:szCs w:val="36"/>
          <w:lang w:val="es-ES"/>
        </w:rPr>
      </w:pPr>
    </w:p>
    <w:p w14:paraId="534BE8EB" w14:textId="77777777" w:rsidR="001047D8" w:rsidRDefault="001047D8" w:rsidP="001047D8">
      <w:pPr>
        <w:autoSpaceDE w:val="0"/>
        <w:autoSpaceDN w:val="0"/>
        <w:adjustRightInd w:val="0"/>
        <w:rPr>
          <w:rFonts w:ascii="Arial Narrow" w:hAnsi="Arial Narrow" w:cs="TimesNewRoman"/>
          <w:color w:val="000000"/>
          <w:sz w:val="36"/>
          <w:szCs w:val="36"/>
          <w:lang w:val="es-ES"/>
        </w:rPr>
      </w:pPr>
    </w:p>
    <w:p w14:paraId="22336DD1" w14:textId="788D3D7A" w:rsidR="001047D8" w:rsidRDefault="007B7250" w:rsidP="007B7250">
      <w:pPr>
        <w:autoSpaceDE w:val="0"/>
        <w:autoSpaceDN w:val="0"/>
        <w:adjustRightInd w:val="0"/>
        <w:jc w:val="right"/>
        <w:rPr>
          <w:rFonts w:ascii="Arial Narrow" w:hAnsi="Arial Narrow" w:cs="TimesNewRoman"/>
          <w:color w:val="000000"/>
          <w:sz w:val="36"/>
          <w:szCs w:val="36"/>
          <w:lang w:val="es-ES"/>
        </w:rPr>
      </w:pPr>
      <w:r>
        <w:rPr>
          <w:rFonts w:ascii="Arial Narrow" w:hAnsi="Arial Narrow" w:cs="TimesNewRoman"/>
          <w:color w:val="000000"/>
          <w:sz w:val="36"/>
          <w:szCs w:val="36"/>
          <w:lang w:val="es-ES"/>
        </w:rPr>
        <w:t xml:space="preserve">Autor: </w:t>
      </w:r>
      <w:r w:rsidR="0084739D">
        <w:rPr>
          <w:rFonts w:ascii="Arial Narrow" w:hAnsi="Arial Narrow" w:cs="TimesNewRoman"/>
          <w:color w:val="000000"/>
          <w:sz w:val="36"/>
          <w:szCs w:val="36"/>
          <w:lang w:val="es-ES"/>
        </w:rPr>
        <w:t>Ing. Ernesto del Puerto</w:t>
      </w:r>
    </w:p>
    <w:p w14:paraId="5D7C6455" w14:textId="0D3E8E73" w:rsidR="00AD5D0D" w:rsidDel="0076278D" w:rsidRDefault="00AD5D0D">
      <w:pPr>
        <w:autoSpaceDE w:val="0"/>
        <w:autoSpaceDN w:val="0"/>
        <w:adjustRightInd w:val="0"/>
        <w:jc w:val="right"/>
        <w:rPr>
          <w:del w:id="9" w:author="Ernesto del Puerto" w:date="2022-02-13T12:21:00Z"/>
          <w:rFonts w:ascii="Arial Narrow" w:hAnsi="Arial Narrow" w:cs="TimesNewRoman"/>
          <w:color w:val="000000"/>
          <w:sz w:val="36"/>
          <w:szCs w:val="36"/>
          <w:lang w:val="es-ES"/>
        </w:rPr>
      </w:pPr>
      <w:del w:id="10" w:author="Ernesto del Puerto" w:date="2022-02-13T12:21:00Z">
        <w:r w:rsidDel="0076278D">
          <w:rPr>
            <w:rFonts w:ascii="Arial Narrow" w:hAnsi="Arial Narrow" w:cs="TimesNewRoman"/>
            <w:color w:val="000000"/>
            <w:sz w:val="36"/>
            <w:szCs w:val="36"/>
            <w:lang w:val="es-ES"/>
          </w:rPr>
          <w:delText xml:space="preserve">Matrícula COPITEC </w:delText>
        </w:r>
        <w:r w:rsidR="00531BD7" w:rsidDel="0076278D">
          <w:rPr>
            <w:rFonts w:ascii="Arial Narrow" w:hAnsi="Arial Narrow" w:cs="TimesNewRoman"/>
            <w:color w:val="000000"/>
            <w:sz w:val="36"/>
            <w:szCs w:val="36"/>
            <w:lang w:val="es-ES"/>
          </w:rPr>
          <w:delText>88</w:delText>
        </w:r>
        <w:r w:rsidDel="0076278D">
          <w:rPr>
            <w:rFonts w:ascii="Arial Narrow" w:hAnsi="Arial Narrow" w:cs="TimesNewRoman"/>
            <w:color w:val="000000"/>
            <w:sz w:val="36"/>
            <w:szCs w:val="36"/>
            <w:lang w:val="es-ES"/>
          </w:rPr>
          <w:delText>9</w:delText>
        </w:r>
      </w:del>
    </w:p>
    <w:p w14:paraId="2A08BABA" w14:textId="78B50FAD" w:rsidR="00D8270B" w:rsidRDefault="006B2479" w:rsidP="0076278D">
      <w:pPr>
        <w:autoSpaceDE w:val="0"/>
        <w:autoSpaceDN w:val="0"/>
        <w:adjustRightInd w:val="0"/>
        <w:jc w:val="right"/>
        <w:rPr>
          <w:rFonts w:ascii="Arial Narrow" w:hAnsi="Arial Narrow" w:cs="TimesNewRoman"/>
          <w:color w:val="000000"/>
          <w:sz w:val="36"/>
          <w:szCs w:val="36"/>
          <w:lang w:val="es-ES"/>
        </w:rPr>
      </w:pPr>
      <w:del w:id="11" w:author="Ernesto del Puerto" w:date="2022-01-03T19:05:00Z">
        <w:r w:rsidDel="00A15625">
          <w:rPr>
            <w:rFonts w:ascii="Arial Narrow" w:hAnsi="Arial Narrow" w:cs="TimesNewRoman"/>
            <w:color w:val="000000"/>
            <w:sz w:val="36"/>
            <w:szCs w:val="36"/>
            <w:lang w:val="es-ES"/>
          </w:rPr>
          <w:delText>1</w:delText>
        </w:r>
      </w:del>
      <w:del w:id="12" w:author="Ernesto del Puerto" w:date="2022-02-13T12:21:00Z">
        <w:r w:rsidR="00036483" w:rsidDel="0076278D">
          <w:rPr>
            <w:rFonts w:ascii="Arial Narrow" w:hAnsi="Arial Narrow" w:cs="TimesNewRoman"/>
            <w:color w:val="000000"/>
            <w:sz w:val="36"/>
            <w:szCs w:val="36"/>
            <w:lang w:val="es-ES"/>
          </w:rPr>
          <w:delText xml:space="preserve"> de </w:delText>
        </w:r>
      </w:del>
      <w:ins w:id="13" w:author="Ernesto del Puerto" w:date="2022-02-13T12:21:00Z">
        <w:r w:rsidR="0076278D">
          <w:rPr>
            <w:rFonts w:ascii="Arial Narrow" w:hAnsi="Arial Narrow" w:cs="TimesNewRoman"/>
            <w:color w:val="000000"/>
            <w:sz w:val="36"/>
            <w:szCs w:val="36"/>
            <w:lang w:val="es-ES"/>
          </w:rPr>
          <w:t>febrero</w:t>
        </w:r>
      </w:ins>
      <w:del w:id="14" w:author="Ernesto del Puerto" w:date="2022-02-13T12:21:00Z">
        <w:r w:rsidDel="0076278D">
          <w:rPr>
            <w:rFonts w:ascii="Arial Narrow" w:hAnsi="Arial Narrow" w:cs="TimesNewRoman"/>
            <w:color w:val="000000"/>
            <w:sz w:val="36"/>
            <w:szCs w:val="36"/>
            <w:lang w:val="es-ES"/>
          </w:rPr>
          <w:delText>enero</w:delText>
        </w:r>
      </w:del>
      <w:r>
        <w:rPr>
          <w:rFonts w:ascii="Arial Narrow" w:hAnsi="Arial Narrow" w:cs="TimesNewRoman"/>
          <w:color w:val="000000"/>
          <w:sz w:val="36"/>
          <w:szCs w:val="36"/>
          <w:lang w:val="es-ES"/>
        </w:rPr>
        <w:t xml:space="preserve"> </w:t>
      </w:r>
      <w:r w:rsidR="005F320C">
        <w:rPr>
          <w:rFonts w:ascii="Arial Narrow" w:hAnsi="Arial Narrow" w:cs="TimesNewRoman"/>
          <w:color w:val="000000"/>
          <w:sz w:val="36"/>
          <w:szCs w:val="36"/>
          <w:lang w:val="es-ES"/>
        </w:rPr>
        <w:t>de 20</w:t>
      </w:r>
      <w:r w:rsidR="00036483">
        <w:rPr>
          <w:rFonts w:ascii="Arial Narrow" w:hAnsi="Arial Narrow" w:cs="TimesNewRoman"/>
          <w:color w:val="000000"/>
          <w:sz w:val="36"/>
          <w:szCs w:val="36"/>
          <w:lang w:val="es-ES"/>
        </w:rPr>
        <w:t>2</w:t>
      </w:r>
      <w:r>
        <w:rPr>
          <w:rFonts w:ascii="Arial Narrow" w:hAnsi="Arial Narrow" w:cs="TimesNewRoman"/>
          <w:color w:val="000000"/>
          <w:sz w:val="36"/>
          <w:szCs w:val="36"/>
          <w:lang w:val="es-ES"/>
        </w:rPr>
        <w:t>2</w:t>
      </w:r>
    </w:p>
    <w:p w14:paraId="2BF03635" w14:textId="77777777" w:rsidR="001047D8" w:rsidRDefault="00C827BC" w:rsidP="00D8270B">
      <w:pPr>
        <w:autoSpaceDE w:val="0"/>
        <w:autoSpaceDN w:val="0"/>
        <w:adjustRightInd w:val="0"/>
        <w:rPr>
          <w:rFonts w:ascii="Arial Narrow" w:hAnsi="Arial Narrow" w:cs="TimesNewRoman"/>
          <w:color w:val="000000"/>
          <w:sz w:val="36"/>
          <w:szCs w:val="36"/>
          <w:lang w:val="es-ES"/>
        </w:rPr>
      </w:pPr>
      <w:r>
        <w:rPr>
          <w:rFonts w:ascii="Arial Narrow" w:hAnsi="Arial Narrow" w:cs="TimesNewRoman"/>
          <w:color w:val="000000"/>
          <w:sz w:val="36"/>
          <w:szCs w:val="36"/>
          <w:lang w:val="es-ES"/>
        </w:rPr>
        <w:br w:type="page"/>
      </w:r>
    </w:p>
    <w:p w14:paraId="395C516B" w14:textId="77777777" w:rsidR="000D6E9E" w:rsidRDefault="000D6E9E" w:rsidP="001047D8">
      <w:pPr>
        <w:autoSpaceDE w:val="0"/>
        <w:autoSpaceDN w:val="0"/>
        <w:adjustRightInd w:val="0"/>
        <w:rPr>
          <w:rFonts w:ascii="Arial Narrow" w:hAnsi="Arial Narrow" w:cs="TimesNewRoman,Bold"/>
          <w:b/>
          <w:bCs/>
          <w:color w:val="000000"/>
          <w:lang w:val="es-ES"/>
        </w:rPr>
      </w:pPr>
    </w:p>
    <w:sdt>
      <w:sdtPr>
        <w:rPr>
          <w:rFonts w:ascii="Arial Narrow" w:eastAsiaTheme="majorEastAsia" w:hAnsi="Arial Narrow" w:cs="TimesNewRoman"/>
          <w:color w:val="000000"/>
          <w:sz w:val="32"/>
          <w:szCs w:val="32"/>
          <w:lang w:val="es-ES"/>
        </w:rPr>
        <w:id w:val="-919557495"/>
        <w:docPartObj>
          <w:docPartGallery w:val="Table of Contents"/>
          <w:docPartUnique/>
        </w:docPartObj>
      </w:sdtPr>
      <w:sdtEndPr>
        <w:rPr>
          <w:rFonts w:asciiTheme="majorHAnsi" w:hAnsiTheme="majorHAnsi" w:cstheme="majorBidi"/>
          <w:color w:val="2E74B5" w:themeColor="accent1" w:themeShade="BF"/>
        </w:rPr>
      </w:sdtEndPr>
      <w:sdtContent>
        <w:p w14:paraId="25AC3842" w14:textId="77777777" w:rsidR="00015618" w:rsidRPr="00F32951" w:rsidRDefault="007F71B8" w:rsidP="0097217A">
          <w:pPr>
            <w:autoSpaceDE w:val="0"/>
            <w:autoSpaceDN w:val="0"/>
            <w:adjustRightInd w:val="0"/>
            <w:spacing w:before="240"/>
            <w:rPr>
              <w:rFonts w:ascii="Arial Narrow" w:hAnsi="Arial Narrow" w:cs="TimesNewRoman"/>
              <w:color w:val="000000"/>
              <w:lang w:val="es-AR"/>
            </w:rPr>
          </w:pPr>
          <w:proofErr w:type="spellStart"/>
          <w:r w:rsidRPr="0097217A">
            <w:rPr>
              <w:rFonts w:ascii="Arial Narrow" w:hAnsi="Arial Narrow" w:cs="TimesNewRoman"/>
              <w:color w:val="000000"/>
              <w:lang w:val="es-ES"/>
            </w:rPr>
            <w:t>Indice</w:t>
          </w:r>
          <w:proofErr w:type="spellEnd"/>
        </w:p>
        <w:p w14:paraId="3D613A4F" w14:textId="3E41E5E3" w:rsidR="007004DD" w:rsidRDefault="00374AB0">
          <w:pPr>
            <w:pStyle w:val="TDC1"/>
            <w:rPr>
              <w:ins w:id="15" w:author="Ernesto del Puerto" w:date="2022-03-06T20:11:00Z"/>
              <w:rFonts w:asciiTheme="minorHAnsi" w:eastAsiaTheme="minorEastAsia" w:hAnsiTheme="minorHAnsi" w:cstheme="minorBidi"/>
              <w:noProof/>
              <w:sz w:val="22"/>
              <w:szCs w:val="22"/>
              <w:lang w:val="es-AR" w:eastAsia="es-AR"/>
            </w:rPr>
          </w:pPr>
          <w:r w:rsidRPr="0097217A">
            <w:rPr>
              <w:rFonts w:ascii="Arial Narrow" w:hAnsi="Arial Narrow" w:cs="TimesNewRoman"/>
              <w:color w:val="000000"/>
              <w:lang w:val="es-ES"/>
            </w:rPr>
            <w:fldChar w:fldCharType="begin"/>
          </w:r>
          <w:r w:rsidRPr="0097217A">
            <w:rPr>
              <w:rFonts w:ascii="Arial Narrow" w:hAnsi="Arial Narrow" w:cs="TimesNewRoman"/>
              <w:color w:val="000000"/>
              <w:lang w:val="es-ES"/>
            </w:rPr>
            <w:instrText xml:space="preserve"> TOC \o "1-3" \h \z \u </w:instrText>
          </w:r>
          <w:r w:rsidRPr="0097217A">
            <w:rPr>
              <w:rFonts w:ascii="Arial Narrow" w:hAnsi="Arial Narrow" w:cs="TimesNewRoman"/>
              <w:color w:val="000000"/>
              <w:lang w:val="es-ES"/>
            </w:rPr>
            <w:fldChar w:fldCharType="separate"/>
          </w:r>
          <w:ins w:id="16" w:author="Ernesto del Puerto" w:date="2022-03-06T20:11:00Z">
            <w:r w:rsidR="007004DD" w:rsidRPr="00BA5648">
              <w:rPr>
                <w:rStyle w:val="Hipervnculo"/>
                <w:noProof/>
              </w:rPr>
              <w:fldChar w:fldCharType="begin"/>
            </w:r>
            <w:r w:rsidR="007004DD" w:rsidRPr="00BA5648">
              <w:rPr>
                <w:rStyle w:val="Hipervnculo"/>
                <w:noProof/>
              </w:rPr>
              <w:instrText xml:space="preserve"> </w:instrText>
            </w:r>
            <w:r w:rsidR="007004DD">
              <w:rPr>
                <w:noProof/>
              </w:rPr>
              <w:instrText>HYPERLINK \l "_Toc97489919"</w:instrText>
            </w:r>
            <w:r w:rsidR="007004DD" w:rsidRPr="00BA5648">
              <w:rPr>
                <w:rStyle w:val="Hipervnculo"/>
                <w:noProof/>
              </w:rPr>
              <w:instrText xml:space="preserve"> </w:instrText>
            </w:r>
            <w:r w:rsidR="007004DD" w:rsidRPr="00BA5648">
              <w:rPr>
                <w:rStyle w:val="Hipervnculo"/>
                <w:noProof/>
              </w:rPr>
              <w:fldChar w:fldCharType="separate"/>
            </w:r>
            <w:r w:rsidR="007004DD" w:rsidRPr="00BA5648">
              <w:rPr>
                <w:rStyle w:val="Hipervnculo"/>
                <w:rFonts w:ascii="Arial Narrow" w:hAnsi="Arial Narrow" w:cs="CourierNewPSMT"/>
                <w:b/>
                <w:noProof/>
                <w:lang w:val="es-AR"/>
              </w:rPr>
              <w:t>1.</w:t>
            </w:r>
            <w:r w:rsidR="007004DD">
              <w:rPr>
                <w:rFonts w:asciiTheme="minorHAnsi" w:eastAsiaTheme="minorEastAsia" w:hAnsiTheme="minorHAnsi" w:cstheme="minorBidi"/>
                <w:noProof/>
                <w:sz w:val="22"/>
                <w:szCs w:val="22"/>
                <w:lang w:val="es-AR" w:eastAsia="es-AR"/>
              </w:rPr>
              <w:tab/>
            </w:r>
            <w:r w:rsidR="007004DD" w:rsidRPr="00BA5648">
              <w:rPr>
                <w:rStyle w:val="Hipervnculo"/>
                <w:rFonts w:ascii="Arial Narrow" w:hAnsi="Arial Narrow" w:cs="CourierNewPSMT"/>
                <w:b/>
                <w:noProof/>
                <w:lang w:val="es-ES"/>
              </w:rPr>
              <w:t>Conceptos</w:t>
            </w:r>
            <w:r w:rsidR="007004DD">
              <w:rPr>
                <w:noProof/>
                <w:webHidden/>
              </w:rPr>
              <w:tab/>
            </w:r>
            <w:r w:rsidR="007004DD">
              <w:rPr>
                <w:noProof/>
                <w:webHidden/>
              </w:rPr>
              <w:fldChar w:fldCharType="begin"/>
            </w:r>
            <w:r w:rsidR="007004DD">
              <w:rPr>
                <w:noProof/>
                <w:webHidden/>
              </w:rPr>
              <w:instrText xml:space="preserve"> PAGEREF _Toc97489919 \h </w:instrText>
            </w:r>
          </w:ins>
          <w:r w:rsidR="007004DD">
            <w:rPr>
              <w:noProof/>
              <w:webHidden/>
            </w:rPr>
          </w:r>
          <w:r w:rsidR="007004DD">
            <w:rPr>
              <w:noProof/>
              <w:webHidden/>
            </w:rPr>
            <w:fldChar w:fldCharType="separate"/>
          </w:r>
          <w:ins w:id="17" w:author="Ernesto del Puerto" w:date="2022-03-06T20:11:00Z">
            <w:r w:rsidR="007004DD">
              <w:rPr>
                <w:noProof/>
                <w:webHidden/>
              </w:rPr>
              <w:t>7</w:t>
            </w:r>
            <w:r w:rsidR="007004DD">
              <w:rPr>
                <w:noProof/>
                <w:webHidden/>
              </w:rPr>
              <w:fldChar w:fldCharType="end"/>
            </w:r>
            <w:r w:rsidR="007004DD" w:rsidRPr="00BA5648">
              <w:rPr>
                <w:rStyle w:val="Hipervnculo"/>
                <w:noProof/>
              </w:rPr>
              <w:fldChar w:fldCharType="end"/>
            </w:r>
          </w:ins>
        </w:p>
        <w:p w14:paraId="5606C10A" w14:textId="31014D1A" w:rsidR="007004DD" w:rsidRDefault="007004DD">
          <w:pPr>
            <w:pStyle w:val="TDC1"/>
            <w:rPr>
              <w:ins w:id="18" w:author="Ernesto del Puerto" w:date="2022-03-06T20:11:00Z"/>
              <w:rFonts w:asciiTheme="minorHAnsi" w:eastAsiaTheme="minorEastAsia" w:hAnsiTheme="minorHAnsi" w:cstheme="minorBidi"/>
              <w:noProof/>
              <w:sz w:val="22"/>
              <w:szCs w:val="22"/>
              <w:lang w:val="es-AR" w:eastAsia="es-AR"/>
            </w:rPr>
          </w:pPr>
          <w:ins w:id="19"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"_Toc97489920"</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AR"/>
              </w:rPr>
              <w:t>2.</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Sistemas de programación orientada a objetos</w:t>
            </w:r>
            <w:r>
              <w:rPr>
                <w:noProof/>
                <w:webHidden/>
              </w:rPr>
              <w:tab/>
            </w:r>
            <w:r>
              <w:rPr>
                <w:noProof/>
                <w:webHidden/>
              </w:rPr>
              <w:fldChar w:fldCharType="begin"/>
            </w:r>
            <w:r>
              <w:rPr>
                <w:noProof/>
                <w:webHidden/>
              </w:rPr>
              <w:instrText xml:space="preserve"> PAGEREF _Toc97489920 \h </w:instrText>
            </w:r>
          </w:ins>
          <w:r>
            <w:rPr>
              <w:noProof/>
              <w:webHidden/>
            </w:rPr>
          </w:r>
          <w:r>
            <w:rPr>
              <w:noProof/>
              <w:webHidden/>
            </w:rPr>
            <w:fldChar w:fldCharType="separate"/>
          </w:r>
          <w:ins w:id="20" w:author="Ernesto del Puerto" w:date="2022-03-06T20:11:00Z">
            <w:r>
              <w:rPr>
                <w:noProof/>
                <w:webHidden/>
              </w:rPr>
              <w:t>8</w:t>
            </w:r>
            <w:r>
              <w:rPr>
                <w:noProof/>
                <w:webHidden/>
              </w:rPr>
              <w:fldChar w:fldCharType="end"/>
            </w:r>
            <w:r w:rsidRPr="00BA5648">
              <w:rPr>
                <w:rStyle w:val="Hipervnculo"/>
                <w:noProof/>
              </w:rPr>
              <w:fldChar w:fldCharType="end"/>
            </w:r>
          </w:ins>
        </w:p>
        <w:p w14:paraId="5C287C64" w14:textId="1605AE66" w:rsidR="007004DD" w:rsidRDefault="007004DD">
          <w:pPr>
            <w:pStyle w:val="TDC3"/>
            <w:rPr>
              <w:ins w:id="21" w:author="Ernesto del Puerto" w:date="2022-03-06T20:11:00Z"/>
              <w:rFonts w:asciiTheme="minorHAnsi" w:eastAsiaTheme="minorEastAsia" w:hAnsiTheme="minorHAnsi" w:cstheme="minorBidi"/>
              <w:noProof/>
              <w:sz w:val="22"/>
              <w:szCs w:val="22"/>
              <w:lang w:val="es-AR" w:eastAsia="es-AR"/>
            </w:rPr>
          </w:pPr>
          <w:ins w:id="22"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"_Toc97489921"</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2.1. Polimorfismo en R</w:t>
            </w:r>
            <w:r>
              <w:rPr>
                <w:noProof/>
                <w:webHidden/>
              </w:rPr>
              <w:tab/>
            </w:r>
            <w:r>
              <w:rPr>
                <w:noProof/>
                <w:webHidden/>
              </w:rPr>
              <w:fldChar w:fldCharType="begin"/>
            </w:r>
            <w:r>
              <w:rPr>
                <w:noProof/>
                <w:webHidden/>
              </w:rPr>
              <w:instrText xml:space="preserve"> PAGEREF _Toc97489921 \h </w:instrText>
            </w:r>
          </w:ins>
          <w:r>
            <w:rPr>
              <w:noProof/>
              <w:webHidden/>
            </w:rPr>
          </w:r>
          <w:r>
            <w:rPr>
              <w:noProof/>
              <w:webHidden/>
            </w:rPr>
            <w:fldChar w:fldCharType="separate"/>
          </w:r>
          <w:ins w:id="23" w:author="Ernesto del Puerto" w:date="2022-03-06T20:11:00Z">
            <w:r>
              <w:rPr>
                <w:noProof/>
                <w:webHidden/>
              </w:rPr>
              <w:t>8</w:t>
            </w:r>
            <w:r>
              <w:rPr>
                <w:noProof/>
                <w:webHidden/>
              </w:rPr>
              <w:fldChar w:fldCharType="end"/>
            </w:r>
            <w:r w:rsidRPr="00BA5648">
              <w:rPr>
                <w:rStyle w:val="Hipervnculo"/>
                <w:noProof/>
              </w:rPr>
              <w:fldChar w:fldCharType="end"/>
            </w:r>
          </w:ins>
        </w:p>
        <w:p w14:paraId="1838E76A" w14:textId="7D843FA8" w:rsidR="007004DD" w:rsidRDefault="007004DD">
          <w:pPr>
            <w:pStyle w:val="TDC1"/>
            <w:rPr>
              <w:ins w:id="24" w:author="Ernesto del Puerto" w:date="2022-03-06T20:11:00Z"/>
              <w:rFonts w:asciiTheme="minorHAnsi" w:eastAsiaTheme="minorEastAsia" w:hAnsiTheme="minorHAnsi" w:cstheme="minorBidi"/>
              <w:noProof/>
              <w:sz w:val="22"/>
              <w:szCs w:val="22"/>
              <w:lang w:val="es-AR" w:eastAsia="es-AR"/>
            </w:rPr>
          </w:pPr>
          <w:ins w:id="25"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"_Toc97489922"</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AR"/>
              </w:rPr>
              <w:t>3.</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OOP en R</w:t>
            </w:r>
            <w:r>
              <w:rPr>
                <w:noProof/>
                <w:webHidden/>
              </w:rPr>
              <w:tab/>
            </w:r>
            <w:r>
              <w:rPr>
                <w:noProof/>
                <w:webHidden/>
              </w:rPr>
              <w:fldChar w:fldCharType="begin"/>
            </w:r>
            <w:r>
              <w:rPr>
                <w:noProof/>
                <w:webHidden/>
              </w:rPr>
              <w:instrText xml:space="preserve"> PAGEREF _Toc97489922 \h </w:instrText>
            </w:r>
          </w:ins>
          <w:r>
            <w:rPr>
              <w:noProof/>
              <w:webHidden/>
            </w:rPr>
          </w:r>
          <w:r>
            <w:rPr>
              <w:noProof/>
              <w:webHidden/>
            </w:rPr>
            <w:fldChar w:fldCharType="separate"/>
          </w:r>
          <w:ins w:id="26" w:author="Ernesto del Puerto" w:date="2022-03-06T20:11:00Z">
            <w:r>
              <w:rPr>
                <w:noProof/>
                <w:webHidden/>
              </w:rPr>
              <w:t>9</w:t>
            </w:r>
            <w:r>
              <w:rPr>
                <w:noProof/>
                <w:webHidden/>
              </w:rPr>
              <w:fldChar w:fldCharType="end"/>
            </w:r>
            <w:r w:rsidRPr="00BA5648">
              <w:rPr>
                <w:rStyle w:val="Hipervnculo"/>
                <w:noProof/>
              </w:rPr>
              <w:fldChar w:fldCharType="end"/>
            </w:r>
          </w:ins>
        </w:p>
        <w:p w14:paraId="5A12943D" w14:textId="4274D796" w:rsidR="007004DD" w:rsidRDefault="007004DD">
          <w:pPr>
            <w:pStyle w:val="TDC1"/>
            <w:rPr>
              <w:ins w:id="27" w:author="Ernesto del Puerto" w:date="2022-03-06T20:11:00Z"/>
              <w:rFonts w:asciiTheme="minorHAnsi" w:eastAsiaTheme="minorEastAsia" w:hAnsiTheme="minorHAnsi" w:cstheme="minorBidi"/>
              <w:noProof/>
              <w:sz w:val="22"/>
              <w:szCs w:val="22"/>
              <w:lang w:val="es-AR" w:eastAsia="es-AR"/>
            </w:rPr>
          </w:pPr>
          <w:ins w:id="28"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"_Toc97489923"</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AR"/>
              </w:rPr>
              <w:t>4.</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El paquete sloop</w:t>
            </w:r>
            <w:r>
              <w:rPr>
                <w:noProof/>
                <w:webHidden/>
              </w:rPr>
              <w:tab/>
            </w:r>
            <w:r>
              <w:rPr>
                <w:noProof/>
                <w:webHidden/>
              </w:rPr>
              <w:fldChar w:fldCharType="begin"/>
            </w:r>
            <w:r>
              <w:rPr>
                <w:noProof/>
                <w:webHidden/>
              </w:rPr>
              <w:instrText xml:space="preserve"> PAGEREF _Toc97489923 \h </w:instrText>
            </w:r>
          </w:ins>
          <w:r>
            <w:rPr>
              <w:noProof/>
              <w:webHidden/>
            </w:rPr>
          </w:r>
          <w:r>
            <w:rPr>
              <w:noProof/>
              <w:webHidden/>
            </w:rPr>
            <w:fldChar w:fldCharType="separate"/>
          </w:r>
          <w:ins w:id="29" w:author="Ernesto del Puerto" w:date="2022-03-06T20:11:00Z">
            <w:r>
              <w:rPr>
                <w:noProof/>
                <w:webHidden/>
              </w:rPr>
              <w:t>10</w:t>
            </w:r>
            <w:r>
              <w:rPr>
                <w:noProof/>
                <w:webHidden/>
              </w:rPr>
              <w:fldChar w:fldCharType="end"/>
            </w:r>
            <w:r w:rsidRPr="00BA5648">
              <w:rPr>
                <w:rStyle w:val="Hipervnculo"/>
                <w:noProof/>
              </w:rPr>
              <w:fldChar w:fldCharType="end"/>
            </w:r>
          </w:ins>
        </w:p>
        <w:p w14:paraId="15CDD3FC" w14:textId="4C6B4CAD" w:rsidR="007004DD" w:rsidRDefault="007004DD">
          <w:pPr>
            <w:pStyle w:val="TDC3"/>
            <w:rPr>
              <w:ins w:id="30" w:author="Ernesto del Puerto" w:date="2022-03-06T20:11:00Z"/>
              <w:rFonts w:asciiTheme="minorHAnsi" w:eastAsiaTheme="minorEastAsia" w:hAnsiTheme="minorHAnsi" w:cstheme="minorBidi"/>
              <w:noProof/>
              <w:sz w:val="22"/>
              <w:szCs w:val="22"/>
              <w:lang w:val="es-AR" w:eastAsia="es-AR"/>
            </w:rPr>
          </w:pPr>
          <w:ins w:id="31"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"_Toc97489924"</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4.1. El paquete sloop</w:t>
            </w:r>
            <w:r>
              <w:rPr>
                <w:noProof/>
                <w:webHidden/>
              </w:rPr>
              <w:tab/>
            </w:r>
            <w:r>
              <w:rPr>
                <w:noProof/>
                <w:webHidden/>
              </w:rPr>
              <w:fldChar w:fldCharType="begin"/>
            </w:r>
            <w:r>
              <w:rPr>
                <w:noProof/>
                <w:webHidden/>
              </w:rPr>
              <w:instrText xml:space="preserve"> PAGEREF _Toc97489924 \h </w:instrText>
            </w:r>
          </w:ins>
          <w:r>
            <w:rPr>
              <w:noProof/>
              <w:webHidden/>
            </w:rPr>
          </w:r>
          <w:r>
            <w:rPr>
              <w:noProof/>
              <w:webHidden/>
            </w:rPr>
            <w:fldChar w:fldCharType="separate"/>
          </w:r>
          <w:ins w:id="32" w:author="Ernesto del Puerto" w:date="2022-03-06T20:11:00Z">
            <w:r>
              <w:rPr>
                <w:noProof/>
                <w:webHidden/>
              </w:rPr>
              <w:t>11</w:t>
            </w:r>
            <w:r>
              <w:rPr>
                <w:noProof/>
                <w:webHidden/>
              </w:rPr>
              <w:fldChar w:fldCharType="end"/>
            </w:r>
            <w:r w:rsidRPr="00BA5648">
              <w:rPr>
                <w:rStyle w:val="Hipervnculo"/>
                <w:noProof/>
              </w:rPr>
              <w:fldChar w:fldCharType="end"/>
            </w:r>
          </w:ins>
        </w:p>
        <w:p w14:paraId="144A2CA3" w14:textId="0C2E4BC0" w:rsidR="007004DD" w:rsidRDefault="007004DD">
          <w:pPr>
            <w:pStyle w:val="TDC1"/>
            <w:rPr>
              <w:ins w:id="33" w:author="Ernesto del Puerto" w:date="2022-03-06T20:11:00Z"/>
              <w:rFonts w:asciiTheme="minorHAnsi" w:eastAsiaTheme="minorEastAsia" w:hAnsiTheme="minorHAnsi" w:cstheme="minorBidi"/>
              <w:noProof/>
              <w:sz w:val="22"/>
              <w:szCs w:val="22"/>
              <w:lang w:val="es-AR" w:eastAsia="es-AR"/>
            </w:rPr>
          </w:pPr>
          <w:ins w:id="34"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"_Toc97489925"</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AR"/>
              </w:rPr>
              <w:t>5.</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Tipos básicos</w:t>
            </w:r>
            <w:r>
              <w:rPr>
                <w:noProof/>
                <w:webHidden/>
              </w:rPr>
              <w:tab/>
            </w:r>
            <w:r>
              <w:rPr>
                <w:noProof/>
                <w:webHidden/>
              </w:rPr>
              <w:fldChar w:fldCharType="begin"/>
            </w:r>
            <w:r>
              <w:rPr>
                <w:noProof/>
                <w:webHidden/>
              </w:rPr>
              <w:instrText xml:space="preserve"> PAGEREF _Toc97489925 \h </w:instrText>
            </w:r>
          </w:ins>
          <w:r>
            <w:rPr>
              <w:noProof/>
              <w:webHidden/>
            </w:rPr>
          </w:r>
          <w:r>
            <w:rPr>
              <w:noProof/>
              <w:webHidden/>
            </w:rPr>
            <w:fldChar w:fldCharType="separate"/>
          </w:r>
          <w:ins w:id="35" w:author="Ernesto del Puerto" w:date="2022-03-06T20:11:00Z">
            <w:r>
              <w:rPr>
                <w:noProof/>
                <w:webHidden/>
              </w:rPr>
              <w:t>11</w:t>
            </w:r>
            <w:r>
              <w:rPr>
                <w:noProof/>
                <w:webHidden/>
              </w:rPr>
              <w:fldChar w:fldCharType="end"/>
            </w:r>
            <w:r w:rsidRPr="00BA5648">
              <w:rPr>
                <w:rStyle w:val="Hipervnculo"/>
                <w:noProof/>
              </w:rPr>
              <w:fldChar w:fldCharType="end"/>
            </w:r>
          </w:ins>
        </w:p>
        <w:p w14:paraId="7C9F24A1" w14:textId="0999659D" w:rsidR="007004DD" w:rsidRDefault="007004DD">
          <w:pPr>
            <w:pStyle w:val="TDC1"/>
            <w:rPr>
              <w:ins w:id="36" w:author="Ernesto del Puerto" w:date="2022-03-06T20:11:00Z"/>
              <w:rFonts w:asciiTheme="minorHAnsi" w:eastAsiaTheme="minorEastAsia" w:hAnsiTheme="minorHAnsi" w:cstheme="minorBidi"/>
              <w:noProof/>
              <w:sz w:val="22"/>
              <w:szCs w:val="22"/>
              <w:lang w:val="es-AR" w:eastAsia="es-AR"/>
            </w:rPr>
          </w:pPr>
          <w:ins w:id="37"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"_Toc97489926"</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rPr>
              <w:t>5.1.</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Introducción</w:t>
            </w:r>
            <w:r>
              <w:rPr>
                <w:noProof/>
                <w:webHidden/>
              </w:rPr>
              <w:tab/>
            </w:r>
            <w:r>
              <w:rPr>
                <w:noProof/>
                <w:webHidden/>
              </w:rPr>
              <w:fldChar w:fldCharType="begin"/>
            </w:r>
            <w:r>
              <w:rPr>
                <w:noProof/>
                <w:webHidden/>
              </w:rPr>
              <w:instrText xml:space="preserve"> PAGEREF _Toc97489926 \h </w:instrText>
            </w:r>
          </w:ins>
          <w:r>
            <w:rPr>
              <w:noProof/>
              <w:webHidden/>
            </w:rPr>
          </w:r>
          <w:r>
            <w:rPr>
              <w:noProof/>
              <w:webHidden/>
            </w:rPr>
            <w:fldChar w:fldCharType="separate"/>
          </w:r>
          <w:ins w:id="38" w:author="Ernesto del Puerto" w:date="2022-03-06T20:11:00Z">
            <w:r>
              <w:rPr>
                <w:noProof/>
                <w:webHidden/>
              </w:rPr>
              <w:t>11</w:t>
            </w:r>
            <w:r>
              <w:rPr>
                <w:noProof/>
                <w:webHidden/>
              </w:rPr>
              <w:fldChar w:fldCharType="end"/>
            </w:r>
            <w:r w:rsidRPr="00BA5648">
              <w:rPr>
                <w:rStyle w:val="Hipervnculo"/>
                <w:noProof/>
              </w:rPr>
              <w:fldChar w:fldCharType="end"/>
            </w:r>
          </w:ins>
        </w:p>
        <w:p w14:paraId="004D3645" w14:textId="15AA5AD7" w:rsidR="007004DD" w:rsidRDefault="007004DD">
          <w:pPr>
            <w:pStyle w:val="TDC1"/>
            <w:rPr>
              <w:ins w:id="39" w:author="Ernesto del Puerto" w:date="2022-03-06T20:11:00Z"/>
              <w:rFonts w:asciiTheme="minorHAnsi" w:eastAsiaTheme="minorEastAsia" w:hAnsiTheme="minorHAnsi" w:cstheme="minorBidi"/>
              <w:noProof/>
              <w:sz w:val="22"/>
              <w:szCs w:val="22"/>
              <w:lang w:val="es-AR" w:eastAsia="es-AR"/>
            </w:rPr>
          </w:pPr>
          <w:ins w:id="40"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"_Toc97489927"</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rPr>
              <w:t>5.2.</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Base versus objetos OO</w:t>
            </w:r>
            <w:r>
              <w:rPr>
                <w:noProof/>
                <w:webHidden/>
              </w:rPr>
              <w:tab/>
            </w:r>
            <w:r>
              <w:rPr>
                <w:noProof/>
                <w:webHidden/>
              </w:rPr>
              <w:fldChar w:fldCharType="begin"/>
            </w:r>
            <w:r>
              <w:rPr>
                <w:noProof/>
                <w:webHidden/>
              </w:rPr>
              <w:instrText xml:space="preserve"> PAGEREF _Toc97489927 \h </w:instrText>
            </w:r>
          </w:ins>
          <w:r>
            <w:rPr>
              <w:noProof/>
              <w:webHidden/>
            </w:rPr>
          </w:r>
          <w:r>
            <w:rPr>
              <w:noProof/>
              <w:webHidden/>
            </w:rPr>
            <w:fldChar w:fldCharType="separate"/>
          </w:r>
          <w:ins w:id="41" w:author="Ernesto del Puerto" w:date="2022-03-06T20:11:00Z">
            <w:r>
              <w:rPr>
                <w:noProof/>
                <w:webHidden/>
              </w:rPr>
              <w:t>11</w:t>
            </w:r>
            <w:r>
              <w:rPr>
                <w:noProof/>
                <w:webHidden/>
              </w:rPr>
              <w:fldChar w:fldCharType="end"/>
            </w:r>
            <w:r w:rsidRPr="00BA5648">
              <w:rPr>
                <w:rStyle w:val="Hipervnculo"/>
                <w:noProof/>
              </w:rPr>
              <w:fldChar w:fldCharType="end"/>
            </w:r>
          </w:ins>
        </w:p>
        <w:p w14:paraId="2D279942" w14:textId="7F6B0143" w:rsidR="007004DD" w:rsidRDefault="007004DD">
          <w:pPr>
            <w:pStyle w:val="TDC3"/>
            <w:rPr>
              <w:ins w:id="42" w:author="Ernesto del Puerto" w:date="2022-03-06T20:11:00Z"/>
              <w:rFonts w:asciiTheme="minorHAnsi" w:eastAsiaTheme="minorEastAsia" w:hAnsiTheme="minorHAnsi" w:cstheme="minorBidi"/>
              <w:noProof/>
              <w:sz w:val="22"/>
              <w:szCs w:val="22"/>
              <w:lang w:val="es-AR" w:eastAsia="es-AR"/>
            </w:rPr>
          </w:pPr>
          <w:ins w:id="43"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"_Toc97489928"</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5.1. Tipos b</w:t>
            </w:r>
            <w:r w:rsidRPr="00BA5648">
              <w:rPr>
                <w:rStyle w:val="Hipervnculo"/>
                <w:rFonts w:ascii="Arial Narrow" w:hAnsi="Arial Narrow" w:cs="CourierNewPSMT"/>
                <w:b/>
                <w:noProof/>
                <w:lang w:val="es-AR" w:eastAsia="es-ES"/>
              </w:rPr>
              <w:t>á</w:t>
            </w:r>
            <w:r w:rsidRPr="00BA5648">
              <w:rPr>
                <w:rStyle w:val="Hipervnculo"/>
                <w:rFonts w:ascii="Arial Narrow" w:hAnsi="Arial Narrow" w:cs="CourierNewPSMT"/>
                <w:b/>
                <w:noProof/>
                <w:lang w:val="es-ES" w:eastAsia="es-ES"/>
              </w:rPr>
              <w:t>sicos</w:t>
            </w:r>
            <w:r>
              <w:rPr>
                <w:noProof/>
                <w:webHidden/>
              </w:rPr>
              <w:tab/>
            </w:r>
            <w:r>
              <w:rPr>
                <w:noProof/>
                <w:webHidden/>
              </w:rPr>
              <w:fldChar w:fldCharType="begin"/>
            </w:r>
            <w:r>
              <w:rPr>
                <w:noProof/>
                <w:webHidden/>
              </w:rPr>
              <w:instrText xml:space="preserve"> PAGEREF _Toc97489928 \h </w:instrText>
            </w:r>
          </w:ins>
          <w:r>
            <w:rPr>
              <w:noProof/>
              <w:webHidden/>
            </w:rPr>
          </w:r>
          <w:r>
            <w:rPr>
              <w:noProof/>
              <w:webHidden/>
            </w:rPr>
            <w:fldChar w:fldCharType="separate"/>
          </w:r>
          <w:ins w:id="44" w:author="Ernesto del Puerto" w:date="2022-03-06T20:11:00Z">
            <w:r>
              <w:rPr>
                <w:noProof/>
                <w:webHidden/>
              </w:rPr>
              <w:t>12</w:t>
            </w:r>
            <w:r>
              <w:rPr>
                <w:noProof/>
                <w:webHidden/>
              </w:rPr>
              <w:fldChar w:fldCharType="end"/>
            </w:r>
            <w:r w:rsidRPr="00BA5648">
              <w:rPr>
                <w:rStyle w:val="Hipervnculo"/>
                <w:noProof/>
              </w:rPr>
              <w:fldChar w:fldCharType="end"/>
            </w:r>
          </w:ins>
        </w:p>
        <w:p w14:paraId="632F488D" w14:textId="75DDF809" w:rsidR="007004DD" w:rsidRDefault="007004DD">
          <w:pPr>
            <w:pStyle w:val="TDC3"/>
            <w:rPr>
              <w:ins w:id="45" w:author="Ernesto del Puerto" w:date="2022-03-06T20:11:00Z"/>
              <w:rFonts w:asciiTheme="minorHAnsi" w:eastAsiaTheme="minorEastAsia" w:hAnsiTheme="minorHAnsi" w:cstheme="minorBidi"/>
              <w:noProof/>
              <w:sz w:val="22"/>
              <w:szCs w:val="22"/>
              <w:lang w:val="es-AR" w:eastAsia="es-AR"/>
            </w:rPr>
          </w:pPr>
          <w:ins w:id="46"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"_Toc97489929"</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5.2. Objeto base versus objeto OO</w:t>
            </w:r>
            <w:r>
              <w:rPr>
                <w:noProof/>
                <w:webHidden/>
              </w:rPr>
              <w:tab/>
            </w:r>
            <w:r>
              <w:rPr>
                <w:noProof/>
                <w:webHidden/>
              </w:rPr>
              <w:fldChar w:fldCharType="begin"/>
            </w:r>
            <w:r>
              <w:rPr>
                <w:noProof/>
                <w:webHidden/>
              </w:rPr>
              <w:instrText xml:space="preserve"> PAGEREF _Toc97489929 \h </w:instrText>
            </w:r>
          </w:ins>
          <w:r>
            <w:rPr>
              <w:noProof/>
              <w:webHidden/>
            </w:rPr>
          </w:r>
          <w:r>
            <w:rPr>
              <w:noProof/>
              <w:webHidden/>
            </w:rPr>
            <w:fldChar w:fldCharType="separate"/>
          </w:r>
          <w:ins w:id="47" w:author="Ernesto del Puerto" w:date="2022-03-06T20:11:00Z">
            <w:r>
              <w:rPr>
                <w:noProof/>
                <w:webHidden/>
              </w:rPr>
              <w:t>12</w:t>
            </w:r>
            <w:r>
              <w:rPr>
                <w:noProof/>
                <w:webHidden/>
              </w:rPr>
              <w:fldChar w:fldCharType="end"/>
            </w:r>
            <w:r w:rsidRPr="00BA5648">
              <w:rPr>
                <w:rStyle w:val="Hipervnculo"/>
                <w:noProof/>
              </w:rPr>
              <w:fldChar w:fldCharType="end"/>
            </w:r>
          </w:ins>
        </w:p>
        <w:p w14:paraId="27FF2DB4" w14:textId="3CF03211" w:rsidR="007004DD" w:rsidRDefault="007004DD">
          <w:pPr>
            <w:pStyle w:val="TDC1"/>
            <w:rPr>
              <w:ins w:id="48" w:author="Ernesto del Puerto" w:date="2022-03-06T20:11:00Z"/>
              <w:rFonts w:asciiTheme="minorHAnsi" w:eastAsiaTheme="minorEastAsia" w:hAnsiTheme="minorHAnsi" w:cstheme="minorBidi"/>
              <w:noProof/>
              <w:sz w:val="22"/>
              <w:szCs w:val="22"/>
              <w:lang w:val="es-AR" w:eastAsia="es-AR"/>
            </w:rPr>
          </w:pPr>
          <w:ins w:id="49"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"_Toc97489930"</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rPr>
              <w:t>5.3.</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Tipos base</w:t>
            </w:r>
            <w:r>
              <w:rPr>
                <w:noProof/>
                <w:webHidden/>
              </w:rPr>
              <w:tab/>
            </w:r>
            <w:r>
              <w:rPr>
                <w:noProof/>
                <w:webHidden/>
              </w:rPr>
              <w:fldChar w:fldCharType="begin"/>
            </w:r>
            <w:r>
              <w:rPr>
                <w:noProof/>
                <w:webHidden/>
              </w:rPr>
              <w:instrText xml:space="preserve"> PAGEREF _Toc97489930 \h </w:instrText>
            </w:r>
          </w:ins>
          <w:r>
            <w:rPr>
              <w:noProof/>
              <w:webHidden/>
            </w:rPr>
          </w:r>
          <w:r>
            <w:rPr>
              <w:noProof/>
              <w:webHidden/>
            </w:rPr>
            <w:fldChar w:fldCharType="separate"/>
          </w:r>
          <w:ins w:id="50" w:author="Ernesto del Puerto" w:date="2022-03-06T20:11:00Z">
            <w:r>
              <w:rPr>
                <w:noProof/>
                <w:webHidden/>
              </w:rPr>
              <w:t>12</w:t>
            </w:r>
            <w:r>
              <w:rPr>
                <w:noProof/>
                <w:webHidden/>
              </w:rPr>
              <w:fldChar w:fldCharType="end"/>
            </w:r>
            <w:r w:rsidRPr="00BA5648">
              <w:rPr>
                <w:rStyle w:val="Hipervnculo"/>
                <w:noProof/>
              </w:rPr>
              <w:fldChar w:fldCharType="end"/>
            </w:r>
          </w:ins>
        </w:p>
        <w:p w14:paraId="03891C20" w14:textId="4883A19E" w:rsidR="007004DD" w:rsidRDefault="007004DD">
          <w:pPr>
            <w:pStyle w:val="TDC3"/>
            <w:rPr>
              <w:ins w:id="51" w:author="Ernesto del Puerto" w:date="2022-03-06T20:11:00Z"/>
              <w:rFonts w:asciiTheme="minorHAnsi" w:eastAsiaTheme="minorEastAsia" w:hAnsiTheme="minorHAnsi" w:cstheme="minorBidi"/>
              <w:noProof/>
              <w:sz w:val="22"/>
              <w:szCs w:val="22"/>
              <w:lang w:val="es-AR" w:eastAsia="es-AR"/>
            </w:rPr>
          </w:pPr>
          <w:ins w:id="52"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"_Toc97489931"</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5.3. Objeto base versus objeto OO</w:t>
            </w:r>
            <w:r>
              <w:rPr>
                <w:noProof/>
                <w:webHidden/>
              </w:rPr>
              <w:tab/>
            </w:r>
            <w:r>
              <w:rPr>
                <w:noProof/>
                <w:webHidden/>
              </w:rPr>
              <w:fldChar w:fldCharType="begin"/>
            </w:r>
            <w:r>
              <w:rPr>
                <w:noProof/>
                <w:webHidden/>
              </w:rPr>
              <w:instrText xml:space="preserve"> PAGEREF _Toc97489931 \h </w:instrText>
            </w:r>
          </w:ins>
          <w:r>
            <w:rPr>
              <w:noProof/>
              <w:webHidden/>
            </w:rPr>
          </w:r>
          <w:r>
            <w:rPr>
              <w:noProof/>
              <w:webHidden/>
            </w:rPr>
            <w:fldChar w:fldCharType="separate"/>
          </w:r>
          <w:ins w:id="53" w:author="Ernesto del Puerto" w:date="2022-03-06T20:11:00Z">
            <w:r>
              <w:rPr>
                <w:noProof/>
                <w:webHidden/>
              </w:rPr>
              <w:t>13</w:t>
            </w:r>
            <w:r>
              <w:rPr>
                <w:noProof/>
                <w:webHidden/>
              </w:rPr>
              <w:fldChar w:fldCharType="end"/>
            </w:r>
            <w:r w:rsidRPr="00BA5648">
              <w:rPr>
                <w:rStyle w:val="Hipervnculo"/>
                <w:noProof/>
              </w:rPr>
              <w:fldChar w:fldCharType="end"/>
            </w:r>
          </w:ins>
        </w:p>
        <w:p w14:paraId="3E08A0E9" w14:textId="27B98946" w:rsidR="007004DD" w:rsidRDefault="007004DD">
          <w:pPr>
            <w:pStyle w:val="TDC1"/>
            <w:tabs>
              <w:tab w:val="left" w:pos="880"/>
            </w:tabs>
            <w:rPr>
              <w:ins w:id="54" w:author="Ernesto del Puerto" w:date="2022-03-06T20:11:00Z"/>
              <w:rFonts w:asciiTheme="minorHAnsi" w:eastAsiaTheme="minorEastAsia" w:hAnsiTheme="minorHAnsi" w:cstheme="minorBidi"/>
              <w:noProof/>
              <w:sz w:val="22"/>
              <w:szCs w:val="22"/>
              <w:lang w:val="es-AR" w:eastAsia="es-AR"/>
            </w:rPr>
          </w:pPr>
          <w:ins w:id="55"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"_Toc97489932"</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rPr>
              <w:t>5.3.1.</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Tipo numérico</w:t>
            </w:r>
            <w:r>
              <w:rPr>
                <w:noProof/>
                <w:webHidden/>
              </w:rPr>
              <w:tab/>
            </w:r>
            <w:r>
              <w:rPr>
                <w:noProof/>
                <w:webHidden/>
              </w:rPr>
              <w:fldChar w:fldCharType="begin"/>
            </w:r>
            <w:r>
              <w:rPr>
                <w:noProof/>
                <w:webHidden/>
              </w:rPr>
              <w:instrText xml:space="preserve"> PAGEREF _Toc97489932 \h </w:instrText>
            </w:r>
          </w:ins>
          <w:r>
            <w:rPr>
              <w:noProof/>
              <w:webHidden/>
            </w:rPr>
          </w:r>
          <w:r>
            <w:rPr>
              <w:noProof/>
              <w:webHidden/>
            </w:rPr>
            <w:fldChar w:fldCharType="separate"/>
          </w:r>
          <w:ins w:id="56" w:author="Ernesto del Puerto" w:date="2022-03-06T20:11:00Z">
            <w:r>
              <w:rPr>
                <w:noProof/>
                <w:webHidden/>
              </w:rPr>
              <w:t>14</w:t>
            </w:r>
            <w:r>
              <w:rPr>
                <w:noProof/>
                <w:webHidden/>
              </w:rPr>
              <w:fldChar w:fldCharType="end"/>
            </w:r>
            <w:r w:rsidRPr="00BA5648">
              <w:rPr>
                <w:rStyle w:val="Hipervnculo"/>
                <w:noProof/>
              </w:rPr>
              <w:fldChar w:fldCharType="end"/>
            </w:r>
          </w:ins>
        </w:p>
        <w:p w14:paraId="6C11E7B4" w14:textId="212A15D4" w:rsidR="007004DD" w:rsidRDefault="007004DD">
          <w:pPr>
            <w:pStyle w:val="TDC3"/>
            <w:rPr>
              <w:ins w:id="57" w:author="Ernesto del Puerto" w:date="2022-03-06T20:11:00Z"/>
              <w:rFonts w:asciiTheme="minorHAnsi" w:eastAsiaTheme="minorEastAsia" w:hAnsiTheme="minorHAnsi" w:cstheme="minorBidi"/>
              <w:noProof/>
              <w:sz w:val="22"/>
              <w:szCs w:val="22"/>
              <w:lang w:val="es-AR" w:eastAsia="es-AR"/>
            </w:rPr>
          </w:pPr>
          <w:ins w:id="58"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"_Toc97489933"</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5.4. Tipo numeric</w:t>
            </w:r>
            <w:r>
              <w:rPr>
                <w:noProof/>
                <w:webHidden/>
              </w:rPr>
              <w:tab/>
            </w:r>
            <w:r>
              <w:rPr>
                <w:noProof/>
                <w:webHidden/>
              </w:rPr>
              <w:fldChar w:fldCharType="begin"/>
            </w:r>
            <w:r>
              <w:rPr>
                <w:noProof/>
                <w:webHidden/>
              </w:rPr>
              <w:instrText xml:space="preserve"> PAGEREF _Toc97489933 \h </w:instrText>
            </w:r>
          </w:ins>
          <w:r>
            <w:rPr>
              <w:noProof/>
              <w:webHidden/>
            </w:rPr>
          </w:r>
          <w:r>
            <w:rPr>
              <w:noProof/>
              <w:webHidden/>
            </w:rPr>
            <w:fldChar w:fldCharType="separate"/>
          </w:r>
          <w:ins w:id="59" w:author="Ernesto del Puerto" w:date="2022-03-06T20:11:00Z">
            <w:r>
              <w:rPr>
                <w:noProof/>
                <w:webHidden/>
              </w:rPr>
              <w:t>14</w:t>
            </w:r>
            <w:r>
              <w:rPr>
                <w:noProof/>
                <w:webHidden/>
              </w:rPr>
              <w:fldChar w:fldCharType="end"/>
            </w:r>
            <w:r w:rsidRPr="00BA5648">
              <w:rPr>
                <w:rStyle w:val="Hipervnculo"/>
                <w:noProof/>
              </w:rPr>
              <w:fldChar w:fldCharType="end"/>
            </w:r>
          </w:ins>
        </w:p>
        <w:p w14:paraId="05F2D529" w14:textId="67597C8C" w:rsidR="007004DD" w:rsidRDefault="007004DD">
          <w:pPr>
            <w:pStyle w:val="TDC1"/>
            <w:rPr>
              <w:ins w:id="60" w:author="Ernesto del Puerto" w:date="2022-03-06T20:11:00Z"/>
              <w:rFonts w:asciiTheme="minorHAnsi" w:eastAsiaTheme="minorEastAsia" w:hAnsiTheme="minorHAnsi" w:cstheme="minorBidi"/>
              <w:noProof/>
              <w:sz w:val="22"/>
              <w:szCs w:val="22"/>
              <w:lang w:val="es-AR" w:eastAsia="es-AR"/>
            </w:rPr>
          </w:pPr>
          <w:ins w:id="61"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"_Toc97489934"</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AR"/>
              </w:rPr>
              <w:t>6.</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S3</w:t>
            </w:r>
            <w:r>
              <w:rPr>
                <w:noProof/>
                <w:webHidden/>
              </w:rPr>
              <w:tab/>
            </w:r>
            <w:r>
              <w:rPr>
                <w:noProof/>
                <w:webHidden/>
              </w:rPr>
              <w:fldChar w:fldCharType="begin"/>
            </w:r>
            <w:r>
              <w:rPr>
                <w:noProof/>
                <w:webHidden/>
              </w:rPr>
              <w:instrText xml:space="preserve"> PAGEREF _Toc97489934 \h </w:instrText>
            </w:r>
          </w:ins>
          <w:r>
            <w:rPr>
              <w:noProof/>
              <w:webHidden/>
            </w:rPr>
          </w:r>
          <w:r>
            <w:rPr>
              <w:noProof/>
              <w:webHidden/>
            </w:rPr>
            <w:fldChar w:fldCharType="separate"/>
          </w:r>
          <w:ins w:id="62" w:author="Ernesto del Puerto" w:date="2022-03-06T20:11:00Z">
            <w:r>
              <w:rPr>
                <w:noProof/>
                <w:webHidden/>
              </w:rPr>
              <w:t>15</w:t>
            </w:r>
            <w:r>
              <w:rPr>
                <w:noProof/>
                <w:webHidden/>
              </w:rPr>
              <w:fldChar w:fldCharType="end"/>
            </w:r>
            <w:r w:rsidRPr="00BA5648">
              <w:rPr>
                <w:rStyle w:val="Hipervnculo"/>
                <w:noProof/>
              </w:rPr>
              <w:fldChar w:fldCharType="end"/>
            </w:r>
          </w:ins>
        </w:p>
        <w:p w14:paraId="4FE8479B" w14:textId="773E60D3" w:rsidR="007004DD" w:rsidRDefault="007004DD">
          <w:pPr>
            <w:pStyle w:val="TDC1"/>
            <w:rPr>
              <w:ins w:id="63" w:author="Ernesto del Puerto" w:date="2022-03-06T20:11:00Z"/>
              <w:rFonts w:asciiTheme="minorHAnsi" w:eastAsiaTheme="minorEastAsia" w:hAnsiTheme="minorHAnsi" w:cstheme="minorBidi"/>
              <w:noProof/>
              <w:sz w:val="22"/>
              <w:szCs w:val="22"/>
              <w:lang w:val="es-AR" w:eastAsia="es-AR"/>
            </w:rPr>
          </w:pPr>
          <w:ins w:id="64"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"_Toc97489935"</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rPr>
              <w:t>6.1.</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Introducción</w:t>
            </w:r>
            <w:r>
              <w:rPr>
                <w:noProof/>
                <w:webHidden/>
              </w:rPr>
              <w:tab/>
            </w:r>
            <w:r>
              <w:rPr>
                <w:noProof/>
                <w:webHidden/>
              </w:rPr>
              <w:fldChar w:fldCharType="begin"/>
            </w:r>
            <w:r>
              <w:rPr>
                <w:noProof/>
                <w:webHidden/>
              </w:rPr>
              <w:instrText xml:space="preserve"> PAGEREF _Toc97489935 \h </w:instrText>
            </w:r>
          </w:ins>
          <w:r>
            <w:rPr>
              <w:noProof/>
              <w:webHidden/>
            </w:rPr>
          </w:r>
          <w:r>
            <w:rPr>
              <w:noProof/>
              <w:webHidden/>
            </w:rPr>
            <w:fldChar w:fldCharType="separate"/>
          </w:r>
          <w:ins w:id="65" w:author="Ernesto del Puerto" w:date="2022-03-06T20:11:00Z">
            <w:r>
              <w:rPr>
                <w:noProof/>
                <w:webHidden/>
              </w:rPr>
              <w:t>15</w:t>
            </w:r>
            <w:r>
              <w:rPr>
                <w:noProof/>
                <w:webHidden/>
              </w:rPr>
              <w:fldChar w:fldCharType="end"/>
            </w:r>
            <w:r w:rsidRPr="00BA5648">
              <w:rPr>
                <w:rStyle w:val="Hipervnculo"/>
                <w:noProof/>
              </w:rPr>
              <w:fldChar w:fldCharType="end"/>
            </w:r>
          </w:ins>
        </w:p>
        <w:p w14:paraId="1D0FEA9D" w14:textId="01F5A5F0" w:rsidR="007004DD" w:rsidRDefault="007004DD">
          <w:pPr>
            <w:pStyle w:val="TDC3"/>
            <w:rPr>
              <w:ins w:id="66" w:author="Ernesto del Puerto" w:date="2022-03-06T20:11:00Z"/>
              <w:rFonts w:asciiTheme="minorHAnsi" w:eastAsiaTheme="minorEastAsia" w:hAnsiTheme="minorHAnsi" w:cstheme="minorBidi"/>
              <w:noProof/>
              <w:sz w:val="22"/>
              <w:szCs w:val="22"/>
              <w:lang w:val="es-AR" w:eastAsia="es-AR"/>
            </w:rPr>
          </w:pPr>
          <w:ins w:id="67"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"_Toc97489936"</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6.1. S3</w:t>
            </w:r>
            <w:r>
              <w:rPr>
                <w:noProof/>
                <w:webHidden/>
              </w:rPr>
              <w:tab/>
            </w:r>
            <w:r>
              <w:rPr>
                <w:noProof/>
                <w:webHidden/>
              </w:rPr>
              <w:fldChar w:fldCharType="begin"/>
            </w:r>
            <w:r>
              <w:rPr>
                <w:noProof/>
                <w:webHidden/>
              </w:rPr>
              <w:instrText xml:space="preserve"> PAGEREF _Toc97489936 \h </w:instrText>
            </w:r>
          </w:ins>
          <w:r>
            <w:rPr>
              <w:noProof/>
              <w:webHidden/>
            </w:rPr>
          </w:r>
          <w:r>
            <w:rPr>
              <w:noProof/>
              <w:webHidden/>
            </w:rPr>
            <w:fldChar w:fldCharType="separate"/>
          </w:r>
          <w:ins w:id="68" w:author="Ernesto del Puerto" w:date="2022-03-06T20:11:00Z">
            <w:r>
              <w:rPr>
                <w:noProof/>
                <w:webHidden/>
              </w:rPr>
              <w:t>16</w:t>
            </w:r>
            <w:r>
              <w:rPr>
                <w:noProof/>
                <w:webHidden/>
              </w:rPr>
              <w:fldChar w:fldCharType="end"/>
            </w:r>
            <w:r w:rsidRPr="00BA5648">
              <w:rPr>
                <w:rStyle w:val="Hipervnculo"/>
                <w:noProof/>
              </w:rPr>
              <w:fldChar w:fldCharType="end"/>
            </w:r>
          </w:ins>
        </w:p>
        <w:p w14:paraId="06A852B2" w14:textId="060E3CD4" w:rsidR="007004DD" w:rsidRDefault="007004DD">
          <w:pPr>
            <w:pStyle w:val="TDC1"/>
            <w:rPr>
              <w:ins w:id="69" w:author="Ernesto del Puerto" w:date="2022-03-06T20:11:00Z"/>
              <w:rFonts w:asciiTheme="minorHAnsi" w:eastAsiaTheme="minorEastAsia" w:hAnsiTheme="minorHAnsi" w:cstheme="minorBidi"/>
              <w:noProof/>
              <w:sz w:val="22"/>
              <w:szCs w:val="22"/>
              <w:lang w:val="es-AR" w:eastAsia="es-AR"/>
            </w:rPr>
          </w:pPr>
          <w:ins w:id="70"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"_Toc97489937"</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rPr>
              <w:t>6.2.</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Lo esencial</w:t>
            </w:r>
            <w:r>
              <w:rPr>
                <w:noProof/>
                <w:webHidden/>
              </w:rPr>
              <w:tab/>
            </w:r>
            <w:r>
              <w:rPr>
                <w:noProof/>
                <w:webHidden/>
              </w:rPr>
              <w:fldChar w:fldCharType="begin"/>
            </w:r>
            <w:r>
              <w:rPr>
                <w:noProof/>
                <w:webHidden/>
              </w:rPr>
              <w:instrText xml:space="preserve"> PAGEREF _Toc97489937 \h </w:instrText>
            </w:r>
          </w:ins>
          <w:r>
            <w:rPr>
              <w:noProof/>
              <w:webHidden/>
            </w:rPr>
          </w:r>
          <w:r>
            <w:rPr>
              <w:noProof/>
              <w:webHidden/>
            </w:rPr>
            <w:fldChar w:fldCharType="separate"/>
          </w:r>
          <w:ins w:id="71" w:author="Ernesto del Puerto" w:date="2022-03-06T20:11:00Z">
            <w:r>
              <w:rPr>
                <w:noProof/>
                <w:webHidden/>
              </w:rPr>
              <w:t>17</w:t>
            </w:r>
            <w:r>
              <w:rPr>
                <w:noProof/>
                <w:webHidden/>
              </w:rPr>
              <w:fldChar w:fldCharType="end"/>
            </w:r>
            <w:r w:rsidRPr="00BA5648">
              <w:rPr>
                <w:rStyle w:val="Hipervnculo"/>
                <w:noProof/>
              </w:rPr>
              <w:fldChar w:fldCharType="end"/>
            </w:r>
          </w:ins>
        </w:p>
        <w:p w14:paraId="027918FC" w14:textId="3BED6DAF" w:rsidR="007004DD" w:rsidRDefault="007004DD">
          <w:pPr>
            <w:pStyle w:val="TDC3"/>
            <w:rPr>
              <w:ins w:id="72" w:author="Ernesto del Puerto" w:date="2022-03-06T20:11:00Z"/>
              <w:rFonts w:asciiTheme="minorHAnsi" w:eastAsiaTheme="minorEastAsia" w:hAnsiTheme="minorHAnsi" w:cstheme="minorBidi"/>
              <w:noProof/>
              <w:sz w:val="22"/>
              <w:szCs w:val="22"/>
              <w:lang w:val="es-AR" w:eastAsia="es-AR"/>
            </w:rPr>
          </w:pPr>
          <w:ins w:id="73"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"_Toc97489938"</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6.2. Usando sloop</w:t>
            </w:r>
            <w:r>
              <w:rPr>
                <w:noProof/>
                <w:webHidden/>
              </w:rPr>
              <w:tab/>
            </w:r>
            <w:r>
              <w:rPr>
                <w:noProof/>
                <w:webHidden/>
              </w:rPr>
              <w:fldChar w:fldCharType="begin"/>
            </w:r>
            <w:r>
              <w:rPr>
                <w:noProof/>
                <w:webHidden/>
              </w:rPr>
              <w:instrText xml:space="preserve"> PAGEREF _Toc97489938 \h </w:instrText>
            </w:r>
          </w:ins>
          <w:r>
            <w:rPr>
              <w:noProof/>
              <w:webHidden/>
            </w:rPr>
          </w:r>
          <w:r>
            <w:rPr>
              <w:noProof/>
              <w:webHidden/>
            </w:rPr>
            <w:fldChar w:fldCharType="separate"/>
          </w:r>
          <w:ins w:id="74" w:author="Ernesto del Puerto" w:date="2022-03-06T20:11:00Z">
            <w:r>
              <w:rPr>
                <w:noProof/>
                <w:webHidden/>
              </w:rPr>
              <w:t>18</w:t>
            </w:r>
            <w:r>
              <w:rPr>
                <w:noProof/>
                <w:webHidden/>
              </w:rPr>
              <w:fldChar w:fldCharType="end"/>
            </w:r>
            <w:r w:rsidRPr="00BA5648">
              <w:rPr>
                <w:rStyle w:val="Hipervnculo"/>
                <w:noProof/>
              </w:rPr>
              <w:fldChar w:fldCharType="end"/>
            </w:r>
          </w:ins>
        </w:p>
        <w:p w14:paraId="7AC0365D" w14:textId="27FDE867" w:rsidR="007004DD" w:rsidRDefault="007004DD">
          <w:pPr>
            <w:pStyle w:val="TDC3"/>
            <w:rPr>
              <w:ins w:id="75" w:author="Ernesto del Puerto" w:date="2022-03-06T20:11:00Z"/>
              <w:rFonts w:asciiTheme="minorHAnsi" w:eastAsiaTheme="minorEastAsia" w:hAnsiTheme="minorHAnsi" w:cstheme="minorBidi"/>
              <w:noProof/>
              <w:sz w:val="22"/>
              <w:szCs w:val="22"/>
              <w:lang w:val="es-AR" w:eastAsia="es-AR"/>
            </w:rPr>
          </w:pPr>
          <w:ins w:id="76"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"_Toc97489939"</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6.3. Usando sloop en otros casos</w:t>
            </w:r>
            <w:r>
              <w:rPr>
                <w:noProof/>
                <w:webHidden/>
              </w:rPr>
              <w:tab/>
            </w:r>
            <w:r>
              <w:rPr>
                <w:noProof/>
                <w:webHidden/>
              </w:rPr>
              <w:fldChar w:fldCharType="begin"/>
            </w:r>
            <w:r>
              <w:rPr>
                <w:noProof/>
                <w:webHidden/>
              </w:rPr>
              <w:instrText xml:space="preserve"> PAGEREF _Toc97489939 \h </w:instrText>
            </w:r>
          </w:ins>
          <w:r>
            <w:rPr>
              <w:noProof/>
              <w:webHidden/>
            </w:rPr>
          </w:r>
          <w:r>
            <w:rPr>
              <w:noProof/>
              <w:webHidden/>
            </w:rPr>
            <w:fldChar w:fldCharType="separate"/>
          </w:r>
          <w:ins w:id="77" w:author="Ernesto del Puerto" w:date="2022-03-06T20:11:00Z">
            <w:r>
              <w:rPr>
                <w:noProof/>
                <w:webHidden/>
              </w:rPr>
              <w:t>19</w:t>
            </w:r>
            <w:r>
              <w:rPr>
                <w:noProof/>
                <w:webHidden/>
              </w:rPr>
              <w:fldChar w:fldCharType="end"/>
            </w:r>
            <w:r w:rsidRPr="00BA5648">
              <w:rPr>
                <w:rStyle w:val="Hipervnculo"/>
                <w:noProof/>
              </w:rPr>
              <w:fldChar w:fldCharType="end"/>
            </w:r>
          </w:ins>
        </w:p>
        <w:p w14:paraId="3AF27E2E" w14:textId="04A8457C" w:rsidR="007004DD" w:rsidRDefault="007004DD">
          <w:pPr>
            <w:pStyle w:val="TDC1"/>
            <w:rPr>
              <w:ins w:id="78" w:author="Ernesto del Puerto" w:date="2022-03-06T20:11:00Z"/>
              <w:rFonts w:asciiTheme="minorHAnsi" w:eastAsiaTheme="minorEastAsia" w:hAnsiTheme="minorHAnsi" w:cstheme="minorBidi"/>
              <w:noProof/>
              <w:sz w:val="22"/>
              <w:szCs w:val="22"/>
              <w:lang w:val="es-AR" w:eastAsia="es-AR"/>
            </w:rPr>
          </w:pPr>
          <w:ins w:id="79"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"_Toc97489940"</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AR"/>
              </w:rPr>
              <w:t>7.</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Clases</w:t>
            </w:r>
            <w:r>
              <w:rPr>
                <w:noProof/>
                <w:webHidden/>
              </w:rPr>
              <w:tab/>
            </w:r>
            <w:r>
              <w:rPr>
                <w:noProof/>
                <w:webHidden/>
              </w:rPr>
              <w:fldChar w:fldCharType="begin"/>
            </w:r>
            <w:r>
              <w:rPr>
                <w:noProof/>
                <w:webHidden/>
              </w:rPr>
              <w:instrText xml:space="preserve"> PAGEREF _Toc97489940 \h </w:instrText>
            </w:r>
          </w:ins>
          <w:r>
            <w:rPr>
              <w:noProof/>
              <w:webHidden/>
            </w:rPr>
          </w:r>
          <w:r>
            <w:rPr>
              <w:noProof/>
              <w:webHidden/>
            </w:rPr>
            <w:fldChar w:fldCharType="separate"/>
          </w:r>
          <w:ins w:id="80" w:author="Ernesto del Puerto" w:date="2022-03-06T20:11:00Z">
            <w:r>
              <w:rPr>
                <w:noProof/>
                <w:webHidden/>
              </w:rPr>
              <w:t>19</w:t>
            </w:r>
            <w:r>
              <w:rPr>
                <w:noProof/>
                <w:webHidden/>
              </w:rPr>
              <w:fldChar w:fldCharType="end"/>
            </w:r>
            <w:r w:rsidRPr="00BA5648">
              <w:rPr>
                <w:rStyle w:val="Hipervnculo"/>
                <w:noProof/>
              </w:rPr>
              <w:fldChar w:fldCharType="end"/>
            </w:r>
          </w:ins>
        </w:p>
        <w:p w14:paraId="03DF86F4" w14:textId="04C53F73" w:rsidR="007004DD" w:rsidRDefault="007004DD">
          <w:pPr>
            <w:pStyle w:val="TDC3"/>
            <w:rPr>
              <w:ins w:id="81" w:author="Ernesto del Puerto" w:date="2022-03-06T20:11:00Z"/>
              <w:rFonts w:asciiTheme="minorHAnsi" w:eastAsiaTheme="minorEastAsia" w:hAnsiTheme="minorHAnsi" w:cstheme="minorBidi"/>
              <w:noProof/>
              <w:sz w:val="22"/>
              <w:szCs w:val="22"/>
              <w:lang w:val="es-AR" w:eastAsia="es-AR"/>
            </w:rPr>
          </w:pPr>
          <w:ins w:id="82"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"_Toc97489941"</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7.1. Clases</w:t>
            </w:r>
            <w:r>
              <w:rPr>
                <w:noProof/>
                <w:webHidden/>
              </w:rPr>
              <w:tab/>
            </w:r>
            <w:r>
              <w:rPr>
                <w:noProof/>
                <w:webHidden/>
              </w:rPr>
              <w:fldChar w:fldCharType="begin"/>
            </w:r>
            <w:r>
              <w:rPr>
                <w:noProof/>
                <w:webHidden/>
              </w:rPr>
              <w:instrText xml:space="preserve"> PAGEREF _Toc97489941 \h </w:instrText>
            </w:r>
          </w:ins>
          <w:r>
            <w:rPr>
              <w:noProof/>
              <w:webHidden/>
            </w:rPr>
          </w:r>
          <w:r>
            <w:rPr>
              <w:noProof/>
              <w:webHidden/>
            </w:rPr>
            <w:fldChar w:fldCharType="separate"/>
          </w:r>
          <w:ins w:id="83" w:author="Ernesto del Puerto" w:date="2022-03-06T20:11:00Z">
            <w:r>
              <w:rPr>
                <w:noProof/>
                <w:webHidden/>
              </w:rPr>
              <w:t>20</w:t>
            </w:r>
            <w:r>
              <w:rPr>
                <w:noProof/>
                <w:webHidden/>
              </w:rPr>
              <w:fldChar w:fldCharType="end"/>
            </w:r>
            <w:r w:rsidRPr="00BA5648">
              <w:rPr>
                <w:rStyle w:val="Hipervnculo"/>
                <w:noProof/>
              </w:rPr>
              <w:fldChar w:fldCharType="end"/>
            </w:r>
          </w:ins>
        </w:p>
        <w:p w14:paraId="3148E2C2" w14:textId="7F28A39C" w:rsidR="007004DD" w:rsidRDefault="007004DD">
          <w:pPr>
            <w:pStyle w:val="TDC1"/>
            <w:rPr>
              <w:ins w:id="84" w:author="Ernesto del Puerto" w:date="2022-03-06T20:11:00Z"/>
              <w:rFonts w:asciiTheme="minorHAnsi" w:eastAsiaTheme="minorEastAsia" w:hAnsiTheme="minorHAnsi" w:cstheme="minorBidi"/>
              <w:noProof/>
              <w:sz w:val="22"/>
              <w:szCs w:val="22"/>
              <w:lang w:val="es-AR" w:eastAsia="es-AR"/>
            </w:rPr>
          </w:pPr>
          <w:ins w:id="85"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"_Toc97489942"</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AR"/>
              </w:rPr>
              <w:t>8.</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Constructores</w:t>
            </w:r>
            <w:r>
              <w:rPr>
                <w:noProof/>
                <w:webHidden/>
              </w:rPr>
              <w:tab/>
            </w:r>
            <w:r>
              <w:rPr>
                <w:noProof/>
                <w:webHidden/>
              </w:rPr>
              <w:fldChar w:fldCharType="begin"/>
            </w:r>
            <w:r>
              <w:rPr>
                <w:noProof/>
                <w:webHidden/>
              </w:rPr>
              <w:instrText xml:space="preserve"> PAGEREF _Toc97489942 \h </w:instrText>
            </w:r>
          </w:ins>
          <w:r>
            <w:rPr>
              <w:noProof/>
              <w:webHidden/>
            </w:rPr>
          </w:r>
          <w:r>
            <w:rPr>
              <w:noProof/>
              <w:webHidden/>
            </w:rPr>
            <w:fldChar w:fldCharType="separate"/>
          </w:r>
          <w:ins w:id="86" w:author="Ernesto del Puerto" w:date="2022-03-06T20:11:00Z">
            <w:r>
              <w:rPr>
                <w:noProof/>
                <w:webHidden/>
              </w:rPr>
              <w:t>21</w:t>
            </w:r>
            <w:r>
              <w:rPr>
                <w:noProof/>
                <w:webHidden/>
              </w:rPr>
              <w:fldChar w:fldCharType="end"/>
            </w:r>
            <w:r w:rsidRPr="00BA5648">
              <w:rPr>
                <w:rStyle w:val="Hipervnculo"/>
                <w:noProof/>
              </w:rPr>
              <w:fldChar w:fldCharType="end"/>
            </w:r>
          </w:ins>
        </w:p>
        <w:p w14:paraId="542FF515" w14:textId="667B922C" w:rsidR="007004DD" w:rsidRDefault="007004DD">
          <w:pPr>
            <w:pStyle w:val="TDC3"/>
            <w:rPr>
              <w:ins w:id="87" w:author="Ernesto del Puerto" w:date="2022-03-06T20:11:00Z"/>
              <w:rFonts w:asciiTheme="minorHAnsi" w:eastAsiaTheme="minorEastAsia" w:hAnsiTheme="minorHAnsi" w:cstheme="minorBidi"/>
              <w:noProof/>
              <w:sz w:val="22"/>
              <w:szCs w:val="22"/>
              <w:lang w:val="es-AR" w:eastAsia="es-AR"/>
            </w:rPr>
          </w:pPr>
          <w:ins w:id="88"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"_Toc97489943"</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8.1. Constructor</w:t>
            </w:r>
            <w:r>
              <w:rPr>
                <w:noProof/>
                <w:webHidden/>
              </w:rPr>
              <w:tab/>
            </w:r>
            <w:r>
              <w:rPr>
                <w:noProof/>
                <w:webHidden/>
              </w:rPr>
              <w:fldChar w:fldCharType="begin"/>
            </w:r>
            <w:r>
              <w:rPr>
                <w:noProof/>
                <w:webHidden/>
              </w:rPr>
              <w:instrText xml:space="preserve"> PAGEREF _Toc97489943 \h </w:instrText>
            </w:r>
          </w:ins>
          <w:r>
            <w:rPr>
              <w:noProof/>
              <w:webHidden/>
            </w:rPr>
          </w:r>
          <w:r>
            <w:rPr>
              <w:noProof/>
              <w:webHidden/>
            </w:rPr>
            <w:fldChar w:fldCharType="separate"/>
          </w:r>
          <w:ins w:id="89" w:author="Ernesto del Puerto" w:date="2022-03-06T20:11:00Z">
            <w:r>
              <w:rPr>
                <w:noProof/>
                <w:webHidden/>
              </w:rPr>
              <w:t>21</w:t>
            </w:r>
            <w:r>
              <w:rPr>
                <w:noProof/>
                <w:webHidden/>
              </w:rPr>
              <w:fldChar w:fldCharType="end"/>
            </w:r>
            <w:r w:rsidRPr="00BA5648">
              <w:rPr>
                <w:rStyle w:val="Hipervnculo"/>
                <w:noProof/>
              </w:rPr>
              <w:fldChar w:fldCharType="end"/>
            </w:r>
          </w:ins>
        </w:p>
        <w:p w14:paraId="4EDA00D8" w14:textId="54C668EB" w:rsidR="007004DD" w:rsidRDefault="007004DD">
          <w:pPr>
            <w:pStyle w:val="TDC1"/>
            <w:rPr>
              <w:ins w:id="90" w:author="Ernesto del Puerto" w:date="2022-03-06T20:11:00Z"/>
              <w:rFonts w:asciiTheme="minorHAnsi" w:eastAsiaTheme="minorEastAsia" w:hAnsiTheme="minorHAnsi" w:cstheme="minorBidi"/>
              <w:noProof/>
              <w:sz w:val="22"/>
              <w:szCs w:val="22"/>
              <w:lang w:val="es-AR" w:eastAsia="es-AR"/>
            </w:rPr>
          </w:pPr>
          <w:ins w:id="91"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"_Toc97489944"</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AR"/>
              </w:rPr>
              <w:t>9.</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Validadores</w:t>
            </w:r>
            <w:r>
              <w:rPr>
                <w:noProof/>
                <w:webHidden/>
              </w:rPr>
              <w:tab/>
            </w:r>
            <w:r>
              <w:rPr>
                <w:noProof/>
                <w:webHidden/>
              </w:rPr>
              <w:fldChar w:fldCharType="begin"/>
            </w:r>
            <w:r>
              <w:rPr>
                <w:noProof/>
                <w:webHidden/>
              </w:rPr>
              <w:instrText xml:space="preserve"> PAGEREF _Toc97489944 \h </w:instrText>
            </w:r>
          </w:ins>
          <w:r>
            <w:rPr>
              <w:noProof/>
              <w:webHidden/>
            </w:rPr>
          </w:r>
          <w:r>
            <w:rPr>
              <w:noProof/>
              <w:webHidden/>
            </w:rPr>
            <w:fldChar w:fldCharType="separate"/>
          </w:r>
          <w:ins w:id="92" w:author="Ernesto del Puerto" w:date="2022-03-06T20:11:00Z">
            <w:r>
              <w:rPr>
                <w:noProof/>
                <w:webHidden/>
              </w:rPr>
              <w:t>22</w:t>
            </w:r>
            <w:r>
              <w:rPr>
                <w:noProof/>
                <w:webHidden/>
              </w:rPr>
              <w:fldChar w:fldCharType="end"/>
            </w:r>
            <w:r w:rsidRPr="00BA5648">
              <w:rPr>
                <w:rStyle w:val="Hipervnculo"/>
                <w:noProof/>
              </w:rPr>
              <w:fldChar w:fldCharType="end"/>
            </w:r>
          </w:ins>
        </w:p>
        <w:p w14:paraId="1C5F2C9F" w14:textId="2589010D" w:rsidR="007004DD" w:rsidRDefault="007004DD">
          <w:pPr>
            <w:pStyle w:val="TDC3"/>
            <w:rPr>
              <w:ins w:id="93" w:author="Ernesto del Puerto" w:date="2022-03-06T20:11:00Z"/>
              <w:rFonts w:asciiTheme="minorHAnsi" w:eastAsiaTheme="minorEastAsia" w:hAnsiTheme="minorHAnsi" w:cstheme="minorBidi"/>
              <w:noProof/>
              <w:sz w:val="22"/>
              <w:szCs w:val="22"/>
              <w:lang w:val="es-AR" w:eastAsia="es-AR"/>
            </w:rPr>
          </w:pPr>
          <w:ins w:id="94"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"_Toc97489945"</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9.1. Validadores</w:t>
            </w:r>
            <w:r>
              <w:rPr>
                <w:noProof/>
                <w:webHidden/>
              </w:rPr>
              <w:tab/>
            </w:r>
            <w:r>
              <w:rPr>
                <w:noProof/>
                <w:webHidden/>
              </w:rPr>
              <w:fldChar w:fldCharType="begin"/>
            </w:r>
            <w:r>
              <w:rPr>
                <w:noProof/>
                <w:webHidden/>
              </w:rPr>
              <w:instrText xml:space="preserve"> PAGEREF _Toc97489945 \h </w:instrText>
            </w:r>
          </w:ins>
          <w:r>
            <w:rPr>
              <w:noProof/>
              <w:webHidden/>
            </w:rPr>
          </w:r>
          <w:r>
            <w:rPr>
              <w:noProof/>
              <w:webHidden/>
            </w:rPr>
            <w:fldChar w:fldCharType="separate"/>
          </w:r>
          <w:ins w:id="95" w:author="Ernesto del Puerto" w:date="2022-03-06T20:11:00Z">
            <w:r>
              <w:rPr>
                <w:noProof/>
                <w:webHidden/>
              </w:rPr>
              <w:t>23</w:t>
            </w:r>
            <w:r>
              <w:rPr>
                <w:noProof/>
                <w:webHidden/>
              </w:rPr>
              <w:fldChar w:fldCharType="end"/>
            </w:r>
            <w:r w:rsidRPr="00BA5648">
              <w:rPr>
                <w:rStyle w:val="Hipervnculo"/>
                <w:noProof/>
              </w:rPr>
              <w:fldChar w:fldCharType="end"/>
            </w:r>
          </w:ins>
        </w:p>
        <w:p w14:paraId="0A3F948D" w14:textId="6E9317DD" w:rsidR="007004DD" w:rsidRDefault="007004DD">
          <w:pPr>
            <w:pStyle w:val="TDC1"/>
            <w:rPr>
              <w:ins w:id="96" w:author="Ernesto del Puerto" w:date="2022-03-06T20:11:00Z"/>
              <w:rFonts w:asciiTheme="minorHAnsi" w:eastAsiaTheme="minorEastAsia" w:hAnsiTheme="minorHAnsi" w:cstheme="minorBidi"/>
              <w:noProof/>
              <w:sz w:val="22"/>
              <w:szCs w:val="22"/>
              <w:lang w:val="es-AR" w:eastAsia="es-AR"/>
            </w:rPr>
          </w:pPr>
          <w:ins w:id="97"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"_Toc97489946"</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AR"/>
              </w:rPr>
              <w:t>10.</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Ayudantes</w:t>
            </w:r>
            <w:r>
              <w:rPr>
                <w:noProof/>
                <w:webHidden/>
              </w:rPr>
              <w:tab/>
            </w:r>
            <w:r>
              <w:rPr>
                <w:noProof/>
                <w:webHidden/>
              </w:rPr>
              <w:fldChar w:fldCharType="begin"/>
            </w:r>
            <w:r>
              <w:rPr>
                <w:noProof/>
                <w:webHidden/>
              </w:rPr>
              <w:instrText xml:space="preserve"> PAGEREF _Toc97489946 \h </w:instrText>
            </w:r>
          </w:ins>
          <w:r>
            <w:rPr>
              <w:noProof/>
              <w:webHidden/>
            </w:rPr>
          </w:r>
          <w:r>
            <w:rPr>
              <w:noProof/>
              <w:webHidden/>
            </w:rPr>
            <w:fldChar w:fldCharType="separate"/>
          </w:r>
          <w:ins w:id="98" w:author="Ernesto del Puerto" w:date="2022-03-06T20:11:00Z">
            <w:r>
              <w:rPr>
                <w:noProof/>
                <w:webHidden/>
              </w:rPr>
              <w:t>23</w:t>
            </w:r>
            <w:r>
              <w:rPr>
                <w:noProof/>
                <w:webHidden/>
              </w:rPr>
              <w:fldChar w:fldCharType="end"/>
            </w:r>
            <w:r w:rsidRPr="00BA5648">
              <w:rPr>
                <w:rStyle w:val="Hipervnculo"/>
                <w:noProof/>
              </w:rPr>
              <w:fldChar w:fldCharType="end"/>
            </w:r>
          </w:ins>
        </w:p>
        <w:p w14:paraId="44328EF5" w14:textId="601E0F91" w:rsidR="007004DD" w:rsidRDefault="007004DD">
          <w:pPr>
            <w:pStyle w:val="TDC3"/>
            <w:rPr>
              <w:ins w:id="99" w:author="Ernesto del Puerto" w:date="2022-03-06T20:11:00Z"/>
              <w:rFonts w:asciiTheme="minorHAnsi" w:eastAsiaTheme="minorEastAsia" w:hAnsiTheme="minorHAnsi" w:cstheme="minorBidi"/>
              <w:noProof/>
              <w:sz w:val="22"/>
              <w:szCs w:val="22"/>
              <w:lang w:val="es-AR" w:eastAsia="es-AR"/>
            </w:rPr>
          </w:pPr>
          <w:ins w:id="100"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"_Toc97489947"</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10.1. Ayudantes</w:t>
            </w:r>
            <w:r>
              <w:rPr>
                <w:noProof/>
                <w:webHidden/>
              </w:rPr>
              <w:tab/>
            </w:r>
            <w:r>
              <w:rPr>
                <w:noProof/>
                <w:webHidden/>
              </w:rPr>
              <w:fldChar w:fldCharType="begin"/>
            </w:r>
            <w:r>
              <w:rPr>
                <w:noProof/>
                <w:webHidden/>
              </w:rPr>
              <w:instrText xml:space="preserve"> PAGEREF _Toc97489947 \h </w:instrText>
            </w:r>
          </w:ins>
          <w:r>
            <w:rPr>
              <w:noProof/>
              <w:webHidden/>
            </w:rPr>
          </w:r>
          <w:r>
            <w:rPr>
              <w:noProof/>
              <w:webHidden/>
            </w:rPr>
            <w:fldChar w:fldCharType="separate"/>
          </w:r>
          <w:ins w:id="101" w:author="Ernesto del Puerto" w:date="2022-03-06T20:11:00Z">
            <w:r>
              <w:rPr>
                <w:noProof/>
                <w:webHidden/>
              </w:rPr>
              <w:t>24</w:t>
            </w:r>
            <w:r>
              <w:rPr>
                <w:noProof/>
                <w:webHidden/>
              </w:rPr>
              <w:fldChar w:fldCharType="end"/>
            </w:r>
            <w:r w:rsidRPr="00BA5648">
              <w:rPr>
                <w:rStyle w:val="Hipervnculo"/>
                <w:noProof/>
              </w:rPr>
              <w:fldChar w:fldCharType="end"/>
            </w:r>
          </w:ins>
        </w:p>
        <w:p w14:paraId="62A32D82" w14:textId="2826BF8A" w:rsidR="007004DD" w:rsidRDefault="007004DD">
          <w:pPr>
            <w:pStyle w:val="TDC1"/>
            <w:rPr>
              <w:ins w:id="102" w:author="Ernesto del Puerto" w:date="2022-03-06T20:11:00Z"/>
              <w:rFonts w:asciiTheme="minorHAnsi" w:eastAsiaTheme="minorEastAsia" w:hAnsiTheme="minorHAnsi" w:cstheme="minorBidi"/>
              <w:noProof/>
              <w:sz w:val="22"/>
              <w:szCs w:val="22"/>
              <w:lang w:val="es-AR" w:eastAsia="es-AR"/>
            </w:rPr>
          </w:pPr>
          <w:ins w:id="103"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"_Toc97489948"</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AR"/>
              </w:rPr>
              <w:t>11.</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Genéricos y métodos</w:t>
            </w:r>
            <w:r>
              <w:rPr>
                <w:noProof/>
                <w:webHidden/>
              </w:rPr>
              <w:tab/>
            </w:r>
            <w:r>
              <w:rPr>
                <w:noProof/>
                <w:webHidden/>
              </w:rPr>
              <w:fldChar w:fldCharType="begin"/>
            </w:r>
            <w:r>
              <w:rPr>
                <w:noProof/>
                <w:webHidden/>
              </w:rPr>
              <w:instrText xml:space="preserve"> PAGEREF _Toc97489948 \h </w:instrText>
            </w:r>
          </w:ins>
          <w:r>
            <w:rPr>
              <w:noProof/>
              <w:webHidden/>
            </w:rPr>
          </w:r>
          <w:r>
            <w:rPr>
              <w:noProof/>
              <w:webHidden/>
            </w:rPr>
            <w:fldChar w:fldCharType="separate"/>
          </w:r>
          <w:ins w:id="104" w:author="Ernesto del Puerto" w:date="2022-03-06T20:11:00Z">
            <w:r>
              <w:rPr>
                <w:noProof/>
                <w:webHidden/>
              </w:rPr>
              <w:t>24</w:t>
            </w:r>
            <w:r>
              <w:rPr>
                <w:noProof/>
                <w:webHidden/>
              </w:rPr>
              <w:fldChar w:fldCharType="end"/>
            </w:r>
            <w:r w:rsidRPr="00BA5648">
              <w:rPr>
                <w:rStyle w:val="Hipervnculo"/>
                <w:noProof/>
              </w:rPr>
              <w:fldChar w:fldCharType="end"/>
            </w:r>
          </w:ins>
        </w:p>
        <w:p w14:paraId="2915D2A2" w14:textId="0C892D5C" w:rsidR="007004DD" w:rsidRDefault="007004DD">
          <w:pPr>
            <w:pStyle w:val="TDC3"/>
            <w:rPr>
              <w:ins w:id="105" w:author="Ernesto del Puerto" w:date="2022-03-06T20:11:00Z"/>
              <w:rFonts w:asciiTheme="minorHAnsi" w:eastAsiaTheme="minorEastAsia" w:hAnsiTheme="minorHAnsi" w:cstheme="minorBidi"/>
              <w:noProof/>
              <w:sz w:val="22"/>
              <w:szCs w:val="22"/>
              <w:lang w:val="es-AR" w:eastAsia="es-AR"/>
            </w:rPr>
          </w:pPr>
          <w:ins w:id="106"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"_Toc97489949"</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11.1. Genéricos</w:t>
            </w:r>
            <w:r>
              <w:rPr>
                <w:noProof/>
                <w:webHidden/>
              </w:rPr>
              <w:tab/>
            </w:r>
            <w:r>
              <w:rPr>
                <w:noProof/>
                <w:webHidden/>
              </w:rPr>
              <w:fldChar w:fldCharType="begin"/>
            </w:r>
            <w:r>
              <w:rPr>
                <w:noProof/>
                <w:webHidden/>
              </w:rPr>
              <w:instrText xml:space="preserve"> PAGEREF _Toc97489949 \h </w:instrText>
            </w:r>
          </w:ins>
          <w:r>
            <w:rPr>
              <w:noProof/>
              <w:webHidden/>
            </w:rPr>
          </w:r>
          <w:r>
            <w:rPr>
              <w:noProof/>
              <w:webHidden/>
            </w:rPr>
            <w:fldChar w:fldCharType="separate"/>
          </w:r>
          <w:ins w:id="107" w:author="Ernesto del Puerto" w:date="2022-03-06T20:11:00Z">
            <w:r>
              <w:rPr>
                <w:noProof/>
                <w:webHidden/>
              </w:rPr>
              <w:t>25</w:t>
            </w:r>
            <w:r>
              <w:rPr>
                <w:noProof/>
                <w:webHidden/>
              </w:rPr>
              <w:fldChar w:fldCharType="end"/>
            </w:r>
            <w:r w:rsidRPr="00BA5648">
              <w:rPr>
                <w:rStyle w:val="Hipervnculo"/>
                <w:noProof/>
              </w:rPr>
              <w:fldChar w:fldCharType="end"/>
            </w:r>
          </w:ins>
        </w:p>
        <w:p w14:paraId="453E54BD" w14:textId="6F0C3FF8" w:rsidR="007004DD" w:rsidRDefault="007004DD">
          <w:pPr>
            <w:pStyle w:val="TDC1"/>
            <w:rPr>
              <w:ins w:id="108" w:author="Ernesto del Puerto" w:date="2022-03-06T20:11:00Z"/>
              <w:rFonts w:asciiTheme="minorHAnsi" w:eastAsiaTheme="minorEastAsia" w:hAnsiTheme="minorHAnsi" w:cstheme="minorBidi"/>
              <w:noProof/>
              <w:sz w:val="22"/>
              <w:szCs w:val="22"/>
              <w:lang w:val="es-AR" w:eastAsia="es-AR"/>
            </w:rPr>
          </w:pPr>
          <w:ins w:id="109"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"_Toc97489950"</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AR"/>
              </w:rPr>
              <w:t>12.</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Método de envío (method dispatch)</w:t>
            </w:r>
            <w:r>
              <w:rPr>
                <w:noProof/>
                <w:webHidden/>
              </w:rPr>
              <w:tab/>
            </w:r>
            <w:r>
              <w:rPr>
                <w:noProof/>
                <w:webHidden/>
              </w:rPr>
              <w:fldChar w:fldCharType="begin"/>
            </w:r>
            <w:r>
              <w:rPr>
                <w:noProof/>
                <w:webHidden/>
              </w:rPr>
              <w:instrText xml:space="preserve"> PAGEREF _Toc97489950 \h </w:instrText>
            </w:r>
          </w:ins>
          <w:r>
            <w:rPr>
              <w:noProof/>
              <w:webHidden/>
            </w:rPr>
          </w:r>
          <w:r>
            <w:rPr>
              <w:noProof/>
              <w:webHidden/>
            </w:rPr>
            <w:fldChar w:fldCharType="separate"/>
          </w:r>
          <w:ins w:id="110" w:author="Ernesto del Puerto" w:date="2022-03-06T20:11:00Z">
            <w:r>
              <w:rPr>
                <w:noProof/>
                <w:webHidden/>
              </w:rPr>
              <w:t>25</w:t>
            </w:r>
            <w:r>
              <w:rPr>
                <w:noProof/>
                <w:webHidden/>
              </w:rPr>
              <w:fldChar w:fldCharType="end"/>
            </w:r>
            <w:r w:rsidRPr="00BA5648">
              <w:rPr>
                <w:rStyle w:val="Hipervnculo"/>
                <w:noProof/>
              </w:rPr>
              <w:fldChar w:fldCharType="end"/>
            </w:r>
          </w:ins>
        </w:p>
        <w:p w14:paraId="03459FDE" w14:textId="3BB7D1B1" w:rsidR="007004DD" w:rsidRDefault="007004DD">
          <w:pPr>
            <w:pStyle w:val="TDC3"/>
            <w:rPr>
              <w:ins w:id="111" w:author="Ernesto del Puerto" w:date="2022-03-06T20:11:00Z"/>
              <w:rFonts w:asciiTheme="minorHAnsi" w:eastAsiaTheme="minorEastAsia" w:hAnsiTheme="minorHAnsi" w:cstheme="minorBidi"/>
              <w:noProof/>
              <w:sz w:val="22"/>
              <w:szCs w:val="22"/>
              <w:lang w:val="es-AR" w:eastAsia="es-AR"/>
            </w:rPr>
          </w:pPr>
          <w:ins w:id="112"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"_Toc97489951"</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12.1. Method dispatch</w:t>
            </w:r>
            <w:r>
              <w:rPr>
                <w:noProof/>
                <w:webHidden/>
              </w:rPr>
              <w:tab/>
            </w:r>
            <w:r>
              <w:rPr>
                <w:noProof/>
                <w:webHidden/>
              </w:rPr>
              <w:fldChar w:fldCharType="begin"/>
            </w:r>
            <w:r>
              <w:rPr>
                <w:noProof/>
                <w:webHidden/>
              </w:rPr>
              <w:instrText xml:space="preserve"> PAGEREF _Toc97489951 \h </w:instrText>
            </w:r>
          </w:ins>
          <w:r>
            <w:rPr>
              <w:noProof/>
              <w:webHidden/>
            </w:rPr>
          </w:r>
          <w:r>
            <w:rPr>
              <w:noProof/>
              <w:webHidden/>
            </w:rPr>
            <w:fldChar w:fldCharType="separate"/>
          </w:r>
          <w:ins w:id="113" w:author="Ernesto del Puerto" w:date="2022-03-06T20:11:00Z">
            <w:r>
              <w:rPr>
                <w:noProof/>
                <w:webHidden/>
              </w:rPr>
              <w:t>26</w:t>
            </w:r>
            <w:r>
              <w:rPr>
                <w:noProof/>
                <w:webHidden/>
              </w:rPr>
              <w:fldChar w:fldCharType="end"/>
            </w:r>
            <w:r w:rsidRPr="00BA5648">
              <w:rPr>
                <w:rStyle w:val="Hipervnculo"/>
                <w:noProof/>
              </w:rPr>
              <w:fldChar w:fldCharType="end"/>
            </w:r>
          </w:ins>
        </w:p>
        <w:p w14:paraId="2112CCE2" w14:textId="7060C914" w:rsidR="007004DD" w:rsidRDefault="007004DD">
          <w:pPr>
            <w:pStyle w:val="TDC1"/>
            <w:rPr>
              <w:ins w:id="114" w:author="Ernesto del Puerto" w:date="2022-03-06T20:11:00Z"/>
              <w:rFonts w:asciiTheme="minorHAnsi" w:eastAsiaTheme="minorEastAsia" w:hAnsiTheme="minorHAnsi" w:cstheme="minorBidi"/>
              <w:noProof/>
              <w:sz w:val="22"/>
              <w:szCs w:val="22"/>
              <w:lang w:val="es-AR" w:eastAsia="es-AR"/>
            </w:rPr>
          </w:pPr>
          <w:ins w:id="115" w:author="Ernesto del Puerto" w:date="2022-03-06T20:11:00Z">
            <w:r w:rsidRPr="00BA5648">
              <w:rPr>
                <w:rStyle w:val="Hipervnculo"/>
                <w:noProof/>
              </w:rPr>
              <w:lastRenderedPageBreak/>
              <w:fldChar w:fldCharType="begin"/>
            </w:r>
            <w:r w:rsidRPr="00BA5648">
              <w:rPr>
                <w:rStyle w:val="Hipervnculo"/>
                <w:noProof/>
              </w:rPr>
              <w:instrText xml:space="preserve"> </w:instrText>
            </w:r>
            <w:r>
              <w:rPr>
                <w:noProof/>
              </w:rPr>
              <w:instrText>HYPERLINK \l "_Toc97489952"</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AR"/>
              </w:rPr>
              <w:t>13.</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Encontrar métodos</w:t>
            </w:r>
            <w:r>
              <w:rPr>
                <w:noProof/>
                <w:webHidden/>
              </w:rPr>
              <w:tab/>
            </w:r>
            <w:r>
              <w:rPr>
                <w:noProof/>
                <w:webHidden/>
              </w:rPr>
              <w:fldChar w:fldCharType="begin"/>
            </w:r>
            <w:r>
              <w:rPr>
                <w:noProof/>
                <w:webHidden/>
              </w:rPr>
              <w:instrText xml:space="preserve"> PAGEREF _Toc97489952 \h </w:instrText>
            </w:r>
          </w:ins>
          <w:r>
            <w:rPr>
              <w:noProof/>
              <w:webHidden/>
            </w:rPr>
          </w:r>
          <w:r>
            <w:rPr>
              <w:noProof/>
              <w:webHidden/>
            </w:rPr>
            <w:fldChar w:fldCharType="separate"/>
          </w:r>
          <w:ins w:id="116" w:author="Ernesto del Puerto" w:date="2022-03-06T20:11:00Z">
            <w:r>
              <w:rPr>
                <w:noProof/>
                <w:webHidden/>
              </w:rPr>
              <w:t>26</w:t>
            </w:r>
            <w:r>
              <w:rPr>
                <w:noProof/>
                <w:webHidden/>
              </w:rPr>
              <w:fldChar w:fldCharType="end"/>
            </w:r>
            <w:r w:rsidRPr="00BA5648">
              <w:rPr>
                <w:rStyle w:val="Hipervnculo"/>
                <w:noProof/>
              </w:rPr>
              <w:fldChar w:fldCharType="end"/>
            </w:r>
          </w:ins>
        </w:p>
        <w:p w14:paraId="694ACDA6" w14:textId="73F1D8A6" w:rsidR="007004DD" w:rsidRDefault="007004DD">
          <w:pPr>
            <w:pStyle w:val="TDC3"/>
            <w:rPr>
              <w:ins w:id="117" w:author="Ernesto del Puerto" w:date="2022-03-06T20:11:00Z"/>
              <w:rFonts w:asciiTheme="minorHAnsi" w:eastAsiaTheme="minorEastAsia" w:hAnsiTheme="minorHAnsi" w:cstheme="minorBidi"/>
              <w:noProof/>
              <w:sz w:val="22"/>
              <w:szCs w:val="22"/>
              <w:lang w:val="es-AR" w:eastAsia="es-AR"/>
            </w:rPr>
          </w:pPr>
          <w:ins w:id="118"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"_Toc97489953"</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13.1. Encontrando m</w:t>
            </w:r>
            <w:r w:rsidRPr="00BA5648">
              <w:rPr>
                <w:rStyle w:val="Hipervnculo"/>
                <w:rFonts w:ascii="Arial Narrow" w:hAnsi="Arial Narrow" w:cs="CourierNewPSMT"/>
                <w:b/>
                <w:noProof/>
                <w:lang w:val="es-AR" w:eastAsia="es-ES"/>
              </w:rPr>
              <w:t>é</w:t>
            </w:r>
            <w:r w:rsidRPr="00BA5648">
              <w:rPr>
                <w:rStyle w:val="Hipervnculo"/>
                <w:rFonts w:ascii="Arial Narrow" w:hAnsi="Arial Narrow" w:cs="CourierNewPSMT"/>
                <w:b/>
                <w:noProof/>
                <w:lang w:val="es-ES" w:eastAsia="es-ES"/>
              </w:rPr>
              <w:t>todos</w:t>
            </w:r>
            <w:r>
              <w:rPr>
                <w:noProof/>
                <w:webHidden/>
              </w:rPr>
              <w:tab/>
            </w:r>
            <w:r>
              <w:rPr>
                <w:noProof/>
                <w:webHidden/>
              </w:rPr>
              <w:fldChar w:fldCharType="begin"/>
            </w:r>
            <w:r>
              <w:rPr>
                <w:noProof/>
                <w:webHidden/>
              </w:rPr>
              <w:instrText xml:space="preserve"> PAGEREF _Toc97489953 \h </w:instrText>
            </w:r>
          </w:ins>
          <w:r>
            <w:rPr>
              <w:noProof/>
              <w:webHidden/>
            </w:rPr>
          </w:r>
          <w:r>
            <w:rPr>
              <w:noProof/>
              <w:webHidden/>
            </w:rPr>
            <w:fldChar w:fldCharType="separate"/>
          </w:r>
          <w:ins w:id="119" w:author="Ernesto del Puerto" w:date="2022-03-06T20:11:00Z">
            <w:r>
              <w:rPr>
                <w:noProof/>
                <w:webHidden/>
              </w:rPr>
              <w:t>26</w:t>
            </w:r>
            <w:r>
              <w:rPr>
                <w:noProof/>
                <w:webHidden/>
              </w:rPr>
              <w:fldChar w:fldCharType="end"/>
            </w:r>
            <w:r w:rsidRPr="00BA5648">
              <w:rPr>
                <w:rStyle w:val="Hipervnculo"/>
                <w:noProof/>
              </w:rPr>
              <w:fldChar w:fldCharType="end"/>
            </w:r>
          </w:ins>
        </w:p>
        <w:p w14:paraId="75C03816" w14:textId="3DBFBBE3" w:rsidR="007004DD" w:rsidRDefault="007004DD">
          <w:pPr>
            <w:pStyle w:val="TDC1"/>
            <w:rPr>
              <w:ins w:id="120" w:author="Ernesto del Puerto" w:date="2022-03-06T20:11:00Z"/>
              <w:rFonts w:asciiTheme="minorHAnsi" w:eastAsiaTheme="minorEastAsia" w:hAnsiTheme="minorHAnsi" w:cstheme="minorBidi"/>
              <w:noProof/>
              <w:sz w:val="22"/>
              <w:szCs w:val="22"/>
              <w:lang w:val="es-AR" w:eastAsia="es-AR"/>
            </w:rPr>
          </w:pPr>
          <w:ins w:id="121"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"_Toc97489954"</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AR"/>
              </w:rPr>
              <w:t>14.</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Crear métodos</w:t>
            </w:r>
            <w:r>
              <w:rPr>
                <w:noProof/>
                <w:webHidden/>
              </w:rPr>
              <w:tab/>
            </w:r>
            <w:r>
              <w:rPr>
                <w:noProof/>
                <w:webHidden/>
              </w:rPr>
              <w:fldChar w:fldCharType="begin"/>
            </w:r>
            <w:r>
              <w:rPr>
                <w:noProof/>
                <w:webHidden/>
              </w:rPr>
              <w:instrText xml:space="preserve"> PAGEREF _Toc97489954 \h </w:instrText>
            </w:r>
          </w:ins>
          <w:r>
            <w:rPr>
              <w:noProof/>
              <w:webHidden/>
            </w:rPr>
          </w:r>
          <w:r>
            <w:rPr>
              <w:noProof/>
              <w:webHidden/>
            </w:rPr>
            <w:fldChar w:fldCharType="separate"/>
          </w:r>
          <w:ins w:id="122" w:author="Ernesto del Puerto" w:date="2022-03-06T20:11:00Z">
            <w:r>
              <w:rPr>
                <w:noProof/>
                <w:webHidden/>
              </w:rPr>
              <w:t>27</w:t>
            </w:r>
            <w:r>
              <w:rPr>
                <w:noProof/>
                <w:webHidden/>
              </w:rPr>
              <w:fldChar w:fldCharType="end"/>
            </w:r>
            <w:r w:rsidRPr="00BA5648">
              <w:rPr>
                <w:rStyle w:val="Hipervnculo"/>
                <w:noProof/>
              </w:rPr>
              <w:fldChar w:fldCharType="end"/>
            </w:r>
          </w:ins>
        </w:p>
        <w:p w14:paraId="6A349B93" w14:textId="3FE675F2" w:rsidR="007004DD" w:rsidRDefault="007004DD">
          <w:pPr>
            <w:pStyle w:val="TDC1"/>
            <w:rPr>
              <w:ins w:id="123" w:author="Ernesto del Puerto" w:date="2022-03-06T20:11:00Z"/>
              <w:rFonts w:asciiTheme="minorHAnsi" w:eastAsiaTheme="minorEastAsia" w:hAnsiTheme="minorHAnsi" w:cstheme="minorBidi"/>
              <w:noProof/>
              <w:sz w:val="22"/>
              <w:szCs w:val="22"/>
              <w:lang w:val="es-AR" w:eastAsia="es-AR"/>
            </w:rPr>
          </w:pPr>
          <w:ins w:id="124"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"_Toc97489955"</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AR"/>
              </w:rPr>
              <w:t>15.</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Estilos de objetos</w:t>
            </w:r>
            <w:r>
              <w:rPr>
                <w:noProof/>
                <w:webHidden/>
              </w:rPr>
              <w:tab/>
            </w:r>
            <w:r>
              <w:rPr>
                <w:noProof/>
                <w:webHidden/>
              </w:rPr>
              <w:fldChar w:fldCharType="begin"/>
            </w:r>
            <w:r>
              <w:rPr>
                <w:noProof/>
                <w:webHidden/>
              </w:rPr>
              <w:instrText xml:space="preserve"> PAGEREF _Toc97489955 \h </w:instrText>
            </w:r>
          </w:ins>
          <w:r>
            <w:rPr>
              <w:noProof/>
              <w:webHidden/>
            </w:rPr>
          </w:r>
          <w:r>
            <w:rPr>
              <w:noProof/>
              <w:webHidden/>
            </w:rPr>
            <w:fldChar w:fldCharType="separate"/>
          </w:r>
          <w:ins w:id="125" w:author="Ernesto del Puerto" w:date="2022-03-06T20:11:00Z">
            <w:r>
              <w:rPr>
                <w:noProof/>
                <w:webHidden/>
              </w:rPr>
              <w:t>27</w:t>
            </w:r>
            <w:r>
              <w:rPr>
                <w:noProof/>
                <w:webHidden/>
              </w:rPr>
              <w:fldChar w:fldCharType="end"/>
            </w:r>
            <w:r w:rsidRPr="00BA5648">
              <w:rPr>
                <w:rStyle w:val="Hipervnculo"/>
                <w:noProof/>
              </w:rPr>
              <w:fldChar w:fldCharType="end"/>
            </w:r>
          </w:ins>
        </w:p>
        <w:p w14:paraId="7F4152B4" w14:textId="4A917D91" w:rsidR="007004DD" w:rsidRDefault="007004DD">
          <w:pPr>
            <w:pStyle w:val="TDC3"/>
            <w:rPr>
              <w:ins w:id="126" w:author="Ernesto del Puerto" w:date="2022-03-06T20:11:00Z"/>
              <w:rFonts w:asciiTheme="minorHAnsi" w:eastAsiaTheme="minorEastAsia" w:hAnsiTheme="minorHAnsi" w:cstheme="minorBidi"/>
              <w:noProof/>
              <w:sz w:val="22"/>
              <w:szCs w:val="22"/>
              <w:lang w:val="es-AR" w:eastAsia="es-AR"/>
            </w:rPr>
          </w:pPr>
          <w:ins w:id="127"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"_Toc97489956"</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15.1. Estilos de objetos</w:t>
            </w:r>
            <w:r>
              <w:rPr>
                <w:noProof/>
                <w:webHidden/>
              </w:rPr>
              <w:tab/>
            </w:r>
            <w:r>
              <w:rPr>
                <w:noProof/>
                <w:webHidden/>
              </w:rPr>
              <w:fldChar w:fldCharType="begin"/>
            </w:r>
            <w:r>
              <w:rPr>
                <w:noProof/>
                <w:webHidden/>
              </w:rPr>
              <w:instrText xml:space="preserve"> PAGEREF _Toc97489956 \h </w:instrText>
            </w:r>
          </w:ins>
          <w:r>
            <w:rPr>
              <w:noProof/>
              <w:webHidden/>
            </w:rPr>
          </w:r>
          <w:r>
            <w:rPr>
              <w:noProof/>
              <w:webHidden/>
            </w:rPr>
            <w:fldChar w:fldCharType="separate"/>
          </w:r>
          <w:ins w:id="128" w:author="Ernesto del Puerto" w:date="2022-03-06T20:11:00Z">
            <w:r>
              <w:rPr>
                <w:noProof/>
                <w:webHidden/>
              </w:rPr>
              <w:t>28</w:t>
            </w:r>
            <w:r>
              <w:rPr>
                <w:noProof/>
                <w:webHidden/>
              </w:rPr>
              <w:fldChar w:fldCharType="end"/>
            </w:r>
            <w:r w:rsidRPr="00BA5648">
              <w:rPr>
                <w:rStyle w:val="Hipervnculo"/>
                <w:noProof/>
              </w:rPr>
              <w:fldChar w:fldCharType="end"/>
            </w:r>
          </w:ins>
        </w:p>
        <w:p w14:paraId="080ED0B6" w14:textId="400CA407" w:rsidR="007004DD" w:rsidRDefault="007004DD">
          <w:pPr>
            <w:pStyle w:val="TDC1"/>
            <w:rPr>
              <w:ins w:id="129" w:author="Ernesto del Puerto" w:date="2022-03-06T20:11:00Z"/>
              <w:rFonts w:asciiTheme="minorHAnsi" w:eastAsiaTheme="minorEastAsia" w:hAnsiTheme="minorHAnsi" w:cstheme="minorBidi"/>
              <w:noProof/>
              <w:sz w:val="22"/>
              <w:szCs w:val="22"/>
              <w:lang w:val="es-AR" w:eastAsia="es-AR"/>
            </w:rPr>
          </w:pPr>
          <w:ins w:id="130"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"_Toc97489957"</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AR"/>
              </w:rPr>
              <w:t>16.</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Herencia</w:t>
            </w:r>
            <w:r>
              <w:rPr>
                <w:noProof/>
                <w:webHidden/>
              </w:rPr>
              <w:tab/>
            </w:r>
            <w:r>
              <w:rPr>
                <w:noProof/>
                <w:webHidden/>
              </w:rPr>
              <w:fldChar w:fldCharType="begin"/>
            </w:r>
            <w:r>
              <w:rPr>
                <w:noProof/>
                <w:webHidden/>
              </w:rPr>
              <w:instrText xml:space="preserve"> PAGEREF _Toc97489957 \h </w:instrText>
            </w:r>
          </w:ins>
          <w:r>
            <w:rPr>
              <w:noProof/>
              <w:webHidden/>
            </w:rPr>
          </w:r>
          <w:r>
            <w:rPr>
              <w:noProof/>
              <w:webHidden/>
            </w:rPr>
            <w:fldChar w:fldCharType="separate"/>
          </w:r>
          <w:ins w:id="131" w:author="Ernesto del Puerto" w:date="2022-03-06T20:11:00Z">
            <w:r>
              <w:rPr>
                <w:noProof/>
                <w:webHidden/>
              </w:rPr>
              <w:t>28</w:t>
            </w:r>
            <w:r>
              <w:rPr>
                <w:noProof/>
                <w:webHidden/>
              </w:rPr>
              <w:fldChar w:fldCharType="end"/>
            </w:r>
            <w:r w:rsidRPr="00BA5648">
              <w:rPr>
                <w:rStyle w:val="Hipervnculo"/>
                <w:noProof/>
              </w:rPr>
              <w:fldChar w:fldCharType="end"/>
            </w:r>
          </w:ins>
        </w:p>
        <w:p w14:paraId="3B697969" w14:textId="6A748353" w:rsidR="007004DD" w:rsidRDefault="007004DD">
          <w:pPr>
            <w:pStyle w:val="TDC3"/>
            <w:rPr>
              <w:ins w:id="132" w:author="Ernesto del Puerto" w:date="2022-03-06T20:11:00Z"/>
              <w:rFonts w:asciiTheme="minorHAnsi" w:eastAsiaTheme="minorEastAsia" w:hAnsiTheme="minorHAnsi" w:cstheme="minorBidi"/>
              <w:noProof/>
              <w:sz w:val="22"/>
              <w:szCs w:val="22"/>
              <w:lang w:val="es-AR" w:eastAsia="es-AR"/>
            </w:rPr>
          </w:pPr>
          <w:ins w:id="133"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"_Toc97489958"</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16.1. Herencia</w:t>
            </w:r>
            <w:r>
              <w:rPr>
                <w:noProof/>
                <w:webHidden/>
              </w:rPr>
              <w:tab/>
            </w:r>
            <w:r>
              <w:rPr>
                <w:noProof/>
                <w:webHidden/>
              </w:rPr>
              <w:fldChar w:fldCharType="begin"/>
            </w:r>
            <w:r>
              <w:rPr>
                <w:noProof/>
                <w:webHidden/>
              </w:rPr>
              <w:instrText xml:space="preserve"> PAGEREF _Toc97489958 \h </w:instrText>
            </w:r>
          </w:ins>
          <w:r>
            <w:rPr>
              <w:noProof/>
              <w:webHidden/>
            </w:rPr>
          </w:r>
          <w:r>
            <w:rPr>
              <w:noProof/>
              <w:webHidden/>
            </w:rPr>
            <w:fldChar w:fldCharType="separate"/>
          </w:r>
          <w:ins w:id="134" w:author="Ernesto del Puerto" w:date="2022-03-06T20:11:00Z">
            <w:r>
              <w:rPr>
                <w:noProof/>
                <w:webHidden/>
              </w:rPr>
              <w:t>29</w:t>
            </w:r>
            <w:r>
              <w:rPr>
                <w:noProof/>
                <w:webHidden/>
              </w:rPr>
              <w:fldChar w:fldCharType="end"/>
            </w:r>
            <w:r w:rsidRPr="00BA5648">
              <w:rPr>
                <w:rStyle w:val="Hipervnculo"/>
                <w:noProof/>
              </w:rPr>
              <w:fldChar w:fldCharType="end"/>
            </w:r>
          </w:ins>
        </w:p>
        <w:p w14:paraId="586379D3" w14:textId="68EE2991" w:rsidR="007004DD" w:rsidRDefault="007004DD">
          <w:pPr>
            <w:pStyle w:val="TDC1"/>
            <w:rPr>
              <w:ins w:id="135" w:author="Ernesto del Puerto" w:date="2022-03-06T20:11:00Z"/>
              <w:rFonts w:asciiTheme="minorHAnsi" w:eastAsiaTheme="minorEastAsia" w:hAnsiTheme="minorHAnsi" w:cstheme="minorBidi"/>
              <w:noProof/>
              <w:sz w:val="22"/>
              <w:szCs w:val="22"/>
              <w:lang w:val="es-AR" w:eastAsia="es-AR"/>
            </w:rPr>
          </w:pPr>
          <w:ins w:id="136"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"_Toc97489959"</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AR"/>
              </w:rPr>
              <w:t>17.</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La función NextMethod()</w:t>
            </w:r>
            <w:r>
              <w:rPr>
                <w:noProof/>
                <w:webHidden/>
              </w:rPr>
              <w:tab/>
            </w:r>
            <w:r>
              <w:rPr>
                <w:noProof/>
                <w:webHidden/>
              </w:rPr>
              <w:fldChar w:fldCharType="begin"/>
            </w:r>
            <w:r>
              <w:rPr>
                <w:noProof/>
                <w:webHidden/>
              </w:rPr>
              <w:instrText xml:space="preserve"> PAGEREF _Toc97489959 \h </w:instrText>
            </w:r>
          </w:ins>
          <w:r>
            <w:rPr>
              <w:noProof/>
              <w:webHidden/>
            </w:rPr>
          </w:r>
          <w:r>
            <w:rPr>
              <w:noProof/>
              <w:webHidden/>
            </w:rPr>
            <w:fldChar w:fldCharType="separate"/>
          </w:r>
          <w:ins w:id="137" w:author="Ernesto del Puerto" w:date="2022-03-06T20:11:00Z">
            <w:r>
              <w:rPr>
                <w:noProof/>
                <w:webHidden/>
              </w:rPr>
              <w:t>29</w:t>
            </w:r>
            <w:r>
              <w:rPr>
                <w:noProof/>
                <w:webHidden/>
              </w:rPr>
              <w:fldChar w:fldCharType="end"/>
            </w:r>
            <w:r w:rsidRPr="00BA5648">
              <w:rPr>
                <w:rStyle w:val="Hipervnculo"/>
                <w:noProof/>
              </w:rPr>
              <w:fldChar w:fldCharType="end"/>
            </w:r>
          </w:ins>
        </w:p>
        <w:p w14:paraId="7B4574D5" w14:textId="771F4678" w:rsidR="007004DD" w:rsidRDefault="007004DD">
          <w:pPr>
            <w:pStyle w:val="TDC3"/>
            <w:rPr>
              <w:ins w:id="138" w:author="Ernesto del Puerto" w:date="2022-03-06T20:11:00Z"/>
              <w:rFonts w:asciiTheme="minorHAnsi" w:eastAsiaTheme="minorEastAsia" w:hAnsiTheme="minorHAnsi" w:cstheme="minorBidi"/>
              <w:noProof/>
              <w:sz w:val="22"/>
              <w:szCs w:val="22"/>
              <w:lang w:val="es-AR" w:eastAsia="es-AR"/>
            </w:rPr>
          </w:pPr>
          <w:ins w:id="139"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"_Toc97489960"</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17.1. NextMethod</w:t>
            </w:r>
            <w:r>
              <w:rPr>
                <w:noProof/>
                <w:webHidden/>
              </w:rPr>
              <w:tab/>
            </w:r>
            <w:r>
              <w:rPr>
                <w:noProof/>
                <w:webHidden/>
              </w:rPr>
              <w:fldChar w:fldCharType="begin"/>
            </w:r>
            <w:r>
              <w:rPr>
                <w:noProof/>
                <w:webHidden/>
              </w:rPr>
              <w:instrText xml:space="preserve"> PAGEREF _Toc97489960 \h </w:instrText>
            </w:r>
          </w:ins>
          <w:r>
            <w:rPr>
              <w:noProof/>
              <w:webHidden/>
            </w:rPr>
          </w:r>
          <w:r>
            <w:rPr>
              <w:noProof/>
              <w:webHidden/>
            </w:rPr>
            <w:fldChar w:fldCharType="separate"/>
          </w:r>
          <w:ins w:id="140" w:author="Ernesto del Puerto" w:date="2022-03-06T20:11:00Z">
            <w:r>
              <w:rPr>
                <w:noProof/>
                <w:webHidden/>
              </w:rPr>
              <w:t>30</w:t>
            </w:r>
            <w:r>
              <w:rPr>
                <w:noProof/>
                <w:webHidden/>
              </w:rPr>
              <w:fldChar w:fldCharType="end"/>
            </w:r>
            <w:r w:rsidRPr="00BA5648">
              <w:rPr>
                <w:rStyle w:val="Hipervnculo"/>
                <w:noProof/>
              </w:rPr>
              <w:fldChar w:fldCharType="end"/>
            </w:r>
          </w:ins>
        </w:p>
        <w:p w14:paraId="329FFFC6" w14:textId="0F724E0A" w:rsidR="007004DD" w:rsidRDefault="007004DD">
          <w:pPr>
            <w:pStyle w:val="TDC1"/>
            <w:rPr>
              <w:ins w:id="141" w:author="Ernesto del Puerto" w:date="2022-03-06T20:11:00Z"/>
              <w:rFonts w:asciiTheme="minorHAnsi" w:eastAsiaTheme="minorEastAsia" w:hAnsiTheme="minorHAnsi" w:cstheme="minorBidi"/>
              <w:noProof/>
              <w:sz w:val="22"/>
              <w:szCs w:val="22"/>
              <w:lang w:val="es-AR" w:eastAsia="es-AR"/>
            </w:rPr>
          </w:pPr>
          <w:ins w:id="142"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"_Toc97489961"</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AR"/>
              </w:rPr>
              <w:t>18.</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Permitir la subclasificación</w:t>
            </w:r>
            <w:r>
              <w:rPr>
                <w:noProof/>
                <w:webHidden/>
              </w:rPr>
              <w:tab/>
            </w:r>
            <w:r>
              <w:rPr>
                <w:noProof/>
                <w:webHidden/>
              </w:rPr>
              <w:fldChar w:fldCharType="begin"/>
            </w:r>
            <w:r>
              <w:rPr>
                <w:noProof/>
                <w:webHidden/>
              </w:rPr>
              <w:instrText xml:space="preserve"> PAGEREF _Toc97489961 \h </w:instrText>
            </w:r>
          </w:ins>
          <w:r>
            <w:rPr>
              <w:noProof/>
              <w:webHidden/>
            </w:rPr>
          </w:r>
          <w:r>
            <w:rPr>
              <w:noProof/>
              <w:webHidden/>
            </w:rPr>
            <w:fldChar w:fldCharType="separate"/>
          </w:r>
          <w:ins w:id="143" w:author="Ernesto del Puerto" w:date="2022-03-06T20:11:00Z">
            <w:r>
              <w:rPr>
                <w:noProof/>
                <w:webHidden/>
              </w:rPr>
              <w:t>31</w:t>
            </w:r>
            <w:r>
              <w:rPr>
                <w:noProof/>
                <w:webHidden/>
              </w:rPr>
              <w:fldChar w:fldCharType="end"/>
            </w:r>
            <w:r w:rsidRPr="00BA5648">
              <w:rPr>
                <w:rStyle w:val="Hipervnculo"/>
                <w:noProof/>
              </w:rPr>
              <w:fldChar w:fldCharType="end"/>
            </w:r>
          </w:ins>
        </w:p>
        <w:p w14:paraId="3F241417" w14:textId="5D5D0DA4" w:rsidR="007004DD" w:rsidRDefault="007004DD">
          <w:pPr>
            <w:pStyle w:val="TDC3"/>
            <w:rPr>
              <w:ins w:id="144" w:author="Ernesto del Puerto" w:date="2022-03-06T20:11:00Z"/>
              <w:rFonts w:asciiTheme="minorHAnsi" w:eastAsiaTheme="minorEastAsia" w:hAnsiTheme="minorHAnsi" w:cstheme="minorBidi"/>
              <w:noProof/>
              <w:sz w:val="22"/>
              <w:szCs w:val="22"/>
              <w:lang w:val="es-AR" w:eastAsia="es-AR"/>
            </w:rPr>
          </w:pPr>
          <w:ins w:id="145"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"_Toc97489962"</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18.1. Subclases</w:t>
            </w:r>
            <w:r>
              <w:rPr>
                <w:noProof/>
                <w:webHidden/>
              </w:rPr>
              <w:tab/>
            </w:r>
            <w:r>
              <w:rPr>
                <w:noProof/>
                <w:webHidden/>
              </w:rPr>
              <w:fldChar w:fldCharType="begin"/>
            </w:r>
            <w:r>
              <w:rPr>
                <w:noProof/>
                <w:webHidden/>
              </w:rPr>
              <w:instrText xml:space="preserve"> PAGEREF _Toc97489962 \h </w:instrText>
            </w:r>
          </w:ins>
          <w:r>
            <w:rPr>
              <w:noProof/>
              <w:webHidden/>
            </w:rPr>
          </w:r>
          <w:r>
            <w:rPr>
              <w:noProof/>
              <w:webHidden/>
            </w:rPr>
            <w:fldChar w:fldCharType="separate"/>
          </w:r>
          <w:ins w:id="146" w:author="Ernesto del Puerto" w:date="2022-03-06T20:11:00Z">
            <w:r>
              <w:rPr>
                <w:noProof/>
                <w:webHidden/>
              </w:rPr>
              <w:t>32</w:t>
            </w:r>
            <w:r>
              <w:rPr>
                <w:noProof/>
                <w:webHidden/>
              </w:rPr>
              <w:fldChar w:fldCharType="end"/>
            </w:r>
            <w:r w:rsidRPr="00BA5648">
              <w:rPr>
                <w:rStyle w:val="Hipervnculo"/>
                <w:noProof/>
              </w:rPr>
              <w:fldChar w:fldCharType="end"/>
            </w:r>
          </w:ins>
        </w:p>
        <w:p w14:paraId="662382EE" w14:textId="4A26679F" w:rsidR="007004DD" w:rsidRDefault="007004DD">
          <w:pPr>
            <w:pStyle w:val="TDC1"/>
            <w:rPr>
              <w:ins w:id="147" w:author="Ernesto del Puerto" w:date="2022-03-06T20:11:00Z"/>
              <w:rFonts w:asciiTheme="minorHAnsi" w:eastAsiaTheme="minorEastAsia" w:hAnsiTheme="minorHAnsi" w:cstheme="minorBidi"/>
              <w:noProof/>
              <w:sz w:val="22"/>
              <w:szCs w:val="22"/>
              <w:lang w:val="es-AR" w:eastAsia="es-AR"/>
            </w:rPr>
          </w:pPr>
          <w:ins w:id="148"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"_Toc97489963"</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AR"/>
              </w:rPr>
              <w:t>19.</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Las estructuras de datos como objetos</w:t>
            </w:r>
            <w:r>
              <w:rPr>
                <w:noProof/>
                <w:webHidden/>
              </w:rPr>
              <w:tab/>
            </w:r>
            <w:r>
              <w:rPr>
                <w:noProof/>
                <w:webHidden/>
              </w:rPr>
              <w:fldChar w:fldCharType="begin"/>
            </w:r>
            <w:r>
              <w:rPr>
                <w:noProof/>
                <w:webHidden/>
              </w:rPr>
              <w:instrText xml:space="preserve"> PAGEREF _Toc97489963 \h </w:instrText>
            </w:r>
          </w:ins>
          <w:r>
            <w:rPr>
              <w:noProof/>
              <w:webHidden/>
            </w:rPr>
          </w:r>
          <w:r>
            <w:rPr>
              <w:noProof/>
              <w:webHidden/>
            </w:rPr>
            <w:fldChar w:fldCharType="separate"/>
          </w:r>
          <w:ins w:id="149" w:author="Ernesto del Puerto" w:date="2022-03-06T20:11:00Z">
            <w:r>
              <w:rPr>
                <w:noProof/>
                <w:webHidden/>
              </w:rPr>
              <w:t>32</w:t>
            </w:r>
            <w:r>
              <w:rPr>
                <w:noProof/>
                <w:webHidden/>
              </w:rPr>
              <w:fldChar w:fldCharType="end"/>
            </w:r>
            <w:r w:rsidRPr="00BA5648">
              <w:rPr>
                <w:rStyle w:val="Hipervnculo"/>
                <w:noProof/>
              </w:rPr>
              <w:fldChar w:fldCharType="end"/>
            </w:r>
          </w:ins>
        </w:p>
        <w:p w14:paraId="7B62D6B9" w14:textId="52BD28D4" w:rsidR="007004DD" w:rsidRDefault="007004DD">
          <w:pPr>
            <w:pStyle w:val="TDC1"/>
            <w:rPr>
              <w:ins w:id="150" w:author="Ernesto del Puerto" w:date="2022-03-06T20:11:00Z"/>
              <w:rFonts w:asciiTheme="minorHAnsi" w:eastAsiaTheme="minorEastAsia" w:hAnsiTheme="minorHAnsi" w:cstheme="minorBidi"/>
              <w:noProof/>
              <w:sz w:val="22"/>
              <w:szCs w:val="22"/>
              <w:lang w:val="es-AR" w:eastAsia="es-AR"/>
            </w:rPr>
          </w:pPr>
          <w:ins w:id="151"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"_Toc97489964"</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rPr>
              <w:t>19.1.</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Binding</w:t>
            </w:r>
            <w:r>
              <w:rPr>
                <w:noProof/>
                <w:webHidden/>
              </w:rPr>
              <w:tab/>
            </w:r>
            <w:r>
              <w:rPr>
                <w:noProof/>
                <w:webHidden/>
              </w:rPr>
              <w:fldChar w:fldCharType="begin"/>
            </w:r>
            <w:r>
              <w:rPr>
                <w:noProof/>
                <w:webHidden/>
              </w:rPr>
              <w:instrText xml:space="preserve"> PAGEREF _Toc97489964 \h </w:instrText>
            </w:r>
          </w:ins>
          <w:r>
            <w:rPr>
              <w:noProof/>
              <w:webHidden/>
            </w:rPr>
          </w:r>
          <w:r>
            <w:rPr>
              <w:noProof/>
              <w:webHidden/>
            </w:rPr>
            <w:fldChar w:fldCharType="separate"/>
          </w:r>
          <w:ins w:id="152" w:author="Ernesto del Puerto" w:date="2022-03-06T20:11:00Z">
            <w:r>
              <w:rPr>
                <w:noProof/>
                <w:webHidden/>
              </w:rPr>
              <w:t>33</w:t>
            </w:r>
            <w:r>
              <w:rPr>
                <w:noProof/>
                <w:webHidden/>
              </w:rPr>
              <w:fldChar w:fldCharType="end"/>
            </w:r>
            <w:r w:rsidRPr="00BA5648">
              <w:rPr>
                <w:rStyle w:val="Hipervnculo"/>
                <w:noProof/>
              </w:rPr>
              <w:fldChar w:fldCharType="end"/>
            </w:r>
          </w:ins>
        </w:p>
        <w:p w14:paraId="19D4777D" w14:textId="661E5558" w:rsidR="007004DD" w:rsidRDefault="007004DD">
          <w:pPr>
            <w:pStyle w:val="TDC3"/>
            <w:rPr>
              <w:ins w:id="153" w:author="Ernesto del Puerto" w:date="2022-03-06T20:11:00Z"/>
              <w:rFonts w:asciiTheme="minorHAnsi" w:eastAsiaTheme="minorEastAsia" w:hAnsiTheme="minorHAnsi" w:cstheme="minorBidi"/>
              <w:noProof/>
              <w:sz w:val="22"/>
              <w:szCs w:val="22"/>
              <w:lang w:val="es-AR" w:eastAsia="es-AR"/>
            </w:rPr>
          </w:pPr>
          <w:ins w:id="154"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"_Toc97489965"</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19.1. Binding</w:t>
            </w:r>
            <w:r>
              <w:rPr>
                <w:noProof/>
                <w:webHidden/>
              </w:rPr>
              <w:tab/>
            </w:r>
            <w:r>
              <w:rPr>
                <w:noProof/>
                <w:webHidden/>
              </w:rPr>
              <w:fldChar w:fldCharType="begin"/>
            </w:r>
            <w:r>
              <w:rPr>
                <w:noProof/>
                <w:webHidden/>
              </w:rPr>
              <w:instrText xml:space="preserve"> PAGEREF _Toc97489965 \h </w:instrText>
            </w:r>
          </w:ins>
          <w:r>
            <w:rPr>
              <w:noProof/>
              <w:webHidden/>
            </w:rPr>
          </w:r>
          <w:r>
            <w:rPr>
              <w:noProof/>
              <w:webHidden/>
            </w:rPr>
            <w:fldChar w:fldCharType="separate"/>
          </w:r>
          <w:ins w:id="155" w:author="Ernesto del Puerto" w:date="2022-03-06T20:11:00Z">
            <w:r>
              <w:rPr>
                <w:noProof/>
                <w:webHidden/>
              </w:rPr>
              <w:t>33</w:t>
            </w:r>
            <w:r>
              <w:rPr>
                <w:noProof/>
                <w:webHidden/>
              </w:rPr>
              <w:fldChar w:fldCharType="end"/>
            </w:r>
            <w:r w:rsidRPr="00BA5648">
              <w:rPr>
                <w:rStyle w:val="Hipervnculo"/>
                <w:noProof/>
              </w:rPr>
              <w:fldChar w:fldCharType="end"/>
            </w:r>
          </w:ins>
        </w:p>
        <w:p w14:paraId="06F8A8B1" w14:textId="450B8118" w:rsidR="007004DD" w:rsidRDefault="007004DD">
          <w:pPr>
            <w:pStyle w:val="TDC3"/>
            <w:rPr>
              <w:ins w:id="156" w:author="Ernesto del Puerto" w:date="2022-03-06T20:11:00Z"/>
              <w:rFonts w:asciiTheme="minorHAnsi" w:eastAsiaTheme="minorEastAsia" w:hAnsiTheme="minorHAnsi" w:cstheme="minorBidi"/>
              <w:noProof/>
              <w:sz w:val="22"/>
              <w:szCs w:val="22"/>
              <w:lang w:val="es-AR" w:eastAsia="es-AR"/>
            </w:rPr>
          </w:pPr>
          <w:ins w:id="157"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"_Toc97489966"</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19.2. Esquema del binding</w:t>
            </w:r>
            <w:r>
              <w:rPr>
                <w:noProof/>
                <w:webHidden/>
              </w:rPr>
              <w:tab/>
            </w:r>
            <w:r>
              <w:rPr>
                <w:noProof/>
                <w:webHidden/>
              </w:rPr>
              <w:fldChar w:fldCharType="begin"/>
            </w:r>
            <w:r>
              <w:rPr>
                <w:noProof/>
                <w:webHidden/>
              </w:rPr>
              <w:instrText xml:space="preserve"> PAGEREF _Toc97489966 \h </w:instrText>
            </w:r>
          </w:ins>
          <w:r>
            <w:rPr>
              <w:noProof/>
              <w:webHidden/>
            </w:rPr>
          </w:r>
          <w:r>
            <w:rPr>
              <w:noProof/>
              <w:webHidden/>
            </w:rPr>
            <w:fldChar w:fldCharType="separate"/>
          </w:r>
          <w:ins w:id="158" w:author="Ernesto del Puerto" w:date="2022-03-06T20:11:00Z">
            <w:r>
              <w:rPr>
                <w:noProof/>
                <w:webHidden/>
              </w:rPr>
              <w:t>34</w:t>
            </w:r>
            <w:r>
              <w:rPr>
                <w:noProof/>
                <w:webHidden/>
              </w:rPr>
              <w:fldChar w:fldCharType="end"/>
            </w:r>
            <w:r w:rsidRPr="00BA5648">
              <w:rPr>
                <w:rStyle w:val="Hipervnculo"/>
                <w:noProof/>
              </w:rPr>
              <w:fldChar w:fldCharType="end"/>
            </w:r>
          </w:ins>
        </w:p>
        <w:p w14:paraId="0C6C3D36" w14:textId="512A10BD" w:rsidR="007004DD" w:rsidRDefault="007004DD">
          <w:pPr>
            <w:pStyle w:val="TDC3"/>
            <w:rPr>
              <w:ins w:id="159" w:author="Ernesto del Puerto" w:date="2022-03-06T20:11:00Z"/>
              <w:rFonts w:asciiTheme="minorHAnsi" w:eastAsiaTheme="minorEastAsia" w:hAnsiTheme="minorHAnsi" w:cstheme="minorBidi"/>
              <w:noProof/>
              <w:sz w:val="22"/>
              <w:szCs w:val="22"/>
              <w:lang w:val="es-AR" w:eastAsia="es-AR"/>
            </w:rPr>
          </w:pPr>
          <w:ins w:id="160"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"_Toc97489967"</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19.3. Otro esquema de binding</w:t>
            </w:r>
            <w:r>
              <w:rPr>
                <w:noProof/>
                <w:webHidden/>
              </w:rPr>
              <w:tab/>
            </w:r>
            <w:r>
              <w:rPr>
                <w:noProof/>
                <w:webHidden/>
              </w:rPr>
              <w:fldChar w:fldCharType="begin"/>
            </w:r>
            <w:r>
              <w:rPr>
                <w:noProof/>
                <w:webHidden/>
              </w:rPr>
              <w:instrText xml:space="preserve"> PAGEREF _Toc97489967 \h </w:instrText>
            </w:r>
          </w:ins>
          <w:r>
            <w:rPr>
              <w:noProof/>
              <w:webHidden/>
            </w:rPr>
          </w:r>
          <w:r>
            <w:rPr>
              <w:noProof/>
              <w:webHidden/>
            </w:rPr>
            <w:fldChar w:fldCharType="separate"/>
          </w:r>
          <w:ins w:id="161" w:author="Ernesto del Puerto" w:date="2022-03-06T20:11:00Z">
            <w:r>
              <w:rPr>
                <w:noProof/>
                <w:webHidden/>
              </w:rPr>
              <w:t>34</w:t>
            </w:r>
            <w:r>
              <w:rPr>
                <w:noProof/>
                <w:webHidden/>
              </w:rPr>
              <w:fldChar w:fldCharType="end"/>
            </w:r>
            <w:r w:rsidRPr="00BA5648">
              <w:rPr>
                <w:rStyle w:val="Hipervnculo"/>
                <w:noProof/>
              </w:rPr>
              <w:fldChar w:fldCharType="end"/>
            </w:r>
          </w:ins>
        </w:p>
        <w:p w14:paraId="2F74E8DB" w14:textId="60F403CC" w:rsidR="007004DD" w:rsidRDefault="007004DD">
          <w:pPr>
            <w:pStyle w:val="TDC1"/>
            <w:rPr>
              <w:ins w:id="162" w:author="Ernesto del Puerto" w:date="2022-03-06T20:11:00Z"/>
              <w:rFonts w:asciiTheme="minorHAnsi" w:eastAsiaTheme="minorEastAsia" w:hAnsiTheme="minorHAnsi" w:cstheme="minorBidi"/>
              <w:noProof/>
              <w:sz w:val="22"/>
              <w:szCs w:val="22"/>
              <w:lang w:val="es-AR" w:eastAsia="es-AR"/>
            </w:rPr>
          </w:pPr>
          <w:ins w:id="163"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"_Toc97489968"</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AR"/>
              </w:rPr>
              <w:t>20.</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Nombres no sintácticos</w:t>
            </w:r>
            <w:r>
              <w:rPr>
                <w:noProof/>
                <w:webHidden/>
              </w:rPr>
              <w:tab/>
            </w:r>
            <w:r>
              <w:rPr>
                <w:noProof/>
                <w:webHidden/>
              </w:rPr>
              <w:fldChar w:fldCharType="begin"/>
            </w:r>
            <w:r>
              <w:rPr>
                <w:noProof/>
                <w:webHidden/>
              </w:rPr>
              <w:instrText xml:space="preserve"> PAGEREF _Toc97489968 \h </w:instrText>
            </w:r>
          </w:ins>
          <w:r>
            <w:rPr>
              <w:noProof/>
              <w:webHidden/>
            </w:rPr>
          </w:r>
          <w:r>
            <w:rPr>
              <w:noProof/>
              <w:webHidden/>
            </w:rPr>
            <w:fldChar w:fldCharType="separate"/>
          </w:r>
          <w:ins w:id="164" w:author="Ernesto del Puerto" w:date="2022-03-06T20:11:00Z">
            <w:r>
              <w:rPr>
                <w:noProof/>
                <w:webHidden/>
              </w:rPr>
              <w:t>35</w:t>
            </w:r>
            <w:r>
              <w:rPr>
                <w:noProof/>
                <w:webHidden/>
              </w:rPr>
              <w:fldChar w:fldCharType="end"/>
            </w:r>
            <w:r w:rsidRPr="00BA5648">
              <w:rPr>
                <w:rStyle w:val="Hipervnculo"/>
                <w:noProof/>
              </w:rPr>
              <w:fldChar w:fldCharType="end"/>
            </w:r>
          </w:ins>
        </w:p>
        <w:p w14:paraId="3315E1CA" w14:textId="765014C2" w:rsidR="007004DD" w:rsidRDefault="007004DD">
          <w:pPr>
            <w:pStyle w:val="TDC3"/>
            <w:rPr>
              <w:ins w:id="165" w:author="Ernesto del Puerto" w:date="2022-03-06T20:11:00Z"/>
              <w:rFonts w:asciiTheme="minorHAnsi" w:eastAsiaTheme="minorEastAsia" w:hAnsiTheme="minorHAnsi" w:cstheme="minorBidi"/>
              <w:noProof/>
              <w:sz w:val="22"/>
              <w:szCs w:val="22"/>
              <w:lang w:val="es-AR" w:eastAsia="es-AR"/>
            </w:rPr>
          </w:pPr>
          <w:ins w:id="166"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"_Toc97489969"</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20.1. Ejemplos de nombres no sint</w:t>
            </w:r>
            <w:r w:rsidRPr="00BA5648">
              <w:rPr>
                <w:rStyle w:val="Hipervnculo"/>
                <w:rFonts w:ascii="Arial Narrow" w:hAnsi="Arial Narrow" w:cs="CourierNewPSMT"/>
                <w:b/>
                <w:noProof/>
                <w:lang w:val="es-AR" w:eastAsia="es-ES"/>
              </w:rPr>
              <w:t>á</w:t>
            </w:r>
            <w:r w:rsidRPr="00BA5648">
              <w:rPr>
                <w:rStyle w:val="Hipervnculo"/>
                <w:rFonts w:ascii="Arial Narrow" w:hAnsi="Arial Narrow" w:cs="CourierNewPSMT"/>
                <w:b/>
                <w:noProof/>
                <w:lang w:val="es-ES" w:eastAsia="es-ES"/>
              </w:rPr>
              <w:t>cticos</w:t>
            </w:r>
            <w:r>
              <w:rPr>
                <w:noProof/>
                <w:webHidden/>
              </w:rPr>
              <w:tab/>
            </w:r>
            <w:r>
              <w:rPr>
                <w:noProof/>
                <w:webHidden/>
              </w:rPr>
              <w:fldChar w:fldCharType="begin"/>
            </w:r>
            <w:r>
              <w:rPr>
                <w:noProof/>
                <w:webHidden/>
              </w:rPr>
              <w:instrText xml:space="preserve"> PAGEREF _Toc97489969 \h </w:instrText>
            </w:r>
          </w:ins>
          <w:r>
            <w:rPr>
              <w:noProof/>
              <w:webHidden/>
            </w:rPr>
          </w:r>
          <w:r>
            <w:rPr>
              <w:noProof/>
              <w:webHidden/>
            </w:rPr>
            <w:fldChar w:fldCharType="separate"/>
          </w:r>
          <w:ins w:id="167" w:author="Ernesto del Puerto" w:date="2022-03-06T20:11:00Z">
            <w:r>
              <w:rPr>
                <w:noProof/>
                <w:webHidden/>
              </w:rPr>
              <w:t>35</w:t>
            </w:r>
            <w:r>
              <w:rPr>
                <w:noProof/>
                <w:webHidden/>
              </w:rPr>
              <w:fldChar w:fldCharType="end"/>
            </w:r>
            <w:r w:rsidRPr="00BA5648">
              <w:rPr>
                <w:rStyle w:val="Hipervnculo"/>
                <w:noProof/>
              </w:rPr>
              <w:fldChar w:fldCharType="end"/>
            </w:r>
          </w:ins>
        </w:p>
        <w:p w14:paraId="6983E01E" w14:textId="0D012F15" w:rsidR="007004DD" w:rsidRDefault="007004DD">
          <w:pPr>
            <w:pStyle w:val="TDC1"/>
            <w:rPr>
              <w:ins w:id="168" w:author="Ernesto del Puerto" w:date="2022-03-06T20:11:00Z"/>
              <w:rFonts w:asciiTheme="minorHAnsi" w:eastAsiaTheme="minorEastAsia" w:hAnsiTheme="minorHAnsi" w:cstheme="minorBidi"/>
              <w:noProof/>
              <w:sz w:val="22"/>
              <w:szCs w:val="22"/>
              <w:lang w:val="es-AR" w:eastAsia="es-AR"/>
            </w:rPr>
          </w:pPr>
          <w:ins w:id="169"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"_Toc97489970"</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AR"/>
              </w:rPr>
              <w:t>21.</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Ejercicios</w:t>
            </w:r>
            <w:r>
              <w:rPr>
                <w:noProof/>
                <w:webHidden/>
              </w:rPr>
              <w:tab/>
            </w:r>
            <w:r>
              <w:rPr>
                <w:noProof/>
                <w:webHidden/>
              </w:rPr>
              <w:fldChar w:fldCharType="begin"/>
            </w:r>
            <w:r>
              <w:rPr>
                <w:noProof/>
                <w:webHidden/>
              </w:rPr>
              <w:instrText xml:space="preserve"> PAGEREF _Toc97489970 \h </w:instrText>
            </w:r>
          </w:ins>
          <w:r>
            <w:rPr>
              <w:noProof/>
              <w:webHidden/>
            </w:rPr>
          </w:r>
          <w:r>
            <w:rPr>
              <w:noProof/>
              <w:webHidden/>
            </w:rPr>
            <w:fldChar w:fldCharType="separate"/>
          </w:r>
          <w:ins w:id="170" w:author="Ernesto del Puerto" w:date="2022-03-06T20:11:00Z">
            <w:r>
              <w:rPr>
                <w:noProof/>
                <w:webHidden/>
              </w:rPr>
              <w:t>36</w:t>
            </w:r>
            <w:r>
              <w:rPr>
                <w:noProof/>
                <w:webHidden/>
              </w:rPr>
              <w:fldChar w:fldCharType="end"/>
            </w:r>
            <w:r w:rsidRPr="00BA5648">
              <w:rPr>
                <w:rStyle w:val="Hipervnculo"/>
                <w:noProof/>
              </w:rPr>
              <w:fldChar w:fldCharType="end"/>
            </w:r>
          </w:ins>
        </w:p>
        <w:p w14:paraId="0339C1A8" w14:textId="1060A18F" w:rsidR="007004DD" w:rsidRDefault="007004DD">
          <w:pPr>
            <w:pStyle w:val="TDC1"/>
            <w:rPr>
              <w:ins w:id="171" w:author="Ernesto del Puerto" w:date="2022-03-06T20:11:00Z"/>
              <w:rFonts w:asciiTheme="minorHAnsi" w:eastAsiaTheme="minorEastAsia" w:hAnsiTheme="minorHAnsi" w:cstheme="minorBidi"/>
              <w:noProof/>
              <w:sz w:val="22"/>
              <w:szCs w:val="22"/>
              <w:lang w:val="es-AR" w:eastAsia="es-AR"/>
            </w:rPr>
          </w:pPr>
          <w:ins w:id="172"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"_Toc97489971"</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AR"/>
              </w:rPr>
              <w:t>22.</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Copiar al modificar</w:t>
            </w:r>
            <w:r>
              <w:rPr>
                <w:noProof/>
                <w:webHidden/>
              </w:rPr>
              <w:tab/>
            </w:r>
            <w:r>
              <w:rPr>
                <w:noProof/>
                <w:webHidden/>
              </w:rPr>
              <w:fldChar w:fldCharType="begin"/>
            </w:r>
            <w:r>
              <w:rPr>
                <w:noProof/>
                <w:webHidden/>
              </w:rPr>
              <w:instrText xml:space="preserve"> PAGEREF _Toc97489971 \h </w:instrText>
            </w:r>
          </w:ins>
          <w:r>
            <w:rPr>
              <w:noProof/>
              <w:webHidden/>
            </w:rPr>
          </w:r>
          <w:r>
            <w:rPr>
              <w:noProof/>
              <w:webHidden/>
            </w:rPr>
            <w:fldChar w:fldCharType="separate"/>
          </w:r>
          <w:ins w:id="173" w:author="Ernesto del Puerto" w:date="2022-03-06T20:11:00Z">
            <w:r>
              <w:rPr>
                <w:noProof/>
                <w:webHidden/>
              </w:rPr>
              <w:t>36</w:t>
            </w:r>
            <w:r>
              <w:rPr>
                <w:noProof/>
                <w:webHidden/>
              </w:rPr>
              <w:fldChar w:fldCharType="end"/>
            </w:r>
            <w:r w:rsidRPr="00BA5648">
              <w:rPr>
                <w:rStyle w:val="Hipervnculo"/>
                <w:noProof/>
              </w:rPr>
              <w:fldChar w:fldCharType="end"/>
            </w:r>
          </w:ins>
        </w:p>
        <w:p w14:paraId="59C70CF1" w14:textId="3B0991A1" w:rsidR="007004DD" w:rsidRDefault="007004DD">
          <w:pPr>
            <w:pStyle w:val="TDC3"/>
            <w:rPr>
              <w:ins w:id="174" w:author="Ernesto del Puerto" w:date="2022-03-06T20:11:00Z"/>
              <w:rFonts w:asciiTheme="minorHAnsi" w:eastAsiaTheme="minorEastAsia" w:hAnsiTheme="minorHAnsi" w:cstheme="minorBidi"/>
              <w:noProof/>
              <w:sz w:val="22"/>
              <w:szCs w:val="22"/>
              <w:lang w:val="es-AR" w:eastAsia="es-AR"/>
            </w:rPr>
          </w:pPr>
          <w:ins w:id="175"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"_Toc97489972"</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22.1. Copiar al modificar</w:t>
            </w:r>
            <w:r>
              <w:rPr>
                <w:noProof/>
                <w:webHidden/>
              </w:rPr>
              <w:tab/>
            </w:r>
            <w:r>
              <w:rPr>
                <w:noProof/>
                <w:webHidden/>
              </w:rPr>
              <w:fldChar w:fldCharType="begin"/>
            </w:r>
            <w:r>
              <w:rPr>
                <w:noProof/>
                <w:webHidden/>
              </w:rPr>
              <w:instrText xml:space="preserve"> PAGEREF _Toc97489972 \h </w:instrText>
            </w:r>
          </w:ins>
          <w:r>
            <w:rPr>
              <w:noProof/>
              <w:webHidden/>
            </w:rPr>
          </w:r>
          <w:r>
            <w:rPr>
              <w:noProof/>
              <w:webHidden/>
            </w:rPr>
            <w:fldChar w:fldCharType="separate"/>
          </w:r>
          <w:ins w:id="176" w:author="Ernesto del Puerto" w:date="2022-03-06T20:11:00Z">
            <w:r>
              <w:rPr>
                <w:noProof/>
                <w:webHidden/>
              </w:rPr>
              <w:t>37</w:t>
            </w:r>
            <w:r>
              <w:rPr>
                <w:noProof/>
                <w:webHidden/>
              </w:rPr>
              <w:fldChar w:fldCharType="end"/>
            </w:r>
            <w:r w:rsidRPr="00BA5648">
              <w:rPr>
                <w:rStyle w:val="Hipervnculo"/>
                <w:noProof/>
              </w:rPr>
              <w:fldChar w:fldCharType="end"/>
            </w:r>
          </w:ins>
        </w:p>
        <w:p w14:paraId="44485B42" w14:textId="15E86577" w:rsidR="007004DD" w:rsidRDefault="007004DD">
          <w:pPr>
            <w:pStyle w:val="TDC3"/>
            <w:rPr>
              <w:ins w:id="177" w:author="Ernesto del Puerto" w:date="2022-03-06T20:11:00Z"/>
              <w:rFonts w:asciiTheme="minorHAnsi" w:eastAsiaTheme="minorEastAsia" w:hAnsiTheme="minorHAnsi" w:cstheme="minorBidi"/>
              <w:noProof/>
              <w:sz w:val="22"/>
              <w:szCs w:val="22"/>
              <w:lang w:val="es-AR" w:eastAsia="es-AR"/>
            </w:rPr>
          </w:pPr>
          <w:ins w:id="178"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"_Toc97489973"</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22.2. Esquema de copiar al modificar</w:t>
            </w:r>
            <w:r>
              <w:rPr>
                <w:noProof/>
                <w:webHidden/>
              </w:rPr>
              <w:tab/>
            </w:r>
            <w:r>
              <w:rPr>
                <w:noProof/>
                <w:webHidden/>
              </w:rPr>
              <w:fldChar w:fldCharType="begin"/>
            </w:r>
            <w:r>
              <w:rPr>
                <w:noProof/>
                <w:webHidden/>
              </w:rPr>
              <w:instrText xml:space="preserve"> PAGEREF _Toc97489973 \h </w:instrText>
            </w:r>
          </w:ins>
          <w:r>
            <w:rPr>
              <w:noProof/>
              <w:webHidden/>
            </w:rPr>
          </w:r>
          <w:r>
            <w:rPr>
              <w:noProof/>
              <w:webHidden/>
            </w:rPr>
            <w:fldChar w:fldCharType="separate"/>
          </w:r>
          <w:ins w:id="179" w:author="Ernesto del Puerto" w:date="2022-03-06T20:11:00Z">
            <w:r>
              <w:rPr>
                <w:noProof/>
                <w:webHidden/>
              </w:rPr>
              <w:t>37</w:t>
            </w:r>
            <w:r>
              <w:rPr>
                <w:noProof/>
                <w:webHidden/>
              </w:rPr>
              <w:fldChar w:fldCharType="end"/>
            </w:r>
            <w:r w:rsidRPr="00BA5648">
              <w:rPr>
                <w:rStyle w:val="Hipervnculo"/>
                <w:noProof/>
              </w:rPr>
              <w:fldChar w:fldCharType="end"/>
            </w:r>
          </w:ins>
        </w:p>
        <w:p w14:paraId="26E1DE6D" w14:textId="7B4283C2" w:rsidR="007004DD" w:rsidRDefault="007004DD">
          <w:pPr>
            <w:pStyle w:val="TDC1"/>
            <w:rPr>
              <w:ins w:id="180" w:author="Ernesto del Puerto" w:date="2022-03-06T20:11:00Z"/>
              <w:rFonts w:asciiTheme="minorHAnsi" w:eastAsiaTheme="minorEastAsia" w:hAnsiTheme="minorHAnsi" w:cstheme="minorBidi"/>
              <w:noProof/>
              <w:sz w:val="22"/>
              <w:szCs w:val="22"/>
              <w:lang w:val="es-AR" w:eastAsia="es-AR"/>
            </w:rPr>
          </w:pPr>
          <w:ins w:id="181"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"_Toc97489974"</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AR"/>
              </w:rPr>
              <w:t>23.</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La función tracemem</w:t>
            </w:r>
            <w:r>
              <w:rPr>
                <w:noProof/>
                <w:webHidden/>
              </w:rPr>
              <w:tab/>
            </w:r>
            <w:r>
              <w:rPr>
                <w:noProof/>
                <w:webHidden/>
              </w:rPr>
              <w:fldChar w:fldCharType="begin"/>
            </w:r>
            <w:r>
              <w:rPr>
                <w:noProof/>
                <w:webHidden/>
              </w:rPr>
              <w:instrText xml:space="preserve"> PAGEREF _Toc97489974 \h </w:instrText>
            </w:r>
          </w:ins>
          <w:r>
            <w:rPr>
              <w:noProof/>
              <w:webHidden/>
            </w:rPr>
          </w:r>
          <w:r>
            <w:rPr>
              <w:noProof/>
              <w:webHidden/>
            </w:rPr>
            <w:fldChar w:fldCharType="separate"/>
          </w:r>
          <w:ins w:id="182" w:author="Ernesto del Puerto" w:date="2022-03-06T20:11:00Z">
            <w:r>
              <w:rPr>
                <w:noProof/>
                <w:webHidden/>
              </w:rPr>
              <w:t>38</w:t>
            </w:r>
            <w:r>
              <w:rPr>
                <w:noProof/>
                <w:webHidden/>
              </w:rPr>
              <w:fldChar w:fldCharType="end"/>
            </w:r>
            <w:r w:rsidRPr="00BA5648">
              <w:rPr>
                <w:rStyle w:val="Hipervnculo"/>
                <w:noProof/>
              </w:rPr>
              <w:fldChar w:fldCharType="end"/>
            </w:r>
          </w:ins>
        </w:p>
        <w:p w14:paraId="421EC135" w14:textId="056F387C" w:rsidR="007004DD" w:rsidRDefault="007004DD">
          <w:pPr>
            <w:pStyle w:val="TDC3"/>
            <w:rPr>
              <w:ins w:id="183" w:author="Ernesto del Puerto" w:date="2022-03-06T20:11:00Z"/>
              <w:rFonts w:asciiTheme="minorHAnsi" w:eastAsiaTheme="minorEastAsia" w:hAnsiTheme="minorHAnsi" w:cstheme="minorBidi"/>
              <w:noProof/>
              <w:sz w:val="22"/>
              <w:szCs w:val="22"/>
              <w:lang w:val="es-AR" w:eastAsia="es-AR"/>
            </w:rPr>
          </w:pPr>
          <w:ins w:id="184"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"_Toc97489975"</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23.1. La funci</w:t>
            </w:r>
            <w:r w:rsidRPr="00BA5648">
              <w:rPr>
                <w:rStyle w:val="Hipervnculo"/>
                <w:rFonts w:ascii="Arial Narrow" w:hAnsi="Arial Narrow" w:cs="CourierNewPSMT"/>
                <w:b/>
                <w:noProof/>
                <w:lang w:val="es-AR" w:eastAsia="es-ES"/>
              </w:rPr>
              <w:t>ó</w:t>
            </w:r>
            <w:r w:rsidRPr="00BA5648">
              <w:rPr>
                <w:rStyle w:val="Hipervnculo"/>
                <w:rFonts w:ascii="Arial Narrow" w:hAnsi="Arial Narrow" w:cs="CourierNewPSMT"/>
                <w:b/>
                <w:noProof/>
                <w:lang w:val="es-ES" w:eastAsia="es-ES"/>
              </w:rPr>
              <w:t>n tracemem</w:t>
            </w:r>
            <w:r>
              <w:rPr>
                <w:noProof/>
                <w:webHidden/>
              </w:rPr>
              <w:tab/>
            </w:r>
            <w:r>
              <w:rPr>
                <w:noProof/>
                <w:webHidden/>
              </w:rPr>
              <w:fldChar w:fldCharType="begin"/>
            </w:r>
            <w:r>
              <w:rPr>
                <w:noProof/>
                <w:webHidden/>
              </w:rPr>
              <w:instrText xml:space="preserve"> PAGEREF _Toc97489975 \h </w:instrText>
            </w:r>
          </w:ins>
          <w:r>
            <w:rPr>
              <w:noProof/>
              <w:webHidden/>
            </w:rPr>
          </w:r>
          <w:r>
            <w:rPr>
              <w:noProof/>
              <w:webHidden/>
            </w:rPr>
            <w:fldChar w:fldCharType="separate"/>
          </w:r>
          <w:ins w:id="185" w:author="Ernesto del Puerto" w:date="2022-03-06T20:11:00Z">
            <w:r>
              <w:rPr>
                <w:noProof/>
                <w:webHidden/>
              </w:rPr>
              <w:t>38</w:t>
            </w:r>
            <w:r>
              <w:rPr>
                <w:noProof/>
                <w:webHidden/>
              </w:rPr>
              <w:fldChar w:fldCharType="end"/>
            </w:r>
            <w:r w:rsidRPr="00BA5648">
              <w:rPr>
                <w:rStyle w:val="Hipervnculo"/>
                <w:noProof/>
              </w:rPr>
              <w:fldChar w:fldCharType="end"/>
            </w:r>
          </w:ins>
        </w:p>
        <w:p w14:paraId="30E6DE47" w14:textId="550C971C" w:rsidR="007004DD" w:rsidRDefault="007004DD">
          <w:pPr>
            <w:pStyle w:val="TDC1"/>
            <w:rPr>
              <w:ins w:id="186" w:author="Ernesto del Puerto" w:date="2022-03-06T20:11:00Z"/>
              <w:rFonts w:asciiTheme="minorHAnsi" w:eastAsiaTheme="minorEastAsia" w:hAnsiTheme="minorHAnsi" w:cstheme="minorBidi"/>
              <w:noProof/>
              <w:sz w:val="22"/>
              <w:szCs w:val="22"/>
              <w:lang w:val="es-AR" w:eastAsia="es-AR"/>
            </w:rPr>
          </w:pPr>
          <w:ins w:id="187"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"_Toc97489976"</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AR"/>
              </w:rPr>
              <w:t>24.</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Llamadas de función</w:t>
            </w:r>
            <w:r>
              <w:rPr>
                <w:noProof/>
                <w:webHidden/>
              </w:rPr>
              <w:tab/>
            </w:r>
            <w:r>
              <w:rPr>
                <w:noProof/>
                <w:webHidden/>
              </w:rPr>
              <w:fldChar w:fldCharType="begin"/>
            </w:r>
            <w:r>
              <w:rPr>
                <w:noProof/>
                <w:webHidden/>
              </w:rPr>
              <w:instrText xml:space="preserve"> PAGEREF _Toc97489976 \h </w:instrText>
            </w:r>
          </w:ins>
          <w:r>
            <w:rPr>
              <w:noProof/>
              <w:webHidden/>
            </w:rPr>
          </w:r>
          <w:r>
            <w:rPr>
              <w:noProof/>
              <w:webHidden/>
            </w:rPr>
            <w:fldChar w:fldCharType="separate"/>
          </w:r>
          <w:ins w:id="188" w:author="Ernesto del Puerto" w:date="2022-03-06T20:11:00Z">
            <w:r>
              <w:rPr>
                <w:noProof/>
                <w:webHidden/>
              </w:rPr>
              <w:t>38</w:t>
            </w:r>
            <w:r>
              <w:rPr>
                <w:noProof/>
                <w:webHidden/>
              </w:rPr>
              <w:fldChar w:fldCharType="end"/>
            </w:r>
            <w:r w:rsidRPr="00BA5648">
              <w:rPr>
                <w:rStyle w:val="Hipervnculo"/>
                <w:noProof/>
              </w:rPr>
              <w:fldChar w:fldCharType="end"/>
            </w:r>
          </w:ins>
        </w:p>
        <w:p w14:paraId="23EA2356" w14:textId="49AD5B34" w:rsidR="007004DD" w:rsidRDefault="007004DD">
          <w:pPr>
            <w:pStyle w:val="TDC3"/>
            <w:rPr>
              <w:ins w:id="189" w:author="Ernesto del Puerto" w:date="2022-03-06T20:11:00Z"/>
              <w:rFonts w:asciiTheme="minorHAnsi" w:eastAsiaTheme="minorEastAsia" w:hAnsiTheme="minorHAnsi" w:cstheme="minorBidi"/>
              <w:noProof/>
              <w:sz w:val="22"/>
              <w:szCs w:val="22"/>
              <w:lang w:val="es-AR" w:eastAsia="es-AR"/>
            </w:rPr>
          </w:pPr>
          <w:ins w:id="190"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"_Toc97489977"</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24.1. Llamada a una funci</w:t>
            </w:r>
            <w:r w:rsidRPr="00BA5648">
              <w:rPr>
                <w:rStyle w:val="Hipervnculo"/>
                <w:rFonts w:ascii="Arial Narrow" w:hAnsi="Arial Narrow" w:cs="CourierNewPSMT"/>
                <w:b/>
                <w:noProof/>
                <w:lang w:val="es-AR" w:eastAsia="es-ES"/>
              </w:rPr>
              <w:t>ó</w:t>
            </w:r>
            <w:r w:rsidRPr="00BA5648">
              <w:rPr>
                <w:rStyle w:val="Hipervnculo"/>
                <w:rFonts w:ascii="Arial Narrow" w:hAnsi="Arial Narrow" w:cs="CourierNewPSMT"/>
                <w:b/>
                <w:noProof/>
                <w:lang w:val="es-ES" w:eastAsia="es-ES"/>
              </w:rPr>
              <w:t>n</w:t>
            </w:r>
            <w:r>
              <w:rPr>
                <w:noProof/>
                <w:webHidden/>
              </w:rPr>
              <w:tab/>
            </w:r>
            <w:r>
              <w:rPr>
                <w:noProof/>
                <w:webHidden/>
              </w:rPr>
              <w:fldChar w:fldCharType="begin"/>
            </w:r>
            <w:r>
              <w:rPr>
                <w:noProof/>
                <w:webHidden/>
              </w:rPr>
              <w:instrText xml:space="preserve"> PAGEREF _Toc97489977 \h </w:instrText>
            </w:r>
          </w:ins>
          <w:r>
            <w:rPr>
              <w:noProof/>
              <w:webHidden/>
            </w:rPr>
          </w:r>
          <w:r>
            <w:rPr>
              <w:noProof/>
              <w:webHidden/>
            </w:rPr>
            <w:fldChar w:fldCharType="separate"/>
          </w:r>
          <w:ins w:id="191" w:author="Ernesto del Puerto" w:date="2022-03-06T20:11:00Z">
            <w:r>
              <w:rPr>
                <w:noProof/>
                <w:webHidden/>
              </w:rPr>
              <w:t>39</w:t>
            </w:r>
            <w:r>
              <w:rPr>
                <w:noProof/>
                <w:webHidden/>
              </w:rPr>
              <w:fldChar w:fldCharType="end"/>
            </w:r>
            <w:r w:rsidRPr="00BA5648">
              <w:rPr>
                <w:rStyle w:val="Hipervnculo"/>
                <w:noProof/>
              </w:rPr>
              <w:fldChar w:fldCharType="end"/>
            </w:r>
          </w:ins>
        </w:p>
        <w:p w14:paraId="685A500A" w14:textId="33922735" w:rsidR="007004DD" w:rsidRDefault="007004DD">
          <w:pPr>
            <w:pStyle w:val="TDC3"/>
            <w:rPr>
              <w:ins w:id="192" w:author="Ernesto del Puerto" w:date="2022-03-06T20:11:00Z"/>
              <w:rFonts w:asciiTheme="minorHAnsi" w:eastAsiaTheme="minorEastAsia" w:hAnsiTheme="minorHAnsi" w:cstheme="minorBidi"/>
              <w:noProof/>
              <w:sz w:val="22"/>
              <w:szCs w:val="22"/>
              <w:lang w:val="es-AR" w:eastAsia="es-AR"/>
            </w:rPr>
          </w:pPr>
          <w:ins w:id="193"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"_Toc97489978"</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24.2. Esquema de la llamada a una funci</w:t>
            </w:r>
            <w:r w:rsidRPr="00BA5648">
              <w:rPr>
                <w:rStyle w:val="Hipervnculo"/>
                <w:rFonts w:ascii="Arial Narrow" w:hAnsi="Arial Narrow" w:cs="CourierNewPSMT"/>
                <w:b/>
                <w:noProof/>
                <w:lang w:val="es-AR" w:eastAsia="es-ES"/>
              </w:rPr>
              <w:t>ó</w:t>
            </w:r>
            <w:r w:rsidRPr="00BA5648">
              <w:rPr>
                <w:rStyle w:val="Hipervnculo"/>
                <w:rFonts w:ascii="Arial Narrow" w:hAnsi="Arial Narrow" w:cs="CourierNewPSMT"/>
                <w:b/>
                <w:noProof/>
                <w:lang w:val="es-ES" w:eastAsia="es-ES"/>
              </w:rPr>
              <w:t>n</w:t>
            </w:r>
            <w:r>
              <w:rPr>
                <w:noProof/>
                <w:webHidden/>
              </w:rPr>
              <w:tab/>
            </w:r>
            <w:r>
              <w:rPr>
                <w:noProof/>
                <w:webHidden/>
              </w:rPr>
              <w:fldChar w:fldCharType="begin"/>
            </w:r>
            <w:r>
              <w:rPr>
                <w:noProof/>
                <w:webHidden/>
              </w:rPr>
              <w:instrText xml:space="preserve"> PAGEREF _Toc97489978 \h </w:instrText>
            </w:r>
          </w:ins>
          <w:r>
            <w:rPr>
              <w:noProof/>
              <w:webHidden/>
            </w:rPr>
          </w:r>
          <w:r>
            <w:rPr>
              <w:noProof/>
              <w:webHidden/>
            </w:rPr>
            <w:fldChar w:fldCharType="separate"/>
          </w:r>
          <w:ins w:id="194" w:author="Ernesto del Puerto" w:date="2022-03-06T20:11:00Z">
            <w:r>
              <w:rPr>
                <w:noProof/>
                <w:webHidden/>
              </w:rPr>
              <w:t>39</w:t>
            </w:r>
            <w:r>
              <w:rPr>
                <w:noProof/>
                <w:webHidden/>
              </w:rPr>
              <w:fldChar w:fldCharType="end"/>
            </w:r>
            <w:r w:rsidRPr="00BA5648">
              <w:rPr>
                <w:rStyle w:val="Hipervnculo"/>
                <w:noProof/>
              </w:rPr>
              <w:fldChar w:fldCharType="end"/>
            </w:r>
          </w:ins>
        </w:p>
        <w:p w14:paraId="6BBD7981" w14:textId="3130354C" w:rsidR="007004DD" w:rsidRDefault="007004DD">
          <w:pPr>
            <w:pStyle w:val="TDC3"/>
            <w:rPr>
              <w:ins w:id="195" w:author="Ernesto del Puerto" w:date="2022-03-06T20:11:00Z"/>
              <w:rFonts w:asciiTheme="minorHAnsi" w:eastAsiaTheme="minorEastAsia" w:hAnsiTheme="minorHAnsi" w:cstheme="minorBidi"/>
              <w:noProof/>
              <w:sz w:val="22"/>
              <w:szCs w:val="22"/>
              <w:lang w:val="es-AR" w:eastAsia="es-AR"/>
            </w:rPr>
          </w:pPr>
          <w:ins w:id="196"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"_Toc97489979"</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24.3. Esquema de la llamada a una funci</w:t>
            </w:r>
            <w:r w:rsidRPr="00BA5648">
              <w:rPr>
                <w:rStyle w:val="Hipervnculo"/>
                <w:rFonts w:ascii="Arial Narrow" w:hAnsi="Arial Narrow" w:cs="CourierNewPSMT"/>
                <w:b/>
                <w:noProof/>
                <w:lang w:val="es-AR" w:eastAsia="es-ES"/>
              </w:rPr>
              <w:t>ó</w:t>
            </w:r>
            <w:r w:rsidRPr="00BA5648">
              <w:rPr>
                <w:rStyle w:val="Hipervnculo"/>
                <w:rFonts w:ascii="Arial Narrow" w:hAnsi="Arial Narrow" w:cs="CourierNewPSMT"/>
                <w:b/>
                <w:noProof/>
                <w:lang w:val="es-ES" w:eastAsia="es-ES"/>
              </w:rPr>
              <w:t>n, parte final</w:t>
            </w:r>
            <w:r>
              <w:rPr>
                <w:noProof/>
                <w:webHidden/>
              </w:rPr>
              <w:tab/>
            </w:r>
            <w:r>
              <w:rPr>
                <w:noProof/>
                <w:webHidden/>
              </w:rPr>
              <w:fldChar w:fldCharType="begin"/>
            </w:r>
            <w:r>
              <w:rPr>
                <w:noProof/>
                <w:webHidden/>
              </w:rPr>
              <w:instrText xml:space="preserve"> PAGEREF _Toc97489979 \h </w:instrText>
            </w:r>
          </w:ins>
          <w:r>
            <w:rPr>
              <w:noProof/>
              <w:webHidden/>
            </w:rPr>
          </w:r>
          <w:r>
            <w:rPr>
              <w:noProof/>
              <w:webHidden/>
            </w:rPr>
            <w:fldChar w:fldCharType="separate"/>
          </w:r>
          <w:ins w:id="197" w:author="Ernesto del Puerto" w:date="2022-03-06T20:11:00Z">
            <w:r>
              <w:rPr>
                <w:noProof/>
                <w:webHidden/>
              </w:rPr>
              <w:t>39</w:t>
            </w:r>
            <w:r>
              <w:rPr>
                <w:noProof/>
                <w:webHidden/>
              </w:rPr>
              <w:fldChar w:fldCharType="end"/>
            </w:r>
            <w:r w:rsidRPr="00BA5648">
              <w:rPr>
                <w:rStyle w:val="Hipervnculo"/>
                <w:noProof/>
              </w:rPr>
              <w:fldChar w:fldCharType="end"/>
            </w:r>
          </w:ins>
        </w:p>
        <w:p w14:paraId="5EEB3CF4" w14:textId="69BBA675" w:rsidR="007004DD" w:rsidRDefault="007004DD">
          <w:pPr>
            <w:pStyle w:val="TDC1"/>
            <w:rPr>
              <w:ins w:id="198" w:author="Ernesto del Puerto" w:date="2022-03-06T20:11:00Z"/>
              <w:rFonts w:asciiTheme="minorHAnsi" w:eastAsiaTheme="minorEastAsia" w:hAnsiTheme="minorHAnsi" w:cstheme="minorBidi"/>
              <w:noProof/>
              <w:sz w:val="22"/>
              <w:szCs w:val="22"/>
              <w:lang w:val="es-AR" w:eastAsia="es-AR"/>
            </w:rPr>
          </w:pPr>
          <w:ins w:id="199"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"_Toc97489980"</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AR"/>
              </w:rPr>
              <w:t>25.</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Listas como objetos</w:t>
            </w:r>
            <w:r>
              <w:rPr>
                <w:noProof/>
                <w:webHidden/>
              </w:rPr>
              <w:tab/>
            </w:r>
            <w:r>
              <w:rPr>
                <w:noProof/>
                <w:webHidden/>
              </w:rPr>
              <w:fldChar w:fldCharType="begin"/>
            </w:r>
            <w:r>
              <w:rPr>
                <w:noProof/>
                <w:webHidden/>
              </w:rPr>
              <w:instrText xml:space="preserve"> PAGEREF _Toc97489980 \h </w:instrText>
            </w:r>
          </w:ins>
          <w:r>
            <w:rPr>
              <w:noProof/>
              <w:webHidden/>
            </w:rPr>
          </w:r>
          <w:r>
            <w:rPr>
              <w:noProof/>
              <w:webHidden/>
            </w:rPr>
            <w:fldChar w:fldCharType="separate"/>
          </w:r>
          <w:ins w:id="200" w:author="Ernesto del Puerto" w:date="2022-03-06T20:11:00Z">
            <w:r>
              <w:rPr>
                <w:noProof/>
                <w:webHidden/>
              </w:rPr>
              <w:t>40</w:t>
            </w:r>
            <w:r>
              <w:rPr>
                <w:noProof/>
                <w:webHidden/>
              </w:rPr>
              <w:fldChar w:fldCharType="end"/>
            </w:r>
            <w:r w:rsidRPr="00BA5648">
              <w:rPr>
                <w:rStyle w:val="Hipervnculo"/>
                <w:noProof/>
              </w:rPr>
              <w:fldChar w:fldCharType="end"/>
            </w:r>
          </w:ins>
        </w:p>
        <w:p w14:paraId="018E367C" w14:textId="07638368" w:rsidR="007004DD" w:rsidRDefault="007004DD">
          <w:pPr>
            <w:pStyle w:val="TDC3"/>
            <w:rPr>
              <w:ins w:id="201" w:author="Ernesto del Puerto" w:date="2022-03-06T20:11:00Z"/>
              <w:rFonts w:asciiTheme="minorHAnsi" w:eastAsiaTheme="minorEastAsia" w:hAnsiTheme="minorHAnsi" w:cstheme="minorBidi"/>
              <w:noProof/>
              <w:sz w:val="22"/>
              <w:szCs w:val="22"/>
              <w:lang w:val="es-AR" w:eastAsia="es-AR"/>
            </w:rPr>
          </w:pPr>
          <w:ins w:id="202"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"_Toc97489981"</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25.1. Listas</w:t>
            </w:r>
            <w:r>
              <w:rPr>
                <w:noProof/>
                <w:webHidden/>
              </w:rPr>
              <w:tab/>
            </w:r>
            <w:r>
              <w:rPr>
                <w:noProof/>
                <w:webHidden/>
              </w:rPr>
              <w:fldChar w:fldCharType="begin"/>
            </w:r>
            <w:r>
              <w:rPr>
                <w:noProof/>
                <w:webHidden/>
              </w:rPr>
              <w:instrText xml:space="preserve"> PAGEREF _Toc97489981 \h </w:instrText>
            </w:r>
          </w:ins>
          <w:r>
            <w:rPr>
              <w:noProof/>
              <w:webHidden/>
            </w:rPr>
          </w:r>
          <w:r>
            <w:rPr>
              <w:noProof/>
              <w:webHidden/>
            </w:rPr>
            <w:fldChar w:fldCharType="separate"/>
          </w:r>
          <w:ins w:id="203" w:author="Ernesto del Puerto" w:date="2022-03-06T20:11:00Z">
            <w:r>
              <w:rPr>
                <w:noProof/>
                <w:webHidden/>
              </w:rPr>
              <w:t>40</w:t>
            </w:r>
            <w:r>
              <w:rPr>
                <w:noProof/>
                <w:webHidden/>
              </w:rPr>
              <w:fldChar w:fldCharType="end"/>
            </w:r>
            <w:r w:rsidRPr="00BA5648">
              <w:rPr>
                <w:rStyle w:val="Hipervnculo"/>
                <w:noProof/>
              </w:rPr>
              <w:fldChar w:fldCharType="end"/>
            </w:r>
          </w:ins>
        </w:p>
        <w:p w14:paraId="47CCDE5B" w14:textId="5D026C3A" w:rsidR="007004DD" w:rsidRDefault="007004DD">
          <w:pPr>
            <w:pStyle w:val="TDC3"/>
            <w:rPr>
              <w:ins w:id="204" w:author="Ernesto del Puerto" w:date="2022-03-06T20:11:00Z"/>
              <w:rFonts w:asciiTheme="minorHAnsi" w:eastAsiaTheme="minorEastAsia" w:hAnsiTheme="minorHAnsi" w:cstheme="minorBidi"/>
              <w:noProof/>
              <w:sz w:val="22"/>
              <w:szCs w:val="22"/>
              <w:lang w:val="es-AR" w:eastAsia="es-AR"/>
            </w:rPr>
          </w:pPr>
          <w:ins w:id="205"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"_Toc97489982"</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25.2. Primer esquema de listas</w:t>
            </w:r>
            <w:r>
              <w:rPr>
                <w:noProof/>
                <w:webHidden/>
              </w:rPr>
              <w:tab/>
            </w:r>
            <w:r>
              <w:rPr>
                <w:noProof/>
                <w:webHidden/>
              </w:rPr>
              <w:fldChar w:fldCharType="begin"/>
            </w:r>
            <w:r>
              <w:rPr>
                <w:noProof/>
                <w:webHidden/>
              </w:rPr>
              <w:instrText xml:space="preserve"> PAGEREF _Toc97489982 \h </w:instrText>
            </w:r>
          </w:ins>
          <w:r>
            <w:rPr>
              <w:noProof/>
              <w:webHidden/>
            </w:rPr>
          </w:r>
          <w:r>
            <w:rPr>
              <w:noProof/>
              <w:webHidden/>
            </w:rPr>
            <w:fldChar w:fldCharType="separate"/>
          </w:r>
          <w:ins w:id="206" w:author="Ernesto del Puerto" w:date="2022-03-06T20:11:00Z">
            <w:r>
              <w:rPr>
                <w:noProof/>
                <w:webHidden/>
              </w:rPr>
              <w:t>40</w:t>
            </w:r>
            <w:r>
              <w:rPr>
                <w:noProof/>
                <w:webHidden/>
              </w:rPr>
              <w:fldChar w:fldCharType="end"/>
            </w:r>
            <w:r w:rsidRPr="00BA5648">
              <w:rPr>
                <w:rStyle w:val="Hipervnculo"/>
                <w:noProof/>
              </w:rPr>
              <w:fldChar w:fldCharType="end"/>
            </w:r>
          </w:ins>
        </w:p>
        <w:p w14:paraId="197B2274" w14:textId="06424D87" w:rsidR="007004DD" w:rsidRDefault="007004DD">
          <w:pPr>
            <w:pStyle w:val="TDC3"/>
            <w:rPr>
              <w:ins w:id="207" w:author="Ernesto del Puerto" w:date="2022-03-06T20:11:00Z"/>
              <w:rFonts w:asciiTheme="minorHAnsi" w:eastAsiaTheme="minorEastAsia" w:hAnsiTheme="minorHAnsi" w:cstheme="minorBidi"/>
              <w:noProof/>
              <w:sz w:val="22"/>
              <w:szCs w:val="22"/>
              <w:lang w:val="es-AR" w:eastAsia="es-AR"/>
            </w:rPr>
          </w:pPr>
          <w:ins w:id="208"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"_Toc97489983"</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25.3. Segundo esquema de listas</w:t>
            </w:r>
            <w:r>
              <w:rPr>
                <w:noProof/>
                <w:webHidden/>
              </w:rPr>
              <w:tab/>
            </w:r>
            <w:r>
              <w:rPr>
                <w:noProof/>
                <w:webHidden/>
              </w:rPr>
              <w:fldChar w:fldCharType="begin"/>
            </w:r>
            <w:r>
              <w:rPr>
                <w:noProof/>
                <w:webHidden/>
              </w:rPr>
              <w:instrText xml:space="preserve"> PAGEREF _Toc97489983 \h </w:instrText>
            </w:r>
          </w:ins>
          <w:r>
            <w:rPr>
              <w:noProof/>
              <w:webHidden/>
            </w:rPr>
          </w:r>
          <w:r>
            <w:rPr>
              <w:noProof/>
              <w:webHidden/>
            </w:rPr>
            <w:fldChar w:fldCharType="separate"/>
          </w:r>
          <w:ins w:id="209" w:author="Ernesto del Puerto" w:date="2022-03-06T20:11:00Z">
            <w:r>
              <w:rPr>
                <w:noProof/>
                <w:webHidden/>
              </w:rPr>
              <w:t>41</w:t>
            </w:r>
            <w:r>
              <w:rPr>
                <w:noProof/>
                <w:webHidden/>
              </w:rPr>
              <w:fldChar w:fldCharType="end"/>
            </w:r>
            <w:r w:rsidRPr="00BA5648">
              <w:rPr>
                <w:rStyle w:val="Hipervnculo"/>
                <w:noProof/>
              </w:rPr>
              <w:fldChar w:fldCharType="end"/>
            </w:r>
          </w:ins>
        </w:p>
        <w:p w14:paraId="23E56F78" w14:textId="1A05BDD7" w:rsidR="007004DD" w:rsidRDefault="007004DD">
          <w:pPr>
            <w:pStyle w:val="TDC3"/>
            <w:rPr>
              <w:ins w:id="210" w:author="Ernesto del Puerto" w:date="2022-03-06T20:11:00Z"/>
              <w:rFonts w:asciiTheme="minorHAnsi" w:eastAsiaTheme="minorEastAsia" w:hAnsiTheme="minorHAnsi" w:cstheme="minorBidi"/>
              <w:noProof/>
              <w:sz w:val="22"/>
              <w:szCs w:val="22"/>
              <w:lang w:val="es-AR" w:eastAsia="es-AR"/>
            </w:rPr>
          </w:pPr>
          <w:ins w:id="211"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"_Toc97489984"</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25.4. Ultimo esquema de listas</w:t>
            </w:r>
            <w:r>
              <w:rPr>
                <w:noProof/>
                <w:webHidden/>
              </w:rPr>
              <w:tab/>
            </w:r>
            <w:r>
              <w:rPr>
                <w:noProof/>
                <w:webHidden/>
              </w:rPr>
              <w:fldChar w:fldCharType="begin"/>
            </w:r>
            <w:r>
              <w:rPr>
                <w:noProof/>
                <w:webHidden/>
              </w:rPr>
              <w:instrText xml:space="preserve"> PAGEREF _Toc97489984 \h </w:instrText>
            </w:r>
          </w:ins>
          <w:r>
            <w:rPr>
              <w:noProof/>
              <w:webHidden/>
            </w:rPr>
          </w:r>
          <w:r>
            <w:rPr>
              <w:noProof/>
              <w:webHidden/>
            </w:rPr>
            <w:fldChar w:fldCharType="separate"/>
          </w:r>
          <w:ins w:id="212" w:author="Ernesto del Puerto" w:date="2022-03-06T20:11:00Z">
            <w:r>
              <w:rPr>
                <w:noProof/>
                <w:webHidden/>
              </w:rPr>
              <w:t>41</w:t>
            </w:r>
            <w:r>
              <w:rPr>
                <w:noProof/>
                <w:webHidden/>
              </w:rPr>
              <w:fldChar w:fldCharType="end"/>
            </w:r>
            <w:r w:rsidRPr="00BA5648">
              <w:rPr>
                <w:rStyle w:val="Hipervnculo"/>
                <w:noProof/>
              </w:rPr>
              <w:fldChar w:fldCharType="end"/>
            </w:r>
          </w:ins>
        </w:p>
        <w:p w14:paraId="33F21254" w14:textId="1841E216" w:rsidR="007004DD" w:rsidRDefault="007004DD">
          <w:pPr>
            <w:pStyle w:val="TDC1"/>
            <w:rPr>
              <w:ins w:id="213" w:author="Ernesto del Puerto" w:date="2022-03-06T20:11:00Z"/>
              <w:rFonts w:asciiTheme="minorHAnsi" w:eastAsiaTheme="minorEastAsia" w:hAnsiTheme="minorHAnsi" w:cstheme="minorBidi"/>
              <w:noProof/>
              <w:sz w:val="22"/>
              <w:szCs w:val="22"/>
              <w:lang w:val="es-AR" w:eastAsia="es-AR"/>
            </w:rPr>
          </w:pPr>
          <w:ins w:id="214"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"_Toc97489985"</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AR"/>
              </w:rPr>
              <w:t>26.</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Data frames</w:t>
            </w:r>
            <w:r>
              <w:rPr>
                <w:noProof/>
                <w:webHidden/>
              </w:rPr>
              <w:tab/>
            </w:r>
            <w:r>
              <w:rPr>
                <w:noProof/>
                <w:webHidden/>
              </w:rPr>
              <w:fldChar w:fldCharType="begin"/>
            </w:r>
            <w:r>
              <w:rPr>
                <w:noProof/>
                <w:webHidden/>
              </w:rPr>
              <w:instrText xml:space="preserve"> PAGEREF _Toc97489985 \h </w:instrText>
            </w:r>
          </w:ins>
          <w:r>
            <w:rPr>
              <w:noProof/>
              <w:webHidden/>
            </w:rPr>
          </w:r>
          <w:r>
            <w:rPr>
              <w:noProof/>
              <w:webHidden/>
            </w:rPr>
            <w:fldChar w:fldCharType="separate"/>
          </w:r>
          <w:ins w:id="215" w:author="Ernesto del Puerto" w:date="2022-03-06T20:11:00Z">
            <w:r>
              <w:rPr>
                <w:noProof/>
                <w:webHidden/>
              </w:rPr>
              <w:t>42</w:t>
            </w:r>
            <w:r>
              <w:rPr>
                <w:noProof/>
                <w:webHidden/>
              </w:rPr>
              <w:fldChar w:fldCharType="end"/>
            </w:r>
            <w:r w:rsidRPr="00BA5648">
              <w:rPr>
                <w:rStyle w:val="Hipervnculo"/>
                <w:noProof/>
              </w:rPr>
              <w:fldChar w:fldCharType="end"/>
            </w:r>
          </w:ins>
        </w:p>
        <w:p w14:paraId="68B60225" w14:textId="1CAAAC30" w:rsidR="007004DD" w:rsidRDefault="007004DD">
          <w:pPr>
            <w:pStyle w:val="TDC3"/>
            <w:rPr>
              <w:ins w:id="216" w:author="Ernesto del Puerto" w:date="2022-03-06T20:11:00Z"/>
              <w:rFonts w:asciiTheme="minorHAnsi" w:eastAsiaTheme="minorEastAsia" w:hAnsiTheme="minorHAnsi" w:cstheme="minorBidi"/>
              <w:noProof/>
              <w:sz w:val="22"/>
              <w:szCs w:val="22"/>
              <w:lang w:val="es-AR" w:eastAsia="es-AR"/>
            </w:rPr>
          </w:pPr>
          <w:ins w:id="217"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"_Toc97489986"</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26.1. Data frames</w:t>
            </w:r>
            <w:r>
              <w:rPr>
                <w:noProof/>
                <w:webHidden/>
              </w:rPr>
              <w:tab/>
            </w:r>
            <w:r>
              <w:rPr>
                <w:noProof/>
                <w:webHidden/>
              </w:rPr>
              <w:fldChar w:fldCharType="begin"/>
            </w:r>
            <w:r>
              <w:rPr>
                <w:noProof/>
                <w:webHidden/>
              </w:rPr>
              <w:instrText xml:space="preserve"> PAGEREF _Toc97489986 \h </w:instrText>
            </w:r>
          </w:ins>
          <w:r>
            <w:rPr>
              <w:noProof/>
              <w:webHidden/>
            </w:rPr>
          </w:r>
          <w:r>
            <w:rPr>
              <w:noProof/>
              <w:webHidden/>
            </w:rPr>
            <w:fldChar w:fldCharType="separate"/>
          </w:r>
          <w:ins w:id="218" w:author="Ernesto del Puerto" w:date="2022-03-06T20:11:00Z">
            <w:r>
              <w:rPr>
                <w:noProof/>
                <w:webHidden/>
              </w:rPr>
              <w:t>42</w:t>
            </w:r>
            <w:r>
              <w:rPr>
                <w:noProof/>
                <w:webHidden/>
              </w:rPr>
              <w:fldChar w:fldCharType="end"/>
            </w:r>
            <w:r w:rsidRPr="00BA5648">
              <w:rPr>
                <w:rStyle w:val="Hipervnculo"/>
                <w:noProof/>
              </w:rPr>
              <w:fldChar w:fldCharType="end"/>
            </w:r>
          </w:ins>
        </w:p>
        <w:p w14:paraId="297D3948" w14:textId="07AE5F24" w:rsidR="007004DD" w:rsidRDefault="007004DD">
          <w:pPr>
            <w:pStyle w:val="TDC3"/>
            <w:rPr>
              <w:ins w:id="219" w:author="Ernesto del Puerto" w:date="2022-03-06T20:11:00Z"/>
              <w:rFonts w:asciiTheme="minorHAnsi" w:eastAsiaTheme="minorEastAsia" w:hAnsiTheme="minorHAnsi" w:cstheme="minorBidi"/>
              <w:noProof/>
              <w:sz w:val="22"/>
              <w:szCs w:val="22"/>
              <w:lang w:val="es-AR" w:eastAsia="es-AR"/>
            </w:rPr>
          </w:pPr>
          <w:ins w:id="220" w:author="Ernesto del Puerto" w:date="2022-03-06T20:11:00Z">
            <w:r w:rsidRPr="00BA5648">
              <w:rPr>
                <w:rStyle w:val="Hipervnculo"/>
                <w:noProof/>
              </w:rPr>
              <w:lastRenderedPageBreak/>
              <w:fldChar w:fldCharType="begin"/>
            </w:r>
            <w:r w:rsidRPr="00BA5648">
              <w:rPr>
                <w:rStyle w:val="Hipervnculo"/>
                <w:noProof/>
              </w:rPr>
              <w:instrText xml:space="preserve"> </w:instrText>
            </w:r>
            <w:r>
              <w:rPr>
                <w:noProof/>
              </w:rPr>
              <w:instrText>HYPERLINK \l "_Toc97489987"</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26.2. Primer esquema de data frames</w:t>
            </w:r>
            <w:r>
              <w:rPr>
                <w:noProof/>
                <w:webHidden/>
              </w:rPr>
              <w:tab/>
            </w:r>
            <w:r>
              <w:rPr>
                <w:noProof/>
                <w:webHidden/>
              </w:rPr>
              <w:fldChar w:fldCharType="begin"/>
            </w:r>
            <w:r>
              <w:rPr>
                <w:noProof/>
                <w:webHidden/>
              </w:rPr>
              <w:instrText xml:space="preserve"> PAGEREF _Toc97489987 \h </w:instrText>
            </w:r>
          </w:ins>
          <w:r>
            <w:rPr>
              <w:noProof/>
              <w:webHidden/>
            </w:rPr>
          </w:r>
          <w:r>
            <w:rPr>
              <w:noProof/>
              <w:webHidden/>
            </w:rPr>
            <w:fldChar w:fldCharType="separate"/>
          </w:r>
          <w:ins w:id="221" w:author="Ernesto del Puerto" w:date="2022-03-06T20:11:00Z">
            <w:r>
              <w:rPr>
                <w:noProof/>
                <w:webHidden/>
              </w:rPr>
              <w:t>42</w:t>
            </w:r>
            <w:r>
              <w:rPr>
                <w:noProof/>
                <w:webHidden/>
              </w:rPr>
              <w:fldChar w:fldCharType="end"/>
            </w:r>
            <w:r w:rsidRPr="00BA5648">
              <w:rPr>
                <w:rStyle w:val="Hipervnculo"/>
                <w:noProof/>
              </w:rPr>
              <w:fldChar w:fldCharType="end"/>
            </w:r>
          </w:ins>
        </w:p>
        <w:p w14:paraId="440B51F4" w14:textId="595EEA95" w:rsidR="007004DD" w:rsidRDefault="007004DD">
          <w:pPr>
            <w:pStyle w:val="TDC3"/>
            <w:rPr>
              <w:ins w:id="222" w:author="Ernesto del Puerto" w:date="2022-03-06T20:11:00Z"/>
              <w:rFonts w:asciiTheme="minorHAnsi" w:eastAsiaTheme="minorEastAsia" w:hAnsiTheme="minorHAnsi" w:cstheme="minorBidi"/>
              <w:noProof/>
              <w:sz w:val="22"/>
              <w:szCs w:val="22"/>
              <w:lang w:val="es-AR" w:eastAsia="es-AR"/>
            </w:rPr>
          </w:pPr>
          <w:ins w:id="223"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"_Toc97489988"</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26.3. Segundo esquema de data frames</w:t>
            </w:r>
            <w:r>
              <w:rPr>
                <w:noProof/>
                <w:webHidden/>
              </w:rPr>
              <w:tab/>
            </w:r>
            <w:r>
              <w:rPr>
                <w:noProof/>
                <w:webHidden/>
              </w:rPr>
              <w:fldChar w:fldCharType="begin"/>
            </w:r>
            <w:r>
              <w:rPr>
                <w:noProof/>
                <w:webHidden/>
              </w:rPr>
              <w:instrText xml:space="preserve"> PAGEREF _Toc97489988 \h </w:instrText>
            </w:r>
          </w:ins>
          <w:r>
            <w:rPr>
              <w:noProof/>
              <w:webHidden/>
            </w:rPr>
          </w:r>
          <w:r>
            <w:rPr>
              <w:noProof/>
              <w:webHidden/>
            </w:rPr>
            <w:fldChar w:fldCharType="separate"/>
          </w:r>
          <w:ins w:id="224" w:author="Ernesto del Puerto" w:date="2022-03-06T20:11:00Z">
            <w:r>
              <w:rPr>
                <w:noProof/>
                <w:webHidden/>
              </w:rPr>
              <w:t>43</w:t>
            </w:r>
            <w:r>
              <w:rPr>
                <w:noProof/>
                <w:webHidden/>
              </w:rPr>
              <w:fldChar w:fldCharType="end"/>
            </w:r>
            <w:r w:rsidRPr="00BA5648">
              <w:rPr>
                <w:rStyle w:val="Hipervnculo"/>
                <w:noProof/>
              </w:rPr>
              <w:fldChar w:fldCharType="end"/>
            </w:r>
          </w:ins>
        </w:p>
        <w:p w14:paraId="0153CC78" w14:textId="7704BE4B" w:rsidR="007004DD" w:rsidRDefault="007004DD">
          <w:pPr>
            <w:pStyle w:val="TDC3"/>
            <w:rPr>
              <w:ins w:id="225" w:author="Ernesto del Puerto" w:date="2022-03-06T20:11:00Z"/>
              <w:rFonts w:asciiTheme="minorHAnsi" w:eastAsiaTheme="minorEastAsia" w:hAnsiTheme="minorHAnsi" w:cstheme="minorBidi"/>
              <w:noProof/>
              <w:sz w:val="22"/>
              <w:szCs w:val="22"/>
              <w:lang w:val="es-AR" w:eastAsia="es-AR"/>
            </w:rPr>
          </w:pPr>
          <w:ins w:id="226"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"_Toc97489989"</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26.4. Ultimo esquema de data frames</w:t>
            </w:r>
            <w:r>
              <w:rPr>
                <w:noProof/>
                <w:webHidden/>
              </w:rPr>
              <w:tab/>
            </w:r>
            <w:r>
              <w:rPr>
                <w:noProof/>
                <w:webHidden/>
              </w:rPr>
              <w:fldChar w:fldCharType="begin"/>
            </w:r>
            <w:r>
              <w:rPr>
                <w:noProof/>
                <w:webHidden/>
              </w:rPr>
              <w:instrText xml:space="preserve"> PAGEREF _Toc97489989 \h </w:instrText>
            </w:r>
          </w:ins>
          <w:r>
            <w:rPr>
              <w:noProof/>
              <w:webHidden/>
            </w:rPr>
          </w:r>
          <w:r>
            <w:rPr>
              <w:noProof/>
              <w:webHidden/>
            </w:rPr>
            <w:fldChar w:fldCharType="separate"/>
          </w:r>
          <w:ins w:id="227" w:author="Ernesto del Puerto" w:date="2022-03-06T20:11:00Z">
            <w:r>
              <w:rPr>
                <w:noProof/>
                <w:webHidden/>
              </w:rPr>
              <w:t>43</w:t>
            </w:r>
            <w:r>
              <w:rPr>
                <w:noProof/>
                <w:webHidden/>
              </w:rPr>
              <w:fldChar w:fldCharType="end"/>
            </w:r>
            <w:r w:rsidRPr="00BA5648">
              <w:rPr>
                <w:rStyle w:val="Hipervnculo"/>
                <w:noProof/>
              </w:rPr>
              <w:fldChar w:fldCharType="end"/>
            </w:r>
          </w:ins>
        </w:p>
        <w:p w14:paraId="06D7CE5F" w14:textId="6ECB1076" w:rsidR="007004DD" w:rsidRDefault="007004DD">
          <w:pPr>
            <w:pStyle w:val="TDC1"/>
            <w:rPr>
              <w:ins w:id="228" w:author="Ernesto del Puerto" w:date="2022-03-06T20:11:00Z"/>
              <w:rFonts w:asciiTheme="minorHAnsi" w:eastAsiaTheme="minorEastAsia" w:hAnsiTheme="minorHAnsi" w:cstheme="minorBidi"/>
              <w:noProof/>
              <w:sz w:val="22"/>
              <w:szCs w:val="22"/>
              <w:lang w:val="es-AR" w:eastAsia="es-AR"/>
            </w:rPr>
          </w:pPr>
          <w:ins w:id="229"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"_Toc97489990"</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AR"/>
              </w:rPr>
              <w:t>27.</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Vectores de caracteres</w:t>
            </w:r>
            <w:r>
              <w:rPr>
                <w:noProof/>
                <w:webHidden/>
              </w:rPr>
              <w:tab/>
            </w:r>
            <w:r>
              <w:rPr>
                <w:noProof/>
                <w:webHidden/>
              </w:rPr>
              <w:fldChar w:fldCharType="begin"/>
            </w:r>
            <w:r>
              <w:rPr>
                <w:noProof/>
                <w:webHidden/>
              </w:rPr>
              <w:instrText xml:space="preserve"> PAGEREF _Toc97489990 \h </w:instrText>
            </w:r>
          </w:ins>
          <w:r>
            <w:rPr>
              <w:noProof/>
              <w:webHidden/>
            </w:rPr>
          </w:r>
          <w:r>
            <w:rPr>
              <w:noProof/>
              <w:webHidden/>
            </w:rPr>
            <w:fldChar w:fldCharType="separate"/>
          </w:r>
          <w:ins w:id="230" w:author="Ernesto del Puerto" w:date="2022-03-06T20:11:00Z">
            <w:r>
              <w:rPr>
                <w:noProof/>
                <w:webHidden/>
              </w:rPr>
              <w:t>44</w:t>
            </w:r>
            <w:r>
              <w:rPr>
                <w:noProof/>
                <w:webHidden/>
              </w:rPr>
              <w:fldChar w:fldCharType="end"/>
            </w:r>
            <w:r w:rsidRPr="00BA5648">
              <w:rPr>
                <w:rStyle w:val="Hipervnculo"/>
                <w:noProof/>
              </w:rPr>
              <w:fldChar w:fldCharType="end"/>
            </w:r>
          </w:ins>
        </w:p>
        <w:p w14:paraId="2014BD86" w14:textId="59949E8A" w:rsidR="007004DD" w:rsidRDefault="007004DD">
          <w:pPr>
            <w:pStyle w:val="TDC3"/>
            <w:rPr>
              <w:ins w:id="231" w:author="Ernesto del Puerto" w:date="2022-03-06T20:11:00Z"/>
              <w:rFonts w:asciiTheme="minorHAnsi" w:eastAsiaTheme="minorEastAsia" w:hAnsiTheme="minorHAnsi" w:cstheme="minorBidi"/>
              <w:noProof/>
              <w:sz w:val="22"/>
              <w:szCs w:val="22"/>
              <w:lang w:val="es-AR" w:eastAsia="es-AR"/>
            </w:rPr>
          </w:pPr>
          <w:ins w:id="232"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"_Toc97489991"</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27.1. Un esquema de vectores de caracteres</w:t>
            </w:r>
            <w:r>
              <w:rPr>
                <w:noProof/>
                <w:webHidden/>
              </w:rPr>
              <w:tab/>
            </w:r>
            <w:r>
              <w:rPr>
                <w:noProof/>
                <w:webHidden/>
              </w:rPr>
              <w:fldChar w:fldCharType="begin"/>
            </w:r>
            <w:r>
              <w:rPr>
                <w:noProof/>
                <w:webHidden/>
              </w:rPr>
              <w:instrText xml:space="preserve"> PAGEREF _Toc97489991 \h </w:instrText>
            </w:r>
          </w:ins>
          <w:r>
            <w:rPr>
              <w:noProof/>
              <w:webHidden/>
            </w:rPr>
          </w:r>
          <w:r>
            <w:rPr>
              <w:noProof/>
              <w:webHidden/>
            </w:rPr>
            <w:fldChar w:fldCharType="separate"/>
          </w:r>
          <w:ins w:id="233" w:author="Ernesto del Puerto" w:date="2022-03-06T20:11:00Z">
            <w:r>
              <w:rPr>
                <w:noProof/>
                <w:webHidden/>
              </w:rPr>
              <w:t>44</w:t>
            </w:r>
            <w:r>
              <w:rPr>
                <w:noProof/>
                <w:webHidden/>
              </w:rPr>
              <w:fldChar w:fldCharType="end"/>
            </w:r>
            <w:r w:rsidRPr="00BA5648">
              <w:rPr>
                <w:rStyle w:val="Hipervnculo"/>
                <w:noProof/>
              </w:rPr>
              <w:fldChar w:fldCharType="end"/>
            </w:r>
          </w:ins>
        </w:p>
        <w:p w14:paraId="56B786B2" w14:textId="2B3B2773" w:rsidR="007004DD" w:rsidRDefault="007004DD">
          <w:pPr>
            <w:pStyle w:val="TDC3"/>
            <w:rPr>
              <w:ins w:id="234" w:author="Ernesto del Puerto" w:date="2022-03-06T20:11:00Z"/>
              <w:rFonts w:asciiTheme="minorHAnsi" w:eastAsiaTheme="minorEastAsia" w:hAnsiTheme="minorHAnsi" w:cstheme="minorBidi"/>
              <w:noProof/>
              <w:sz w:val="22"/>
              <w:szCs w:val="22"/>
              <w:lang w:val="es-AR" w:eastAsia="es-AR"/>
            </w:rPr>
          </w:pPr>
          <w:ins w:id="235"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"_Toc97489992"</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27.2. Vectores de caracteres</w:t>
            </w:r>
            <w:r>
              <w:rPr>
                <w:noProof/>
                <w:webHidden/>
              </w:rPr>
              <w:tab/>
            </w:r>
            <w:r>
              <w:rPr>
                <w:noProof/>
                <w:webHidden/>
              </w:rPr>
              <w:fldChar w:fldCharType="begin"/>
            </w:r>
            <w:r>
              <w:rPr>
                <w:noProof/>
                <w:webHidden/>
              </w:rPr>
              <w:instrText xml:space="preserve"> PAGEREF _Toc97489992 \h </w:instrText>
            </w:r>
          </w:ins>
          <w:r>
            <w:rPr>
              <w:noProof/>
              <w:webHidden/>
            </w:rPr>
          </w:r>
          <w:r>
            <w:rPr>
              <w:noProof/>
              <w:webHidden/>
            </w:rPr>
            <w:fldChar w:fldCharType="separate"/>
          </w:r>
          <w:ins w:id="236" w:author="Ernesto del Puerto" w:date="2022-03-06T20:11:00Z">
            <w:r>
              <w:rPr>
                <w:noProof/>
                <w:webHidden/>
              </w:rPr>
              <w:t>44</w:t>
            </w:r>
            <w:r>
              <w:rPr>
                <w:noProof/>
                <w:webHidden/>
              </w:rPr>
              <w:fldChar w:fldCharType="end"/>
            </w:r>
            <w:r w:rsidRPr="00BA5648">
              <w:rPr>
                <w:rStyle w:val="Hipervnculo"/>
                <w:noProof/>
              </w:rPr>
              <w:fldChar w:fldCharType="end"/>
            </w:r>
          </w:ins>
        </w:p>
        <w:p w14:paraId="59B74805" w14:textId="1FBA6421" w:rsidR="007004DD" w:rsidRDefault="007004DD">
          <w:pPr>
            <w:pStyle w:val="TDC3"/>
            <w:rPr>
              <w:ins w:id="237" w:author="Ernesto del Puerto" w:date="2022-03-06T20:11:00Z"/>
              <w:rFonts w:asciiTheme="minorHAnsi" w:eastAsiaTheme="minorEastAsia" w:hAnsiTheme="minorHAnsi" w:cstheme="minorBidi"/>
              <w:noProof/>
              <w:sz w:val="22"/>
              <w:szCs w:val="22"/>
              <w:lang w:val="es-AR" w:eastAsia="es-AR"/>
            </w:rPr>
          </w:pPr>
          <w:ins w:id="238"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"_Toc97489993"</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27.3. Otro esquema de vectores de caracteres</w:t>
            </w:r>
            <w:r>
              <w:rPr>
                <w:noProof/>
                <w:webHidden/>
              </w:rPr>
              <w:tab/>
            </w:r>
            <w:r>
              <w:rPr>
                <w:noProof/>
                <w:webHidden/>
              </w:rPr>
              <w:fldChar w:fldCharType="begin"/>
            </w:r>
            <w:r>
              <w:rPr>
                <w:noProof/>
                <w:webHidden/>
              </w:rPr>
              <w:instrText xml:space="preserve"> PAGEREF _Toc97489993 \h </w:instrText>
            </w:r>
          </w:ins>
          <w:r>
            <w:rPr>
              <w:noProof/>
              <w:webHidden/>
            </w:rPr>
          </w:r>
          <w:r>
            <w:rPr>
              <w:noProof/>
              <w:webHidden/>
            </w:rPr>
            <w:fldChar w:fldCharType="separate"/>
          </w:r>
          <w:ins w:id="239" w:author="Ernesto del Puerto" w:date="2022-03-06T20:11:00Z">
            <w:r>
              <w:rPr>
                <w:noProof/>
                <w:webHidden/>
              </w:rPr>
              <w:t>45</w:t>
            </w:r>
            <w:r>
              <w:rPr>
                <w:noProof/>
                <w:webHidden/>
              </w:rPr>
              <w:fldChar w:fldCharType="end"/>
            </w:r>
            <w:r w:rsidRPr="00BA5648">
              <w:rPr>
                <w:rStyle w:val="Hipervnculo"/>
                <w:noProof/>
              </w:rPr>
              <w:fldChar w:fldCharType="end"/>
            </w:r>
          </w:ins>
        </w:p>
        <w:p w14:paraId="6752D8CE" w14:textId="4A4617A9" w:rsidR="007004DD" w:rsidRDefault="007004DD">
          <w:pPr>
            <w:pStyle w:val="TDC1"/>
            <w:rPr>
              <w:ins w:id="240" w:author="Ernesto del Puerto" w:date="2022-03-06T20:11:00Z"/>
              <w:rFonts w:asciiTheme="minorHAnsi" w:eastAsiaTheme="minorEastAsia" w:hAnsiTheme="minorHAnsi" w:cstheme="minorBidi"/>
              <w:noProof/>
              <w:sz w:val="22"/>
              <w:szCs w:val="22"/>
              <w:lang w:val="es-AR" w:eastAsia="es-AR"/>
            </w:rPr>
          </w:pPr>
          <w:ins w:id="241"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"_Toc97489994"</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AR"/>
              </w:rPr>
              <w:t>28.</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Ejercicios</w:t>
            </w:r>
            <w:r>
              <w:rPr>
                <w:noProof/>
                <w:webHidden/>
              </w:rPr>
              <w:tab/>
            </w:r>
            <w:r>
              <w:rPr>
                <w:noProof/>
                <w:webHidden/>
              </w:rPr>
              <w:fldChar w:fldCharType="begin"/>
            </w:r>
            <w:r>
              <w:rPr>
                <w:noProof/>
                <w:webHidden/>
              </w:rPr>
              <w:instrText xml:space="preserve"> PAGEREF _Toc97489994 \h </w:instrText>
            </w:r>
          </w:ins>
          <w:r>
            <w:rPr>
              <w:noProof/>
              <w:webHidden/>
            </w:rPr>
          </w:r>
          <w:r>
            <w:rPr>
              <w:noProof/>
              <w:webHidden/>
            </w:rPr>
            <w:fldChar w:fldCharType="separate"/>
          </w:r>
          <w:ins w:id="242" w:author="Ernesto del Puerto" w:date="2022-03-06T20:11:00Z">
            <w:r>
              <w:rPr>
                <w:noProof/>
                <w:webHidden/>
              </w:rPr>
              <w:t>45</w:t>
            </w:r>
            <w:r>
              <w:rPr>
                <w:noProof/>
                <w:webHidden/>
              </w:rPr>
              <w:fldChar w:fldCharType="end"/>
            </w:r>
            <w:r w:rsidRPr="00BA5648">
              <w:rPr>
                <w:rStyle w:val="Hipervnculo"/>
                <w:noProof/>
              </w:rPr>
              <w:fldChar w:fldCharType="end"/>
            </w:r>
          </w:ins>
        </w:p>
        <w:p w14:paraId="705453BD" w14:textId="11BEB7E7" w:rsidR="007004DD" w:rsidRDefault="007004DD">
          <w:pPr>
            <w:pStyle w:val="TDC1"/>
            <w:rPr>
              <w:ins w:id="243" w:author="Ernesto del Puerto" w:date="2022-03-06T20:11:00Z"/>
              <w:rFonts w:asciiTheme="minorHAnsi" w:eastAsiaTheme="minorEastAsia" w:hAnsiTheme="minorHAnsi" w:cstheme="minorBidi"/>
              <w:noProof/>
              <w:sz w:val="22"/>
              <w:szCs w:val="22"/>
              <w:lang w:val="es-AR" w:eastAsia="es-AR"/>
            </w:rPr>
          </w:pPr>
          <w:ins w:id="244"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"_Toc97489995"</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AR"/>
              </w:rPr>
              <w:t>29.</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Tamaño del objeto</w:t>
            </w:r>
            <w:r>
              <w:rPr>
                <w:noProof/>
                <w:webHidden/>
              </w:rPr>
              <w:tab/>
            </w:r>
            <w:r>
              <w:rPr>
                <w:noProof/>
                <w:webHidden/>
              </w:rPr>
              <w:fldChar w:fldCharType="begin"/>
            </w:r>
            <w:r>
              <w:rPr>
                <w:noProof/>
                <w:webHidden/>
              </w:rPr>
              <w:instrText xml:space="preserve"> PAGEREF _Toc97489995 \h </w:instrText>
            </w:r>
          </w:ins>
          <w:r>
            <w:rPr>
              <w:noProof/>
              <w:webHidden/>
            </w:rPr>
          </w:r>
          <w:r>
            <w:rPr>
              <w:noProof/>
              <w:webHidden/>
            </w:rPr>
            <w:fldChar w:fldCharType="separate"/>
          </w:r>
          <w:ins w:id="245" w:author="Ernesto del Puerto" w:date="2022-03-06T20:11:00Z">
            <w:r>
              <w:rPr>
                <w:noProof/>
                <w:webHidden/>
              </w:rPr>
              <w:t>46</w:t>
            </w:r>
            <w:r>
              <w:rPr>
                <w:noProof/>
                <w:webHidden/>
              </w:rPr>
              <w:fldChar w:fldCharType="end"/>
            </w:r>
            <w:r w:rsidRPr="00BA5648">
              <w:rPr>
                <w:rStyle w:val="Hipervnculo"/>
                <w:noProof/>
              </w:rPr>
              <w:fldChar w:fldCharType="end"/>
            </w:r>
          </w:ins>
        </w:p>
        <w:p w14:paraId="6E1D71FE" w14:textId="45CF8B1B" w:rsidR="007004DD" w:rsidRDefault="007004DD">
          <w:pPr>
            <w:pStyle w:val="TDC3"/>
            <w:rPr>
              <w:ins w:id="246" w:author="Ernesto del Puerto" w:date="2022-03-06T20:11:00Z"/>
              <w:rFonts w:asciiTheme="minorHAnsi" w:eastAsiaTheme="minorEastAsia" w:hAnsiTheme="minorHAnsi" w:cstheme="minorBidi"/>
              <w:noProof/>
              <w:sz w:val="22"/>
              <w:szCs w:val="22"/>
              <w:lang w:val="es-AR" w:eastAsia="es-AR"/>
            </w:rPr>
          </w:pPr>
          <w:ins w:id="247"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"_Toc97489996"</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29.1. Tama</w:t>
            </w:r>
            <w:r w:rsidRPr="00BA5648">
              <w:rPr>
                <w:rStyle w:val="Hipervnculo"/>
                <w:rFonts w:ascii="Arial Narrow" w:hAnsi="Arial Narrow" w:cs="CourierNewPSMT"/>
                <w:b/>
                <w:noProof/>
                <w:lang w:val="es-AR" w:eastAsia="es-ES"/>
              </w:rPr>
              <w:t>ño de los objetos</w:t>
            </w:r>
            <w:r>
              <w:rPr>
                <w:noProof/>
                <w:webHidden/>
              </w:rPr>
              <w:tab/>
            </w:r>
            <w:r>
              <w:rPr>
                <w:noProof/>
                <w:webHidden/>
              </w:rPr>
              <w:fldChar w:fldCharType="begin"/>
            </w:r>
            <w:r>
              <w:rPr>
                <w:noProof/>
                <w:webHidden/>
              </w:rPr>
              <w:instrText xml:space="preserve"> PAGEREF _Toc97489996 \h </w:instrText>
            </w:r>
          </w:ins>
          <w:r>
            <w:rPr>
              <w:noProof/>
              <w:webHidden/>
            </w:rPr>
          </w:r>
          <w:r>
            <w:rPr>
              <w:noProof/>
              <w:webHidden/>
            </w:rPr>
            <w:fldChar w:fldCharType="separate"/>
          </w:r>
          <w:ins w:id="248" w:author="Ernesto del Puerto" w:date="2022-03-06T20:11:00Z">
            <w:r>
              <w:rPr>
                <w:noProof/>
                <w:webHidden/>
              </w:rPr>
              <w:t>47</w:t>
            </w:r>
            <w:r>
              <w:rPr>
                <w:noProof/>
                <w:webHidden/>
              </w:rPr>
              <w:fldChar w:fldCharType="end"/>
            </w:r>
            <w:r w:rsidRPr="00BA5648">
              <w:rPr>
                <w:rStyle w:val="Hipervnculo"/>
                <w:noProof/>
              </w:rPr>
              <w:fldChar w:fldCharType="end"/>
            </w:r>
          </w:ins>
        </w:p>
        <w:p w14:paraId="7AAB12AF" w14:textId="2A707DCC" w:rsidR="007004DD" w:rsidRDefault="007004DD">
          <w:pPr>
            <w:pStyle w:val="TDC1"/>
            <w:rPr>
              <w:ins w:id="249" w:author="Ernesto del Puerto" w:date="2022-03-06T20:11:00Z"/>
              <w:rFonts w:asciiTheme="minorHAnsi" w:eastAsiaTheme="minorEastAsia" w:hAnsiTheme="minorHAnsi" w:cstheme="minorBidi"/>
              <w:noProof/>
              <w:sz w:val="22"/>
              <w:szCs w:val="22"/>
              <w:lang w:val="es-AR" w:eastAsia="es-AR"/>
            </w:rPr>
          </w:pPr>
          <w:ins w:id="250"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"_Toc97489997"</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AR"/>
              </w:rPr>
              <w:t>30.</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Ejercicios</w:t>
            </w:r>
            <w:r>
              <w:rPr>
                <w:noProof/>
                <w:webHidden/>
              </w:rPr>
              <w:tab/>
            </w:r>
            <w:r>
              <w:rPr>
                <w:noProof/>
                <w:webHidden/>
              </w:rPr>
              <w:fldChar w:fldCharType="begin"/>
            </w:r>
            <w:r>
              <w:rPr>
                <w:noProof/>
                <w:webHidden/>
              </w:rPr>
              <w:instrText xml:space="preserve"> PAGEREF _Toc97489997 \h </w:instrText>
            </w:r>
          </w:ins>
          <w:r>
            <w:rPr>
              <w:noProof/>
              <w:webHidden/>
            </w:rPr>
          </w:r>
          <w:r>
            <w:rPr>
              <w:noProof/>
              <w:webHidden/>
            </w:rPr>
            <w:fldChar w:fldCharType="separate"/>
          </w:r>
          <w:ins w:id="251" w:author="Ernesto del Puerto" w:date="2022-03-06T20:11:00Z">
            <w:r>
              <w:rPr>
                <w:noProof/>
                <w:webHidden/>
              </w:rPr>
              <w:t>47</w:t>
            </w:r>
            <w:r>
              <w:rPr>
                <w:noProof/>
                <w:webHidden/>
              </w:rPr>
              <w:fldChar w:fldCharType="end"/>
            </w:r>
            <w:r w:rsidRPr="00BA5648">
              <w:rPr>
                <w:rStyle w:val="Hipervnculo"/>
                <w:noProof/>
              </w:rPr>
              <w:fldChar w:fldCharType="end"/>
            </w:r>
          </w:ins>
        </w:p>
        <w:p w14:paraId="0FF8B5B1" w14:textId="2CACD0EE" w:rsidR="007004DD" w:rsidRDefault="007004DD">
          <w:pPr>
            <w:pStyle w:val="TDC1"/>
            <w:rPr>
              <w:ins w:id="252" w:author="Ernesto del Puerto" w:date="2022-03-06T20:11:00Z"/>
              <w:rFonts w:asciiTheme="minorHAnsi" w:eastAsiaTheme="minorEastAsia" w:hAnsiTheme="minorHAnsi" w:cstheme="minorBidi"/>
              <w:noProof/>
              <w:sz w:val="22"/>
              <w:szCs w:val="22"/>
              <w:lang w:val="es-AR" w:eastAsia="es-AR"/>
            </w:rPr>
          </w:pPr>
          <w:ins w:id="253"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"_Toc97489998"</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AR"/>
              </w:rPr>
              <w:t>31.</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Modificar en el lugar</w:t>
            </w:r>
            <w:r>
              <w:rPr>
                <w:noProof/>
                <w:webHidden/>
              </w:rPr>
              <w:tab/>
            </w:r>
            <w:r>
              <w:rPr>
                <w:noProof/>
                <w:webHidden/>
              </w:rPr>
              <w:fldChar w:fldCharType="begin"/>
            </w:r>
            <w:r>
              <w:rPr>
                <w:noProof/>
                <w:webHidden/>
              </w:rPr>
              <w:instrText xml:space="preserve"> PAGEREF _Toc97489998 \h </w:instrText>
            </w:r>
          </w:ins>
          <w:r>
            <w:rPr>
              <w:noProof/>
              <w:webHidden/>
            </w:rPr>
          </w:r>
          <w:r>
            <w:rPr>
              <w:noProof/>
              <w:webHidden/>
            </w:rPr>
            <w:fldChar w:fldCharType="separate"/>
          </w:r>
          <w:ins w:id="254" w:author="Ernesto del Puerto" w:date="2022-03-06T20:11:00Z">
            <w:r>
              <w:rPr>
                <w:noProof/>
                <w:webHidden/>
              </w:rPr>
              <w:t>48</w:t>
            </w:r>
            <w:r>
              <w:rPr>
                <w:noProof/>
                <w:webHidden/>
              </w:rPr>
              <w:fldChar w:fldCharType="end"/>
            </w:r>
            <w:r w:rsidRPr="00BA5648">
              <w:rPr>
                <w:rStyle w:val="Hipervnculo"/>
                <w:noProof/>
              </w:rPr>
              <w:fldChar w:fldCharType="end"/>
            </w:r>
          </w:ins>
        </w:p>
        <w:p w14:paraId="535F135A" w14:textId="45E8A2B2" w:rsidR="007004DD" w:rsidRDefault="007004DD">
          <w:pPr>
            <w:pStyle w:val="TDC1"/>
            <w:rPr>
              <w:ins w:id="255" w:author="Ernesto del Puerto" w:date="2022-03-06T20:11:00Z"/>
              <w:rFonts w:asciiTheme="minorHAnsi" w:eastAsiaTheme="minorEastAsia" w:hAnsiTheme="minorHAnsi" w:cstheme="minorBidi"/>
              <w:noProof/>
              <w:sz w:val="22"/>
              <w:szCs w:val="22"/>
              <w:lang w:val="es-AR" w:eastAsia="es-AR"/>
            </w:rPr>
          </w:pPr>
          <w:ins w:id="256"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"_Toc97489999"</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rPr>
              <w:t>31.1.</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Objetos con un solo enlace</w:t>
            </w:r>
            <w:r>
              <w:rPr>
                <w:noProof/>
                <w:webHidden/>
              </w:rPr>
              <w:tab/>
            </w:r>
            <w:r>
              <w:rPr>
                <w:noProof/>
                <w:webHidden/>
              </w:rPr>
              <w:fldChar w:fldCharType="begin"/>
            </w:r>
            <w:r>
              <w:rPr>
                <w:noProof/>
                <w:webHidden/>
              </w:rPr>
              <w:instrText xml:space="preserve"> PAGEREF _Toc97489999 \h </w:instrText>
            </w:r>
          </w:ins>
          <w:r>
            <w:rPr>
              <w:noProof/>
              <w:webHidden/>
            </w:rPr>
          </w:r>
          <w:r>
            <w:rPr>
              <w:noProof/>
              <w:webHidden/>
            </w:rPr>
            <w:fldChar w:fldCharType="separate"/>
          </w:r>
          <w:ins w:id="257" w:author="Ernesto del Puerto" w:date="2022-03-06T20:11:00Z">
            <w:r>
              <w:rPr>
                <w:noProof/>
                <w:webHidden/>
              </w:rPr>
              <w:t>49</w:t>
            </w:r>
            <w:r>
              <w:rPr>
                <w:noProof/>
                <w:webHidden/>
              </w:rPr>
              <w:fldChar w:fldCharType="end"/>
            </w:r>
            <w:r w:rsidRPr="00BA5648">
              <w:rPr>
                <w:rStyle w:val="Hipervnculo"/>
                <w:noProof/>
              </w:rPr>
              <w:fldChar w:fldCharType="end"/>
            </w:r>
          </w:ins>
        </w:p>
        <w:p w14:paraId="01764B8D" w14:textId="6F6812B6" w:rsidR="007004DD" w:rsidRDefault="007004DD">
          <w:pPr>
            <w:pStyle w:val="TDC3"/>
            <w:rPr>
              <w:ins w:id="258" w:author="Ernesto del Puerto" w:date="2022-03-06T20:11:00Z"/>
              <w:rFonts w:asciiTheme="minorHAnsi" w:eastAsiaTheme="minorEastAsia" w:hAnsiTheme="minorHAnsi" w:cstheme="minorBidi"/>
              <w:noProof/>
              <w:sz w:val="22"/>
              <w:szCs w:val="22"/>
              <w:lang w:val="es-AR" w:eastAsia="es-AR"/>
            </w:rPr>
          </w:pPr>
          <w:ins w:id="259"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"_Toc97490000"</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31.1. Modificar en el lugar</w:t>
            </w:r>
            <w:r>
              <w:rPr>
                <w:noProof/>
                <w:webHidden/>
              </w:rPr>
              <w:tab/>
            </w:r>
            <w:r>
              <w:rPr>
                <w:noProof/>
                <w:webHidden/>
              </w:rPr>
              <w:fldChar w:fldCharType="begin"/>
            </w:r>
            <w:r>
              <w:rPr>
                <w:noProof/>
                <w:webHidden/>
              </w:rPr>
              <w:instrText xml:space="preserve"> PAGEREF _Toc97490000 \h </w:instrText>
            </w:r>
          </w:ins>
          <w:r>
            <w:rPr>
              <w:noProof/>
              <w:webHidden/>
            </w:rPr>
          </w:r>
          <w:r>
            <w:rPr>
              <w:noProof/>
              <w:webHidden/>
            </w:rPr>
            <w:fldChar w:fldCharType="separate"/>
          </w:r>
          <w:ins w:id="260" w:author="Ernesto del Puerto" w:date="2022-03-06T20:11:00Z">
            <w:r>
              <w:rPr>
                <w:noProof/>
                <w:webHidden/>
              </w:rPr>
              <w:t>49</w:t>
            </w:r>
            <w:r>
              <w:rPr>
                <w:noProof/>
                <w:webHidden/>
              </w:rPr>
              <w:fldChar w:fldCharType="end"/>
            </w:r>
            <w:r w:rsidRPr="00BA5648">
              <w:rPr>
                <w:rStyle w:val="Hipervnculo"/>
                <w:noProof/>
              </w:rPr>
              <w:fldChar w:fldCharType="end"/>
            </w:r>
          </w:ins>
        </w:p>
        <w:p w14:paraId="323D0A42" w14:textId="561AD8A0" w:rsidR="007004DD" w:rsidRDefault="007004DD">
          <w:pPr>
            <w:pStyle w:val="TDC1"/>
            <w:rPr>
              <w:ins w:id="261" w:author="Ernesto del Puerto" w:date="2022-03-06T20:11:00Z"/>
              <w:rFonts w:asciiTheme="minorHAnsi" w:eastAsiaTheme="minorEastAsia" w:hAnsiTheme="minorHAnsi" w:cstheme="minorBidi"/>
              <w:noProof/>
              <w:sz w:val="22"/>
              <w:szCs w:val="22"/>
              <w:lang w:val="es-AR" w:eastAsia="es-AR"/>
            </w:rPr>
          </w:pPr>
          <w:ins w:id="262"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"_Toc97490001"</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rPr>
              <w:t>31.2.</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Entornos</w:t>
            </w:r>
            <w:r>
              <w:rPr>
                <w:noProof/>
                <w:webHidden/>
              </w:rPr>
              <w:tab/>
            </w:r>
            <w:r>
              <w:rPr>
                <w:noProof/>
                <w:webHidden/>
              </w:rPr>
              <w:fldChar w:fldCharType="begin"/>
            </w:r>
            <w:r>
              <w:rPr>
                <w:noProof/>
                <w:webHidden/>
              </w:rPr>
              <w:instrText xml:space="preserve"> PAGEREF _Toc97490001 \h </w:instrText>
            </w:r>
          </w:ins>
          <w:r>
            <w:rPr>
              <w:noProof/>
              <w:webHidden/>
            </w:rPr>
          </w:r>
          <w:r>
            <w:rPr>
              <w:noProof/>
              <w:webHidden/>
            </w:rPr>
            <w:fldChar w:fldCharType="separate"/>
          </w:r>
          <w:ins w:id="263" w:author="Ernesto del Puerto" w:date="2022-03-06T20:11:00Z">
            <w:r>
              <w:rPr>
                <w:noProof/>
                <w:webHidden/>
              </w:rPr>
              <w:t>50</w:t>
            </w:r>
            <w:r>
              <w:rPr>
                <w:noProof/>
                <w:webHidden/>
              </w:rPr>
              <w:fldChar w:fldCharType="end"/>
            </w:r>
            <w:r w:rsidRPr="00BA5648">
              <w:rPr>
                <w:rStyle w:val="Hipervnculo"/>
                <w:noProof/>
              </w:rPr>
              <w:fldChar w:fldCharType="end"/>
            </w:r>
          </w:ins>
        </w:p>
        <w:p w14:paraId="6ABF5BFE" w14:textId="216B40C4" w:rsidR="007004DD" w:rsidRDefault="007004DD">
          <w:pPr>
            <w:pStyle w:val="TDC3"/>
            <w:rPr>
              <w:ins w:id="264" w:author="Ernesto del Puerto" w:date="2022-03-06T20:11:00Z"/>
              <w:rFonts w:asciiTheme="minorHAnsi" w:eastAsiaTheme="minorEastAsia" w:hAnsiTheme="minorHAnsi" w:cstheme="minorBidi"/>
              <w:noProof/>
              <w:sz w:val="22"/>
              <w:szCs w:val="22"/>
              <w:lang w:val="es-AR" w:eastAsia="es-AR"/>
            </w:rPr>
          </w:pPr>
          <w:ins w:id="265"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"_Toc97490002"</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31.2. Ejemplos de entornos</w:t>
            </w:r>
            <w:r>
              <w:rPr>
                <w:noProof/>
                <w:webHidden/>
              </w:rPr>
              <w:tab/>
            </w:r>
            <w:r>
              <w:rPr>
                <w:noProof/>
                <w:webHidden/>
              </w:rPr>
              <w:fldChar w:fldCharType="begin"/>
            </w:r>
            <w:r>
              <w:rPr>
                <w:noProof/>
                <w:webHidden/>
              </w:rPr>
              <w:instrText xml:space="preserve"> PAGEREF _Toc97490002 \h </w:instrText>
            </w:r>
          </w:ins>
          <w:r>
            <w:rPr>
              <w:noProof/>
              <w:webHidden/>
            </w:rPr>
          </w:r>
          <w:r>
            <w:rPr>
              <w:noProof/>
              <w:webHidden/>
            </w:rPr>
            <w:fldChar w:fldCharType="separate"/>
          </w:r>
          <w:ins w:id="266" w:author="Ernesto del Puerto" w:date="2022-03-06T20:11:00Z">
            <w:r>
              <w:rPr>
                <w:noProof/>
                <w:webHidden/>
              </w:rPr>
              <w:t>51</w:t>
            </w:r>
            <w:r>
              <w:rPr>
                <w:noProof/>
                <w:webHidden/>
              </w:rPr>
              <w:fldChar w:fldCharType="end"/>
            </w:r>
            <w:r w:rsidRPr="00BA5648">
              <w:rPr>
                <w:rStyle w:val="Hipervnculo"/>
                <w:noProof/>
              </w:rPr>
              <w:fldChar w:fldCharType="end"/>
            </w:r>
          </w:ins>
        </w:p>
        <w:p w14:paraId="4A3918B2" w14:textId="570C7443" w:rsidR="007004DD" w:rsidRDefault="007004DD">
          <w:pPr>
            <w:pStyle w:val="TDC3"/>
            <w:rPr>
              <w:ins w:id="267" w:author="Ernesto del Puerto" w:date="2022-03-06T20:11:00Z"/>
              <w:rFonts w:asciiTheme="minorHAnsi" w:eastAsiaTheme="minorEastAsia" w:hAnsiTheme="minorHAnsi" w:cstheme="minorBidi"/>
              <w:noProof/>
              <w:sz w:val="22"/>
              <w:szCs w:val="22"/>
              <w:lang w:val="es-AR" w:eastAsia="es-AR"/>
            </w:rPr>
          </w:pPr>
          <w:ins w:id="268"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"_Toc97490003"</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31.3. Esquema de entornos</w:t>
            </w:r>
            <w:r>
              <w:rPr>
                <w:noProof/>
                <w:webHidden/>
              </w:rPr>
              <w:tab/>
            </w:r>
            <w:r>
              <w:rPr>
                <w:noProof/>
                <w:webHidden/>
              </w:rPr>
              <w:fldChar w:fldCharType="begin"/>
            </w:r>
            <w:r>
              <w:rPr>
                <w:noProof/>
                <w:webHidden/>
              </w:rPr>
              <w:instrText xml:space="preserve"> PAGEREF _Toc97490003 \h </w:instrText>
            </w:r>
          </w:ins>
          <w:r>
            <w:rPr>
              <w:noProof/>
              <w:webHidden/>
            </w:rPr>
          </w:r>
          <w:r>
            <w:rPr>
              <w:noProof/>
              <w:webHidden/>
            </w:rPr>
            <w:fldChar w:fldCharType="separate"/>
          </w:r>
          <w:ins w:id="269" w:author="Ernesto del Puerto" w:date="2022-03-06T20:11:00Z">
            <w:r>
              <w:rPr>
                <w:noProof/>
                <w:webHidden/>
              </w:rPr>
              <w:t>52</w:t>
            </w:r>
            <w:r>
              <w:rPr>
                <w:noProof/>
                <w:webHidden/>
              </w:rPr>
              <w:fldChar w:fldCharType="end"/>
            </w:r>
            <w:r w:rsidRPr="00BA5648">
              <w:rPr>
                <w:rStyle w:val="Hipervnculo"/>
                <w:noProof/>
              </w:rPr>
              <w:fldChar w:fldCharType="end"/>
            </w:r>
          </w:ins>
        </w:p>
        <w:p w14:paraId="0B7538BD" w14:textId="4109D0C7" w:rsidR="007004DD" w:rsidRDefault="007004DD">
          <w:pPr>
            <w:pStyle w:val="TDC3"/>
            <w:rPr>
              <w:ins w:id="270" w:author="Ernesto del Puerto" w:date="2022-03-06T20:11:00Z"/>
              <w:rFonts w:asciiTheme="minorHAnsi" w:eastAsiaTheme="minorEastAsia" w:hAnsiTheme="minorHAnsi" w:cstheme="minorBidi"/>
              <w:noProof/>
              <w:sz w:val="22"/>
              <w:szCs w:val="22"/>
              <w:lang w:val="es-AR" w:eastAsia="es-AR"/>
            </w:rPr>
          </w:pPr>
          <w:ins w:id="271"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"_Toc97490004"</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31.4. Otro esquema de entornos</w:t>
            </w:r>
            <w:r>
              <w:rPr>
                <w:noProof/>
                <w:webHidden/>
              </w:rPr>
              <w:tab/>
            </w:r>
            <w:r>
              <w:rPr>
                <w:noProof/>
                <w:webHidden/>
              </w:rPr>
              <w:fldChar w:fldCharType="begin"/>
            </w:r>
            <w:r>
              <w:rPr>
                <w:noProof/>
                <w:webHidden/>
              </w:rPr>
              <w:instrText xml:space="preserve"> PAGEREF _Toc97490004 \h </w:instrText>
            </w:r>
          </w:ins>
          <w:r>
            <w:rPr>
              <w:noProof/>
              <w:webHidden/>
            </w:rPr>
          </w:r>
          <w:r>
            <w:rPr>
              <w:noProof/>
              <w:webHidden/>
            </w:rPr>
            <w:fldChar w:fldCharType="separate"/>
          </w:r>
          <w:ins w:id="272" w:author="Ernesto del Puerto" w:date="2022-03-06T20:11:00Z">
            <w:r>
              <w:rPr>
                <w:noProof/>
                <w:webHidden/>
              </w:rPr>
              <w:t>52</w:t>
            </w:r>
            <w:r>
              <w:rPr>
                <w:noProof/>
                <w:webHidden/>
              </w:rPr>
              <w:fldChar w:fldCharType="end"/>
            </w:r>
            <w:r w:rsidRPr="00BA5648">
              <w:rPr>
                <w:rStyle w:val="Hipervnculo"/>
                <w:noProof/>
              </w:rPr>
              <w:fldChar w:fldCharType="end"/>
            </w:r>
          </w:ins>
        </w:p>
        <w:p w14:paraId="2B0E567F" w14:textId="6FE04DC8" w:rsidR="007004DD" w:rsidRDefault="007004DD">
          <w:pPr>
            <w:pStyle w:val="TDC1"/>
            <w:rPr>
              <w:ins w:id="273" w:author="Ernesto del Puerto" w:date="2022-03-06T20:11:00Z"/>
              <w:rFonts w:asciiTheme="minorHAnsi" w:eastAsiaTheme="minorEastAsia" w:hAnsiTheme="minorHAnsi" w:cstheme="minorBidi"/>
              <w:noProof/>
              <w:sz w:val="22"/>
              <w:szCs w:val="22"/>
              <w:lang w:val="es-AR" w:eastAsia="es-AR"/>
            </w:rPr>
          </w:pPr>
          <w:ins w:id="274"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"_Toc97490005"</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AR"/>
              </w:rPr>
              <w:t>32.</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Ejercicios</w:t>
            </w:r>
            <w:r>
              <w:rPr>
                <w:noProof/>
                <w:webHidden/>
              </w:rPr>
              <w:tab/>
            </w:r>
            <w:r>
              <w:rPr>
                <w:noProof/>
                <w:webHidden/>
              </w:rPr>
              <w:fldChar w:fldCharType="begin"/>
            </w:r>
            <w:r>
              <w:rPr>
                <w:noProof/>
                <w:webHidden/>
              </w:rPr>
              <w:instrText xml:space="preserve"> PAGEREF _Toc97490005 \h </w:instrText>
            </w:r>
          </w:ins>
          <w:r>
            <w:rPr>
              <w:noProof/>
              <w:webHidden/>
            </w:rPr>
          </w:r>
          <w:r>
            <w:rPr>
              <w:noProof/>
              <w:webHidden/>
            </w:rPr>
            <w:fldChar w:fldCharType="separate"/>
          </w:r>
          <w:ins w:id="275" w:author="Ernesto del Puerto" w:date="2022-03-06T20:11:00Z">
            <w:r>
              <w:rPr>
                <w:noProof/>
                <w:webHidden/>
              </w:rPr>
              <w:t>52</w:t>
            </w:r>
            <w:r>
              <w:rPr>
                <w:noProof/>
                <w:webHidden/>
              </w:rPr>
              <w:fldChar w:fldCharType="end"/>
            </w:r>
            <w:r w:rsidRPr="00BA5648">
              <w:rPr>
                <w:rStyle w:val="Hipervnculo"/>
                <w:noProof/>
              </w:rPr>
              <w:fldChar w:fldCharType="end"/>
            </w:r>
          </w:ins>
        </w:p>
        <w:p w14:paraId="60190394" w14:textId="0D56F6EF" w:rsidR="007004DD" w:rsidRDefault="007004DD">
          <w:pPr>
            <w:pStyle w:val="TDC1"/>
            <w:rPr>
              <w:ins w:id="276" w:author="Ernesto del Puerto" w:date="2022-03-06T20:11:00Z"/>
              <w:rFonts w:asciiTheme="minorHAnsi" w:eastAsiaTheme="minorEastAsia" w:hAnsiTheme="minorHAnsi" w:cstheme="minorBidi"/>
              <w:noProof/>
              <w:sz w:val="22"/>
              <w:szCs w:val="22"/>
              <w:lang w:val="es-AR" w:eastAsia="es-AR"/>
            </w:rPr>
          </w:pPr>
          <w:ins w:id="277"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"_Toc97490006"</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AR"/>
              </w:rPr>
              <w:t>33.</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Unbinding y el garbage collector</w:t>
            </w:r>
            <w:r>
              <w:rPr>
                <w:noProof/>
                <w:webHidden/>
              </w:rPr>
              <w:tab/>
            </w:r>
            <w:r>
              <w:rPr>
                <w:noProof/>
                <w:webHidden/>
              </w:rPr>
              <w:fldChar w:fldCharType="begin"/>
            </w:r>
            <w:r>
              <w:rPr>
                <w:noProof/>
                <w:webHidden/>
              </w:rPr>
              <w:instrText xml:space="preserve"> PAGEREF _Toc97490006 \h </w:instrText>
            </w:r>
          </w:ins>
          <w:r>
            <w:rPr>
              <w:noProof/>
              <w:webHidden/>
            </w:rPr>
          </w:r>
          <w:r>
            <w:rPr>
              <w:noProof/>
              <w:webHidden/>
            </w:rPr>
            <w:fldChar w:fldCharType="separate"/>
          </w:r>
          <w:ins w:id="278" w:author="Ernesto del Puerto" w:date="2022-03-06T20:11:00Z">
            <w:r>
              <w:rPr>
                <w:noProof/>
                <w:webHidden/>
              </w:rPr>
              <w:t>53</w:t>
            </w:r>
            <w:r>
              <w:rPr>
                <w:noProof/>
                <w:webHidden/>
              </w:rPr>
              <w:fldChar w:fldCharType="end"/>
            </w:r>
            <w:r w:rsidRPr="00BA5648">
              <w:rPr>
                <w:rStyle w:val="Hipervnculo"/>
                <w:noProof/>
              </w:rPr>
              <w:fldChar w:fldCharType="end"/>
            </w:r>
          </w:ins>
        </w:p>
        <w:p w14:paraId="3AAB1C82" w14:textId="5E9A2EB5" w:rsidR="007004DD" w:rsidRDefault="007004DD">
          <w:pPr>
            <w:pStyle w:val="TDC3"/>
            <w:rPr>
              <w:ins w:id="279" w:author="Ernesto del Puerto" w:date="2022-03-06T20:11:00Z"/>
              <w:rFonts w:asciiTheme="minorHAnsi" w:eastAsiaTheme="minorEastAsia" w:hAnsiTheme="minorHAnsi" w:cstheme="minorBidi"/>
              <w:noProof/>
              <w:sz w:val="22"/>
              <w:szCs w:val="22"/>
              <w:lang w:val="es-AR" w:eastAsia="es-AR"/>
            </w:rPr>
          </w:pPr>
          <w:ins w:id="280"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"_Toc97490007"</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33.1. Unbiding y garbage collector</w:t>
            </w:r>
            <w:r>
              <w:rPr>
                <w:noProof/>
                <w:webHidden/>
              </w:rPr>
              <w:tab/>
            </w:r>
            <w:r>
              <w:rPr>
                <w:noProof/>
                <w:webHidden/>
              </w:rPr>
              <w:fldChar w:fldCharType="begin"/>
            </w:r>
            <w:r>
              <w:rPr>
                <w:noProof/>
                <w:webHidden/>
              </w:rPr>
              <w:instrText xml:space="preserve"> PAGEREF _Toc97490007 \h </w:instrText>
            </w:r>
          </w:ins>
          <w:r>
            <w:rPr>
              <w:noProof/>
              <w:webHidden/>
            </w:rPr>
          </w:r>
          <w:r>
            <w:rPr>
              <w:noProof/>
              <w:webHidden/>
            </w:rPr>
            <w:fldChar w:fldCharType="separate"/>
          </w:r>
          <w:ins w:id="281" w:author="Ernesto del Puerto" w:date="2022-03-06T20:11:00Z">
            <w:r>
              <w:rPr>
                <w:noProof/>
                <w:webHidden/>
              </w:rPr>
              <w:t>53</w:t>
            </w:r>
            <w:r>
              <w:rPr>
                <w:noProof/>
                <w:webHidden/>
              </w:rPr>
              <w:fldChar w:fldCharType="end"/>
            </w:r>
            <w:r w:rsidRPr="00BA5648">
              <w:rPr>
                <w:rStyle w:val="Hipervnculo"/>
                <w:noProof/>
              </w:rPr>
              <w:fldChar w:fldCharType="end"/>
            </w:r>
          </w:ins>
        </w:p>
        <w:p w14:paraId="5171759A" w14:textId="44DE48EE" w:rsidR="007004DD" w:rsidRDefault="007004DD">
          <w:pPr>
            <w:pStyle w:val="TDC1"/>
            <w:rPr>
              <w:ins w:id="282" w:author="Ernesto del Puerto" w:date="2022-03-06T20:11:00Z"/>
              <w:rFonts w:asciiTheme="minorHAnsi" w:eastAsiaTheme="minorEastAsia" w:hAnsiTheme="minorHAnsi" w:cstheme="minorBidi"/>
              <w:noProof/>
              <w:sz w:val="22"/>
              <w:szCs w:val="22"/>
              <w:lang w:val="es-AR" w:eastAsia="es-AR"/>
            </w:rPr>
          </w:pPr>
          <w:ins w:id="283"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"_Toc97490008"</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AR"/>
              </w:rPr>
              <w:t>34.</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R6</w:t>
            </w:r>
            <w:r>
              <w:rPr>
                <w:noProof/>
                <w:webHidden/>
              </w:rPr>
              <w:tab/>
            </w:r>
            <w:r>
              <w:rPr>
                <w:noProof/>
                <w:webHidden/>
              </w:rPr>
              <w:fldChar w:fldCharType="begin"/>
            </w:r>
            <w:r>
              <w:rPr>
                <w:noProof/>
                <w:webHidden/>
              </w:rPr>
              <w:instrText xml:space="preserve"> PAGEREF _Toc97490008 \h </w:instrText>
            </w:r>
          </w:ins>
          <w:r>
            <w:rPr>
              <w:noProof/>
              <w:webHidden/>
            </w:rPr>
          </w:r>
          <w:r>
            <w:rPr>
              <w:noProof/>
              <w:webHidden/>
            </w:rPr>
            <w:fldChar w:fldCharType="separate"/>
          </w:r>
          <w:ins w:id="284" w:author="Ernesto del Puerto" w:date="2022-03-06T20:11:00Z">
            <w:r>
              <w:rPr>
                <w:noProof/>
                <w:webHidden/>
              </w:rPr>
              <w:t>54</w:t>
            </w:r>
            <w:r>
              <w:rPr>
                <w:noProof/>
                <w:webHidden/>
              </w:rPr>
              <w:fldChar w:fldCharType="end"/>
            </w:r>
            <w:r w:rsidRPr="00BA5648">
              <w:rPr>
                <w:rStyle w:val="Hipervnculo"/>
                <w:noProof/>
              </w:rPr>
              <w:fldChar w:fldCharType="end"/>
            </w:r>
          </w:ins>
        </w:p>
        <w:p w14:paraId="08B96EA3" w14:textId="4475B341" w:rsidR="007004DD" w:rsidRDefault="007004DD">
          <w:pPr>
            <w:pStyle w:val="TDC1"/>
            <w:rPr>
              <w:ins w:id="285" w:author="Ernesto del Puerto" w:date="2022-03-06T20:11:00Z"/>
              <w:rFonts w:asciiTheme="minorHAnsi" w:eastAsiaTheme="minorEastAsia" w:hAnsiTheme="minorHAnsi" w:cstheme="minorBidi"/>
              <w:noProof/>
              <w:sz w:val="22"/>
              <w:szCs w:val="22"/>
              <w:lang w:val="es-AR" w:eastAsia="es-AR"/>
            </w:rPr>
          </w:pPr>
          <w:ins w:id="286"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"_Toc97490009"</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rPr>
              <w:t>34.1.</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Clases y métodos</w:t>
            </w:r>
            <w:r>
              <w:rPr>
                <w:noProof/>
                <w:webHidden/>
              </w:rPr>
              <w:tab/>
            </w:r>
            <w:r>
              <w:rPr>
                <w:noProof/>
                <w:webHidden/>
              </w:rPr>
              <w:fldChar w:fldCharType="begin"/>
            </w:r>
            <w:r>
              <w:rPr>
                <w:noProof/>
                <w:webHidden/>
              </w:rPr>
              <w:instrText xml:space="preserve"> PAGEREF _Toc97490009 \h </w:instrText>
            </w:r>
          </w:ins>
          <w:r>
            <w:rPr>
              <w:noProof/>
              <w:webHidden/>
            </w:rPr>
          </w:r>
          <w:r>
            <w:rPr>
              <w:noProof/>
              <w:webHidden/>
            </w:rPr>
            <w:fldChar w:fldCharType="separate"/>
          </w:r>
          <w:ins w:id="287" w:author="Ernesto del Puerto" w:date="2022-03-06T20:11:00Z">
            <w:r>
              <w:rPr>
                <w:noProof/>
                <w:webHidden/>
              </w:rPr>
              <w:t>54</w:t>
            </w:r>
            <w:r>
              <w:rPr>
                <w:noProof/>
                <w:webHidden/>
              </w:rPr>
              <w:fldChar w:fldCharType="end"/>
            </w:r>
            <w:r w:rsidRPr="00BA5648">
              <w:rPr>
                <w:rStyle w:val="Hipervnculo"/>
                <w:noProof/>
              </w:rPr>
              <w:fldChar w:fldCharType="end"/>
            </w:r>
          </w:ins>
        </w:p>
        <w:p w14:paraId="4CD626F3" w14:textId="5FAC8872" w:rsidR="007004DD" w:rsidRDefault="007004DD">
          <w:pPr>
            <w:pStyle w:val="TDC3"/>
            <w:rPr>
              <w:ins w:id="288" w:author="Ernesto del Puerto" w:date="2022-03-06T20:11:00Z"/>
              <w:rFonts w:asciiTheme="minorHAnsi" w:eastAsiaTheme="minorEastAsia" w:hAnsiTheme="minorHAnsi" w:cstheme="minorBidi"/>
              <w:noProof/>
              <w:sz w:val="22"/>
              <w:szCs w:val="22"/>
              <w:lang w:val="es-AR" w:eastAsia="es-AR"/>
            </w:rPr>
          </w:pPr>
          <w:ins w:id="289"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"_Toc97490010"</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34.1. Ejemplos de R6</w:t>
            </w:r>
            <w:r>
              <w:rPr>
                <w:noProof/>
                <w:webHidden/>
              </w:rPr>
              <w:tab/>
            </w:r>
            <w:r>
              <w:rPr>
                <w:noProof/>
                <w:webHidden/>
              </w:rPr>
              <w:fldChar w:fldCharType="begin"/>
            </w:r>
            <w:r>
              <w:rPr>
                <w:noProof/>
                <w:webHidden/>
              </w:rPr>
              <w:instrText xml:space="preserve"> PAGEREF _Toc97490010 \h </w:instrText>
            </w:r>
          </w:ins>
          <w:r>
            <w:rPr>
              <w:noProof/>
              <w:webHidden/>
            </w:rPr>
          </w:r>
          <w:r>
            <w:rPr>
              <w:noProof/>
              <w:webHidden/>
            </w:rPr>
            <w:fldChar w:fldCharType="separate"/>
          </w:r>
          <w:ins w:id="290" w:author="Ernesto del Puerto" w:date="2022-03-06T20:11:00Z">
            <w:r>
              <w:rPr>
                <w:noProof/>
                <w:webHidden/>
              </w:rPr>
              <w:t>55</w:t>
            </w:r>
            <w:r>
              <w:rPr>
                <w:noProof/>
                <w:webHidden/>
              </w:rPr>
              <w:fldChar w:fldCharType="end"/>
            </w:r>
            <w:r w:rsidRPr="00BA5648">
              <w:rPr>
                <w:rStyle w:val="Hipervnculo"/>
                <w:noProof/>
              </w:rPr>
              <w:fldChar w:fldCharType="end"/>
            </w:r>
          </w:ins>
        </w:p>
        <w:p w14:paraId="4EA119E9" w14:textId="665F1919" w:rsidR="007004DD" w:rsidRDefault="007004DD">
          <w:pPr>
            <w:pStyle w:val="TDC1"/>
            <w:rPr>
              <w:ins w:id="291" w:author="Ernesto del Puerto" w:date="2022-03-06T20:11:00Z"/>
              <w:rFonts w:asciiTheme="minorHAnsi" w:eastAsiaTheme="minorEastAsia" w:hAnsiTheme="minorHAnsi" w:cstheme="minorBidi"/>
              <w:noProof/>
              <w:sz w:val="22"/>
              <w:szCs w:val="22"/>
              <w:lang w:val="es-AR" w:eastAsia="es-AR"/>
            </w:rPr>
          </w:pPr>
          <w:ins w:id="292"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"_Toc97490011"</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rPr>
              <w:t>34.2.</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Encadenamiento de métodos</w:t>
            </w:r>
            <w:r>
              <w:rPr>
                <w:noProof/>
                <w:webHidden/>
              </w:rPr>
              <w:tab/>
            </w:r>
            <w:r>
              <w:rPr>
                <w:noProof/>
                <w:webHidden/>
              </w:rPr>
              <w:fldChar w:fldCharType="begin"/>
            </w:r>
            <w:r>
              <w:rPr>
                <w:noProof/>
                <w:webHidden/>
              </w:rPr>
              <w:instrText xml:space="preserve"> PAGEREF _Toc97490011 \h </w:instrText>
            </w:r>
          </w:ins>
          <w:r>
            <w:rPr>
              <w:noProof/>
              <w:webHidden/>
            </w:rPr>
          </w:r>
          <w:r>
            <w:rPr>
              <w:noProof/>
              <w:webHidden/>
            </w:rPr>
            <w:fldChar w:fldCharType="separate"/>
          </w:r>
          <w:ins w:id="293" w:author="Ernesto del Puerto" w:date="2022-03-06T20:11:00Z">
            <w:r>
              <w:rPr>
                <w:noProof/>
                <w:webHidden/>
              </w:rPr>
              <w:t>56</w:t>
            </w:r>
            <w:r>
              <w:rPr>
                <w:noProof/>
                <w:webHidden/>
              </w:rPr>
              <w:fldChar w:fldCharType="end"/>
            </w:r>
            <w:r w:rsidRPr="00BA5648">
              <w:rPr>
                <w:rStyle w:val="Hipervnculo"/>
                <w:noProof/>
              </w:rPr>
              <w:fldChar w:fldCharType="end"/>
            </w:r>
          </w:ins>
        </w:p>
        <w:p w14:paraId="156BCD20" w14:textId="1E7FAB5F" w:rsidR="007004DD" w:rsidRDefault="007004DD">
          <w:pPr>
            <w:pStyle w:val="TDC3"/>
            <w:rPr>
              <w:ins w:id="294" w:author="Ernesto del Puerto" w:date="2022-03-06T20:11:00Z"/>
              <w:rFonts w:asciiTheme="minorHAnsi" w:eastAsiaTheme="minorEastAsia" w:hAnsiTheme="minorHAnsi" w:cstheme="minorBidi"/>
              <w:noProof/>
              <w:sz w:val="22"/>
              <w:szCs w:val="22"/>
              <w:lang w:val="es-AR" w:eastAsia="es-AR"/>
            </w:rPr>
          </w:pPr>
          <w:ins w:id="295"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"_Toc97490012"</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34.2. Ejemplos de encadenamiento de métodos</w:t>
            </w:r>
            <w:r>
              <w:rPr>
                <w:noProof/>
                <w:webHidden/>
              </w:rPr>
              <w:tab/>
            </w:r>
            <w:r>
              <w:rPr>
                <w:noProof/>
                <w:webHidden/>
              </w:rPr>
              <w:fldChar w:fldCharType="begin"/>
            </w:r>
            <w:r>
              <w:rPr>
                <w:noProof/>
                <w:webHidden/>
              </w:rPr>
              <w:instrText xml:space="preserve"> PAGEREF _Toc97490012 \h </w:instrText>
            </w:r>
          </w:ins>
          <w:r>
            <w:rPr>
              <w:noProof/>
              <w:webHidden/>
            </w:rPr>
          </w:r>
          <w:r>
            <w:rPr>
              <w:noProof/>
              <w:webHidden/>
            </w:rPr>
            <w:fldChar w:fldCharType="separate"/>
          </w:r>
          <w:ins w:id="296" w:author="Ernesto del Puerto" w:date="2022-03-06T20:11:00Z">
            <w:r>
              <w:rPr>
                <w:noProof/>
                <w:webHidden/>
              </w:rPr>
              <w:t>56</w:t>
            </w:r>
            <w:r>
              <w:rPr>
                <w:noProof/>
                <w:webHidden/>
              </w:rPr>
              <w:fldChar w:fldCharType="end"/>
            </w:r>
            <w:r w:rsidRPr="00BA5648">
              <w:rPr>
                <w:rStyle w:val="Hipervnculo"/>
                <w:noProof/>
              </w:rPr>
              <w:fldChar w:fldCharType="end"/>
            </w:r>
          </w:ins>
        </w:p>
        <w:p w14:paraId="63A8F10E" w14:textId="77563A52" w:rsidR="007004DD" w:rsidRDefault="007004DD">
          <w:pPr>
            <w:pStyle w:val="TDC1"/>
            <w:rPr>
              <w:ins w:id="297" w:author="Ernesto del Puerto" w:date="2022-03-06T20:11:00Z"/>
              <w:rFonts w:asciiTheme="minorHAnsi" w:eastAsiaTheme="minorEastAsia" w:hAnsiTheme="minorHAnsi" w:cstheme="minorBidi"/>
              <w:noProof/>
              <w:sz w:val="22"/>
              <w:szCs w:val="22"/>
              <w:lang w:val="es-AR" w:eastAsia="es-AR"/>
            </w:rPr>
          </w:pPr>
          <w:ins w:id="298"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"_Toc97490013"</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rPr>
              <w:t>34.3.</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Métodos importantes</w:t>
            </w:r>
            <w:r>
              <w:rPr>
                <w:noProof/>
                <w:webHidden/>
              </w:rPr>
              <w:tab/>
            </w:r>
            <w:r>
              <w:rPr>
                <w:noProof/>
                <w:webHidden/>
              </w:rPr>
              <w:fldChar w:fldCharType="begin"/>
            </w:r>
            <w:r>
              <w:rPr>
                <w:noProof/>
                <w:webHidden/>
              </w:rPr>
              <w:instrText xml:space="preserve"> PAGEREF _Toc97490013 \h </w:instrText>
            </w:r>
          </w:ins>
          <w:r>
            <w:rPr>
              <w:noProof/>
              <w:webHidden/>
            </w:rPr>
          </w:r>
          <w:r>
            <w:rPr>
              <w:noProof/>
              <w:webHidden/>
            </w:rPr>
            <w:fldChar w:fldCharType="separate"/>
          </w:r>
          <w:ins w:id="299" w:author="Ernesto del Puerto" w:date="2022-03-06T20:11:00Z">
            <w:r>
              <w:rPr>
                <w:noProof/>
                <w:webHidden/>
              </w:rPr>
              <w:t>56</w:t>
            </w:r>
            <w:r>
              <w:rPr>
                <w:noProof/>
                <w:webHidden/>
              </w:rPr>
              <w:fldChar w:fldCharType="end"/>
            </w:r>
            <w:r w:rsidRPr="00BA5648">
              <w:rPr>
                <w:rStyle w:val="Hipervnculo"/>
                <w:noProof/>
              </w:rPr>
              <w:fldChar w:fldCharType="end"/>
            </w:r>
          </w:ins>
        </w:p>
        <w:p w14:paraId="63349B46" w14:textId="698E69A4" w:rsidR="007004DD" w:rsidRDefault="007004DD">
          <w:pPr>
            <w:pStyle w:val="TDC3"/>
            <w:rPr>
              <w:ins w:id="300" w:author="Ernesto del Puerto" w:date="2022-03-06T20:11:00Z"/>
              <w:rFonts w:asciiTheme="minorHAnsi" w:eastAsiaTheme="minorEastAsia" w:hAnsiTheme="minorHAnsi" w:cstheme="minorBidi"/>
              <w:noProof/>
              <w:sz w:val="22"/>
              <w:szCs w:val="22"/>
              <w:lang w:val="es-AR" w:eastAsia="es-AR"/>
            </w:rPr>
          </w:pPr>
          <w:ins w:id="301"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"_Toc97490014"</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34.3. Ejemplos del uso de métodos importantes</w:t>
            </w:r>
            <w:r>
              <w:rPr>
                <w:noProof/>
                <w:webHidden/>
              </w:rPr>
              <w:tab/>
            </w:r>
            <w:r>
              <w:rPr>
                <w:noProof/>
                <w:webHidden/>
              </w:rPr>
              <w:fldChar w:fldCharType="begin"/>
            </w:r>
            <w:r>
              <w:rPr>
                <w:noProof/>
                <w:webHidden/>
              </w:rPr>
              <w:instrText xml:space="preserve"> PAGEREF _Toc97490014 \h </w:instrText>
            </w:r>
          </w:ins>
          <w:r>
            <w:rPr>
              <w:noProof/>
              <w:webHidden/>
            </w:rPr>
          </w:r>
          <w:r>
            <w:rPr>
              <w:noProof/>
              <w:webHidden/>
            </w:rPr>
            <w:fldChar w:fldCharType="separate"/>
          </w:r>
          <w:ins w:id="302" w:author="Ernesto del Puerto" w:date="2022-03-06T20:11:00Z">
            <w:r>
              <w:rPr>
                <w:noProof/>
                <w:webHidden/>
              </w:rPr>
              <w:t>57</w:t>
            </w:r>
            <w:r>
              <w:rPr>
                <w:noProof/>
                <w:webHidden/>
              </w:rPr>
              <w:fldChar w:fldCharType="end"/>
            </w:r>
            <w:r w:rsidRPr="00BA5648">
              <w:rPr>
                <w:rStyle w:val="Hipervnculo"/>
                <w:noProof/>
              </w:rPr>
              <w:fldChar w:fldCharType="end"/>
            </w:r>
          </w:ins>
        </w:p>
        <w:p w14:paraId="7435A990" w14:textId="0CE406F1" w:rsidR="007004DD" w:rsidRDefault="007004DD">
          <w:pPr>
            <w:pStyle w:val="TDC3"/>
            <w:rPr>
              <w:ins w:id="303" w:author="Ernesto del Puerto" w:date="2022-03-06T20:11:00Z"/>
              <w:rFonts w:asciiTheme="minorHAnsi" w:eastAsiaTheme="minorEastAsia" w:hAnsiTheme="minorHAnsi" w:cstheme="minorBidi"/>
              <w:noProof/>
              <w:sz w:val="22"/>
              <w:szCs w:val="22"/>
              <w:lang w:val="es-AR" w:eastAsia="es-AR"/>
            </w:rPr>
          </w:pPr>
          <w:ins w:id="304"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"_Toc97490015"</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34.4. Ejemplo de cómo agregar métodos a una clase ya creada</w:t>
            </w:r>
            <w:r>
              <w:rPr>
                <w:noProof/>
                <w:webHidden/>
              </w:rPr>
              <w:tab/>
            </w:r>
            <w:r>
              <w:rPr>
                <w:noProof/>
                <w:webHidden/>
              </w:rPr>
              <w:fldChar w:fldCharType="begin"/>
            </w:r>
            <w:r>
              <w:rPr>
                <w:noProof/>
                <w:webHidden/>
              </w:rPr>
              <w:instrText xml:space="preserve"> PAGEREF _Toc97490015 \h </w:instrText>
            </w:r>
          </w:ins>
          <w:r>
            <w:rPr>
              <w:noProof/>
              <w:webHidden/>
            </w:rPr>
          </w:r>
          <w:r>
            <w:rPr>
              <w:noProof/>
              <w:webHidden/>
            </w:rPr>
            <w:fldChar w:fldCharType="separate"/>
          </w:r>
          <w:ins w:id="305" w:author="Ernesto del Puerto" w:date="2022-03-06T20:11:00Z">
            <w:r>
              <w:rPr>
                <w:noProof/>
                <w:webHidden/>
              </w:rPr>
              <w:t>58</w:t>
            </w:r>
            <w:r>
              <w:rPr>
                <w:noProof/>
                <w:webHidden/>
              </w:rPr>
              <w:fldChar w:fldCharType="end"/>
            </w:r>
            <w:r w:rsidRPr="00BA5648">
              <w:rPr>
                <w:rStyle w:val="Hipervnculo"/>
                <w:noProof/>
              </w:rPr>
              <w:fldChar w:fldCharType="end"/>
            </w:r>
          </w:ins>
        </w:p>
        <w:p w14:paraId="49B6F10C" w14:textId="652359A2" w:rsidR="007004DD" w:rsidRDefault="007004DD">
          <w:pPr>
            <w:pStyle w:val="TDC3"/>
            <w:rPr>
              <w:ins w:id="306" w:author="Ernesto del Puerto" w:date="2022-03-06T20:11:00Z"/>
              <w:rFonts w:asciiTheme="minorHAnsi" w:eastAsiaTheme="minorEastAsia" w:hAnsiTheme="minorHAnsi" w:cstheme="minorBidi"/>
              <w:noProof/>
              <w:sz w:val="22"/>
              <w:szCs w:val="22"/>
              <w:lang w:val="es-AR" w:eastAsia="es-AR"/>
            </w:rPr>
          </w:pPr>
          <w:ins w:id="307"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"_Toc97490016"</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34.5. Herencia</w:t>
            </w:r>
            <w:r>
              <w:rPr>
                <w:noProof/>
                <w:webHidden/>
              </w:rPr>
              <w:tab/>
            </w:r>
            <w:r>
              <w:rPr>
                <w:noProof/>
                <w:webHidden/>
              </w:rPr>
              <w:fldChar w:fldCharType="begin"/>
            </w:r>
            <w:r>
              <w:rPr>
                <w:noProof/>
                <w:webHidden/>
              </w:rPr>
              <w:instrText xml:space="preserve"> PAGEREF _Toc97490016 \h </w:instrText>
            </w:r>
          </w:ins>
          <w:r>
            <w:rPr>
              <w:noProof/>
              <w:webHidden/>
            </w:rPr>
          </w:r>
          <w:r>
            <w:rPr>
              <w:noProof/>
              <w:webHidden/>
            </w:rPr>
            <w:fldChar w:fldCharType="separate"/>
          </w:r>
          <w:ins w:id="308" w:author="Ernesto del Puerto" w:date="2022-03-06T20:11:00Z">
            <w:r>
              <w:rPr>
                <w:noProof/>
                <w:webHidden/>
              </w:rPr>
              <w:t>58</w:t>
            </w:r>
            <w:r>
              <w:rPr>
                <w:noProof/>
                <w:webHidden/>
              </w:rPr>
              <w:fldChar w:fldCharType="end"/>
            </w:r>
            <w:r w:rsidRPr="00BA5648">
              <w:rPr>
                <w:rStyle w:val="Hipervnculo"/>
                <w:noProof/>
              </w:rPr>
              <w:fldChar w:fldCharType="end"/>
            </w:r>
          </w:ins>
        </w:p>
        <w:p w14:paraId="0A4A3D64" w14:textId="089B4730" w:rsidR="007004DD" w:rsidRDefault="007004DD">
          <w:pPr>
            <w:pStyle w:val="TDC3"/>
            <w:rPr>
              <w:ins w:id="309" w:author="Ernesto del Puerto" w:date="2022-03-06T20:11:00Z"/>
              <w:rFonts w:asciiTheme="minorHAnsi" w:eastAsiaTheme="minorEastAsia" w:hAnsiTheme="minorHAnsi" w:cstheme="minorBidi"/>
              <w:noProof/>
              <w:sz w:val="22"/>
              <w:szCs w:val="22"/>
              <w:lang w:val="es-AR" w:eastAsia="es-AR"/>
            </w:rPr>
          </w:pPr>
          <w:ins w:id="310"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"_Toc97490017"</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34.6. Introspección</w:t>
            </w:r>
            <w:r>
              <w:rPr>
                <w:noProof/>
                <w:webHidden/>
              </w:rPr>
              <w:tab/>
            </w:r>
            <w:r>
              <w:rPr>
                <w:noProof/>
                <w:webHidden/>
              </w:rPr>
              <w:fldChar w:fldCharType="begin"/>
            </w:r>
            <w:r>
              <w:rPr>
                <w:noProof/>
                <w:webHidden/>
              </w:rPr>
              <w:instrText xml:space="preserve"> PAGEREF _Toc97490017 \h </w:instrText>
            </w:r>
          </w:ins>
          <w:r>
            <w:rPr>
              <w:noProof/>
              <w:webHidden/>
            </w:rPr>
          </w:r>
          <w:r>
            <w:rPr>
              <w:noProof/>
              <w:webHidden/>
            </w:rPr>
            <w:fldChar w:fldCharType="separate"/>
          </w:r>
          <w:ins w:id="311" w:author="Ernesto del Puerto" w:date="2022-03-06T20:11:00Z">
            <w:r>
              <w:rPr>
                <w:noProof/>
                <w:webHidden/>
              </w:rPr>
              <w:t>59</w:t>
            </w:r>
            <w:r>
              <w:rPr>
                <w:noProof/>
                <w:webHidden/>
              </w:rPr>
              <w:fldChar w:fldCharType="end"/>
            </w:r>
            <w:r w:rsidRPr="00BA5648">
              <w:rPr>
                <w:rStyle w:val="Hipervnculo"/>
                <w:noProof/>
              </w:rPr>
              <w:fldChar w:fldCharType="end"/>
            </w:r>
          </w:ins>
        </w:p>
        <w:p w14:paraId="5D21EB9C" w14:textId="417A43D7" w:rsidR="007004DD" w:rsidRDefault="007004DD">
          <w:pPr>
            <w:pStyle w:val="TDC1"/>
            <w:rPr>
              <w:ins w:id="312" w:author="Ernesto del Puerto" w:date="2022-03-06T20:11:00Z"/>
              <w:rFonts w:asciiTheme="minorHAnsi" w:eastAsiaTheme="minorEastAsia" w:hAnsiTheme="minorHAnsi" w:cstheme="minorBidi"/>
              <w:noProof/>
              <w:sz w:val="22"/>
              <w:szCs w:val="22"/>
              <w:lang w:val="es-AR" w:eastAsia="es-AR"/>
            </w:rPr>
          </w:pPr>
          <w:ins w:id="313"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"_Toc97490018"</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rPr>
              <w:t>34.4.</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Agregar métodos después de la creación</w:t>
            </w:r>
            <w:r>
              <w:rPr>
                <w:noProof/>
                <w:webHidden/>
              </w:rPr>
              <w:tab/>
            </w:r>
            <w:r>
              <w:rPr>
                <w:noProof/>
                <w:webHidden/>
              </w:rPr>
              <w:fldChar w:fldCharType="begin"/>
            </w:r>
            <w:r>
              <w:rPr>
                <w:noProof/>
                <w:webHidden/>
              </w:rPr>
              <w:instrText xml:space="preserve"> PAGEREF _Toc97490018 \h </w:instrText>
            </w:r>
          </w:ins>
          <w:r>
            <w:rPr>
              <w:noProof/>
              <w:webHidden/>
            </w:rPr>
          </w:r>
          <w:r>
            <w:rPr>
              <w:noProof/>
              <w:webHidden/>
            </w:rPr>
            <w:fldChar w:fldCharType="separate"/>
          </w:r>
          <w:ins w:id="314" w:author="Ernesto del Puerto" w:date="2022-03-06T20:11:00Z">
            <w:r>
              <w:rPr>
                <w:noProof/>
                <w:webHidden/>
              </w:rPr>
              <w:t>59</w:t>
            </w:r>
            <w:r>
              <w:rPr>
                <w:noProof/>
                <w:webHidden/>
              </w:rPr>
              <w:fldChar w:fldCharType="end"/>
            </w:r>
            <w:r w:rsidRPr="00BA5648">
              <w:rPr>
                <w:rStyle w:val="Hipervnculo"/>
                <w:noProof/>
              </w:rPr>
              <w:fldChar w:fldCharType="end"/>
            </w:r>
          </w:ins>
        </w:p>
        <w:p w14:paraId="7958A80B" w14:textId="1A15A74C" w:rsidR="007004DD" w:rsidRDefault="007004DD">
          <w:pPr>
            <w:pStyle w:val="TDC1"/>
            <w:rPr>
              <w:ins w:id="315" w:author="Ernesto del Puerto" w:date="2022-03-06T20:11:00Z"/>
              <w:rFonts w:asciiTheme="minorHAnsi" w:eastAsiaTheme="minorEastAsia" w:hAnsiTheme="minorHAnsi" w:cstheme="minorBidi"/>
              <w:noProof/>
              <w:sz w:val="22"/>
              <w:szCs w:val="22"/>
              <w:lang w:val="es-AR" w:eastAsia="es-AR"/>
            </w:rPr>
          </w:pPr>
          <w:ins w:id="316"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"_Toc97490019"</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rPr>
              <w:t>34.5.</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Herencia</w:t>
            </w:r>
            <w:r>
              <w:rPr>
                <w:noProof/>
                <w:webHidden/>
              </w:rPr>
              <w:tab/>
            </w:r>
            <w:r>
              <w:rPr>
                <w:noProof/>
                <w:webHidden/>
              </w:rPr>
              <w:fldChar w:fldCharType="begin"/>
            </w:r>
            <w:r>
              <w:rPr>
                <w:noProof/>
                <w:webHidden/>
              </w:rPr>
              <w:instrText xml:space="preserve"> PAGEREF _Toc97490019 \h </w:instrText>
            </w:r>
          </w:ins>
          <w:r>
            <w:rPr>
              <w:noProof/>
              <w:webHidden/>
            </w:rPr>
          </w:r>
          <w:r>
            <w:rPr>
              <w:noProof/>
              <w:webHidden/>
            </w:rPr>
            <w:fldChar w:fldCharType="separate"/>
          </w:r>
          <w:ins w:id="317" w:author="Ernesto del Puerto" w:date="2022-03-06T20:11:00Z">
            <w:r>
              <w:rPr>
                <w:noProof/>
                <w:webHidden/>
              </w:rPr>
              <w:t>59</w:t>
            </w:r>
            <w:r>
              <w:rPr>
                <w:noProof/>
                <w:webHidden/>
              </w:rPr>
              <w:fldChar w:fldCharType="end"/>
            </w:r>
            <w:r w:rsidRPr="00BA5648">
              <w:rPr>
                <w:rStyle w:val="Hipervnculo"/>
                <w:noProof/>
              </w:rPr>
              <w:fldChar w:fldCharType="end"/>
            </w:r>
          </w:ins>
        </w:p>
        <w:p w14:paraId="5933AF2C" w14:textId="11ED84F9" w:rsidR="007004DD" w:rsidRDefault="007004DD">
          <w:pPr>
            <w:pStyle w:val="TDC1"/>
            <w:rPr>
              <w:ins w:id="318" w:author="Ernesto del Puerto" w:date="2022-03-06T20:11:00Z"/>
              <w:rFonts w:asciiTheme="minorHAnsi" w:eastAsiaTheme="minorEastAsia" w:hAnsiTheme="minorHAnsi" w:cstheme="minorBidi"/>
              <w:noProof/>
              <w:sz w:val="22"/>
              <w:szCs w:val="22"/>
              <w:lang w:val="es-AR" w:eastAsia="es-AR"/>
            </w:rPr>
          </w:pPr>
          <w:ins w:id="319"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"_Toc97490020"</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rPr>
              <w:t>34.6.</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Introspección</w:t>
            </w:r>
            <w:r>
              <w:rPr>
                <w:noProof/>
                <w:webHidden/>
              </w:rPr>
              <w:tab/>
            </w:r>
            <w:r>
              <w:rPr>
                <w:noProof/>
                <w:webHidden/>
              </w:rPr>
              <w:fldChar w:fldCharType="begin"/>
            </w:r>
            <w:r>
              <w:rPr>
                <w:noProof/>
                <w:webHidden/>
              </w:rPr>
              <w:instrText xml:space="preserve"> PAGEREF _Toc97490020 \h </w:instrText>
            </w:r>
          </w:ins>
          <w:r>
            <w:rPr>
              <w:noProof/>
              <w:webHidden/>
            </w:rPr>
          </w:r>
          <w:r>
            <w:rPr>
              <w:noProof/>
              <w:webHidden/>
            </w:rPr>
            <w:fldChar w:fldCharType="separate"/>
          </w:r>
          <w:ins w:id="320" w:author="Ernesto del Puerto" w:date="2022-03-06T20:11:00Z">
            <w:r>
              <w:rPr>
                <w:noProof/>
                <w:webHidden/>
              </w:rPr>
              <w:t>60</w:t>
            </w:r>
            <w:r>
              <w:rPr>
                <w:noProof/>
                <w:webHidden/>
              </w:rPr>
              <w:fldChar w:fldCharType="end"/>
            </w:r>
            <w:r w:rsidRPr="00BA5648">
              <w:rPr>
                <w:rStyle w:val="Hipervnculo"/>
                <w:noProof/>
              </w:rPr>
              <w:fldChar w:fldCharType="end"/>
            </w:r>
          </w:ins>
        </w:p>
        <w:p w14:paraId="2ED40A85" w14:textId="1E678991" w:rsidR="007004DD" w:rsidRDefault="007004DD">
          <w:pPr>
            <w:pStyle w:val="TDC1"/>
            <w:rPr>
              <w:ins w:id="321" w:author="Ernesto del Puerto" w:date="2022-03-06T20:11:00Z"/>
              <w:rFonts w:asciiTheme="minorHAnsi" w:eastAsiaTheme="minorEastAsia" w:hAnsiTheme="minorHAnsi" w:cstheme="minorBidi"/>
              <w:noProof/>
              <w:sz w:val="22"/>
              <w:szCs w:val="22"/>
              <w:lang w:val="es-AR" w:eastAsia="es-AR"/>
            </w:rPr>
          </w:pPr>
          <w:ins w:id="322"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"_Toc97490021"</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rPr>
              <w:t>34.7.</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Ejercicios</w:t>
            </w:r>
            <w:r>
              <w:rPr>
                <w:noProof/>
                <w:webHidden/>
              </w:rPr>
              <w:tab/>
            </w:r>
            <w:r>
              <w:rPr>
                <w:noProof/>
                <w:webHidden/>
              </w:rPr>
              <w:fldChar w:fldCharType="begin"/>
            </w:r>
            <w:r>
              <w:rPr>
                <w:noProof/>
                <w:webHidden/>
              </w:rPr>
              <w:instrText xml:space="preserve"> PAGEREF _Toc97490021 \h </w:instrText>
            </w:r>
          </w:ins>
          <w:r>
            <w:rPr>
              <w:noProof/>
              <w:webHidden/>
            </w:rPr>
          </w:r>
          <w:r>
            <w:rPr>
              <w:noProof/>
              <w:webHidden/>
            </w:rPr>
            <w:fldChar w:fldCharType="separate"/>
          </w:r>
          <w:ins w:id="323" w:author="Ernesto del Puerto" w:date="2022-03-06T20:11:00Z">
            <w:r>
              <w:rPr>
                <w:noProof/>
                <w:webHidden/>
              </w:rPr>
              <w:t>60</w:t>
            </w:r>
            <w:r>
              <w:rPr>
                <w:noProof/>
                <w:webHidden/>
              </w:rPr>
              <w:fldChar w:fldCharType="end"/>
            </w:r>
            <w:r w:rsidRPr="00BA5648">
              <w:rPr>
                <w:rStyle w:val="Hipervnculo"/>
                <w:noProof/>
              </w:rPr>
              <w:fldChar w:fldCharType="end"/>
            </w:r>
          </w:ins>
        </w:p>
        <w:p w14:paraId="17A45A80" w14:textId="12D18746" w:rsidR="007004DD" w:rsidRDefault="007004DD">
          <w:pPr>
            <w:pStyle w:val="TDC1"/>
            <w:rPr>
              <w:ins w:id="324" w:author="Ernesto del Puerto" w:date="2022-03-06T20:11:00Z"/>
              <w:rFonts w:asciiTheme="minorHAnsi" w:eastAsiaTheme="minorEastAsia" w:hAnsiTheme="minorHAnsi" w:cstheme="minorBidi"/>
              <w:noProof/>
              <w:sz w:val="22"/>
              <w:szCs w:val="22"/>
              <w:lang w:val="es-AR" w:eastAsia="es-AR"/>
            </w:rPr>
          </w:pPr>
          <w:ins w:id="325" w:author="Ernesto del Puerto" w:date="2022-03-06T20:11:00Z">
            <w:r w:rsidRPr="00BA5648">
              <w:rPr>
                <w:rStyle w:val="Hipervnculo"/>
                <w:noProof/>
              </w:rPr>
              <w:lastRenderedPageBreak/>
              <w:fldChar w:fldCharType="begin"/>
            </w:r>
            <w:r w:rsidRPr="00BA5648">
              <w:rPr>
                <w:rStyle w:val="Hipervnculo"/>
                <w:noProof/>
              </w:rPr>
              <w:instrText xml:space="preserve"> </w:instrText>
            </w:r>
            <w:r>
              <w:rPr>
                <w:noProof/>
              </w:rPr>
              <w:instrText>HYPERLINK \l "_Toc97490022"</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AR"/>
              </w:rPr>
              <w:t>35.</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Control de acceso</w:t>
            </w:r>
            <w:r>
              <w:rPr>
                <w:noProof/>
                <w:webHidden/>
              </w:rPr>
              <w:tab/>
            </w:r>
            <w:r>
              <w:rPr>
                <w:noProof/>
                <w:webHidden/>
              </w:rPr>
              <w:fldChar w:fldCharType="begin"/>
            </w:r>
            <w:r>
              <w:rPr>
                <w:noProof/>
                <w:webHidden/>
              </w:rPr>
              <w:instrText xml:space="preserve"> PAGEREF _Toc97490022 \h </w:instrText>
            </w:r>
          </w:ins>
          <w:r>
            <w:rPr>
              <w:noProof/>
              <w:webHidden/>
            </w:rPr>
          </w:r>
          <w:r>
            <w:rPr>
              <w:noProof/>
              <w:webHidden/>
            </w:rPr>
            <w:fldChar w:fldCharType="separate"/>
          </w:r>
          <w:ins w:id="326" w:author="Ernesto del Puerto" w:date="2022-03-06T20:11:00Z">
            <w:r>
              <w:rPr>
                <w:noProof/>
                <w:webHidden/>
              </w:rPr>
              <w:t>61</w:t>
            </w:r>
            <w:r>
              <w:rPr>
                <w:noProof/>
                <w:webHidden/>
              </w:rPr>
              <w:fldChar w:fldCharType="end"/>
            </w:r>
            <w:r w:rsidRPr="00BA5648">
              <w:rPr>
                <w:rStyle w:val="Hipervnculo"/>
                <w:noProof/>
              </w:rPr>
              <w:fldChar w:fldCharType="end"/>
            </w:r>
          </w:ins>
        </w:p>
        <w:p w14:paraId="17308D3C" w14:textId="590C0105" w:rsidR="007004DD" w:rsidRDefault="007004DD">
          <w:pPr>
            <w:pStyle w:val="TDC1"/>
            <w:rPr>
              <w:ins w:id="327" w:author="Ernesto del Puerto" w:date="2022-03-06T20:11:00Z"/>
              <w:rFonts w:asciiTheme="minorHAnsi" w:eastAsiaTheme="minorEastAsia" w:hAnsiTheme="minorHAnsi" w:cstheme="minorBidi"/>
              <w:noProof/>
              <w:sz w:val="22"/>
              <w:szCs w:val="22"/>
              <w:lang w:val="es-AR" w:eastAsia="es-AR"/>
            </w:rPr>
          </w:pPr>
          <w:ins w:id="328"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"_Toc97490023"</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rPr>
              <w:t>35.1.</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Privacidad</w:t>
            </w:r>
            <w:r>
              <w:rPr>
                <w:noProof/>
                <w:webHidden/>
              </w:rPr>
              <w:tab/>
            </w:r>
            <w:r>
              <w:rPr>
                <w:noProof/>
                <w:webHidden/>
              </w:rPr>
              <w:fldChar w:fldCharType="begin"/>
            </w:r>
            <w:r>
              <w:rPr>
                <w:noProof/>
                <w:webHidden/>
              </w:rPr>
              <w:instrText xml:space="preserve"> PAGEREF _Toc97490023 \h </w:instrText>
            </w:r>
          </w:ins>
          <w:r>
            <w:rPr>
              <w:noProof/>
              <w:webHidden/>
            </w:rPr>
          </w:r>
          <w:r>
            <w:rPr>
              <w:noProof/>
              <w:webHidden/>
            </w:rPr>
            <w:fldChar w:fldCharType="separate"/>
          </w:r>
          <w:ins w:id="329" w:author="Ernesto del Puerto" w:date="2022-03-06T20:11:00Z">
            <w:r>
              <w:rPr>
                <w:noProof/>
                <w:webHidden/>
              </w:rPr>
              <w:t>61</w:t>
            </w:r>
            <w:r>
              <w:rPr>
                <w:noProof/>
                <w:webHidden/>
              </w:rPr>
              <w:fldChar w:fldCharType="end"/>
            </w:r>
            <w:r w:rsidRPr="00BA5648">
              <w:rPr>
                <w:rStyle w:val="Hipervnculo"/>
                <w:noProof/>
              </w:rPr>
              <w:fldChar w:fldCharType="end"/>
            </w:r>
          </w:ins>
        </w:p>
        <w:p w14:paraId="3CA6FB22" w14:textId="47982978" w:rsidR="007004DD" w:rsidRDefault="007004DD">
          <w:pPr>
            <w:pStyle w:val="TDC3"/>
            <w:rPr>
              <w:ins w:id="330" w:author="Ernesto del Puerto" w:date="2022-03-06T20:11:00Z"/>
              <w:rFonts w:asciiTheme="minorHAnsi" w:eastAsiaTheme="minorEastAsia" w:hAnsiTheme="minorHAnsi" w:cstheme="minorBidi"/>
              <w:noProof/>
              <w:sz w:val="22"/>
              <w:szCs w:val="22"/>
              <w:lang w:val="es-AR" w:eastAsia="es-AR"/>
            </w:rPr>
          </w:pPr>
          <w:ins w:id="331"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"_Toc97490024"</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35.1. Privacidad</w:t>
            </w:r>
            <w:r>
              <w:rPr>
                <w:noProof/>
                <w:webHidden/>
              </w:rPr>
              <w:tab/>
            </w:r>
            <w:r>
              <w:rPr>
                <w:noProof/>
                <w:webHidden/>
              </w:rPr>
              <w:fldChar w:fldCharType="begin"/>
            </w:r>
            <w:r>
              <w:rPr>
                <w:noProof/>
                <w:webHidden/>
              </w:rPr>
              <w:instrText xml:space="preserve"> PAGEREF _Toc97490024 \h </w:instrText>
            </w:r>
          </w:ins>
          <w:r>
            <w:rPr>
              <w:noProof/>
              <w:webHidden/>
            </w:rPr>
          </w:r>
          <w:r>
            <w:rPr>
              <w:noProof/>
              <w:webHidden/>
            </w:rPr>
            <w:fldChar w:fldCharType="separate"/>
          </w:r>
          <w:ins w:id="332" w:author="Ernesto del Puerto" w:date="2022-03-06T20:11:00Z">
            <w:r>
              <w:rPr>
                <w:noProof/>
                <w:webHidden/>
              </w:rPr>
              <w:t>62</w:t>
            </w:r>
            <w:r>
              <w:rPr>
                <w:noProof/>
                <w:webHidden/>
              </w:rPr>
              <w:fldChar w:fldCharType="end"/>
            </w:r>
            <w:r w:rsidRPr="00BA5648">
              <w:rPr>
                <w:rStyle w:val="Hipervnculo"/>
                <w:noProof/>
              </w:rPr>
              <w:fldChar w:fldCharType="end"/>
            </w:r>
          </w:ins>
        </w:p>
        <w:p w14:paraId="6CFD1400" w14:textId="38C2C607" w:rsidR="007004DD" w:rsidRDefault="007004DD">
          <w:pPr>
            <w:pStyle w:val="TDC1"/>
            <w:rPr>
              <w:ins w:id="333" w:author="Ernesto del Puerto" w:date="2022-03-06T20:11:00Z"/>
              <w:rFonts w:asciiTheme="minorHAnsi" w:eastAsiaTheme="minorEastAsia" w:hAnsiTheme="minorHAnsi" w:cstheme="minorBidi"/>
              <w:noProof/>
              <w:sz w:val="22"/>
              <w:szCs w:val="22"/>
              <w:lang w:val="es-AR" w:eastAsia="es-AR"/>
            </w:rPr>
          </w:pPr>
          <w:ins w:id="334"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"_Toc97490025"</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rPr>
              <w:t>35.2.</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Campos activos</w:t>
            </w:r>
            <w:r>
              <w:rPr>
                <w:noProof/>
                <w:webHidden/>
              </w:rPr>
              <w:tab/>
            </w:r>
            <w:r>
              <w:rPr>
                <w:noProof/>
                <w:webHidden/>
              </w:rPr>
              <w:fldChar w:fldCharType="begin"/>
            </w:r>
            <w:r>
              <w:rPr>
                <w:noProof/>
                <w:webHidden/>
              </w:rPr>
              <w:instrText xml:space="preserve"> PAGEREF _Toc97490025 \h </w:instrText>
            </w:r>
          </w:ins>
          <w:r>
            <w:rPr>
              <w:noProof/>
              <w:webHidden/>
            </w:rPr>
          </w:r>
          <w:r>
            <w:rPr>
              <w:noProof/>
              <w:webHidden/>
            </w:rPr>
            <w:fldChar w:fldCharType="separate"/>
          </w:r>
          <w:ins w:id="335" w:author="Ernesto del Puerto" w:date="2022-03-06T20:11:00Z">
            <w:r>
              <w:rPr>
                <w:noProof/>
                <w:webHidden/>
              </w:rPr>
              <w:t>63</w:t>
            </w:r>
            <w:r>
              <w:rPr>
                <w:noProof/>
                <w:webHidden/>
              </w:rPr>
              <w:fldChar w:fldCharType="end"/>
            </w:r>
            <w:r w:rsidRPr="00BA5648">
              <w:rPr>
                <w:rStyle w:val="Hipervnculo"/>
                <w:noProof/>
              </w:rPr>
              <w:fldChar w:fldCharType="end"/>
            </w:r>
          </w:ins>
        </w:p>
        <w:p w14:paraId="43F53D3C" w14:textId="5CDFAB0C" w:rsidR="007004DD" w:rsidRDefault="007004DD">
          <w:pPr>
            <w:pStyle w:val="TDC3"/>
            <w:rPr>
              <w:ins w:id="336" w:author="Ernesto del Puerto" w:date="2022-03-06T20:11:00Z"/>
              <w:rFonts w:asciiTheme="minorHAnsi" w:eastAsiaTheme="minorEastAsia" w:hAnsiTheme="minorHAnsi" w:cstheme="minorBidi"/>
              <w:noProof/>
              <w:sz w:val="22"/>
              <w:szCs w:val="22"/>
              <w:lang w:val="es-AR" w:eastAsia="es-AR"/>
            </w:rPr>
          </w:pPr>
          <w:ins w:id="337"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"_Toc97490026"</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35.2. Campos activos, primera parte</w:t>
            </w:r>
            <w:r>
              <w:rPr>
                <w:noProof/>
                <w:webHidden/>
              </w:rPr>
              <w:tab/>
            </w:r>
            <w:r>
              <w:rPr>
                <w:noProof/>
                <w:webHidden/>
              </w:rPr>
              <w:fldChar w:fldCharType="begin"/>
            </w:r>
            <w:r>
              <w:rPr>
                <w:noProof/>
                <w:webHidden/>
              </w:rPr>
              <w:instrText xml:space="preserve"> PAGEREF _Toc97490026 \h </w:instrText>
            </w:r>
          </w:ins>
          <w:r>
            <w:rPr>
              <w:noProof/>
              <w:webHidden/>
            </w:rPr>
          </w:r>
          <w:r>
            <w:rPr>
              <w:noProof/>
              <w:webHidden/>
            </w:rPr>
            <w:fldChar w:fldCharType="separate"/>
          </w:r>
          <w:ins w:id="338" w:author="Ernesto del Puerto" w:date="2022-03-06T20:11:00Z">
            <w:r>
              <w:rPr>
                <w:noProof/>
                <w:webHidden/>
              </w:rPr>
              <w:t>63</w:t>
            </w:r>
            <w:r>
              <w:rPr>
                <w:noProof/>
                <w:webHidden/>
              </w:rPr>
              <w:fldChar w:fldCharType="end"/>
            </w:r>
            <w:r w:rsidRPr="00BA5648">
              <w:rPr>
                <w:rStyle w:val="Hipervnculo"/>
                <w:noProof/>
              </w:rPr>
              <w:fldChar w:fldCharType="end"/>
            </w:r>
          </w:ins>
        </w:p>
        <w:p w14:paraId="323AFCBE" w14:textId="7597C2DE" w:rsidR="007004DD" w:rsidRDefault="007004DD">
          <w:pPr>
            <w:pStyle w:val="TDC1"/>
            <w:rPr>
              <w:ins w:id="339" w:author="Ernesto del Puerto" w:date="2022-03-06T20:11:00Z"/>
              <w:rFonts w:asciiTheme="minorHAnsi" w:eastAsiaTheme="minorEastAsia" w:hAnsiTheme="minorHAnsi" w:cstheme="minorBidi"/>
              <w:noProof/>
              <w:sz w:val="22"/>
              <w:szCs w:val="22"/>
              <w:lang w:val="es-AR" w:eastAsia="es-AR"/>
            </w:rPr>
          </w:pPr>
          <w:ins w:id="340"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"_Toc97490027"</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rPr>
              <w:t>35.3.</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Ejercicios</w:t>
            </w:r>
            <w:r>
              <w:rPr>
                <w:noProof/>
                <w:webHidden/>
              </w:rPr>
              <w:tab/>
            </w:r>
            <w:r>
              <w:rPr>
                <w:noProof/>
                <w:webHidden/>
              </w:rPr>
              <w:fldChar w:fldCharType="begin"/>
            </w:r>
            <w:r>
              <w:rPr>
                <w:noProof/>
                <w:webHidden/>
              </w:rPr>
              <w:instrText xml:space="preserve"> PAGEREF _Toc97490027 \h </w:instrText>
            </w:r>
          </w:ins>
          <w:r>
            <w:rPr>
              <w:noProof/>
              <w:webHidden/>
            </w:rPr>
          </w:r>
          <w:r>
            <w:rPr>
              <w:noProof/>
              <w:webHidden/>
            </w:rPr>
            <w:fldChar w:fldCharType="separate"/>
          </w:r>
          <w:ins w:id="341" w:author="Ernesto del Puerto" w:date="2022-03-06T20:11:00Z">
            <w:r>
              <w:rPr>
                <w:noProof/>
                <w:webHidden/>
              </w:rPr>
              <w:t>63</w:t>
            </w:r>
            <w:r>
              <w:rPr>
                <w:noProof/>
                <w:webHidden/>
              </w:rPr>
              <w:fldChar w:fldCharType="end"/>
            </w:r>
            <w:r w:rsidRPr="00BA5648">
              <w:rPr>
                <w:rStyle w:val="Hipervnculo"/>
                <w:noProof/>
              </w:rPr>
              <w:fldChar w:fldCharType="end"/>
            </w:r>
          </w:ins>
        </w:p>
        <w:p w14:paraId="1BFEC59D" w14:textId="00CF6630" w:rsidR="007004DD" w:rsidRDefault="007004DD">
          <w:pPr>
            <w:pStyle w:val="TDC3"/>
            <w:rPr>
              <w:ins w:id="342" w:author="Ernesto del Puerto" w:date="2022-03-06T20:11:00Z"/>
              <w:rFonts w:asciiTheme="minorHAnsi" w:eastAsiaTheme="minorEastAsia" w:hAnsiTheme="minorHAnsi" w:cstheme="minorBidi"/>
              <w:noProof/>
              <w:sz w:val="22"/>
              <w:szCs w:val="22"/>
              <w:lang w:val="es-AR" w:eastAsia="es-AR"/>
            </w:rPr>
          </w:pPr>
          <w:ins w:id="343"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"_Toc97490028"</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35.3. Campos activos, parte final</w:t>
            </w:r>
            <w:r>
              <w:rPr>
                <w:noProof/>
                <w:webHidden/>
              </w:rPr>
              <w:tab/>
            </w:r>
            <w:r>
              <w:rPr>
                <w:noProof/>
                <w:webHidden/>
              </w:rPr>
              <w:fldChar w:fldCharType="begin"/>
            </w:r>
            <w:r>
              <w:rPr>
                <w:noProof/>
                <w:webHidden/>
              </w:rPr>
              <w:instrText xml:space="preserve"> PAGEREF _Toc97490028 \h </w:instrText>
            </w:r>
          </w:ins>
          <w:r>
            <w:rPr>
              <w:noProof/>
              <w:webHidden/>
            </w:rPr>
          </w:r>
          <w:r>
            <w:rPr>
              <w:noProof/>
              <w:webHidden/>
            </w:rPr>
            <w:fldChar w:fldCharType="separate"/>
          </w:r>
          <w:ins w:id="344" w:author="Ernesto del Puerto" w:date="2022-03-06T20:11:00Z">
            <w:r>
              <w:rPr>
                <w:noProof/>
                <w:webHidden/>
              </w:rPr>
              <w:t>64</w:t>
            </w:r>
            <w:r>
              <w:rPr>
                <w:noProof/>
                <w:webHidden/>
              </w:rPr>
              <w:fldChar w:fldCharType="end"/>
            </w:r>
            <w:r w:rsidRPr="00BA5648">
              <w:rPr>
                <w:rStyle w:val="Hipervnculo"/>
                <w:noProof/>
              </w:rPr>
              <w:fldChar w:fldCharType="end"/>
            </w:r>
          </w:ins>
        </w:p>
        <w:p w14:paraId="17EFE18B" w14:textId="1CF9E441" w:rsidR="007004DD" w:rsidRDefault="007004DD">
          <w:pPr>
            <w:pStyle w:val="TDC1"/>
            <w:rPr>
              <w:ins w:id="345" w:author="Ernesto del Puerto" w:date="2022-03-06T20:11:00Z"/>
              <w:rFonts w:asciiTheme="minorHAnsi" w:eastAsiaTheme="minorEastAsia" w:hAnsiTheme="minorHAnsi" w:cstheme="minorBidi"/>
              <w:noProof/>
              <w:sz w:val="22"/>
              <w:szCs w:val="22"/>
              <w:lang w:val="es-AR" w:eastAsia="es-AR"/>
            </w:rPr>
          </w:pPr>
          <w:ins w:id="346"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"_Toc97490029"</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AR"/>
              </w:rPr>
              <w:t>36.</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Semántica de referencia</w:t>
            </w:r>
            <w:r>
              <w:rPr>
                <w:noProof/>
                <w:webHidden/>
              </w:rPr>
              <w:tab/>
            </w:r>
            <w:r>
              <w:rPr>
                <w:noProof/>
                <w:webHidden/>
              </w:rPr>
              <w:fldChar w:fldCharType="begin"/>
            </w:r>
            <w:r>
              <w:rPr>
                <w:noProof/>
                <w:webHidden/>
              </w:rPr>
              <w:instrText xml:space="preserve"> PAGEREF _Toc97490029 \h </w:instrText>
            </w:r>
          </w:ins>
          <w:r>
            <w:rPr>
              <w:noProof/>
              <w:webHidden/>
            </w:rPr>
          </w:r>
          <w:r>
            <w:rPr>
              <w:noProof/>
              <w:webHidden/>
            </w:rPr>
            <w:fldChar w:fldCharType="separate"/>
          </w:r>
          <w:ins w:id="347" w:author="Ernesto del Puerto" w:date="2022-03-06T20:11:00Z">
            <w:r>
              <w:rPr>
                <w:noProof/>
                <w:webHidden/>
              </w:rPr>
              <w:t>65</w:t>
            </w:r>
            <w:r>
              <w:rPr>
                <w:noProof/>
                <w:webHidden/>
              </w:rPr>
              <w:fldChar w:fldCharType="end"/>
            </w:r>
            <w:r w:rsidRPr="00BA5648">
              <w:rPr>
                <w:rStyle w:val="Hipervnculo"/>
                <w:noProof/>
              </w:rPr>
              <w:fldChar w:fldCharType="end"/>
            </w:r>
          </w:ins>
        </w:p>
        <w:p w14:paraId="68AC4C3D" w14:textId="4F0DF837" w:rsidR="007004DD" w:rsidRDefault="007004DD">
          <w:pPr>
            <w:pStyle w:val="TDC3"/>
            <w:rPr>
              <w:ins w:id="348" w:author="Ernesto del Puerto" w:date="2022-03-06T20:11:00Z"/>
              <w:rFonts w:asciiTheme="minorHAnsi" w:eastAsiaTheme="minorEastAsia" w:hAnsiTheme="minorHAnsi" w:cstheme="minorBidi"/>
              <w:noProof/>
              <w:sz w:val="22"/>
              <w:szCs w:val="22"/>
              <w:lang w:val="es-AR" w:eastAsia="es-AR"/>
            </w:rPr>
          </w:pPr>
          <w:ins w:id="349"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"_Toc97490030"</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36.1. Semántica de referencia</w:t>
            </w:r>
            <w:r>
              <w:rPr>
                <w:noProof/>
                <w:webHidden/>
              </w:rPr>
              <w:tab/>
            </w:r>
            <w:r>
              <w:rPr>
                <w:noProof/>
                <w:webHidden/>
              </w:rPr>
              <w:fldChar w:fldCharType="begin"/>
            </w:r>
            <w:r>
              <w:rPr>
                <w:noProof/>
                <w:webHidden/>
              </w:rPr>
              <w:instrText xml:space="preserve"> PAGEREF _Toc97490030 \h </w:instrText>
            </w:r>
          </w:ins>
          <w:r>
            <w:rPr>
              <w:noProof/>
              <w:webHidden/>
            </w:rPr>
          </w:r>
          <w:r>
            <w:rPr>
              <w:noProof/>
              <w:webHidden/>
            </w:rPr>
            <w:fldChar w:fldCharType="separate"/>
          </w:r>
          <w:ins w:id="350" w:author="Ernesto del Puerto" w:date="2022-03-06T20:11:00Z">
            <w:r>
              <w:rPr>
                <w:noProof/>
                <w:webHidden/>
              </w:rPr>
              <w:t>65</w:t>
            </w:r>
            <w:r>
              <w:rPr>
                <w:noProof/>
                <w:webHidden/>
              </w:rPr>
              <w:fldChar w:fldCharType="end"/>
            </w:r>
            <w:r w:rsidRPr="00BA5648">
              <w:rPr>
                <w:rStyle w:val="Hipervnculo"/>
                <w:noProof/>
              </w:rPr>
              <w:fldChar w:fldCharType="end"/>
            </w:r>
          </w:ins>
        </w:p>
        <w:p w14:paraId="34F5A996" w14:textId="76A98EB4" w:rsidR="007004DD" w:rsidRDefault="007004DD">
          <w:pPr>
            <w:pStyle w:val="TDC3"/>
            <w:rPr>
              <w:ins w:id="351" w:author="Ernesto del Puerto" w:date="2022-03-06T20:11:00Z"/>
              <w:rFonts w:asciiTheme="minorHAnsi" w:eastAsiaTheme="minorEastAsia" w:hAnsiTheme="minorHAnsi" w:cstheme="minorBidi"/>
              <w:noProof/>
              <w:sz w:val="22"/>
              <w:szCs w:val="22"/>
              <w:lang w:val="es-AR" w:eastAsia="es-AR"/>
            </w:rPr>
          </w:pPr>
          <w:ins w:id="352"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"_Toc97490031"</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36.2. Ejemplo de semántica de referencia</w:t>
            </w:r>
            <w:r>
              <w:rPr>
                <w:noProof/>
                <w:webHidden/>
              </w:rPr>
              <w:tab/>
            </w:r>
            <w:r>
              <w:rPr>
                <w:noProof/>
                <w:webHidden/>
              </w:rPr>
              <w:fldChar w:fldCharType="begin"/>
            </w:r>
            <w:r>
              <w:rPr>
                <w:noProof/>
                <w:webHidden/>
              </w:rPr>
              <w:instrText xml:space="preserve"> PAGEREF _Toc97490031 \h </w:instrText>
            </w:r>
          </w:ins>
          <w:r>
            <w:rPr>
              <w:noProof/>
              <w:webHidden/>
            </w:rPr>
          </w:r>
          <w:r>
            <w:rPr>
              <w:noProof/>
              <w:webHidden/>
            </w:rPr>
            <w:fldChar w:fldCharType="separate"/>
          </w:r>
          <w:ins w:id="353" w:author="Ernesto del Puerto" w:date="2022-03-06T20:11:00Z">
            <w:r>
              <w:rPr>
                <w:noProof/>
                <w:webHidden/>
              </w:rPr>
              <w:t>66</w:t>
            </w:r>
            <w:r>
              <w:rPr>
                <w:noProof/>
                <w:webHidden/>
              </w:rPr>
              <w:fldChar w:fldCharType="end"/>
            </w:r>
            <w:r w:rsidRPr="00BA5648">
              <w:rPr>
                <w:rStyle w:val="Hipervnculo"/>
                <w:noProof/>
              </w:rPr>
              <w:fldChar w:fldCharType="end"/>
            </w:r>
          </w:ins>
        </w:p>
        <w:p w14:paraId="4F77A8C5" w14:textId="3CA67FB4" w:rsidR="007004DD" w:rsidRDefault="007004DD">
          <w:pPr>
            <w:pStyle w:val="TDC1"/>
            <w:rPr>
              <w:ins w:id="354" w:author="Ernesto del Puerto" w:date="2022-03-06T20:11:00Z"/>
              <w:rFonts w:asciiTheme="minorHAnsi" w:eastAsiaTheme="minorEastAsia" w:hAnsiTheme="minorHAnsi" w:cstheme="minorBidi"/>
              <w:noProof/>
              <w:sz w:val="22"/>
              <w:szCs w:val="22"/>
              <w:lang w:val="es-AR" w:eastAsia="es-AR"/>
            </w:rPr>
          </w:pPr>
          <w:ins w:id="355"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"_Toc97490032"</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rPr>
              <w:t>36.1.</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Razonamiento</w:t>
            </w:r>
            <w:r>
              <w:rPr>
                <w:noProof/>
                <w:webHidden/>
              </w:rPr>
              <w:tab/>
            </w:r>
            <w:r>
              <w:rPr>
                <w:noProof/>
                <w:webHidden/>
              </w:rPr>
              <w:fldChar w:fldCharType="begin"/>
            </w:r>
            <w:r>
              <w:rPr>
                <w:noProof/>
                <w:webHidden/>
              </w:rPr>
              <w:instrText xml:space="preserve"> PAGEREF _Toc97490032 \h </w:instrText>
            </w:r>
          </w:ins>
          <w:r>
            <w:rPr>
              <w:noProof/>
              <w:webHidden/>
            </w:rPr>
          </w:r>
          <w:r>
            <w:rPr>
              <w:noProof/>
              <w:webHidden/>
            </w:rPr>
            <w:fldChar w:fldCharType="separate"/>
          </w:r>
          <w:ins w:id="356" w:author="Ernesto del Puerto" w:date="2022-03-06T20:11:00Z">
            <w:r>
              <w:rPr>
                <w:noProof/>
                <w:webHidden/>
              </w:rPr>
              <w:t>66</w:t>
            </w:r>
            <w:r>
              <w:rPr>
                <w:noProof/>
                <w:webHidden/>
              </w:rPr>
              <w:fldChar w:fldCharType="end"/>
            </w:r>
            <w:r w:rsidRPr="00BA5648">
              <w:rPr>
                <w:rStyle w:val="Hipervnculo"/>
                <w:noProof/>
              </w:rPr>
              <w:fldChar w:fldCharType="end"/>
            </w:r>
          </w:ins>
        </w:p>
        <w:p w14:paraId="3C928022" w14:textId="61A2ECBB" w:rsidR="007004DD" w:rsidRDefault="007004DD">
          <w:pPr>
            <w:pStyle w:val="TDC1"/>
            <w:rPr>
              <w:ins w:id="357" w:author="Ernesto del Puerto" w:date="2022-03-06T20:11:00Z"/>
              <w:rFonts w:asciiTheme="minorHAnsi" w:eastAsiaTheme="minorEastAsia" w:hAnsiTheme="minorHAnsi" w:cstheme="minorBidi"/>
              <w:noProof/>
              <w:sz w:val="22"/>
              <w:szCs w:val="22"/>
              <w:lang w:val="es-AR" w:eastAsia="es-AR"/>
            </w:rPr>
          </w:pPr>
          <w:ins w:id="358"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"_Toc97490033"</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rPr>
              <w:t>36.2.</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Finalizador</w:t>
            </w:r>
            <w:r>
              <w:rPr>
                <w:noProof/>
                <w:webHidden/>
              </w:rPr>
              <w:tab/>
            </w:r>
            <w:r>
              <w:rPr>
                <w:noProof/>
                <w:webHidden/>
              </w:rPr>
              <w:fldChar w:fldCharType="begin"/>
            </w:r>
            <w:r>
              <w:rPr>
                <w:noProof/>
                <w:webHidden/>
              </w:rPr>
              <w:instrText xml:space="preserve"> PAGEREF _Toc97490033 \h </w:instrText>
            </w:r>
          </w:ins>
          <w:r>
            <w:rPr>
              <w:noProof/>
              <w:webHidden/>
            </w:rPr>
          </w:r>
          <w:r>
            <w:rPr>
              <w:noProof/>
              <w:webHidden/>
            </w:rPr>
            <w:fldChar w:fldCharType="separate"/>
          </w:r>
          <w:ins w:id="359" w:author="Ernesto del Puerto" w:date="2022-03-06T20:11:00Z">
            <w:r>
              <w:rPr>
                <w:noProof/>
                <w:webHidden/>
              </w:rPr>
              <w:t>66</w:t>
            </w:r>
            <w:r>
              <w:rPr>
                <w:noProof/>
                <w:webHidden/>
              </w:rPr>
              <w:fldChar w:fldCharType="end"/>
            </w:r>
            <w:r w:rsidRPr="00BA5648">
              <w:rPr>
                <w:rStyle w:val="Hipervnculo"/>
                <w:noProof/>
              </w:rPr>
              <w:fldChar w:fldCharType="end"/>
            </w:r>
          </w:ins>
        </w:p>
        <w:p w14:paraId="5B4A67C6" w14:textId="5FF89319" w:rsidR="007004DD" w:rsidRDefault="007004DD">
          <w:pPr>
            <w:pStyle w:val="TDC3"/>
            <w:rPr>
              <w:ins w:id="360" w:author="Ernesto del Puerto" w:date="2022-03-06T20:11:00Z"/>
              <w:rFonts w:asciiTheme="minorHAnsi" w:eastAsiaTheme="minorEastAsia" w:hAnsiTheme="minorHAnsi" w:cstheme="minorBidi"/>
              <w:noProof/>
              <w:sz w:val="22"/>
              <w:szCs w:val="22"/>
              <w:lang w:val="es-AR" w:eastAsia="es-AR"/>
            </w:rPr>
          </w:pPr>
          <w:ins w:id="361"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"_Toc97490034"</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36.3. Finalizador</w:t>
            </w:r>
            <w:r>
              <w:rPr>
                <w:noProof/>
                <w:webHidden/>
              </w:rPr>
              <w:tab/>
            </w:r>
            <w:r>
              <w:rPr>
                <w:noProof/>
                <w:webHidden/>
              </w:rPr>
              <w:fldChar w:fldCharType="begin"/>
            </w:r>
            <w:r>
              <w:rPr>
                <w:noProof/>
                <w:webHidden/>
              </w:rPr>
              <w:instrText xml:space="preserve"> PAGEREF _Toc97490034 \h </w:instrText>
            </w:r>
          </w:ins>
          <w:r>
            <w:rPr>
              <w:noProof/>
              <w:webHidden/>
            </w:rPr>
          </w:r>
          <w:r>
            <w:rPr>
              <w:noProof/>
              <w:webHidden/>
            </w:rPr>
            <w:fldChar w:fldCharType="separate"/>
          </w:r>
          <w:ins w:id="362" w:author="Ernesto del Puerto" w:date="2022-03-06T20:11:00Z">
            <w:r>
              <w:rPr>
                <w:noProof/>
                <w:webHidden/>
              </w:rPr>
              <w:t>67</w:t>
            </w:r>
            <w:r>
              <w:rPr>
                <w:noProof/>
                <w:webHidden/>
              </w:rPr>
              <w:fldChar w:fldCharType="end"/>
            </w:r>
            <w:r w:rsidRPr="00BA5648">
              <w:rPr>
                <w:rStyle w:val="Hipervnculo"/>
                <w:noProof/>
              </w:rPr>
              <w:fldChar w:fldCharType="end"/>
            </w:r>
          </w:ins>
        </w:p>
        <w:p w14:paraId="507C0573" w14:textId="157606FC" w:rsidR="007004DD" w:rsidRDefault="007004DD">
          <w:pPr>
            <w:pStyle w:val="TDC1"/>
            <w:rPr>
              <w:ins w:id="363" w:author="Ernesto del Puerto" w:date="2022-03-06T20:11:00Z"/>
              <w:rFonts w:asciiTheme="minorHAnsi" w:eastAsiaTheme="minorEastAsia" w:hAnsiTheme="minorHAnsi" w:cstheme="minorBidi"/>
              <w:noProof/>
              <w:sz w:val="22"/>
              <w:szCs w:val="22"/>
              <w:lang w:val="es-AR" w:eastAsia="es-AR"/>
            </w:rPr>
          </w:pPr>
          <w:ins w:id="364"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"_Toc97490035"</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rPr>
              <w:t>36.3.</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Campos R6</w:t>
            </w:r>
            <w:r>
              <w:rPr>
                <w:noProof/>
                <w:webHidden/>
              </w:rPr>
              <w:tab/>
            </w:r>
            <w:r>
              <w:rPr>
                <w:noProof/>
                <w:webHidden/>
              </w:rPr>
              <w:fldChar w:fldCharType="begin"/>
            </w:r>
            <w:r>
              <w:rPr>
                <w:noProof/>
                <w:webHidden/>
              </w:rPr>
              <w:instrText xml:space="preserve"> PAGEREF _Toc97490035 \h </w:instrText>
            </w:r>
          </w:ins>
          <w:r>
            <w:rPr>
              <w:noProof/>
              <w:webHidden/>
            </w:rPr>
          </w:r>
          <w:r>
            <w:rPr>
              <w:noProof/>
              <w:webHidden/>
            </w:rPr>
            <w:fldChar w:fldCharType="separate"/>
          </w:r>
          <w:ins w:id="365" w:author="Ernesto del Puerto" w:date="2022-03-06T20:11:00Z">
            <w:r>
              <w:rPr>
                <w:noProof/>
                <w:webHidden/>
              </w:rPr>
              <w:t>68</w:t>
            </w:r>
            <w:r>
              <w:rPr>
                <w:noProof/>
                <w:webHidden/>
              </w:rPr>
              <w:fldChar w:fldCharType="end"/>
            </w:r>
            <w:r w:rsidRPr="00BA5648">
              <w:rPr>
                <w:rStyle w:val="Hipervnculo"/>
                <w:noProof/>
              </w:rPr>
              <w:fldChar w:fldCharType="end"/>
            </w:r>
          </w:ins>
        </w:p>
        <w:p w14:paraId="40E9E38B" w14:textId="7E18608F" w:rsidR="007004DD" w:rsidRDefault="007004DD">
          <w:pPr>
            <w:pStyle w:val="TDC3"/>
            <w:rPr>
              <w:ins w:id="366" w:author="Ernesto del Puerto" w:date="2022-03-06T20:11:00Z"/>
              <w:rFonts w:asciiTheme="minorHAnsi" w:eastAsiaTheme="minorEastAsia" w:hAnsiTheme="minorHAnsi" w:cstheme="minorBidi"/>
              <w:noProof/>
              <w:sz w:val="22"/>
              <w:szCs w:val="22"/>
              <w:lang w:val="es-AR" w:eastAsia="es-AR"/>
            </w:rPr>
          </w:pPr>
          <w:ins w:id="367"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"_Toc97490036"</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36.4. Campos R6</w:t>
            </w:r>
            <w:r>
              <w:rPr>
                <w:noProof/>
                <w:webHidden/>
              </w:rPr>
              <w:tab/>
            </w:r>
            <w:r>
              <w:rPr>
                <w:noProof/>
                <w:webHidden/>
              </w:rPr>
              <w:fldChar w:fldCharType="begin"/>
            </w:r>
            <w:r>
              <w:rPr>
                <w:noProof/>
                <w:webHidden/>
              </w:rPr>
              <w:instrText xml:space="preserve"> PAGEREF _Toc97490036 \h </w:instrText>
            </w:r>
          </w:ins>
          <w:r>
            <w:rPr>
              <w:noProof/>
              <w:webHidden/>
            </w:rPr>
          </w:r>
          <w:r>
            <w:rPr>
              <w:noProof/>
              <w:webHidden/>
            </w:rPr>
            <w:fldChar w:fldCharType="separate"/>
          </w:r>
          <w:ins w:id="368" w:author="Ernesto del Puerto" w:date="2022-03-06T20:11:00Z">
            <w:r>
              <w:rPr>
                <w:noProof/>
                <w:webHidden/>
              </w:rPr>
              <w:t>68</w:t>
            </w:r>
            <w:r>
              <w:rPr>
                <w:noProof/>
                <w:webHidden/>
              </w:rPr>
              <w:fldChar w:fldCharType="end"/>
            </w:r>
            <w:r w:rsidRPr="00BA5648">
              <w:rPr>
                <w:rStyle w:val="Hipervnculo"/>
                <w:noProof/>
              </w:rPr>
              <w:fldChar w:fldCharType="end"/>
            </w:r>
          </w:ins>
        </w:p>
        <w:p w14:paraId="67CB325F" w14:textId="1A519FDC" w:rsidR="007004DD" w:rsidRDefault="007004DD">
          <w:pPr>
            <w:pStyle w:val="TDC1"/>
            <w:rPr>
              <w:ins w:id="369" w:author="Ernesto del Puerto" w:date="2022-03-06T20:11:00Z"/>
              <w:rFonts w:asciiTheme="minorHAnsi" w:eastAsiaTheme="minorEastAsia" w:hAnsiTheme="minorHAnsi" w:cstheme="minorBidi"/>
              <w:noProof/>
              <w:sz w:val="22"/>
              <w:szCs w:val="22"/>
              <w:lang w:val="es-AR" w:eastAsia="es-AR"/>
            </w:rPr>
          </w:pPr>
          <w:ins w:id="370"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"_Toc97490037"</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rPr>
              <w:t>36.4.</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Ejercicio</w:t>
            </w:r>
            <w:r>
              <w:rPr>
                <w:noProof/>
                <w:webHidden/>
              </w:rPr>
              <w:tab/>
            </w:r>
            <w:r>
              <w:rPr>
                <w:noProof/>
                <w:webHidden/>
              </w:rPr>
              <w:fldChar w:fldCharType="begin"/>
            </w:r>
            <w:r>
              <w:rPr>
                <w:noProof/>
                <w:webHidden/>
              </w:rPr>
              <w:instrText xml:space="preserve"> PAGEREF _Toc97490037 \h </w:instrText>
            </w:r>
          </w:ins>
          <w:r>
            <w:rPr>
              <w:noProof/>
              <w:webHidden/>
            </w:rPr>
          </w:r>
          <w:r>
            <w:rPr>
              <w:noProof/>
              <w:webHidden/>
            </w:rPr>
            <w:fldChar w:fldCharType="separate"/>
          </w:r>
          <w:ins w:id="371" w:author="Ernesto del Puerto" w:date="2022-03-06T20:11:00Z">
            <w:r>
              <w:rPr>
                <w:noProof/>
                <w:webHidden/>
              </w:rPr>
              <w:t>69</w:t>
            </w:r>
            <w:r>
              <w:rPr>
                <w:noProof/>
                <w:webHidden/>
              </w:rPr>
              <w:fldChar w:fldCharType="end"/>
            </w:r>
            <w:r w:rsidRPr="00BA5648">
              <w:rPr>
                <w:rStyle w:val="Hipervnculo"/>
                <w:noProof/>
              </w:rPr>
              <w:fldChar w:fldCharType="end"/>
            </w:r>
          </w:ins>
        </w:p>
        <w:p w14:paraId="79584F68" w14:textId="6FA21DF9" w:rsidR="007004DD" w:rsidRDefault="007004DD">
          <w:pPr>
            <w:pStyle w:val="TDC1"/>
            <w:rPr>
              <w:ins w:id="372" w:author="Ernesto del Puerto" w:date="2022-03-06T20:11:00Z"/>
              <w:rFonts w:asciiTheme="minorHAnsi" w:eastAsiaTheme="minorEastAsia" w:hAnsiTheme="minorHAnsi" w:cstheme="minorBidi"/>
              <w:noProof/>
              <w:sz w:val="22"/>
              <w:szCs w:val="22"/>
              <w:lang w:val="es-AR" w:eastAsia="es-AR"/>
            </w:rPr>
          </w:pPr>
          <w:ins w:id="373"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"_Toc97490038"</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AR"/>
              </w:rPr>
              <w:t>37.</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¿Por qué R6?</w:t>
            </w:r>
            <w:r>
              <w:rPr>
                <w:noProof/>
                <w:webHidden/>
              </w:rPr>
              <w:tab/>
            </w:r>
            <w:r>
              <w:rPr>
                <w:noProof/>
                <w:webHidden/>
              </w:rPr>
              <w:fldChar w:fldCharType="begin"/>
            </w:r>
            <w:r>
              <w:rPr>
                <w:noProof/>
                <w:webHidden/>
              </w:rPr>
              <w:instrText xml:space="preserve"> PAGEREF _Toc97490038 \h </w:instrText>
            </w:r>
          </w:ins>
          <w:r>
            <w:rPr>
              <w:noProof/>
              <w:webHidden/>
            </w:rPr>
          </w:r>
          <w:r>
            <w:rPr>
              <w:noProof/>
              <w:webHidden/>
            </w:rPr>
            <w:fldChar w:fldCharType="separate"/>
          </w:r>
          <w:ins w:id="374" w:author="Ernesto del Puerto" w:date="2022-03-06T20:11:00Z">
            <w:r>
              <w:rPr>
                <w:noProof/>
                <w:webHidden/>
              </w:rPr>
              <w:t>69</w:t>
            </w:r>
            <w:r>
              <w:rPr>
                <w:noProof/>
                <w:webHidden/>
              </w:rPr>
              <w:fldChar w:fldCharType="end"/>
            </w:r>
            <w:r w:rsidRPr="00BA5648">
              <w:rPr>
                <w:rStyle w:val="Hipervnculo"/>
                <w:noProof/>
              </w:rPr>
              <w:fldChar w:fldCharType="end"/>
            </w:r>
          </w:ins>
        </w:p>
        <w:p w14:paraId="4BEB545F" w14:textId="419B4607" w:rsidR="007004DD" w:rsidRDefault="007004DD">
          <w:pPr>
            <w:pStyle w:val="TDC1"/>
            <w:rPr>
              <w:ins w:id="375" w:author="Ernesto del Puerto" w:date="2022-03-06T20:11:00Z"/>
              <w:rFonts w:asciiTheme="minorHAnsi" w:eastAsiaTheme="minorEastAsia" w:hAnsiTheme="minorHAnsi" w:cstheme="minorBidi"/>
              <w:noProof/>
              <w:sz w:val="22"/>
              <w:szCs w:val="22"/>
              <w:lang w:val="es-AR" w:eastAsia="es-AR"/>
            </w:rPr>
          </w:pPr>
          <w:ins w:id="376"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"_Toc97490039"</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AR"/>
              </w:rPr>
              <w:t>38.</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S4</w:t>
            </w:r>
            <w:r>
              <w:rPr>
                <w:noProof/>
                <w:webHidden/>
              </w:rPr>
              <w:tab/>
            </w:r>
            <w:r>
              <w:rPr>
                <w:noProof/>
                <w:webHidden/>
              </w:rPr>
              <w:fldChar w:fldCharType="begin"/>
            </w:r>
            <w:r>
              <w:rPr>
                <w:noProof/>
                <w:webHidden/>
              </w:rPr>
              <w:instrText xml:space="preserve"> PAGEREF _Toc97490039 \h </w:instrText>
            </w:r>
          </w:ins>
          <w:r>
            <w:rPr>
              <w:noProof/>
              <w:webHidden/>
            </w:rPr>
          </w:r>
          <w:r>
            <w:rPr>
              <w:noProof/>
              <w:webHidden/>
            </w:rPr>
            <w:fldChar w:fldCharType="separate"/>
          </w:r>
          <w:ins w:id="377" w:author="Ernesto del Puerto" w:date="2022-03-06T20:11:00Z">
            <w:r>
              <w:rPr>
                <w:noProof/>
                <w:webHidden/>
              </w:rPr>
              <w:t>70</w:t>
            </w:r>
            <w:r>
              <w:rPr>
                <w:noProof/>
                <w:webHidden/>
              </w:rPr>
              <w:fldChar w:fldCharType="end"/>
            </w:r>
            <w:r w:rsidRPr="00BA5648">
              <w:rPr>
                <w:rStyle w:val="Hipervnculo"/>
                <w:noProof/>
              </w:rPr>
              <w:fldChar w:fldCharType="end"/>
            </w:r>
          </w:ins>
        </w:p>
        <w:p w14:paraId="1E10A9A3" w14:textId="74F8B8B2" w:rsidR="007004DD" w:rsidRDefault="007004DD">
          <w:pPr>
            <w:pStyle w:val="TDC1"/>
            <w:rPr>
              <w:ins w:id="378" w:author="Ernesto del Puerto" w:date="2022-03-06T20:11:00Z"/>
              <w:rFonts w:asciiTheme="minorHAnsi" w:eastAsiaTheme="minorEastAsia" w:hAnsiTheme="minorHAnsi" w:cstheme="minorBidi"/>
              <w:noProof/>
              <w:sz w:val="22"/>
              <w:szCs w:val="22"/>
              <w:lang w:val="es-AR" w:eastAsia="es-AR"/>
            </w:rPr>
          </w:pPr>
          <w:ins w:id="379"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"_Toc97490040"</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rPr>
              <w:t>38.1.</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Outline</w:t>
            </w:r>
            <w:r>
              <w:rPr>
                <w:noProof/>
                <w:webHidden/>
              </w:rPr>
              <w:tab/>
            </w:r>
            <w:r>
              <w:rPr>
                <w:noProof/>
                <w:webHidden/>
              </w:rPr>
              <w:fldChar w:fldCharType="begin"/>
            </w:r>
            <w:r>
              <w:rPr>
                <w:noProof/>
                <w:webHidden/>
              </w:rPr>
              <w:instrText xml:space="preserve"> PAGEREF _Toc97490040 \h </w:instrText>
            </w:r>
          </w:ins>
          <w:r>
            <w:rPr>
              <w:noProof/>
              <w:webHidden/>
            </w:rPr>
          </w:r>
          <w:r>
            <w:rPr>
              <w:noProof/>
              <w:webHidden/>
            </w:rPr>
            <w:fldChar w:fldCharType="separate"/>
          </w:r>
          <w:ins w:id="380" w:author="Ernesto del Puerto" w:date="2022-03-06T20:11:00Z">
            <w:r>
              <w:rPr>
                <w:noProof/>
                <w:webHidden/>
              </w:rPr>
              <w:t>70</w:t>
            </w:r>
            <w:r>
              <w:rPr>
                <w:noProof/>
                <w:webHidden/>
              </w:rPr>
              <w:fldChar w:fldCharType="end"/>
            </w:r>
            <w:r w:rsidRPr="00BA5648">
              <w:rPr>
                <w:rStyle w:val="Hipervnculo"/>
                <w:noProof/>
              </w:rPr>
              <w:fldChar w:fldCharType="end"/>
            </w:r>
          </w:ins>
        </w:p>
        <w:p w14:paraId="0048A5FD" w14:textId="44D28CFC" w:rsidR="007004DD" w:rsidRDefault="007004DD">
          <w:pPr>
            <w:pStyle w:val="TDC3"/>
            <w:rPr>
              <w:ins w:id="381" w:author="Ernesto del Puerto" w:date="2022-03-06T20:11:00Z"/>
              <w:rFonts w:asciiTheme="minorHAnsi" w:eastAsiaTheme="minorEastAsia" w:hAnsiTheme="minorHAnsi" w:cstheme="minorBidi"/>
              <w:noProof/>
              <w:sz w:val="22"/>
              <w:szCs w:val="22"/>
              <w:lang w:val="es-AR" w:eastAsia="es-AR"/>
            </w:rPr>
          </w:pPr>
          <w:ins w:id="382"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"_Toc97490041"</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38.1. Ejemplos de S4</w:t>
            </w:r>
            <w:r>
              <w:rPr>
                <w:noProof/>
                <w:webHidden/>
              </w:rPr>
              <w:tab/>
            </w:r>
            <w:r>
              <w:rPr>
                <w:noProof/>
                <w:webHidden/>
              </w:rPr>
              <w:fldChar w:fldCharType="begin"/>
            </w:r>
            <w:r>
              <w:rPr>
                <w:noProof/>
                <w:webHidden/>
              </w:rPr>
              <w:instrText xml:space="preserve"> PAGEREF _Toc97490041 \h </w:instrText>
            </w:r>
          </w:ins>
          <w:r>
            <w:rPr>
              <w:noProof/>
              <w:webHidden/>
            </w:rPr>
          </w:r>
          <w:r>
            <w:rPr>
              <w:noProof/>
              <w:webHidden/>
            </w:rPr>
            <w:fldChar w:fldCharType="separate"/>
          </w:r>
          <w:ins w:id="383" w:author="Ernesto del Puerto" w:date="2022-03-06T20:11:00Z">
            <w:r>
              <w:rPr>
                <w:noProof/>
                <w:webHidden/>
              </w:rPr>
              <w:t>71</w:t>
            </w:r>
            <w:r>
              <w:rPr>
                <w:noProof/>
                <w:webHidden/>
              </w:rPr>
              <w:fldChar w:fldCharType="end"/>
            </w:r>
            <w:r w:rsidRPr="00BA5648">
              <w:rPr>
                <w:rStyle w:val="Hipervnculo"/>
                <w:noProof/>
              </w:rPr>
              <w:fldChar w:fldCharType="end"/>
            </w:r>
          </w:ins>
        </w:p>
        <w:p w14:paraId="7E14913B" w14:textId="4FB5DB20" w:rsidR="007004DD" w:rsidRDefault="007004DD">
          <w:pPr>
            <w:pStyle w:val="TDC1"/>
            <w:rPr>
              <w:ins w:id="384" w:author="Ernesto del Puerto" w:date="2022-03-06T20:11:00Z"/>
              <w:rFonts w:asciiTheme="minorHAnsi" w:eastAsiaTheme="minorEastAsia" w:hAnsiTheme="minorHAnsi" w:cstheme="minorBidi"/>
              <w:noProof/>
              <w:sz w:val="22"/>
              <w:szCs w:val="22"/>
              <w:lang w:val="es-AR" w:eastAsia="es-AR"/>
            </w:rPr>
          </w:pPr>
          <w:ins w:id="385"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"_Toc97490042"</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rPr>
              <w:t>38.2.</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Ejercicios</w:t>
            </w:r>
            <w:r>
              <w:rPr>
                <w:noProof/>
                <w:webHidden/>
              </w:rPr>
              <w:tab/>
            </w:r>
            <w:r>
              <w:rPr>
                <w:noProof/>
                <w:webHidden/>
              </w:rPr>
              <w:fldChar w:fldCharType="begin"/>
            </w:r>
            <w:r>
              <w:rPr>
                <w:noProof/>
                <w:webHidden/>
              </w:rPr>
              <w:instrText xml:space="preserve"> PAGEREF _Toc97490042 \h </w:instrText>
            </w:r>
          </w:ins>
          <w:r>
            <w:rPr>
              <w:noProof/>
              <w:webHidden/>
            </w:rPr>
          </w:r>
          <w:r>
            <w:rPr>
              <w:noProof/>
              <w:webHidden/>
            </w:rPr>
            <w:fldChar w:fldCharType="separate"/>
          </w:r>
          <w:ins w:id="386" w:author="Ernesto del Puerto" w:date="2022-03-06T20:11:00Z">
            <w:r>
              <w:rPr>
                <w:noProof/>
                <w:webHidden/>
              </w:rPr>
              <w:t>73</w:t>
            </w:r>
            <w:r>
              <w:rPr>
                <w:noProof/>
                <w:webHidden/>
              </w:rPr>
              <w:fldChar w:fldCharType="end"/>
            </w:r>
            <w:r w:rsidRPr="00BA5648">
              <w:rPr>
                <w:rStyle w:val="Hipervnculo"/>
                <w:noProof/>
              </w:rPr>
              <w:fldChar w:fldCharType="end"/>
            </w:r>
          </w:ins>
        </w:p>
        <w:p w14:paraId="761478B9" w14:textId="11622281" w:rsidR="007004DD" w:rsidRDefault="007004DD">
          <w:pPr>
            <w:pStyle w:val="TDC1"/>
            <w:rPr>
              <w:ins w:id="387" w:author="Ernesto del Puerto" w:date="2022-03-06T20:11:00Z"/>
              <w:rFonts w:asciiTheme="minorHAnsi" w:eastAsiaTheme="minorEastAsia" w:hAnsiTheme="minorHAnsi" w:cstheme="minorBidi"/>
              <w:noProof/>
              <w:sz w:val="22"/>
              <w:szCs w:val="22"/>
              <w:lang w:val="es-AR" w:eastAsia="es-AR"/>
            </w:rPr>
          </w:pPr>
          <w:ins w:id="388"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"_Toc97490043"</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AR"/>
              </w:rPr>
              <w:t>39.</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Clases</w:t>
            </w:r>
            <w:r>
              <w:rPr>
                <w:noProof/>
                <w:webHidden/>
              </w:rPr>
              <w:tab/>
            </w:r>
            <w:r>
              <w:rPr>
                <w:noProof/>
                <w:webHidden/>
              </w:rPr>
              <w:fldChar w:fldCharType="begin"/>
            </w:r>
            <w:r>
              <w:rPr>
                <w:noProof/>
                <w:webHidden/>
              </w:rPr>
              <w:instrText xml:space="preserve"> PAGEREF _Toc97490043 \h </w:instrText>
            </w:r>
          </w:ins>
          <w:r>
            <w:rPr>
              <w:noProof/>
              <w:webHidden/>
            </w:rPr>
          </w:r>
          <w:r>
            <w:rPr>
              <w:noProof/>
              <w:webHidden/>
            </w:rPr>
            <w:fldChar w:fldCharType="separate"/>
          </w:r>
          <w:ins w:id="389" w:author="Ernesto del Puerto" w:date="2022-03-06T20:11:00Z">
            <w:r>
              <w:rPr>
                <w:noProof/>
                <w:webHidden/>
              </w:rPr>
              <w:t>73</w:t>
            </w:r>
            <w:r>
              <w:rPr>
                <w:noProof/>
                <w:webHidden/>
              </w:rPr>
              <w:fldChar w:fldCharType="end"/>
            </w:r>
            <w:r w:rsidRPr="00BA5648">
              <w:rPr>
                <w:rStyle w:val="Hipervnculo"/>
                <w:noProof/>
              </w:rPr>
              <w:fldChar w:fldCharType="end"/>
            </w:r>
          </w:ins>
        </w:p>
        <w:p w14:paraId="0A6835D7" w14:textId="7F880718" w:rsidR="007004DD" w:rsidRDefault="007004DD">
          <w:pPr>
            <w:pStyle w:val="TDC3"/>
            <w:rPr>
              <w:ins w:id="390" w:author="Ernesto del Puerto" w:date="2022-03-06T20:11:00Z"/>
              <w:rFonts w:asciiTheme="minorHAnsi" w:eastAsiaTheme="minorEastAsia" w:hAnsiTheme="minorHAnsi" w:cstheme="minorBidi"/>
              <w:noProof/>
              <w:sz w:val="22"/>
              <w:szCs w:val="22"/>
              <w:lang w:val="es-AR" w:eastAsia="es-AR"/>
            </w:rPr>
          </w:pPr>
          <w:ins w:id="391"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"_Toc97490044"</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39.1. Ejemplos de clases S4</w:t>
            </w:r>
            <w:r>
              <w:rPr>
                <w:noProof/>
                <w:webHidden/>
              </w:rPr>
              <w:tab/>
            </w:r>
            <w:r>
              <w:rPr>
                <w:noProof/>
                <w:webHidden/>
              </w:rPr>
              <w:fldChar w:fldCharType="begin"/>
            </w:r>
            <w:r>
              <w:rPr>
                <w:noProof/>
                <w:webHidden/>
              </w:rPr>
              <w:instrText xml:space="preserve"> PAGEREF _Toc97490044 \h </w:instrText>
            </w:r>
          </w:ins>
          <w:r>
            <w:rPr>
              <w:noProof/>
              <w:webHidden/>
            </w:rPr>
          </w:r>
          <w:r>
            <w:rPr>
              <w:noProof/>
              <w:webHidden/>
            </w:rPr>
            <w:fldChar w:fldCharType="separate"/>
          </w:r>
          <w:ins w:id="392" w:author="Ernesto del Puerto" w:date="2022-03-06T20:11:00Z">
            <w:r>
              <w:rPr>
                <w:noProof/>
                <w:webHidden/>
              </w:rPr>
              <w:t>73</w:t>
            </w:r>
            <w:r>
              <w:rPr>
                <w:noProof/>
                <w:webHidden/>
              </w:rPr>
              <w:fldChar w:fldCharType="end"/>
            </w:r>
            <w:r w:rsidRPr="00BA5648">
              <w:rPr>
                <w:rStyle w:val="Hipervnculo"/>
                <w:noProof/>
              </w:rPr>
              <w:fldChar w:fldCharType="end"/>
            </w:r>
          </w:ins>
        </w:p>
        <w:p w14:paraId="5AE62A7B" w14:textId="33BFC55B" w:rsidR="007004DD" w:rsidRDefault="007004DD">
          <w:pPr>
            <w:pStyle w:val="TDC1"/>
            <w:rPr>
              <w:ins w:id="393" w:author="Ernesto del Puerto" w:date="2022-03-06T20:11:00Z"/>
              <w:rFonts w:asciiTheme="minorHAnsi" w:eastAsiaTheme="minorEastAsia" w:hAnsiTheme="minorHAnsi" w:cstheme="minorBidi"/>
              <w:noProof/>
              <w:sz w:val="22"/>
              <w:szCs w:val="22"/>
              <w:lang w:val="es-AR" w:eastAsia="es-AR"/>
            </w:rPr>
          </w:pPr>
          <w:ins w:id="394"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"_Toc97490045"</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AR"/>
              </w:rPr>
              <w:t>40.</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Herencia</w:t>
            </w:r>
            <w:r>
              <w:rPr>
                <w:noProof/>
                <w:webHidden/>
              </w:rPr>
              <w:tab/>
            </w:r>
            <w:r>
              <w:rPr>
                <w:noProof/>
                <w:webHidden/>
              </w:rPr>
              <w:fldChar w:fldCharType="begin"/>
            </w:r>
            <w:r>
              <w:rPr>
                <w:noProof/>
                <w:webHidden/>
              </w:rPr>
              <w:instrText xml:space="preserve"> PAGEREF _Toc97490045 \h </w:instrText>
            </w:r>
          </w:ins>
          <w:r>
            <w:rPr>
              <w:noProof/>
              <w:webHidden/>
            </w:rPr>
          </w:r>
          <w:r>
            <w:rPr>
              <w:noProof/>
              <w:webHidden/>
            </w:rPr>
            <w:fldChar w:fldCharType="separate"/>
          </w:r>
          <w:ins w:id="395" w:author="Ernesto del Puerto" w:date="2022-03-06T20:11:00Z">
            <w:r>
              <w:rPr>
                <w:noProof/>
                <w:webHidden/>
              </w:rPr>
              <w:t>74</w:t>
            </w:r>
            <w:r>
              <w:rPr>
                <w:noProof/>
                <w:webHidden/>
              </w:rPr>
              <w:fldChar w:fldCharType="end"/>
            </w:r>
            <w:r w:rsidRPr="00BA5648">
              <w:rPr>
                <w:rStyle w:val="Hipervnculo"/>
                <w:noProof/>
              </w:rPr>
              <w:fldChar w:fldCharType="end"/>
            </w:r>
          </w:ins>
        </w:p>
        <w:p w14:paraId="4AF8A56C" w14:textId="147479C6" w:rsidR="007004DD" w:rsidRDefault="007004DD">
          <w:pPr>
            <w:pStyle w:val="TDC3"/>
            <w:rPr>
              <w:ins w:id="396" w:author="Ernesto del Puerto" w:date="2022-03-06T20:11:00Z"/>
              <w:rFonts w:asciiTheme="minorHAnsi" w:eastAsiaTheme="minorEastAsia" w:hAnsiTheme="minorHAnsi" w:cstheme="minorBidi"/>
              <w:noProof/>
              <w:sz w:val="22"/>
              <w:szCs w:val="22"/>
              <w:lang w:val="es-AR" w:eastAsia="es-AR"/>
            </w:rPr>
          </w:pPr>
          <w:ins w:id="397"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"_Toc97490046"</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40.1. Ejemplos de herencia</w:t>
            </w:r>
            <w:r>
              <w:rPr>
                <w:noProof/>
                <w:webHidden/>
              </w:rPr>
              <w:tab/>
            </w:r>
            <w:r>
              <w:rPr>
                <w:noProof/>
                <w:webHidden/>
              </w:rPr>
              <w:fldChar w:fldCharType="begin"/>
            </w:r>
            <w:r>
              <w:rPr>
                <w:noProof/>
                <w:webHidden/>
              </w:rPr>
              <w:instrText xml:space="preserve"> PAGEREF _Toc97490046 \h </w:instrText>
            </w:r>
          </w:ins>
          <w:r>
            <w:rPr>
              <w:noProof/>
              <w:webHidden/>
            </w:rPr>
          </w:r>
          <w:r>
            <w:rPr>
              <w:noProof/>
              <w:webHidden/>
            </w:rPr>
            <w:fldChar w:fldCharType="separate"/>
          </w:r>
          <w:ins w:id="398" w:author="Ernesto del Puerto" w:date="2022-03-06T20:11:00Z">
            <w:r>
              <w:rPr>
                <w:noProof/>
                <w:webHidden/>
              </w:rPr>
              <w:t>74</w:t>
            </w:r>
            <w:r>
              <w:rPr>
                <w:noProof/>
                <w:webHidden/>
              </w:rPr>
              <w:fldChar w:fldCharType="end"/>
            </w:r>
            <w:r w:rsidRPr="00BA5648">
              <w:rPr>
                <w:rStyle w:val="Hipervnculo"/>
                <w:noProof/>
              </w:rPr>
              <w:fldChar w:fldCharType="end"/>
            </w:r>
          </w:ins>
        </w:p>
        <w:p w14:paraId="3FEEF9ED" w14:textId="7665119F" w:rsidR="007004DD" w:rsidRDefault="007004DD">
          <w:pPr>
            <w:pStyle w:val="TDC1"/>
            <w:rPr>
              <w:ins w:id="399" w:author="Ernesto del Puerto" w:date="2022-03-06T20:11:00Z"/>
              <w:rFonts w:asciiTheme="minorHAnsi" w:eastAsiaTheme="minorEastAsia" w:hAnsiTheme="minorHAnsi" w:cstheme="minorBidi"/>
              <w:noProof/>
              <w:sz w:val="22"/>
              <w:szCs w:val="22"/>
              <w:lang w:val="es-AR" w:eastAsia="es-AR"/>
            </w:rPr>
          </w:pPr>
          <w:ins w:id="400"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"_Toc97490047"</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AR"/>
              </w:rPr>
              <w:t>41.</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Introspección</w:t>
            </w:r>
            <w:r>
              <w:rPr>
                <w:noProof/>
                <w:webHidden/>
              </w:rPr>
              <w:tab/>
            </w:r>
            <w:r>
              <w:rPr>
                <w:noProof/>
                <w:webHidden/>
              </w:rPr>
              <w:fldChar w:fldCharType="begin"/>
            </w:r>
            <w:r>
              <w:rPr>
                <w:noProof/>
                <w:webHidden/>
              </w:rPr>
              <w:instrText xml:space="preserve"> PAGEREF _Toc97490047 \h </w:instrText>
            </w:r>
          </w:ins>
          <w:r>
            <w:rPr>
              <w:noProof/>
              <w:webHidden/>
            </w:rPr>
          </w:r>
          <w:r>
            <w:rPr>
              <w:noProof/>
              <w:webHidden/>
            </w:rPr>
            <w:fldChar w:fldCharType="separate"/>
          </w:r>
          <w:ins w:id="401" w:author="Ernesto del Puerto" w:date="2022-03-06T20:11:00Z">
            <w:r>
              <w:rPr>
                <w:noProof/>
                <w:webHidden/>
              </w:rPr>
              <w:t>74</w:t>
            </w:r>
            <w:r>
              <w:rPr>
                <w:noProof/>
                <w:webHidden/>
              </w:rPr>
              <w:fldChar w:fldCharType="end"/>
            </w:r>
            <w:r w:rsidRPr="00BA5648">
              <w:rPr>
                <w:rStyle w:val="Hipervnculo"/>
                <w:noProof/>
              </w:rPr>
              <w:fldChar w:fldCharType="end"/>
            </w:r>
          </w:ins>
        </w:p>
        <w:p w14:paraId="4DF6BCD5" w14:textId="018F6B18" w:rsidR="007004DD" w:rsidRDefault="007004DD">
          <w:pPr>
            <w:pStyle w:val="TDC3"/>
            <w:rPr>
              <w:ins w:id="402" w:author="Ernesto del Puerto" w:date="2022-03-06T20:11:00Z"/>
              <w:rFonts w:asciiTheme="minorHAnsi" w:eastAsiaTheme="minorEastAsia" w:hAnsiTheme="minorHAnsi" w:cstheme="minorBidi"/>
              <w:noProof/>
              <w:sz w:val="22"/>
              <w:szCs w:val="22"/>
              <w:lang w:val="es-AR" w:eastAsia="es-AR"/>
            </w:rPr>
          </w:pPr>
          <w:ins w:id="403"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"_Toc97490048"</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41.1. Introspección</w:t>
            </w:r>
            <w:r>
              <w:rPr>
                <w:noProof/>
                <w:webHidden/>
              </w:rPr>
              <w:tab/>
            </w:r>
            <w:r>
              <w:rPr>
                <w:noProof/>
                <w:webHidden/>
              </w:rPr>
              <w:fldChar w:fldCharType="begin"/>
            </w:r>
            <w:r>
              <w:rPr>
                <w:noProof/>
                <w:webHidden/>
              </w:rPr>
              <w:instrText xml:space="preserve"> PAGEREF _Toc97490048 \h </w:instrText>
            </w:r>
          </w:ins>
          <w:r>
            <w:rPr>
              <w:noProof/>
              <w:webHidden/>
            </w:rPr>
          </w:r>
          <w:r>
            <w:rPr>
              <w:noProof/>
              <w:webHidden/>
            </w:rPr>
            <w:fldChar w:fldCharType="separate"/>
          </w:r>
          <w:ins w:id="404" w:author="Ernesto del Puerto" w:date="2022-03-06T20:11:00Z">
            <w:r>
              <w:rPr>
                <w:noProof/>
                <w:webHidden/>
              </w:rPr>
              <w:t>75</w:t>
            </w:r>
            <w:r>
              <w:rPr>
                <w:noProof/>
                <w:webHidden/>
              </w:rPr>
              <w:fldChar w:fldCharType="end"/>
            </w:r>
            <w:r w:rsidRPr="00BA5648">
              <w:rPr>
                <w:rStyle w:val="Hipervnculo"/>
                <w:noProof/>
              </w:rPr>
              <w:fldChar w:fldCharType="end"/>
            </w:r>
          </w:ins>
        </w:p>
        <w:p w14:paraId="0DB71904" w14:textId="6977A4A5" w:rsidR="007004DD" w:rsidRDefault="007004DD">
          <w:pPr>
            <w:pStyle w:val="TDC1"/>
            <w:rPr>
              <w:ins w:id="405" w:author="Ernesto del Puerto" w:date="2022-03-06T20:11:00Z"/>
              <w:rFonts w:asciiTheme="minorHAnsi" w:eastAsiaTheme="minorEastAsia" w:hAnsiTheme="minorHAnsi" w:cstheme="minorBidi"/>
              <w:noProof/>
              <w:sz w:val="22"/>
              <w:szCs w:val="22"/>
              <w:lang w:val="es-AR" w:eastAsia="es-AR"/>
            </w:rPr>
          </w:pPr>
          <w:ins w:id="406"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"_Toc97490049"</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AR"/>
              </w:rPr>
              <w:t>42.</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Redefinición</w:t>
            </w:r>
            <w:r>
              <w:rPr>
                <w:noProof/>
                <w:webHidden/>
              </w:rPr>
              <w:tab/>
            </w:r>
            <w:r>
              <w:rPr>
                <w:noProof/>
                <w:webHidden/>
              </w:rPr>
              <w:fldChar w:fldCharType="begin"/>
            </w:r>
            <w:r>
              <w:rPr>
                <w:noProof/>
                <w:webHidden/>
              </w:rPr>
              <w:instrText xml:space="preserve"> PAGEREF _Toc97490049 \h </w:instrText>
            </w:r>
          </w:ins>
          <w:r>
            <w:rPr>
              <w:noProof/>
              <w:webHidden/>
            </w:rPr>
          </w:r>
          <w:r>
            <w:rPr>
              <w:noProof/>
              <w:webHidden/>
            </w:rPr>
            <w:fldChar w:fldCharType="separate"/>
          </w:r>
          <w:ins w:id="407" w:author="Ernesto del Puerto" w:date="2022-03-06T20:11:00Z">
            <w:r>
              <w:rPr>
                <w:noProof/>
                <w:webHidden/>
              </w:rPr>
              <w:t>75</w:t>
            </w:r>
            <w:r>
              <w:rPr>
                <w:noProof/>
                <w:webHidden/>
              </w:rPr>
              <w:fldChar w:fldCharType="end"/>
            </w:r>
            <w:r w:rsidRPr="00BA5648">
              <w:rPr>
                <w:rStyle w:val="Hipervnculo"/>
                <w:noProof/>
              </w:rPr>
              <w:fldChar w:fldCharType="end"/>
            </w:r>
          </w:ins>
        </w:p>
        <w:p w14:paraId="44475591" w14:textId="3765C468" w:rsidR="007004DD" w:rsidRDefault="007004DD">
          <w:pPr>
            <w:pStyle w:val="TDC3"/>
            <w:rPr>
              <w:ins w:id="408" w:author="Ernesto del Puerto" w:date="2022-03-06T20:11:00Z"/>
              <w:rFonts w:asciiTheme="minorHAnsi" w:eastAsiaTheme="minorEastAsia" w:hAnsiTheme="minorHAnsi" w:cstheme="minorBidi"/>
              <w:noProof/>
              <w:sz w:val="22"/>
              <w:szCs w:val="22"/>
              <w:lang w:val="es-AR" w:eastAsia="es-AR"/>
            </w:rPr>
          </w:pPr>
          <w:ins w:id="409"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"_Toc97490050"</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42.1. Redefinición</w:t>
            </w:r>
            <w:r>
              <w:rPr>
                <w:noProof/>
                <w:webHidden/>
              </w:rPr>
              <w:tab/>
            </w:r>
            <w:r>
              <w:rPr>
                <w:noProof/>
                <w:webHidden/>
              </w:rPr>
              <w:fldChar w:fldCharType="begin"/>
            </w:r>
            <w:r>
              <w:rPr>
                <w:noProof/>
                <w:webHidden/>
              </w:rPr>
              <w:instrText xml:space="preserve"> PAGEREF _Toc97490050 \h </w:instrText>
            </w:r>
          </w:ins>
          <w:r>
            <w:rPr>
              <w:noProof/>
              <w:webHidden/>
            </w:rPr>
          </w:r>
          <w:r>
            <w:rPr>
              <w:noProof/>
              <w:webHidden/>
            </w:rPr>
            <w:fldChar w:fldCharType="separate"/>
          </w:r>
          <w:ins w:id="410" w:author="Ernesto del Puerto" w:date="2022-03-06T20:11:00Z">
            <w:r>
              <w:rPr>
                <w:noProof/>
                <w:webHidden/>
              </w:rPr>
              <w:t>75</w:t>
            </w:r>
            <w:r>
              <w:rPr>
                <w:noProof/>
                <w:webHidden/>
              </w:rPr>
              <w:fldChar w:fldCharType="end"/>
            </w:r>
            <w:r w:rsidRPr="00BA5648">
              <w:rPr>
                <w:rStyle w:val="Hipervnculo"/>
                <w:noProof/>
              </w:rPr>
              <w:fldChar w:fldCharType="end"/>
            </w:r>
          </w:ins>
        </w:p>
        <w:p w14:paraId="7FAA6E78" w14:textId="2CEBC7D3" w:rsidR="007004DD" w:rsidRDefault="007004DD">
          <w:pPr>
            <w:pStyle w:val="TDC1"/>
            <w:rPr>
              <w:ins w:id="411" w:author="Ernesto del Puerto" w:date="2022-03-06T20:11:00Z"/>
              <w:rFonts w:asciiTheme="minorHAnsi" w:eastAsiaTheme="minorEastAsia" w:hAnsiTheme="minorHAnsi" w:cstheme="minorBidi"/>
              <w:noProof/>
              <w:sz w:val="22"/>
              <w:szCs w:val="22"/>
              <w:lang w:val="es-AR" w:eastAsia="es-AR"/>
            </w:rPr>
          </w:pPr>
          <w:ins w:id="412"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"_Toc97490051"</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AR"/>
              </w:rPr>
              <w:t>43.</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Ayudante</w:t>
            </w:r>
            <w:r>
              <w:rPr>
                <w:noProof/>
                <w:webHidden/>
              </w:rPr>
              <w:tab/>
            </w:r>
            <w:r>
              <w:rPr>
                <w:noProof/>
                <w:webHidden/>
              </w:rPr>
              <w:fldChar w:fldCharType="begin"/>
            </w:r>
            <w:r>
              <w:rPr>
                <w:noProof/>
                <w:webHidden/>
              </w:rPr>
              <w:instrText xml:space="preserve"> PAGEREF _Toc97490051 \h </w:instrText>
            </w:r>
          </w:ins>
          <w:r>
            <w:rPr>
              <w:noProof/>
              <w:webHidden/>
            </w:rPr>
          </w:r>
          <w:r>
            <w:rPr>
              <w:noProof/>
              <w:webHidden/>
            </w:rPr>
            <w:fldChar w:fldCharType="separate"/>
          </w:r>
          <w:ins w:id="413" w:author="Ernesto del Puerto" w:date="2022-03-06T20:11:00Z">
            <w:r>
              <w:rPr>
                <w:noProof/>
                <w:webHidden/>
              </w:rPr>
              <w:t>75</w:t>
            </w:r>
            <w:r>
              <w:rPr>
                <w:noProof/>
                <w:webHidden/>
              </w:rPr>
              <w:fldChar w:fldCharType="end"/>
            </w:r>
            <w:r w:rsidRPr="00BA5648">
              <w:rPr>
                <w:rStyle w:val="Hipervnculo"/>
                <w:noProof/>
              </w:rPr>
              <w:fldChar w:fldCharType="end"/>
            </w:r>
          </w:ins>
        </w:p>
        <w:p w14:paraId="485CE6C8" w14:textId="451163FE" w:rsidR="007004DD" w:rsidRDefault="007004DD">
          <w:pPr>
            <w:pStyle w:val="TDC3"/>
            <w:rPr>
              <w:ins w:id="414" w:author="Ernesto del Puerto" w:date="2022-03-06T20:11:00Z"/>
              <w:rFonts w:asciiTheme="minorHAnsi" w:eastAsiaTheme="minorEastAsia" w:hAnsiTheme="minorHAnsi" w:cstheme="minorBidi"/>
              <w:noProof/>
              <w:sz w:val="22"/>
              <w:szCs w:val="22"/>
              <w:lang w:val="es-AR" w:eastAsia="es-AR"/>
            </w:rPr>
          </w:pPr>
          <w:ins w:id="415"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"_Toc97490052"</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43.1. Helper</w:t>
            </w:r>
            <w:r>
              <w:rPr>
                <w:noProof/>
                <w:webHidden/>
              </w:rPr>
              <w:tab/>
            </w:r>
            <w:r>
              <w:rPr>
                <w:noProof/>
                <w:webHidden/>
              </w:rPr>
              <w:fldChar w:fldCharType="begin"/>
            </w:r>
            <w:r>
              <w:rPr>
                <w:noProof/>
                <w:webHidden/>
              </w:rPr>
              <w:instrText xml:space="preserve"> PAGEREF _Toc97490052 \h </w:instrText>
            </w:r>
          </w:ins>
          <w:r>
            <w:rPr>
              <w:noProof/>
              <w:webHidden/>
            </w:rPr>
          </w:r>
          <w:r>
            <w:rPr>
              <w:noProof/>
              <w:webHidden/>
            </w:rPr>
            <w:fldChar w:fldCharType="separate"/>
          </w:r>
          <w:ins w:id="416" w:author="Ernesto del Puerto" w:date="2022-03-06T20:11:00Z">
            <w:r>
              <w:rPr>
                <w:noProof/>
                <w:webHidden/>
              </w:rPr>
              <w:t>76</w:t>
            </w:r>
            <w:r>
              <w:rPr>
                <w:noProof/>
                <w:webHidden/>
              </w:rPr>
              <w:fldChar w:fldCharType="end"/>
            </w:r>
            <w:r w:rsidRPr="00BA5648">
              <w:rPr>
                <w:rStyle w:val="Hipervnculo"/>
                <w:noProof/>
              </w:rPr>
              <w:fldChar w:fldCharType="end"/>
            </w:r>
          </w:ins>
        </w:p>
        <w:p w14:paraId="2F0E63CB" w14:textId="64991467" w:rsidR="007004DD" w:rsidRDefault="007004DD">
          <w:pPr>
            <w:pStyle w:val="TDC1"/>
            <w:rPr>
              <w:ins w:id="417" w:author="Ernesto del Puerto" w:date="2022-03-06T20:11:00Z"/>
              <w:rFonts w:asciiTheme="minorHAnsi" w:eastAsiaTheme="minorEastAsia" w:hAnsiTheme="minorHAnsi" w:cstheme="minorBidi"/>
              <w:noProof/>
              <w:sz w:val="22"/>
              <w:szCs w:val="22"/>
              <w:lang w:val="es-AR" w:eastAsia="es-AR"/>
            </w:rPr>
          </w:pPr>
          <w:ins w:id="418"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"_Toc97490053"</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AR"/>
              </w:rPr>
              <w:t>44.</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Anexo A. UML</w:t>
            </w:r>
            <w:r>
              <w:rPr>
                <w:noProof/>
                <w:webHidden/>
              </w:rPr>
              <w:tab/>
            </w:r>
            <w:r>
              <w:rPr>
                <w:noProof/>
                <w:webHidden/>
              </w:rPr>
              <w:fldChar w:fldCharType="begin"/>
            </w:r>
            <w:r>
              <w:rPr>
                <w:noProof/>
                <w:webHidden/>
              </w:rPr>
              <w:instrText xml:space="preserve"> PAGEREF _Toc97490053 \h </w:instrText>
            </w:r>
          </w:ins>
          <w:r>
            <w:rPr>
              <w:noProof/>
              <w:webHidden/>
            </w:rPr>
          </w:r>
          <w:r>
            <w:rPr>
              <w:noProof/>
              <w:webHidden/>
            </w:rPr>
            <w:fldChar w:fldCharType="separate"/>
          </w:r>
          <w:ins w:id="419" w:author="Ernesto del Puerto" w:date="2022-03-06T20:11:00Z">
            <w:r>
              <w:rPr>
                <w:noProof/>
                <w:webHidden/>
              </w:rPr>
              <w:t>77</w:t>
            </w:r>
            <w:r>
              <w:rPr>
                <w:noProof/>
                <w:webHidden/>
              </w:rPr>
              <w:fldChar w:fldCharType="end"/>
            </w:r>
            <w:r w:rsidRPr="00BA5648">
              <w:rPr>
                <w:rStyle w:val="Hipervnculo"/>
                <w:noProof/>
              </w:rPr>
              <w:fldChar w:fldCharType="end"/>
            </w:r>
          </w:ins>
        </w:p>
        <w:p w14:paraId="5617341E" w14:textId="2A902D52" w:rsidR="007004DD" w:rsidRDefault="007004DD">
          <w:pPr>
            <w:pStyle w:val="TDC3"/>
            <w:rPr>
              <w:ins w:id="420" w:author="Ernesto del Puerto" w:date="2022-03-06T20:11:00Z"/>
              <w:rFonts w:asciiTheme="minorHAnsi" w:eastAsiaTheme="minorEastAsia" w:hAnsiTheme="minorHAnsi" w:cstheme="minorBidi"/>
              <w:noProof/>
              <w:sz w:val="22"/>
              <w:szCs w:val="22"/>
              <w:lang w:val="es-AR" w:eastAsia="es-AR"/>
            </w:rPr>
          </w:pPr>
          <w:ins w:id="421"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"_Toc97490054"</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A.1. Ejemplos de diagramas de UML</w:t>
            </w:r>
            <w:r>
              <w:rPr>
                <w:noProof/>
                <w:webHidden/>
              </w:rPr>
              <w:tab/>
            </w:r>
            <w:r>
              <w:rPr>
                <w:noProof/>
                <w:webHidden/>
              </w:rPr>
              <w:fldChar w:fldCharType="begin"/>
            </w:r>
            <w:r>
              <w:rPr>
                <w:noProof/>
                <w:webHidden/>
              </w:rPr>
              <w:instrText xml:space="preserve"> PAGEREF _Toc97490054 \h </w:instrText>
            </w:r>
          </w:ins>
          <w:r>
            <w:rPr>
              <w:noProof/>
              <w:webHidden/>
            </w:rPr>
          </w:r>
          <w:r>
            <w:rPr>
              <w:noProof/>
              <w:webHidden/>
            </w:rPr>
            <w:fldChar w:fldCharType="separate"/>
          </w:r>
          <w:ins w:id="422" w:author="Ernesto del Puerto" w:date="2022-03-06T20:11:00Z">
            <w:r>
              <w:rPr>
                <w:noProof/>
                <w:webHidden/>
              </w:rPr>
              <w:t>77</w:t>
            </w:r>
            <w:r>
              <w:rPr>
                <w:noProof/>
                <w:webHidden/>
              </w:rPr>
              <w:fldChar w:fldCharType="end"/>
            </w:r>
            <w:r w:rsidRPr="00BA5648">
              <w:rPr>
                <w:rStyle w:val="Hipervnculo"/>
                <w:noProof/>
              </w:rPr>
              <w:fldChar w:fldCharType="end"/>
            </w:r>
          </w:ins>
        </w:p>
        <w:p w14:paraId="533746C7" w14:textId="4DC2527B" w:rsidR="007004DD" w:rsidRDefault="007004DD">
          <w:pPr>
            <w:pStyle w:val="TDC3"/>
            <w:rPr>
              <w:ins w:id="423" w:author="Ernesto del Puerto" w:date="2022-03-06T20:11:00Z"/>
              <w:rFonts w:asciiTheme="minorHAnsi" w:eastAsiaTheme="minorEastAsia" w:hAnsiTheme="minorHAnsi" w:cstheme="minorBidi"/>
              <w:noProof/>
              <w:sz w:val="22"/>
              <w:szCs w:val="22"/>
              <w:lang w:val="es-AR" w:eastAsia="es-AR"/>
            </w:rPr>
          </w:pPr>
          <w:ins w:id="424"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"_Toc97490055"</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A.2. Logo de UML</w:t>
            </w:r>
            <w:r>
              <w:rPr>
                <w:noProof/>
                <w:webHidden/>
              </w:rPr>
              <w:tab/>
            </w:r>
            <w:r>
              <w:rPr>
                <w:noProof/>
                <w:webHidden/>
              </w:rPr>
              <w:fldChar w:fldCharType="begin"/>
            </w:r>
            <w:r>
              <w:rPr>
                <w:noProof/>
                <w:webHidden/>
              </w:rPr>
              <w:instrText xml:space="preserve"> PAGEREF _Toc97490055 \h </w:instrText>
            </w:r>
          </w:ins>
          <w:r>
            <w:rPr>
              <w:noProof/>
              <w:webHidden/>
            </w:rPr>
          </w:r>
          <w:r>
            <w:rPr>
              <w:noProof/>
              <w:webHidden/>
            </w:rPr>
            <w:fldChar w:fldCharType="separate"/>
          </w:r>
          <w:ins w:id="425" w:author="Ernesto del Puerto" w:date="2022-03-06T20:11:00Z">
            <w:r>
              <w:rPr>
                <w:noProof/>
                <w:webHidden/>
              </w:rPr>
              <w:t>78</w:t>
            </w:r>
            <w:r>
              <w:rPr>
                <w:noProof/>
                <w:webHidden/>
              </w:rPr>
              <w:fldChar w:fldCharType="end"/>
            </w:r>
            <w:r w:rsidRPr="00BA5648">
              <w:rPr>
                <w:rStyle w:val="Hipervnculo"/>
                <w:noProof/>
              </w:rPr>
              <w:fldChar w:fldCharType="end"/>
            </w:r>
          </w:ins>
        </w:p>
        <w:p w14:paraId="0AA31F02" w14:textId="5501C684" w:rsidR="007004DD" w:rsidRDefault="007004DD">
          <w:pPr>
            <w:pStyle w:val="TDC3"/>
            <w:rPr>
              <w:ins w:id="426" w:author="Ernesto del Puerto" w:date="2022-03-06T20:11:00Z"/>
              <w:rFonts w:asciiTheme="minorHAnsi" w:eastAsiaTheme="minorEastAsia" w:hAnsiTheme="minorHAnsi" w:cstheme="minorBidi"/>
              <w:noProof/>
              <w:sz w:val="22"/>
              <w:szCs w:val="22"/>
              <w:lang w:val="es-AR" w:eastAsia="es-AR"/>
            </w:rPr>
          </w:pPr>
          <w:ins w:id="427"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"_Toc97490056"</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A.3. Diagramas de UML</w:t>
            </w:r>
            <w:r>
              <w:rPr>
                <w:noProof/>
                <w:webHidden/>
              </w:rPr>
              <w:tab/>
            </w:r>
            <w:r>
              <w:rPr>
                <w:noProof/>
                <w:webHidden/>
              </w:rPr>
              <w:fldChar w:fldCharType="begin"/>
            </w:r>
            <w:r>
              <w:rPr>
                <w:noProof/>
                <w:webHidden/>
              </w:rPr>
              <w:instrText xml:space="preserve"> PAGEREF _Toc97490056 \h </w:instrText>
            </w:r>
          </w:ins>
          <w:r>
            <w:rPr>
              <w:noProof/>
              <w:webHidden/>
            </w:rPr>
          </w:r>
          <w:r>
            <w:rPr>
              <w:noProof/>
              <w:webHidden/>
            </w:rPr>
            <w:fldChar w:fldCharType="separate"/>
          </w:r>
          <w:ins w:id="428" w:author="Ernesto del Puerto" w:date="2022-03-06T20:11:00Z">
            <w:r>
              <w:rPr>
                <w:noProof/>
                <w:webHidden/>
              </w:rPr>
              <w:t>78</w:t>
            </w:r>
            <w:r>
              <w:rPr>
                <w:noProof/>
                <w:webHidden/>
              </w:rPr>
              <w:fldChar w:fldCharType="end"/>
            </w:r>
            <w:r w:rsidRPr="00BA5648">
              <w:rPr>
                <w:rStyle w:val="Hipervnculo"/>
                <w:noProof/>
              </w:rPr>
              <w:fldChar w:fldCharType="end"/>
            </w:r>
          </w:ins>
        </w:p>
        <w:p w14:paraId="2EE9339E" w14:textId="16CBB5AF" w:rsidR="007004DD" w:rsidRDefault="007004DD">
          <w:pPr>
            <w:pStyle w:val="TDC3"/>
            <w:rPr>
              <w:ins w:id="429" w:author="Ernesto del Puerto" w:date="2022-03-06T20:11:00Z"/>
              <w:rFonts w:asciiTheme="minorHAnsi" w:eastAsiaTheme="minorEastAsia" w:hAnsiTheme="minorHAnsi" w:cstheme="minorBidi"/>
              <w:noProof/>
              <w:sz w:val="22"/>
              <w:szCs w:val="22"/>
              <w:lang w:val="es-AR" w:eastAsia="es-AR"/>
            </w:rPr>
          </w:pPr>
          <w:ins w:id="430" w:author="Ernesto del Puerto" w:date="2022-03-06T20:11:00Z">
            <w:r w:rsidRPr="00BA5648">
              <w:rPr>
                <w:rStyle w:val="Hipervnculo"/>
                <w:noProof/>
              </w:rPr>
              <w:lastRenderedPageBreak/>
              <w:fldChar w:fldCharType="begin"/>
            </w:r>
            <w:r w:rsidRPr="00BA5648">
              <w:rPr>
                <w:rStyle w:val="Hipervnculo"/>
                <w:noProof/>
              </w:rPr>
              <w:instrText xml:space="preserve"> </w:instrText>
            </w:r>
            <w:r>
              <w:rPr>
                <w:noProof/>
              </w:rPr>
              <w:instrText>HYPERLINK \l "_Toc97490057"</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A.4. Diagrama de clase en UML</w:t>
            </w:r>
            <w:r>
              <w:rPr>
                <w:noProof/>
                <w:webHidden/>
              </w:rPr>
              <w:tab/>
            </w:r>
            <w:r>
              <w:rPr>
                <w:noProof/>
                <w:webHidden/>
              </w:rPr>
              <w:fldChar w:fldCharType="begin"/>
            </w:r>
            <w:r>
              <w:rPr>
                <w:noProof/>
                <w:webHidden/>
              </w:rPr>
              <w:instrText xml:space="preserve"> PAGEREF _Toc97490057 \h </w:instrText>
            </w:r>
          </w:ins>
          <w:r>
            <w:rPr>
              <w:noProof/>
              <w:webHidden/>
            </w:rPr>
          </w:r>
          <w:r>
            <w:rPr>
              <w:noProof/>
              <w:webHidden/>
            </w:rPr>
            <w:fldChar w:fldCharType="separate"/>
          </w:r>
          <w:ins w:id="431" w:author="Ernesto del Puerto" w:date="2022-03-06T20:11:00Z">
            <w:r>
              <w:rPr>
                <w:noProof/>
                <w:webHidden/>
              </w:rPr>
              <w:t>79</w:t>
            </w:r>
            <w:r>
              <w:rPr>
                <w:noProof/>
                <w:webHidden/>
              </w:rPr>
              <w:fldChar w:fldCharType="end"/>
            </w:r>
            <w:r w:rsidRPr="00BA5648">
              <w:rPr>
                <w:rStyle w:val="Hipervnculo"/>
                <w:noProof/>
              </w:rPr>
              <w:fldChar w:fldCharType="end"/>
            </w:r>
          </w:ins>
        </w:p>
        <w:p w14:paraId="436E0E76" w14:textId="77BB4CCF" w:rsidR="007004DD" w:rsidRDefault="007004DD">
          <w:pPr>
            <w:pStyle w:val="TDC3"/>
            <w:rPr>
              <w:ins w:id="432" w:author="Ernesto del Puerto" w:date="2022-03-06T20:11:00Z"/>
              <w:rFonts w:asciiTheme="minorHAnsi" w:eastAsiaTheme="minorEastAsia" w:hAnsiTheme="minorHAnsi" w:cstheme="minorBidi"/>
              <w:noProof/>
              <w:sz w:val="22"/>
              <w:szCs w:val="22"/>
              <w:lang w:val="es-AR" w:eastAsia="es-AR"/>
            </w:rPr>
          </w:pPr>
          <w:ins w:id="433"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"_Toc97490058"</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A.5. Diagrama de clase de la cuenta bancaria</w:t>
            </w:r>
            <w:r>
              <w:rPr>
                <w:noProof/>
                <w:webHidden/>
              </w:rPr>
              <w:tab/>
            </w:r>
            <w:r>
              <w:rPr>
                <w:noProof/>
                <w:webHidden/>
              </w:rPr>
              <w:fldChar w:fldCharType="begin"/>
            </w:r>
            <w:r>
              <w:rPr>
                <w:noProof/>
                <w:webHidden/>
              </w:rPr>
              <w:instrText xml:space="preserve"> PAGEREF _Toc97490058 \h </w:instrText>
            </w:r>
          </w:ins>
          <w:r>
            <w:rPr>
              <w:noProof/>
              <w:webHidden/>
            </w:rPr>
          </w:r>
          <w:r>
            <w:rPr>
              <w:noProof/>
              <w:webHidden/>
            </w:rPr>
            <w:fldChar w:fldCharType="separate"/>
          </w:r>
          <w:ins w:id="434" w:author="Ernesto del Puerto" w:date="2022-03-06T20:11:00Z">
            <w:r>
              <w:rPr>
                <w:noProof/>
                <w:webHidden/>
              </w:rPr>
              <w:t>79</w:t>
            </w:r>
            <w:r>
              <w:rPr>
                <w:noProof/>
                <w:webHidden/>
              </w:rPr>
              <w:fldChar w:fldCharType="end"/>
            </w:r>
            <w:r w:rsidRPr="00BA5648">
              <w:rPr>
                <w:rStyle w:val="Hipervnculo"/>
                <w:noProof/>
              </w:rPr>
              <w:fldChar w:fldCharType="end"/>
            </w:r>
          </w:ins>
        </w:p>
        <w:p w14:paraId="702DAB71" w14:textId="4168B03E" w:rsidR="007004DD" w:rsidRDefault="007004DD">
          <w:pPr>
            <w:pStyle w:val="TDC3"/>
            <w:rPr>
              <w:ins w:id="435" w:author="Ernesto del Puerto" w:date="2022-03-06T20:11:00Z"/>
              <w:rFonts w:asciiTheme="minorHAnsi" w:eastAsiaTheme="minorEastAsia" w:hAnsiTheme="minorHAnsi" w:cstheme="minorBidi"/>
              <w:noProof/>
              <w:sz w:val="22"/>
              <w:szCs w:val="22"/>
              <w:lang w:val="es-AR" w:eastAsia="es-AR"/>
            </w:rPr>
          </w:pPr>
          <w:ins w:id="436"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"_Toc97490059"</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A.6. Agregación</w:t>
            </w:r>
            <w:r>
              <w:rPr>
                <w:noProof/>
                <w:webHidden/>
              </w:rPr>
              <w:tab/>
            </w:r>
            <w:r>
              <w:rPr>
                <w:noProof/>
                <w:webHidden/>
              </w:rPr>
              <w:fldChar w:fldCharType="begin"/>
            </w:r>
            <w:r>
              <w:rPr>
                <w:noProof/>
                <w:webHidden/>
              </w:rPr>
              <w:instrText xml:space="preserve"> PAGEREF _Toc97490059 \h </w:instrText>
            </w:r>
          </w:ins>
          <w:r>
            <w:rPr>
              <w:noProof/>
              <w:webHidden/>
            </w:rPr>
          </w:r>
          <w:r>
            <w:rPr>
              <w:noProof/>
              <w:webHidden/>
            </w:rPr>
            <w:fldChar w:fldCharType="separate"/>
          </w:r>
          <w:ins w:id="437" w:author="Ernesto del Puerto" w:date="2022-03-06T20:11:00Z">
            <w:r>
              <w:rPr>
                <w:noProof/>
                <w:webHidden/>
              </w:rPr>
              <w:t>80</w:t>
            </w:r>
            <w:r>
              <w:rPr>
                <w:noProof/>
                <w:webHidden/>
              </w:rPr>
              <w:fldChar w:fldCharType="end"/>
            </w:r>
            <w:r w:rsidRPr="00BA5648">
              <w:rPr>
                <w:rStyle w:val="Hipervnculo"/>
                <w:noProof/>
              </w:rPr>
              <w:fldChar w:fldCharType="end"/>
            </w:r>
          </w:ins>
        </w:p>
        <w:p w14:paraId="23170171" w14:textId="0A502CC3" w:rsidR="007004DD" w:rsidRDefault="007004DD">
          <w:pPr>
            <w:pStyle w:val="TDC3"/>
            <w:rPr>
              <w:ins w:id="438" w:author="Ernesto del Puerto" w:date="2022-03-06T20:11:00Z"/>
              <w:rFonts w:asciiTheme="minorHAnsi" w:eastAsiaTheme="minorEastAsia" w:hAnsiTheme="minorHAnsi" w:cstheme="minorBidi"/>
              <w:noProof/>
              <w:sz w:val="22"/>
              <w:szCs w:val="22"/>
              <w:lang w:val="es-AR" w:eastAsia="es-AR"/>
            </w:rPr>
          </w:pPr>
          <w:ins w:id="439"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"_Toc97490060"</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ES" w:eastAsia="es-ES"/>
              </w:rPr>
              <w:t>Figura A.7. Generalización</w:t>
            </w:r>
            <w:r>
              <w:rPr>
                <w:noProof/>
                <w:webHidden/>
              </w:rPr>
              <w:tab/>
            </w:r>
            <w:r>
              <w:rPr>
                <w:noProof/>
                <w:webHidden/>
              </w:rPr>
              <w:fldChar w:fldCharType="begin"/>
            </w:r>
            <w:r>
              <w:rPr>
                <w:noProof/>
                <w:webHidden/>
              </w:rPr>
              <w:instrText xml:space="preserve"> PAGEREF _Toc97490060 \h </w:instrText>
            </w:r>
          </w:ins>
          <w:r>
            <w:rPr>
              <w:noProof/>
              <w:webHidden/>
            </w:rPr>
          </w:r>
          <w:r>
            <w:rPr>
              <w:noProof/>
              <w:webHidden/>
            </w:rPr>
            <w:fldChar w:fldCharType="separate"/>
          </w:r>
          <w:ins w:id="440" w:author="Ernesto del Puerto" w:date="2022-03-06T20:11:00Z">
            <w:r>
              <w:rPr>
                <w:noProof/>
                <w:webHidden/>
              </w:rPr>
              <w:t>81</w:t>
            </w:r>
            <w:r>
              <w:rPr>
                <w:noProof/>
                <w:webHidden/>
              </w:rPr>
              <w:fldChar w:fldCharType="end"/>
            </w:r>
            <w:r w:rsidRPr="00BA5648">
              <w:rPr>
                <w:rStyle w:val="Hipervnculo"/>
                <w:noProof/>
              </w:rPr>
              <w:fldChar w:fldCharType="end"/>
            </w:r>
          </w:ins>
        </w:p>
        <w:p w14:paraId="449F1B66" w14:textId="3DFAAC7E" w:rsidR="007004DD" w:rsidRDefault="007004DD">
          <w:pPr>
            <w:pStyle w:val="TDC1"/>
            <w:rPr>
              <w:ins w:id="441" w:author="Ernesto del Puerto" w:date="2022-03-06T20:11:00Z"/>
              <w:rFonts w:asciiTheme="minorHAnsi" w:eastAsiaTheme="minorEastAsia" w:hAnsiTheme="minorHAnsi" w:cstheme="minorBidi"/>
              <w:noProof/>
              <w:sz w:val="22"/>
              <w:szCs w:val="22"/>
              <w:lang w:val="es-AR" w:eastAsia="es-AR"/>
            </w:rPr>
          </w:pPr>
          <w:ins w:id="442" w:author="Ernesto del Puerto" w:date="2022-03-06T20:11:00Z">
            <w:r w:rsidRPr="00BA5648">
              <w:rPr>
                <w:rStyle w:val="Hipervnculo"/>
                <w:noProof/>
              </w:rPr>
              <w:fldChar w:fldCharType="begin"/>
            </w:r>
            <w:r w:rsidRPr="00BA5648">
              <w:rPr>
                <w:rStyle w:val="Hipervnculo"/>
                <w:noProof/>
              </w:rPr>
              <w:instrText xml:space="preserve"> </w:instrText>
            </w:r>
            <w:r>
              <w:rPr>
                <w:noProof/>
              </w:rPr>
              <w:instrText>HYPERLINK \l "_Toc97490067"</w:instrText>
            </w:r>
            <w:r w:rsidRPr="00BA5648">
              <w:rPr>
                <w:rStyle w:val="Hipervnculo"/>
                <w:noProof/>
              </w:rPr>
              <w:instrText xml:space="preserve"> </w:instrText>
            </w:r>
            <w:r w:rsidRPr="00BA5648">
              <w:rPr>
                <w:rStyle w:val="Hipervnculo"/>
                <w:noProof/>
              </w:rPr>
              <w:fldChar w:fldCharType="separate"/>
            </w:r>
            <w:r w:rsidRPr="00BA5648">
              <w:rPr>
                <w:rStyle w:val="Hipervnculo"/>
                <w:rFonts w:ascii="Arial Narrow" w:hAnsi="Arial Narrow" w:cs="CourierNewPSMT"/>
                <w:b/>
                <w:noProof/>
                <w:lang w:val="es-AR"/>
              </w:rPr>
              <w:t>45.</w:t>
            </w:r>
            <w:r>
              <w:rPr>
                <w:rFonts w:asciiTheme="minorHAnsi" w:eastAsiaTheme="minorEastAsia" w:hAnsiTheme="minorHAnsi" w:cstheme="minorBidi"/>
                <w:noProof/>
                <w:sz w:val="22"/>
                <w:szCs w:val="22"/>
                <w:lang w:val="es-AR" w:eastAsia="es-AR"/>
              </w:rPr>
              <w:tab/>
            </w:r>
            <w:r w:rsidRPr="00BA5648">
              <w:rPr>
                <w:rStyle w:val="Hipervnculo"/>
                <w:rFonts w:ascii="Arial Narrow" w:hAnsi="Arial Narrow" w:cs="CourierNewPSMT"/>
                <w:b/>
                <w:noProof/>
                <w:lang w:val="es-ES"/>
              </w:rPr>
              <w:t>Fuentes Bibliográficas</w:t>
            </w:r>
            <w:r>
              <w:rPr>
                <w:noProof/>
                <w:webHidden/>
              </w:rPr>
              <w:tab/>
            </w:r>
            <w:r>
              <w:rPr>
                <w:noProof/>
                <w:webHidden/>
              </w:rPr>
              <w:fldChar w:fldCharType="begin"/>
            </w:r>
            <w:r>
              <w:rPr>
                <w:noProof/>
                <w:webHidden/>
              </w:rPr>
              <w:instrText xml:space="preserve"> PAGEREF _Toc97490067 \h </w:instrText>
            </w:r>
          </w:ins>
          <w:r>
            <w:rPr>
              <w:noProof/>
              <w:webHidden/>
            </w:rPr>
          </w:r>
          <w:r>
            <w:rPr>
              <w:noProof/>
              <w:webHidden/>
            </w:rPr>
            <w:fldChar w:fldCharType="separate"/>
          </w:r>
          <w:ins w:id="443" w:author="Ernesto del Puerto" w:date="2022-03-06T20:11:00Z">
            <w:r>
              <w:rPr>
                <w:noProof/>
                <w:webHidden/>
              </w:rPr>
              <w:t>83</w:t>
            </w:r>
            <w:r>
              <w:rPr>
                <w:noProof/>
                <w:webHidden/>
              </w:rPr>
              <w:fldChar w:fldCharType="end"/>
            </w:r>
            <w:r w:rsidRPr="00BA5648">
              <w:rPr>
                <w:rStyle w:val="Hipervnculo"/>
                <w:noProof/>
              </w:rPr>
              <w:fldChar w:fldCharType="end"/>
            </w:r>
          </w:ins>
        </w:p>
        <w:p w14:paraId="657A6CE6" w14:textId="26EAFF9C" w:rsidR="004071FE" w:rsidDel="00E326C8" w:rsidRDefault="004071FE" w:rsidP="004071FE">
          <w:pPr>
            <w:pStyle w:val="TDC1"/>
            <w:rPr>
              <w:del w:id="444" w:author="Ernesto del Puerto" w:date="2022-01-02T19:48:00Z"/>
              <w:rFonts w:asciiTheme="minorHAnsi" w:eastAsiaTheme="minorEastAsia" w:hAnsiTheme="minorHAnsi" w:cstheme="minorBidi"/>
              <w:noProof/>
              <w:sz w:val="22"/>
              <w:szCs w:val="22"/>
              <w:lang w:val="es-AR" w:eastAsia="es-AR"/>
            </w:rPr>
          </w:pPr>
          <w:del w:id="445" w:author="Ernesto del Puerto" w:date="2022-01-02T19:48:00Z">
            <w:r w:rsidRPr="00E326C8" w:rsidDel="00E326C8">
              <w:rPr>
                <w:rStyle w:val="Hipervnculo"/>
                <w:rFonts w:ascii="Arial Narrow" w:hAnsi="Arial Narrow" w:cs="CourierNewPSMT"/>
                <w:b/>
                <w:noProof/>
                <w:lang w:val="es-AR"/>
              </w:rPr>
              <w:delText>1.</w:delText>
            </w:r>
            <w:r w:rsidDel="00E326C8">
              <w:rPr>
                <w:rFonts w:asciiTheme="minorHAnsi" w:eastAsiaTheme="minorEastAsia" w:hAnsiTheme="minorHAnsi" w:cstheme="minorBidi"/>
                <w:noProof/>
                <w:sz w:val="22"/>
                <w:szCs w:val="22"/>
                <w:lang w:val="es-AR" w:eastAsia="es-AR"/>
              </w:rPr>
              <w:tab/>
            </w:r>
            <w:r w:rsidRPr="00E326C8" w:rsidDel="00E326C8">
              <w:rPr>
                <w:rStyle w:val="Hipervnculo"/>
                <w:rFonts w:ascii="Arial Narrow" w:hAnsi="Arial Narrow" w:cs="CourierNewPSMT"/>
                <w:b/>
                <w:noProof/>
                <w:lang w:val="es-ES"/>
              </w:rPr>
              <w:delText>Conceptos</w:delText>
            </w:r>
            <w:r w:rsidDel="00E326C8">
              <w:rPr>
                <w:noProof/>
                <w:webHidden/>
              </w:rPr>
              <w:tab/>
              <w:delText>3</w:delText>
            </w:r>
          </w:del>
        </w:p>
        <w:p w14:paraId="24B09051" w14:textId="245B9A1C" w:rsidR="004071FE" w:rsidDel="00E326C8" w:rsidRDefault="004071FE" w:rsidP="004071FE">
          <w:pPr>
            <w:pStyle w:val="TDC1"/>
            <w:rPr>
              <w:del w:id="446" w:author="Ernesto del Puerto" w:date="2022-01-02T19:48:00Z"/>
              <w:rFonts w:asciiTheme="minorHAnsi" w:eastAsiaTheme="minorEastAsia" w:hAnsiTheme="minorHAnsi" w:cstheme="minorBidi"/>
              <w:noProof/>
              <w:sz w:val="22"/>
              <w:szCs w:val="22"/>
              <w:lang w:val="es-AR" w:eastAsia="es-AR"/>
            </w:rPr>
          </w:pPr>
          <w:del w:id="447" w:author="Ernesto del Puerto" w:date="2022-01-02T19:48:00Z">
            <w:r w:rsidRPr="00E326C8" w:rsidDel="00E326C8">
              <w:rPr>
                <w:rStyle w:val="Hipervnculo"/>
                <w:rFonts w:ascii="Arial Narrow" w:hAnsi="Arial Narrow" w:cs="CourierNewPSMT"/>
                <w:b/>
                <w:noProof/>
                <w:lang w:val="es-AR"/>
              </w:rPr>
              <w:delText>2.</w:delText>
            </w:r>
            <w:r w:rsidDel="00E326C8">
              <w:rPr>
                <w:rFonts w:asciiTheme="minorHAnsi" w:eastAsiaTheme="minorEastAsia" w:hAnsiTheme="minorHAnsi" w:cstheme="minorBidi"/>
                <w:noProof/>
                <w:sz w:val="22"/>
                <w:szCs w:val="22"/>
                <w:lang w:val="es-AR" w:eastAsia="es-AR"/>
              </w:rPr>
              <w:tab/>
            </w:r>
            <w:r w:rsidRPr="00E326C8" w:rsidDel="00E326C8">
              <w:rPr>
                <w:rStyle w:val="Hipervnculo"/>
                <w:rFonts w:ascii="Arial Narrow" w:hAnsi="Arial Narrow" w:cs="CourierNewPSMT"/>
                <w:b/>
                <w:noProof/>
                <w:lang w:val="es-ES"/>
              </w:rPr>
              <w:delText>La relación entre conciencia y formación de juicios</w:delText>
            </w:r>
            <w:r w:rsidDel="00E326C8">
              <w:rPr>
                <w:noProof/>
                <w:webHidden/>
              </w:rPr>
              <w:tab/>
              <w:delText>6</w:delText>
            </w:r>
          </w:del>
        </w:p>
        <w:p w14:paraId="249D4852" w14:textId="53903141" w:rsidR="004071FE" w:rsidDel="00E326C8" w:rsidRDefault="004071FE" w:rsidP="004071FE">
          <w:pPr>
            <w:pStyle w:val="TDC1"/>
            <w:rPr>
              <w:del w:id="448" w:author="Ernesto del Puerto" w:date="2022-01-02T19:48:00Z"/>
              <w:rFonts w:asciiTheme="minorHAnsi" w:eastAsiaTheme="minorEastAsia" w:hAnsiTheme="minorHAnsi" w:cstheme="minorBidi"/>
              <w:noProof/>
              <w:sz w:val="22"/>
              <w:szCs w:val="22"/>
              <w:lang w:val="es-AR" w:eastAsia="es-AR"/>
            </w:rPr>
          </w:pPr>
          <w:del w:id="449" w:author="Ernesto del Puerto" w:date="2022-01-02T19:48:00Z">
            <w:r w:rsidRPr="00E326C8" w:rsidDel="00E326C8">
              <w:rPr>
                <w:rStyle w:val="Hipervnculo"/>
                <w:rFonts w:ascii="Arial Narrow" w:hAnsi="Arial Narrow" w:cs="CourierNewPSMT"/>
                <w:b/>
                <w:noProof/>
                <w:lang w:val="es-ES"/>
              </w:rPr>
              <w:delText>2.1.</w:delText>
            </w:r>
            <w:r w:rsidDel="00E326C8">
              <w:rPr>
                <w:rFonts w:asciiTheme="minorHAnsi" w:eastAsiaTheme="minorEastAsia" w:hAnsiTheme="minorHAnsi" w:cstheme="minorBidi"/>
                <w:noProof/>
                <w:sz w:val="22"/>
                <w:szCs w:val="22"/>
                <w:lang w:val="es-AR" w:eastAsia="es-AR"/>
              </w:rPr>
              <w:tab/>
            </w:r>
            <w:r w:rsidRPr="00E326C8" w:rsidDel="00E326C8">
              <w:rPr>
                <w:rStyle w:val="Hipervnculo"/>
                <w:rFonts w:ascii="Arial Narrow" w:hAnsi="Arial Narrow" w:cs="CourierNewPSMT"/>
                <w:b/>
                <w:noProof/>
                <w:lang w:val="es-ES"/>
              </w:rPr>
              <w:delText>La aproximación de la IA al placer y al dolor</w:delText>
            </w:r>
            <w:r w:rsidDel="00E326C8">
              <w:rPr>
                <w:noProof/>
                <w:webHidden/>
              </w:rPr>
              <w:tab/>
              <w:delText>6</w:delText>
            </w:r>
          </w:del>
        </w:p>
        <w:p w14:paraId="40EC43E9" w14:textId="0264EA33" w:rsidR="004071FE" w:rsidDel="00E326C8" w:rsidRDefault="004071FE" w:rsidP="004071FE">
          <w:pPr>
            <w:pStyle w:val="TDC1"/>
            <w:rPr>
              <w:del w:id="450" w:author="Ernesto del Puerto" w:date="2022-01-02T19:48:00Z"/>
              <w:rFonts w:asciiTheme="minorHAnsi" w:eastAsiaTheme="minorEastAsia" w:hAnsiTheme="minorHAnsi" w:cstheme="minorBidi"/>
              <w:noProof/>
              <w:sz w:val="22"/>
              <w:szCs w:val="22"/>
              <w:lang w:val="es-AR" w:eastAsia="es-AR"/>
            </w:rPr>
          </w:pPr>
          <w:del w:id="451" w:author="Ernesto del Puerto" w:date="2022-01-02T19:48:00Z">
            <w:r w:rsidRPr="00E326C8" w:rsidDel="00E326C8">
              <w:rPr>
                <w:rStyle w:val="Hipervnculo"/>
                <w:rFonts w:ascii="Arial Narrow" w:hAnsi="Arial Narrow" w:cs="CourierNewPSMT"/>
                <w:b/>
                <w:noProof/>
                <w:lang w:val="es-AR"/>
              </w:rPr>
              <w:delText>3.</w:delText>
            </w:r>
            <w:r w:rsidDel="00E326C8">
              <w:rPr>
                <w:rFonts w:asciiTheme="minorHAnsi" w:eastAsiaTheme="minorEastAsia" w:hAnsiTheme="minorHAnsi" w:cstheme="minorBidi"/>
                <w:noProof/>
                <w:sz w:val="22"/>
                <w:szCs w:val="22"/>
                <w:lang w:val="es-AR" w:eastAsia="es-AR"/>
              </w:rPr>
              <w:tab/>
            </w:r>
            <w:r w:rsidRPr="00E326C8" w:rsidDel="00E326C8">
              <w:rPr>
                <w:rStyle w:val="Hipervnculo"/>
                <w:rFonts w:ascii="Arial Narrow" w:hAnsi="Arial Narrow" w:cs="CourierNewPSMT"/>
                <w:b/>
                <w:noProof/>
                <w:lang w:val="es-ES"/>
              </w:rPr>
              <w:delText>La IA hoy</w:delText>
            </w:r>
            <w:r w:rsidDel="00E326C8">
              <w:rPr>
                <w:noProof/>
                <w:webHidden/>
              </w:rPr>
              <w:tab/>
              <w:delText>10</w:delText>
            </w:r>
          </w:del>
        </w:p>
        <w:p w14:paraId="42F61E7B" w14:textId="72A1C5AA" w:rsidR="004071FE" w:rsidDel="00E326C8" w:rsidRDefault="004071FE" w:rsidP="004071FE">
          <w:pPr>
            <w:pStyle w:val="TDC1"/>
            <w:rPr>
              <w:del w:id="452" w:author="Ernesto del Puerto" w:date="2022-01-02T19:48:00Z"/>
              <w:rFonts w:asciiTheme="minorHAnsi" w:eastAsiaTheme="minorEastAsia" w:hAnsiTheme="minorHAnsi" w:cstheme="minorBidi"/>
              <w:noProof/>
              <w:sz w:val="22"/>
              <w:szCs w:val="22"/>
              <w:lang w:val="es-AR" w:eastAsia="es-AR"/>
            </w:rPr>
          </w:pPr>
          <w:del w:id="453" w:author="Ernesto del Puerto" w:date="2022-01-02T19:48:00Z">
            <w:r w:rsidRPr="00E326C8" w:rsidDel="00E326C8">
              <w:rPr>
                <w:rStyle w:val="Hipervnculo"/>
                <w:rFonts w:ascii="Arial Narrow" w:hAnsi="Arial Narrow" w:cs="CourierNewPSMT"/>
                <w:b/>
                <w:noProof/>
                <w:lang w:val="es-AR"/>
              </w:rPr>
              <w:delText>4.</w:delText>
            </w:r>
            <w:r w:rsidDel="00E326C8">
              <w:rPr>
                <w:rFonts w:asciiTheme="minorHAnsi" w:eastAsiaTheme="minorEastAsia" w:hAnsiTheme="minorHAnsi" w:cstheme="minorBidi"/>
                <w:noProof/>
                <w:sz w:val="22"/>
                <w:szCs w:val="22"/>
                <w:lang w:val="es-AR" w:eastAsia="es-AR"/>
              </w:rPr>
              <w:tab/>
            </w:r>
            <w:r w:rsidRPr="00E326C8" w:rsidDel="00E326C8">
              <w:rPr>
                <w:rStyle w:val="Hipervnculo"/>
                <w:rFonts w:ascii="Arial Narrow" w:hAnsi="Arial Narrow" w:cs="CourierNewPSMT"/>
                <w:b/>
                <w:noProof/>
                <w:lang w:val="es-ES"/>
              </w:rPr>
              <w:delText>Redes neuronales</w:delText>
            </w:r>
            <w:r w:rsidDel="00E326C8">
              <w:rPr>
                <w:noProof/>
                <w:webHidden/>
              </w:rPr>
              <w:tab/>
              <w:delText>10</w:delText>
            </w:r>
          </w:del>
        </w:p>
        <w:p w14:paraId="76FC308B" w14:textId="5D98D39B" w:rsidR="004071FE" w:rsidDel="00E326C8" w:rsidRDefault="004071FE">
          <w:pPr>
            <w:pStyle w:val="TDC3"/>
            <w:rPr>
              <w:del w:id="454" w:author="Ernesto del Puerto" w:date="2022-01-02T19:48:00Z"/>
              <w:rFonts w:asciiTheme="minorHAnsi" w:eastAsiaTheme="minorEastAsia" w:hAnsiTheme="minorHAnsi" w:cstheme="minorBidi"/>
              <w:noProof/>
              <w:sz w:val="22"/>
              <w:szCs w:val="22"/>
              <w:lang w:val="es-AR" w:eastAsia="es-AR"/>
            </w:rPr>
          </w:pPr>
          <w:del w:id="455" w:author="Ernesto del Puerto" w:date="2022-01-02T19:48:00Z">
            <w:r w:rsidRPr="00E326C8" w:rsidDel="00E326C8">
              <w:rPr>
                <w:rStyle w:val="Hipervnculo"/>
                <w:rFonts w:ascii="Arial Narrow" w:hAnsi="Arial Narrow" w:cs="CourierNewPSMT"/>
                <w:b/>
                <w:noProof/>
                <w:lang w:val="es-ES" w:eastAsia="es-ES"/>
              </w:rPr>
              <w:delText>Figura 4.1. Esquema del aprendizaje supervizado</w:delText>
            </w:r>
            <w:r w:rsidDel="00E326C8">
              <w:rPr>
                <w:noProof/>
                <w:webHidden/>
              </w:rPr>
              <w:tab/>
              <w:delText>10</w:delText>
            </w:r>
          </w:del>
        </w:p>
        <w:p w14:paraId="43DF38DC" w14:textId="5B8E2CA0" w:rsidR="004071FE" w:rsidDel="00E326C8" w:rsidRDefault="004071FE">
          <w:pPr>
            <w:pStyle w:val="TDC3"/>
            <w:rPr>
              <w:del w:id="456" w:author="Ernesto del Puerto" w:date="2022-01-02T19:48:00Z"/>
              <w:rFonts w:asciiTheme="minorHAnsi" w:eastAsiaTheme="minorEastAsia" w:hAnsiTheme="minorHAnsi" w:cstheme="minorBidi"/>
              <w:noProof/>
              <w:sz w:val="22"/>
              <w:szCs w:val="22"/>
              <w:lang w:val="es-AR" w:eastAsia="es-AR"/>
            </w:rPr>
          </w:pPr>
          <w:del w:id="457" w:author="Ernesto del Puerto" w:date="2022-01-02T19:48:00Z">
            <w:r w:rsidRPr="00E326C8" w:rsidDel="00E326C8">
              <w:rPr>
                <w:rStyle w:val="Hipervnculo"/>
                <w:rFonts w:ascii="Arial Narrow" w:hAnsi="Arial Narrow" w:cs="CourierNewPSMT"/>
                <w:b/>
                <w:noProof/>
                <w:lang w:val="es-ES" w:eastAsia="es-ES"/>
              </w:rPr>
              <w:delText>Figura 4.1. Esquema de una red neuronal artificial</w:delText>
            </w:r>
            <w:r w:rsidDel="00E326C8">
              <w:rPr>
                <w:noProof/>
                <w:webHidden/>
              </w:rPr>
              <w:tab/>
              <w:delText>11</w:delText>
            </w:r>
          </w:del>
        </w:p>
        <w:p w14:paraId="65952D35" w14:textId="05C8A8D6" w:rsidR="004071FE" w:rsidDel="00E326C8" w:rsidRDefault="004071FE">
          <w:pPr>
            <w:pStyle w:val="TDC3"/>
            <w:rPr>
              <w:del w:id="458" w:author="Ernesto del Puerto" w:date="2022-01-02T19:48:00Z"/>
              <w:rFonts w:asciiTheme="minorHAnsi" w:eastAsiaTheme="minorEastAsia" w:hAnsiTheme="minorHAnsi" w:cstheme="minorBidi"/>
              <w:noProof/>
              <w:sz w:val="22"/>
              <w:szCs w:val="22"/>
              <w:lang w:val="es-AR" w:eastAsia="es-AR"/>
            </w:rPr>
          </w:pPr>
          <w:del w:id="459" w:author="Ernesto del Puerto" w:date="2022-01-02T19:48:00Z">
            <w:r w:rsidRPr="00E326C8" w:rsidDel="00E326C8">
              <w:rPr>
                <w:rStyle w:val="Hipervnculo"/>
                <w:rFonts w:ascii="Arial Narrow" w:hAnsi="Arial Narrow" w:cs="CourierNewPSMT"/>
                <w:b/>
                <w:noProof/>
                <w:lang w:val="es-ES" w:eastAsia="es-ES"/>
              </w:rPr>
              <w:delText>Figura 4.2. Esquema de eliminación del spam</w:delText>
            </w:r>
            <w:r w:rsidDel="00E326C8">
              <w:rPr>
                <w:noProof/>
                <w:webHidden/>
              </w:rPr>
              <w:tab/>
              <w:delText>12</w:delText>
            </w:r>
          </w:del>
        </w:p>
        <w:p w14:paraId="26F42991" w14:textId="439323F8" w:rsidR="004071FE" w:rsidDel="00E326C8" w:rsidRDefault="004071FE">
          <w:pPr>
            <w:pStyle w:val="TDC3"/>
            <w:rPr>
              <w:del w:id="460" w:author="Ernesto del Puerto" w:date="2022-01-02T19:48:00Z"/>
              <w:rFonts w:asciiTheme="minorHAnsi" w:eastAsiaTheme="minorEastAsia" w:hAnsiTheme="minorHAnsi" w:cstheme="minorBidi"/>
              <w:noProof/>
              <w:sz w:val="22"/>
              <w:szCs w:val="22"/>
              <w:lang w:val="es-AR" w:eastAsia="es-AR"/>
            </w:rPr>
          </w:pPr>
          <w:del w:id="461" w:author="Ernesto del Puerto" w:date="2022-01-02T19:48:00Z">
            <w:r w:rsidRPr="00E326C8" w:rsidDel="00E326C8">
              <w:rPr>
                <w:rStyle w:val="Hipervnculo"/>
                <w:rFonts w:ascii="Arial Narrow" w:hAnsi="Arial Narrow" w:cs="CourierNewPSMT"/>
                <w:b/>
                <w:noProof/>
                <w:lang w:val="es-ES" w:eastAsia="es-ES"/>
              </w:rPr>
              <w:delText>Figura 4.3. Similitud en el estilo de aprendisaje</w:delText>
            </w:r>
            <w:r w:rsidDel="00E326C8">
              <w:rPr>
                <w:noProof/>
                <w:webHidden/>
              </w:rPr>
              <w:tab/>
              <w:delText>12</w:delText>
            </w:r>
          </w:del>
        </w:p>
        <w:p w14:paraId="7FEB54F2" w14:textId="429F3DF2" w:rsidR="004071FE" w:rsidDel="00E326C8" w:rsidRDefault="004071FE" w:rsidP="004071FE">
          <w:pPr>
            <w:pStyle w:val="TDC1"/>
            <w:rPr>
              <w:del w:id="462" w:author="Ernesto del Puerto" w:date="2022-01-02T19:48:00Z"/>
              <w:rFonts w:asciiTheme="minorHAnsi" w:eastAsiaTheme="minorEastAsia" w:hAnsiTheme="minorHAnsi" w:cstheme="minorBidi"/>
              <w:noProof/>
              <w:sz w:val="22"/>
              <w:szCs w:val="22"/>
              <w:lang w:val="es-AR" w:eastAsia="es-AR"/>
            </w:rPr>
          </w:pPr>
          <w:del w:id="463" w:author="Ernesto del Puerto" w:date="2022-01-02T19:48:00Z">
            <w:r w:rsidRPr="00E326C8" w:rsidDel="00E326C8">
              <w:rPr>
                <w:rStyle w:val="Hipervnculo"/>
                <w:rFonts w:ascii="Arial Narrow" w:hAnsi="Arial Narrow" w:cs="CourierNewPSMT"/>
                <w:b/>
                <w:noProof/>
                <w:lang w:val="es-AR"/>
              </w:rPr>
              <w:delText>5.</w:delText>
            </w:r>
            <w:r w:rsidDel="00E326C8">
              <w:rPr>
                <w:rFonts w:asciiTheme="minorHAnsi" w:eastAsiaTheme="minorEastAsia" w:hAnsiTheme="minorHAnsi" w:cstheme="minorBidi"/>
                <w:noProof/>
                <w:sz w:val="22"/>
                <w:szCs w:val="22"/>
                <w:lang w:val="es-AR" w:eastAsia="es-AR"/>
              </w:rPr>
              <w:tab/>
            </w:r>
            <w:r w:rsidRPr="00E326C8" w:rsidDel="00E326C8">
              <w:rPr>
                <w:rStyle w:val="Hipervnculo"/>
                <w:rFonts w:ascii="Arial Narrow" w:hAnsi="Arial Narrow" w:cs="CourierNewPSMT"/>
                <w:b/>
                <w:noProof/>
                <w:lang w:val="es-ES"/>
              </w:rPr>
              <w:delText>Estilo de aprendizaje</w:delText>
            </w:r>
            <w:r w:rsidDel="00E326C8">
              <w:rPr>
                <w:noProof/>
                <w:webHidden/>
              </w:rPr>
              <w:tab/>
              <w:delText>13</w:delText>
            </w:r>
          </w:del>
        </w:p>
        <w:p w14:paraId="0226CDBD" w14:textId="775677FE" w:rsidR="004071FE" w:rsidDel="00E326C8" w:rsidRDefault="004071FE">
          <w:pPr>
            <w:pStyle w:val="TDC3"/>
            <w:rPr>
              <w:del w:id="464" w:author="Ernesto del Puerto" w:date="2022-01-02T19:48:00Z"/>
              <w:rFonts w:asciiTheme="minorHAnsi" w:eastAsiaTheme="minorEastAsia" w:hAnsiTheme="minorHAnsi" w:cstheme="minorBidi"/>
              <w:noProof/>
              <w:sz w:val="22"/>
              <w:szCs w:val="22"/>
              <w:lang w:val="es-AR" w:eastAsia="es-AR"/>
            </w:rPr>
          </w:pPr>
          <w:del w:id="465" w:author="Ernesto del Puerto" w:date="2022-01-02T19:48:00Z">
            <w:r w:rsidRPr="00E326C8" w:rsidDel="00E326C8">
              <w:rPr>
                <w:rStyle w:val="Hipervnculo"/>
                <w:rFonts w:ascii="Arial Narrow" w:hAnsi="Arial Narrow" w:cs="CourierNewPSMT"/>
                <w:b/>
                <w:noProof/>
                <w:lang w:val="es-ES" w:eastAsia="es-ES"/>
              </w:rPr>
              <w:delText>Figura 5.1. Imagen de un perro para aprendizaje</w:delText>
            </w:r>
            <w:r w:rsidDel="00E326C8">
              <w:rPr>
                <w:noProof/>
                <w:webHidden/>
              </w:rPr>
              <w:tab/>
              <w:delText>13</w:delText>
            </w:r>
          </w:del>
        </w:p>
        <w:p w14:paraId="25AF8F06" w14:textId="2625809A" w:rsidR="004071FE" w:rsidDel="00E326C8" w:rsidRDefault="004071FE">
          <w:pPr>
            <w:pStyle w:val="TDC3"/>
            <w:rPr>
              <w:del w:id="466" w:author="Ernesto del Puerto" w:date="2022-01-02T19:48:00Z"/>
              <w:rFonts w:asciiTheme="minorHAnsi" w:eastAsiaTheme="minorEastAsia" w:hAnsiTheme="minorHAnsi" w:cstheme="minorBidi"/>
              <w:noProof/>
              <w:sz w:val="22"/>
              <w:szCs w:val="22"/>
              <w:lang w:val="es-AR" w:eastAsia="es-AR"/>
            </w:rPr>
          </w:pPr>
          <w:del w:id="467" w:author="Ernesto del Puerto" w:date="2022-01-02T19:48:00Z">
            <w:r w:rsidRPr="00E326C8" w:rsidDel="00E326C8">
              <w:rPr>
                <w:rStyle w:val="Hipervnculo"/>
                <w:rFonts w:ascii="Arial Narrow" w:hAnsi="Arial Narrow" w:cs="CourierNewPSMT"/>
                <w:b/>
                <w:noProof/>
                <w:lang w:val="es-ES" w:eastAsia="es-ES"/>
              </w:rPr>
              <w:delText>Figura 5.2. Imagen de un perro esperando por su etiqueta</w:delText>
            </w:r>
            <w:r w:rsidDel="00E326C8">
              <w:rPr>
                <w:noProof/>
                <w:webHidden/>
              </w:rPr>
              <w:tab/>
              <w:delText>14</w:delText>
            </w:r>
          </w:del>
        </w:p>
        <w:p w14:paraId="5B0E97F8" w14:textId="7F45C5F6" w:rsidR="004071FE" w:rsidDel="00E326C8" w:rsidRDefault="004071FE">
          <w:pPr>
            <w:pStyle w:val="TDC3"/>
            <w:rPr>
              <w:del w:id="468" w:author="Ernesto del Puerto" w:date="2022-01-02T19:48:00Z"/>
              <w:rFonts w:asciiTheme="minorHAnsi" w:eastAsiaTheme="minorEastAsia" w:hAnsiTheme="minorHAnsi" w:cstheme="minorBidi"/>
              <w:noProof/>
              <w:sz w:val="22"/>
              <w:szCs w:val="22"/>
              <w:lang w:val="es-AR" w:eastAsia="es-AR"/>
            </w:rPr>
          </w:pPr>
          <w:del w:id="469" w:author="Ernesto del Puerto" w:date="2022-01-02T19:48:00Z">
            <w:r w:rsidRPr="00E326C8" w:rsidDel="00E326C8">
              <w:rPr>
                <w:rStyle w:val="Hipervnculo"/>
                <w:rFonts w:ascii="Arial Narrow" w:hAnsi="Arial Narrow" w:cs="CourierNewPSMT"/>
                <w:b/>
                <w:noProof/>
                <w:lang w:val="es-ES" w:eastAsia="es-ES"/>
              </w:rPr>
              <w:delText>Figura 5.3. Esquema de una red neuronal</w:delText>
            </w:r>
            <w:r w:rsidDel="00E326C8">
              <w:rPr>
                <w:noProof/>
                <w:webHidden/>
              </w:rPr>
              <w:tab/>
              <w:delText>14</w:delText>
            </w:r>
          </w:del>
        </w:p>
        <w:p w14:paraId="59E8FE2D" w14:textId="1A264A75" w:rsidR="004071FE" w:rsidDel="00E326C8" w:rsidRDefault="004071FE" w:rsidP="004071FE">
          <w:pPr>
            <w:pStyle w:val="TDC1"/>
            <w:rPr>
              <w:del w:id="470" w:author="Ernesto del Puerto" w:date="2022-01-02T19:48:00Z"/>
              <w:rFonts w:asciiTheme="minorHAnsi" w:eastAsiaTheme="minorEastAsia" w:hAnsiTheme="minorHAnsi" w:cstheme="minorBidi"/>
              <w:noProof/>
              <w:sz w:val="22"/>
              <w:szCs w:val="22"/>
              <w:lang w:val="es-AR" w:eastAsia="es-AR"/>
            </w:rPr>
          </w:pPr>
          <w:del w:id="471" w:author="Ernesto del Puerto" w:date="2022-01-02T19:48:00Z">
            <w:r w:rsidRPr="00E326C8" w:rsidDel="00E326C8">
              <w:rPr>
                <w:rStyle w:val="Hipervnculo"/>
                <w:rFonts w:ascii="Arial Narrow" w:hAnsi="Arial Narrow" w:cs="CourierNewPSMT"/>
                <w:b/>
                <w:noProof/>
                <w:lang w:val="es-AR"/>
              </w:rPr>
              <w:delText>6.</w:delText>
            </w:r>
            <w:r w:rsidDel="00E326C8">
              <w:rPr>
                <w:rFonts w:asciiTheme="minorHAnsi" w:eastAsiaTheme="minorEastAsia" w:hAnsiTheme="minorHAnsi" w:cstheme="minorBidi"/>
                <w:noProof/>
                <w:sz w:val="22"/>
                <w:szCs w:val="22"/>
                <w:lang w:val="es-AR" w:eastAsia="es-AR"/>
              </w:rPr>
              <w:tab/>
            </w:r>
            <w:r w:rsidRPr="00E326C8" w:rsidDel="00E326C8">
              <w:rPr>
                <w:rStyle w:val="Hipervnculo"/>
                <w:rFonts w:ascii="Arial Narrow" w:hAnsi="Arial Narrow" w:cs="CourierNewPSMT"/>
                <w:b/>
                <w:noProof/>
                <w:lang w:val="es-ES"/>
              </w:rPr>
              <w:delText>Conceptos de las redes neuronales</w:delText>
            </w:r>
            <w:r w:rsidDel="00E326C8">
              <w:rPr>
                <w:noProof/>
                <w:webHidden/>
              </w:rPr>
              <w:tab/>
              <w:delText>14</w:delText>
            </w:r>
          </w:del>
        </w:p>
        <w:p w14:paraId="5A6BF291" w14:textId="79B35D94" w:rsidR="004071FE" w:rsidDel="00E326C8" w:rsidRDefault="004071FE">
          <w:pPr>
            <w:pStyle w:val="TDC3"/>
            <w:rPr>
              <w:del w:id="472" w:author="Ernesto del Puerto" w:date="2022-01-02T19:48:00Z"/>
              <w:rFonts w:asciiTheme="minorHAnsi" w:eastAsiaTheme="minorEastAsia" w:hAnsiTheme="minorHAnsi" w:cstheme="minorBidi"/>
              <w:noProof/>
              <w:sz w:val="22"/>
              <w:szCs w:val="22"/>
              <w:lang w:val="es-AR" w:eastAsia="es-AR"/>
            </w:rPr>
          </w:pPr>
          <w:del w:id="473" w:author="Ernesto del Puerto" w:date="2022-01-02T19:48:00Z">
            <w:r w:rsidRPr="00E326C8" w:rsidDel="00E326C8">
              <w:rPr>
                <w:rStyle w:val="Hipervnculo"/>
                <w:rFonts w:ascii="Arial Narrow" w:hAnsi="Arial Narrow" w:cs="CourierNewPSMT"/>
                <w:b/>
                <w:noProof/>
                <w:lang w:val="es-ES" w:eastAsia="es-ES"/>
              </w:rPr>
              <w:delText>Figura 6.1. Partes básicas de una red neuronal</w:delText>
            </w:r>
            <w:r w:rsidDel="00E326C8">
              <w:rPr>
                <w:noProof/>
                <w:webHidden/>
              </w:rPr>
              <w:tab/>
              <w:delText>15</w:delText>
            </w:r>
          </w:del>
        </w:p>
        <w:p w14:paraId="7A4585EE" w14:textId="4B98A35E" w:rsidR="004071FE" w:rsidDel="00E326C8" w:rsidRDefault="004071FE">
          <w:pPr>
            <w:pStyle w:val="TDC3"/>
            <w:rPr>
              <w:del w:id="474" w:author="Ernesto del Puerto" w:date="2022-01-02T19:48:00Z"/>
              <w:rFonts w:asciiTheme="minorHAnsi" w:eastAsiaTheme="minorEastAsia" w:hAnsiTheme="minorHAnsi" w:cstheme="minorBidi"/>
              <w:noProof/>
              <w:sz w:val="22"/>
              <w:szCs w:val="22"/>
              <w:lang w:val="es-AR" w:eastAsia="es-AR"/>
            </w:rPr>
          </w:pPr>
          <w:del w:id="475" w:author="Ernesto del Puerto" w:date="2022-01-02T19:48:00Z">
            <w:r w:rsidRPr="00E326C8" w:rsidDel="00E326C8">
              <w:rPr>
                <w:rStyle w:val="Hipervnculo"/>
                <w:rFonts w:ascii="Arial Narrow" w:hAnsi="Arial Narrow" w:cs="CourierNewPSMT"/>
                <w:b/>
                <w:noProof/>
                <w:lang w:val="es-ES" w:eastAsia="es-ES"/>
              </w:rPr>
              <w:delText>Figura 6.2. Dibujo para representar el entrenamiento de una red neuronal</w:delText>
            </w:r>
            <w:r w:rsidDel="00E326C8">
              <w:rPr>
                <w:noProof/>
                <w:webHidden/>
              </w:rPr>
              <w:tab/>
              <w:delText>16</w:delText>
            </w:r>
          </w:del>
        </w:p>
        <w:p w14:paraId="582FF2D2" w14:textId="5B56B388" w:rsidR="004071FE" w:rsidDel="00E326C8" w:rsidRDefault="004071FE" w:rsidP="004071FE">
          <w:pPr>
            <w:pStyle w:val="TDC1"/>
            <w:rPr>
              <w:del w:id="476" w:author="Ernesto del Puerto" w:date="2022-01-02T19:48:00Z"/>
              <w:rFonts w:asciiTheme="minorHAnsi" w:eastAsiaTheme="minorEastAsia" w:hAnsiTheme="minorHAnsi" w:cstheme="minorBidi"/>
              <w:noProof/>
              <w:sz w:val="22"/>
              <w:szCs w:val="22"/>
              <w:lang w:val="es-AR" w:eastAsia="es-AR"/>
            </w:rPr>
          </w:pPr>
          <w:del w:id="477" w:author="Ernesto del Puerto" w:date="2022-01-02T19:48:00Z">
            <w:r w:rsidRPr="00E326C8" w:rsidDel="00E326C8">
              <w:rPr>
                <w:rStyle w:val="Hipervnculo"/>
                <w:rFonts w:ascii="Arial Narrow" w:hAnsi="Arial Narrow" w:cs="CourierNewPSMT"/>
                <w:b/>
                <w:noProof/>
                <w:lang w:val="es-AR"/>
              </w:rPr>
              <w:delText>7.</w:delText>
            </w:r>
            <w:r w:rsidDel="00E326C8">
              <w:rPr>
                <w:rFonts w:asciiTheme="minorHAnsi" w:eastAsiaTheme="minorEastAsia" w:hAnsiTheme="minorHAnsi" w:cstheme="minorBidi"/>
                <w:noProof/>
                <w:sz w:val="22"/>
                <w:szCs w:val="22"/>
                <w:lang w:val="es-AR" w:eastAsia="es-AR"/>
              </w:rPr>
              <w:tab/>
            </w:r>
            <w:r w:rsidRPr="00E326C8" w:rsidDel="00E326C8">
              <w:rPr>
                <w:rStyle w:val="Hipervnculo"/>
                <w:rFonts w:ascii="Arial Narrow" w:hAnsi="Arial Narrow" w:cs="CourierNewPSMT"/>
                <w:b/>
                <w:noProof/>
                <w:lang w:val="es-ES"/>
              </w:rPr>
              <w:delText>Algunos conceptos de la matemática de las redes neuronales</w:delText>
            </w:r>
            <w:r w:rsidDel="00E326C8">
              <w:rPr>
                <w:noProof/>
                <w:webHidden/>
              </w:rPr>
              <w:tab/>
              <w:delText>17</w:delText>
            </w:r>
          </w:del>
        </w:p>
        <w:p w14:paraId="428349C4" w14:textId="7FD716CE" w:rsidR="004071FE" w:rsidDel="00E326C8" w:rsidRDefault="004071FE">
          <w:pPr>
            <w:pStyle w:val="TDC3"/>
            <w:rPr>
              <w:del w:id="478" w:author="Ernesto del Puerto" w:date="2022-01-02T19:48:00Z"/>
              <w:rFonts w:asciiTheme="minorHAnsi" w:eastAsiaTheme="minorEastAsia" w:hAnsiTheme="minorHAnsi" w:cstheme="minorBidi"/>
              <w:noProof/>
              <w:sz w:val="22"/>
              <w:szCs w:val="22"/>
              <w:lang w:val="es-AR" w:eastAsia="es-AR"/>
            </w:rPr>
          </w:pPr>
          <w:del w:id="479" w:author="Ernesto del Puerto" w:date="2022-01-02T19:48:00Z">
            <w:r w:rsidRPr="00E326C8" w:rsidDel="00E326C8">
              <w:rPr>
                <w:rStyle w:val="Hipervnculo"/>
                <w:rFonts w:ascii="Arial Narrow" w:hAnsi="Arial Narrow" w:cs="CourierNewPSMT"/>
                <w:b/>
                <w:noProof/>
                <w:lang w:val="es-ES" w:eastAsia="es-ES"/>
              </w:rPr>
              <w:delText>Figura 7.1. Esquema del modelo de una red neuronal</w:delText>
            </w:r>
            <w:r w:rsidDel="00E326C8">
              <w:rPr>
                <w:noProof/>
                <w:webHidden/>
              </w:rPr>
              <w:tab/>
              <w:delText>17</w:delText>
            </w:r>
          </w:del>
        </w:p>
        <w:p w14:paraId="41B1B81F" w14:textId="0E47B8E3" w:rsidR="004071FE" w:rsidDel="00E326C8" w:rsidRDefault="004071FE" w:rsidP="004071FE">
          <w:pPr>
            <w:pStyle w:val="TDC1"/>
            <w:rPr>
              <w:del w:id="480" w:author="Ernesto del Puerto" w:date="2022-01-02T19:48:00Z"/>
              <w:rFonts w:asciiTheme="minorHAnsi" w:eastAsiaTheme="minorEastAsia" w:hAnsiTheme="minorHAnsi" w:cstheme="minorBidi"/>
              <w:noProof/>
              <w:sz w:val="22"/>
              <w:szCs w:val="22"/>
              <w:lang w:val="es-AR" w:eastAsia="es-AR"/>
            </w:rPr>
          </w:pPr>
          <w:del w:id="481" w:author="Ernesto del Puerto" w:date="2022-01-02T19:48:00Z">
            <w:r w:rsidRPr="00E326C8" w:rsidDel="00E326C8">
              <w:rPr>
                <w:rStyle w:val="Hipervnculo"/>
                <w:rFonts w:ascii="Arial Narrow" w:hAnsi="Arial Narrow" w:cs="CourierNewPSMT"/>
                <w:b/>
                <w:noProof/>
                <w:lang w:val="es-AR"/>
              </w:rPr>
              <w:delText>8.</w:delText>
            </w:r>
            <w:r w:rsidDel="00E326C8">
              <w:rPr>
                <w:rFonts w:asciiTheme="minorHAnsi" w:eastAsiaTheme="minorEastAsia" w:hAnsiTheme="minorHAnsi" w:cstheme="minorBidi"/>
                <w:noProof/>
                <w:sz w:val="22"/>
                <w:szCs w:val="22"/>
                <w:lang w:val="es-AR" w:eastAsia="es-AR"/>
              </w:rPr>
              <w:tab/>
            </w:r>
            <w:r w:rsidRPr="00E326C8" w:rsidDel="00E326C8">
              <w:rPr>
                <w:rStyle w:val="Hipervnculo"/>
                <w:rFonts w:ascii="Arial Narrow" w:hAnsi="Arial Narrow" w:cs="CourierNewPSMT"/>
                <w:b/>
                <w:noProof/>
                <w:lang w:val="es-ES"/>
              </w:rPr>
              <w:delText>Conceptos adicionales</w:delText>
            </w:r>
            <w:r w:rsidDel="00E326C8">
              <w:rPr>
                <w:noProof/>
                <w:webHidden/>
              </w:rPr>
              <w:tab/>
              <w:delText>18</w:delText>
            </w:r>
          </w:del>
        </w:p>
        <w:p w14:paraId="59F167E2" w14:textId="0BFBFFAA" w:rsidR="004071FE" w:rsidDel="00E326C8" w:rsidRDefault="004071FE" w:rsidP="004071FE">
          <w:pPr>
            <w:pStyle w:val="TDC1"/>
            <w:rPr>
              <w:del w:id="482" w:author="Ernesto del Puerto" w:date="2022-01-02T19:48:00Z"/>
              <w:rFonts w:asciiTheme="minorHAnsi" w:eastAsiaTheme="minorEastAsia" w:hAnsiTheme="minorHAnsi" w:cstheme="minorBidi"/>
              <w:noProof/>
              <w:sz w:val="22"/>
              <w:szCs w:val="22"/>
              <w:lang w:val="es-AR" w:eastAsia="es-AR"/>
            </w:rPr>
          </w:pPr>
          <w:del w:id="483" w:author="Ernesto del Puerto" w:date="2022-01-02T19:48:00Z">
            <w:r w:rsidRPr="00E326C8" w:rsidDel="00E326C8">
              <w:rPr>
                <w:rStyle w:val="Hipervnculo"/>
                <w:rFonts w:ascii="Arial Narrow" w:hAnsi="Arial Narrow" w:cs="CourierNewPSMT"/>
                <w:b/>
                <w:noProof/>
                <w:lang w:val="es-AR"/>
              </w:rPr>
              <w:delText>9.</w:delText>
            </w:r>
            <w:r w:rsidDel="00E326C8">
              <w:rPr>
                <w:rFonts w:asciiTheme="minorHAnsi" w:eastAsiaTheme="minorEastAsia" w:hAnsiTheme="minorHAnsi" w:cstheme="minorBidi"/>
                <w:noProof/>
                <w:sz w:val="22"/>
                <w:szCs w:val="22"/>
                <w:lang w:val="es-AR" w:eastAsia="es-AR"/>
              </w:rPr>
              <w:tab/>
            </w:r>
            <w:r w:rsidRPr="00E326C8" w:rsidDel="00E326C8">
              <w:rPr>
                <w:rStyle w:val="Hipervnculo"/>
                <w:rFonts w:ascii="Arial Narrow" w:hAnsi="Arial Narrow" w:cs="CourierNewPSMT"/>
                <w:b/>
                <w:noProof/>
                <w:lang w:val="es-ES"/>
              </w:rPr>
              <w:delText>Perceptrón</w:delText>
            </w:r>
            <w:r w:rsidDel="00E326C8">
              <w:rPr>
                <w:noProof/>
                <w:webHidden/>
              </w:rPr>
              <w:tab/>
              <w:delText>19</w:delText>
            </w:r>
          </w:del>
        </w:p>
        <w:p w14:paraId="1D2B3527" w14:textId="1B208096" w:rsidR="004071FE" w:rsidDel="00E326C8" w:rsidRDefault="004071FE" w:rsidP="004071FE">
          <w:pPr>
            <w:pStyle w:val="TDC1"/>
            <w:rPr>
              <w:del w:id="484" w:author="Ernesto del Puerto" w:date="2022-01-02T19:48:00Z"/>
              <w:rFonts w:asciiTheme="minorHAnsi" w:eastAsiaTheme="minorEastAsia" w:hAnsiTheme="minorHAnsi" w:cstheme="minorBidi"/>
              <w:noProof/>
              <w:sz w:val="22"/>
              <w:szCs w:val="22"/>
              <w:lang w:val="es-AR" w:eastAsia="es-AR"/>
            </w:rPr>
          </w:pPr>
          <w:del w:id="485" w:author="Ernesto del Puerto" w:date="2022-01-02T19:48:00Z">
            <w:r w:rsidRPr="00E326C8" w:rsidDel="00E326C8">
              <w:rPr>
                <w:rStyle w:val="Hipervnculo"/>
                <w:rFonts w:ascii="Arial Narrow" w:hAnsi="Arial Narrow" w:cs="CourierNewPSMT"/>
                <w:b/>
                <w:noProof/>
                <w:lang w:val="es-AR"/>
              </w:rPr>
              <w:delText>10.</w:delText>
            </w:r>
            <w:r w:rsidDel="00E326C8">
              <w:rPr>
                <w:rFonts w:asciiTheme="minorHAnsi" w:eastAsiaTheme="minorEastAsia" w:hAnsiTheme="minorHAnsi" w:cstheme="minorBidi"/>
                <w:noProof/>
                <w:sz w:val="22"/>
                <w:szCs w:val="22"/>
                <w:lang w:val="es-AR" w:eastAsia="es-AR"/>
              </w:rPr>
              <w:tab/>
            </w:r>
            <w:r w:rsidRPr="00E326C8" w:rsidDel="00E326C8">
              <w:rPr>
                <w:rStyle w:val="Hipervnculo"/>
                <w:rFonts w:ascii="Arial Narrow" w:hAnsi="Arial Narrow" w:cs="CourierNewPSMT"/>
                <w:b/>
                <w:noProof/>
                <w:lang w:val="es-ES"/>
              </w:rPr>
              <w:delText>Qué tipo de matemática involucran las redes neuronales</w:delText>
            </w:r>
            <w:r w:rsidDel="00E326C8">
              <w:rPr>
                <w:noProof/>
                <w:webHidden/>
              </w:rPr>
              <w:tab/>
              <w:delText>19</w:delText>
            </w:r>
          </w:del>
        </w:p>
        <w:p w14:paraId="1DA2C9CD" w14:textId="2AA4BFA6" w:rsidR="004071FE" w:rsidDel="00E326C8" w:rsidRDefault="004071FE" w:rsidP="004071FE">
          <w:pPr>
            <w:pStyle w:val="TDC1"/>
            <w:rPr>
              <w:del w:id="486" w:author="Ernesto del Puerto" w:date="2022-01-02T19:48:00Z"/>
              <w:rFonts w:asciiTheme="minorHAnsi" w:eastAsiaTheme="minorEastAsia" w:hAnsiTheme="minorHAnsi" w:cstheme="minorBidi"/>
              <w:noProof/>
              <w:sz w:val="22"/>
              <w:szCs w:val="22"/>
              <w:lang w:val="es-AR" w:eastAsia="es-AR"/>
            </w:rPr>
          </w:pPr>
          <w:del w:id="487" w:author="Ernesto del Puerto" w:date="2022-01-02T19:48:00Z">
            <w:r w:rsidRPr="00E326C8" w:rsidDel="00E326C8">
              <w:rPr>
                <w:rStyle w:val="Hipervnculo"/>
                <w:rFonts w:ascii="Arial Narrow" w:hAnsi="Arial Narrow" w:cs="CourierNewPSMT"/>
                <w:b/>
                <w:noProof/>
                <w:lang w:val="es-AR"/>
              </w:rPr>
              <w:delText>11.</w:delText>
            </w:r>
            <w:r w:rsidDel="00E326C8">
              <w:rPr>
                <w:rFonts w:asciiTheme="minorHAnsi" w:eastAsiaTheme="minorEastAsia" w:hAnsiTheme="minorHAnsi" w:cstheme="minorBidi"/>
                <w:noProof/>
                <w:sz w:val="22"/>
                <w:szCs w:val="22"/>
                <w:lang w:val="es-AR" w:eastAsia="es-AR"/>
              </w:rPr>
              <w:tab/>
            </w:r>
            <w:r w:rsidRPr="00E326C8" w:rsidDel="00E326C8">
              <w:rPr>
                <w:rStyle w:val="Hipervnculo"/>
                <w:rFonts w:ascii="Arial Narrow" w:hAnsi="Arial Narrow" w:cs="CourierNewPSMT"/>
                <w:b/>
                <w:noProof/>
                <w:lang w:val="es-ES"/>
              </w:rPr>
              <w:delText>Diferencias entre las redes neuronales y el cerebro humano</w:delText>
            </w:r>
            <w:r w:rsidDel="00E326C8">
              <w:rPr>
                <w:noProof/>
                <w:webHidden/>
              </w:rPr>
              <w:tab/>
              <w:delText>19</w:delText>
            </w:r>
          </w:del>
        </w:p>
        <w:p w14:paraId="09246C88" w14:textId="575BD3BE" w:rsidR="004071FE" w:rsidDel="00E326C8" w:rsidRDefault="004071FE">
          <w:pPr>
            <w:pStyle w:val="TDC3"/>
            <w:rPr>
              <w:del w:id="488" w:author="Ernesto del Puerto" w:date="2022-01-02T19:48:00Z"/>
              <w:rFonts w:asciiTheme="minorHAnsi" w:eastAsiaTheme="minorEastAsia" w:hAnsiTheme="minorHAnsi" w:cstheme="minorBidi"/>
              <w:noProof/>
              <w:sz w:val="22"/>
              <w:szCs w:val="22"/>
              <w:lang w:val="es-AR" w:eastAsia="es-AR"/>
            </w:rPr>
          </w:pPr>
          <w:del w:id="489" w:author="Ernesto del Puerto" w:date="2022-01-02T19:48:00Z">
            <w:r w:rsidRPr="00E326C8" w:rsidDel="00E326C8">
              <w:rPr>
                <w:rStyle w:val="Hipervnculo"/>
                <w:rFonts w:ascii="Arial Narrow" w:hAnsi="Arial Narrow" w:cs="CourierNewPSMT"/>
                <w:b/>
                <w:noProof/>
                <w:lang w:val="es-ES" w:eastAsia="es-ES"/>
              </w:rPr>
              <w:delText>Figura 11.1. Arquitectura de una ANN</w:delText>
            </w:r>
            <w:r w:rsidDel="00E326C8">
              <w:rPr>
                <w:noProof/>
                <w:webHidden/>
              </w:rPr>
              <w:tab/>
              <w:delText>20</w:delText>
            </w:r>
          </w:del>
        </w:p>
        <w:p w14:paraId="55645394" w14:textId="5C846204" w:rsidR="004071FE" w:rsidDel="00E326C8" w:rsidRDefault="004071FE" w:rsidP="004071FE">
          <w:pPr>
            <w:pStyle w:val="TDC1"/>
            <w:rPr>
              <w:del w:id="490" w:author="Ernesto del Puerto" w:date="2022-01-02T19:48:00Z"/>
              <w:rFonts w:asciiTheme="minorHAnsi" w:eastAsiaTheme="minorEastAsia" w:hAnsiTheme="minorHAnsi" w:cstheme="minorBidi"/>
              <w:noProof/>
              <w:sz w:val="22"/>
              <w:szCs w:val="22"/>
              <w:lang w:val="es-AR" w:eastAsia="es-AR"/>
            </w:rPr>
          </w:pPr>
          <w:del w:id="491" w:author="Ernesto del Puerto" w:date="2022-01-02T19:48:00Z">
            <w:r w:rsidRPr="00E326C8" w:rsidDel="00E326C8">
              <w:rPr>
                <w:rStyle w:val="Hipervnculo"/>
                <w:rFonts w:ascii="Arial Narrow" w:hAnsi="Arial Narrow" w:cs="CourierNewPSMT"/>
                <w:b/>
                <w:noProof/>
                <w:lang w:val="es-AR"/>
              </w:rPr>
              <w:delText>12.</w:delText>
            </w:r>
            <w:r w:rsidDel="00E326C8">
              <w:rPr>
                <w:rFonts w:asciiTheme="minorHAnsi" w:eastAsiaTheme="minorEastAsia" w:hAnsiTheme="minorHAnsi" w:cstheme="minorBidi"/>
                <w:noProof/>
                <w:sz w:val="22"/>
                <w:szCs w:val="22"/>
                <w:lang w:val="es-AR" w:eastAsia="es-AR"/>
              </w:rPr>
              <w:tab/>
            </w:r>
            <w:r w:rsidRPr="00E326C8" w:rsidDel="00E326C8">
              <w:rPr>
                <w:rStyle w:val="Hipervnculo"/>
                <w:rFonts w:ascii="Arial Narrow" w:hAnsi="Arial Narrow" w:cs="CourierNewPSMT"/>
                <w:b/>
                <w:noProof/>
                <w:lang w:val="es-ES"/>
              </w:rPr>
              <w:delText>Un ejemplo simple</w:delText>
            </w:r>
            <w:r w:rsidDel="00E326C8">
              <w:rPr>
                <w:noProof/>
                <w:webHidden/>
              </w:rPr>
              <w:tab/>
              <w:delText>20</w:delText>
            </w:r>
          </w:del>
        </w:p>
        <w:p w14:paraId="04E73B1F" w14:textId="106AF87F" w:rsidR="004071FE" w:rsidDel="00E326C8" w:rsidRDefault="004071FE">
          <w:pPr>
            <w:pStyle w:val="TDC3"/>
            <w:rPr>
              <w:del w:id="492" w:author="Ernesto del Puerto" w:date="2022-01-02T19:48:00Z"/>
              <w:rFonts w:asciiTheme="minorHAnsi" w:eastAsiaTheme="minorEastAsia" w:hAnsiTheme="minorHAnsi" w:cstheme="minorBidi"/>
              <w:noProof/>
              <w:sz w:val="22"/>
              <w:szCs w:val="22"/>
              <w:lang w:val="es-AR" w:eastAsia="es-AR"/>
            </w:rPr>
          </w:pPr>
          <w:del w:id="493" w:author="Ernesto del Puerto" w:date="2022-01-02T19:48:00Z">
            <w:r w:rsidRPr="00E326C8" w:rsidDel="00E326C8">
              <w:rPr>
                <w:rStyle w:val="Hipervnculo"/>
                <w:rFonts w:ascii="Arial Narrow" w:hAnsi="Arial Narrow" w:cs="CourierNewPSMT"/>
                <w:b/>
                <w:noProof/>
                <w:lang w:val="es-ES" w:eastAsia="es-ES"/>
              </w:rPr>
              <w:delText>Figura 12.1. Tabla de verdad de XOR</w:delText>
            </w:r>
            <w:r w:rsidDel="00E326C8">
              <w:rPr>
                <w:noProof/>
                <w:webHidden/>
              </w:rPr>
              <w:tab/>
              <w:delText>20</w:delText>
            </w:r>
          </w:del>
        </w:p>
        <w:p w14:paraId="35D3CC62" w14:textId="30454FD7" w:rsidR="004071FE" w:rsidDel="00E326C8" w:rsidRDefault="004071FE">
          <w:pPr>
            <w:pStyle w:val="TDC3"/>
            <w:rPr>
              <w:del w:id="494" w:author="Ernesto del Puerto" w:date="2022-01-02T19:48:00Z"/>
              <w:rFonts w:asciiTheme="minorHAnsi" w:eastAsiaTheme="minorEastAsia" w:hAnsiTheme="minorHAnsi" w:cstheme="minorBidi"/>
              <w:noProof/>
              <w:sz w:val="22"/>
              <w:szCs w:val="22"/>
              <w:lang w:val="es-AR" w:eastAsia="es-AR"/>
            </w:rPr>
          </w:pPr>
          <w:del w:id="495" w:author="Ernesto del Puerto" w:date="2022-01-02T19:48:00Z">
            <w:r w:rsidRPr="00E326C8" w:rsidDel="00E326C8">
              <w:rPr>
                <w:rStyle w:val="Hipervnculo"/>
                <w:rFonts w:ascii="Arial Narrow" w:hAnsi="Arial Narrow" w:cs="CourierNewPSMT"/>
                <w:b/>
                <w:noProof/>
                <w:lang w:val="es-ES" w:eastAsia="es-ES"/>
              </w:rPr>
              <w:delText>Figura 12.2. Tabla de verdad de XOR expresada como una hashtable</w:delText>
            </w:r>
            <w:r w:rsidDel="00E326C8">
              <w:rPr>
                <w:noProof/>
                <w:webHidden/>
              </w:rPr>
              <w:tab/>
              <w:delText>20</w:delText>
            </w:r>
          </w:del>
        </w:p>
        <w:p w14:paraId="1954A751" w14:textId="5B09E26B" w:rsidR="004071FE" w:rsidDel="00E326C8" w:rsidRDefault="004071FE">
          <w:pPr>
            <w:pStyle w:val="TDC3"/>
            <w:rPr>
              <w:del w:id="496" w:author="Ernesto del Puerto" w:date="2022-01-02T19:48:00Z"/>
              <w:rFonts w:asciiTheme="minorHAnsi" w:eastAsiaTheme="minorEastAsia" w:hAnsiTheme="minorHAnsi" w:cstheme="minorBidi"/>
              <w:noProof/>
              <w:sz w:val="22"/>
              <w:szCs w:val="22"/>
              <w:lang w:val="es-AR" w:eastAsia="es-AR"/>
            </w:rPr>
          </w:pPr>
          <w:del w:id="497" w:author="Ernesto del Puerto" w:date="2022-01-02T19:48:00Z">
            <w:r w:rsidRPr="00E326C8" w:rsidDel="00E326C8">
              <w:rPr>
                <w:rStyle w:val="Hipervnculo"/>
                <w:rFonts w:ascii="Arial Narrow" w:hAnsi="Arial Narrow" w:cs="CourierNewPSMT"/>
                <w:b/>
                <w:noProof/>
                <w:lang w:val="es-ES" w:eastAsia="es-ES"/>
              </w:rPr>
              <w:delText>Figura 12.3. Ejemplo de una red neuronal XOR</w:delText>
            </w:r>
            <w:r w:rsidDel="00E326C8">
              <w:rPr>
                <w:noProof/>
                <w:webHidden/>
              </w:rPr>
              <w:tab/>
              <w:delText>21</w:delText>
            </w:r>
          </w:del>
        </w:p>
        <w:p w14:paraId="5FA38E7D" w14:textId="47B7DA3B" w:rsidR="004071FE" w:rsidDel="00E326C8" w:rsidRDefault="004071FE" w:rsidP="004071FE">
          <w:pPr>
            <w:pStyle w:val="TDC1"/>
            <w:rPr>
              <w:del w:id="498" w:author="Ernesto del Puerto" w:date="2022-01-02T19:48:00Z"/>
              <w:rFonts w:asciiTheme="minorHAnsi" w:eastAsiaTheme="minorEastAsia" w:hAnsiTheme="minorHAnsi" w:cstheme="minorBidi"/>
              <w:noProof/>
              <w:sz w:val="22"/>
              <w:szCs w:val="22"/>
              <w:lang w:val="es-AR" w:eastAsia="es-AR"/>
            </w:rPr>
          </w:pPr>
          <w:del w:id="499" w:author="Ernesto del Puerto" w:date="2022-01-02T19:48:00Z">
            <w:r w:rsidRPr="00E326C8" w:rsidDel="00E326C8">
              <w:rPr>
                <w:rStyle w:val="Hipervnculo"/>
                <w:rFonts w:ascii="Arial Narrow" w:hAnsi="Arial Narrow" w:cs="CourierNewPSMT"/>
                <w:b/>
                <w:noProof/>
                <w:lang w:val="es-AR"/>
              </w:rPr>
              <w:delText>13.</w:delText>
            </w:r>
            <w:r w:rsidDel="00E326C8">
              <w:rPr>
                <w:rFonts w:asciiTheme="minorHAnsi" w:eastAsiaTheme="minorEastAsia" w:hAnsiTheme="minorHAnsi" w:cstheme="minorBidi"/>
                <w:noProof/>
                <w:sz w:val="22"/>
                <w:szCs w:val="22"/>
                <w:lang w:val="es-AR" w:eastAsia="es-AR"/>
              </w:rPr>
              <w:tab/>
            </w:r>
            <w:r w:rsidRPr="00E326C8" w:rsidDel="00E326C8">
              <w:rPr>
                <w:rStyle w:val="Hipervnculo"/>
                <w:rFonts w:ascii="Arial Narrow" w:hAnsi="Arial Narrow" w:cs="CourierNewPSMT"/>
                <w:b/>
                <w:noProof/>
                <w:lang w:val="es-ES"/>
              </w:rPr>
              <w:delText>Buscando computadoras inteligentes</w:delText>
            </w:r>
            <w:r w:rsidDel="00E326C8">
              <w:rPr>
                <w:noProof/>
                <w:webHidden/>
              </w:rPr>
              <w:tab/>
              <w:delText>21</w:delText>
            </w:r>
          </w:del>
        </w:p>
        <w:p w14:paraId="209E36DE" w14:textId="35699EE3" w:rsidR="004071FE" w:rsidDel="00E326C8" w:rsidRDefault="004071FE">
          <w:pPr>
            <w:pStyle w:val="TDC3"/>
            <w:rPr>
              <w:del w:id="500" w:author="Ernesto del Puerto" w:date="2022-01-02T19:48:00Z"/>
              <w:rFonts w:asciiTheme="minorHAnsi" w:eastAsiaTheme="minorEastAsia" w:hAnsiTheme="minorHAnsi" w:cstheme="minorBidi"/>
              <w:noProof/>
              <w:sz w:val="22"/>
              <w:szCs w:val="22"/>
              <w:lang w:val="es-AR" w:eastAsia="es-AR"/>
            </w:rPr>
          </w:pPr>
          <w:del w:id="501" w:author="Ernesto del Puerto" w:date="2022-01-02T19:48:00Z">
            <w:r w:rsidRPr="00E326C8" w:rsidDel="00E326C8">
              <w:rPr>
                <w:rStyle w:val="Hipervnculo"/>
                <w:rFonts w:ascii="Arial Narrow" w:hAnsi="Arial Narrow" w:cs="CourierNewPSMT"/>
                <w:b/>
                <w:noProof/>
                <w:lang w:val="es-ES" w:eastAsia="es-ES"/>
              </w:rPr>
              <w:delText>Figura 13.1. La imaginaria máquina turca que juega al ajedrez</w:delText>
            </w:r>
            <w:r w:rsidDel="00E326C8">
              <w:rPr>
                <w:noProof/>
                <w:webHidden/>
              </w:rPr>
              <w:tab/>
              <w:delText>22</w:delText>
            </w:r>
          </w:del>
        </w:p>
        <w:p w14:paraId="70AB93E0" w14:textId="3708E8B5" w:rsidR="004071FE" w:rsidDel="00E326C8" w:rsidRDefault="004071FE">
          <w:pPr>
            <w:pStyle w:val="TDC3"/>
            <w:rPr>
              <w:del w:id="502" w:author="Ernesto del Puerto" w:date="2022-01-02T19:48:00Z"/>
              <w:rFonts w:asciiTheme="minorHAnsi" w:eastAsiaTheme="minorEastAsia" w:hAnsiTheme="minorHAnsi" w:cstheme="minorBidi"/>
              <w:noProof/>
              <w:sz w:val="22"/>
              <w:szCs w:val="22"/>
              <w:lang w:val="es-AR" w:eastAsia="es-AR"/>
            </w:rPr>
          </w:pPr>
          <w:del w:id="503" w:author="Ernesto del Puerto" w:date="2022-01-02T19:48:00Z">
            <w:r w:rsidRPr="00E326C8" w:rsidDel="00E326C8">
              <w:rPr>
                <w:rStyle w:val="Hipervnculo"/>
                <w:rFonts w:ascii="Arial Narrow" w:hAnsi="Arial Narrow" w:cs="CourierNewPSMT"/>
                <w:b/>
                <w:noProof/>
                <w:lang w:val="es-ES" w:eastAsia="es-ES"/>
              </w:rPr>
              <w:delText>Figura 13.2. Reconocimiento de números</w:delText>
            </w:r>
            <w:r w:rsidDel="00E326C8">
              <w:rPr>
                <w:noProof/>
                <w:webHidden/>
              </w:rPr>
              <w:tab/>
              <w:delText>23</w:delText>
            </w:r>
          </w:del>
        </w:p>
        <w:p w14:paraId="0154DF2E" w14:textId="5A74B0C9" w:rsidR="004071FE" w:rsidDel="00E326C8" w:rsidRDefault="004071FE" w:rsidP="004071FE">
          <w:pPr>
            <w:pStyle w:val="TDC1"/>
            <w:rPr>
              <w:del w:id="504" w:author="Ernesto del Puerto" w:date="2022-01-02T19:48:00Z"/>
              <w:rFonts w:asciiTheme="minorHAnsi" w:eastAsiaTheme="minorEastAsia" w:hAnsiTheme="minorHAnsi" w:cstheme="minorBidi"/>
              <w:noProof/>
              <w:sz w:val="22"/>
              <w:szCs w:val="22"/>
              <w:lang w:val="es-AR" w:eastAsia="es-AR"/>
            </w:rPr>
          </w:pPr>
          <w:del w:id="505" w:author="Ernesto del Puerto" w:date="2022-01-02T19:48:00Z">
            <w:r w:rsidRPr="00E326C8" w:rsidDel="00E326C8">
              <w:rPr>
                <w:rStyle w:val="Hipervnculo"/>
                <w:rFonts w:ascii="Arial Narrow" w:hAnsi="Arial Narrow" w:cs="CourierNewPSMT"/>
                <w:b/>
                <w:noProof/>
                <w:lang w:val="es-AR"/>
              </w:rPr>
              <w:delText>14.</w:delText>
            </w:r>
            <w:r w:rsidDel="00E326C8">
              <w:rPr>
                <w:rFonts w:asciiTheme="minorHAnsi" w:eastAsiaTheme="minorEastAsia" w:hAnsiTheme="minorHAnsi" w:cstheme="minorBidi"/>
                <w:noProof/>
                <w:sz w:val="22"/>
                <w:szCs w:val="22"/>
                <w:lang w:val="es-AR" w:eastAsia="es-AR"/>
              </w:rPr>
              <w:tab/>
            </w:r>
            <w:r w:rsidRPr="00E326C8" w:rsidDel="00E326C8">
              <w:rPr>
                <w:rStyle w:val="Hipervnculo"/>
                <w:rFonts w:ascii="Arial Narrow" w:hAnsi="Arial Narrow" w:cs="CourierNewPSMT"/>
                <w:b/>
                <w:noProof/>
                <w:lang w:val="es-ES"/>
              </w:rPr>
              <w:delText>Bibliografía</w:delText>
            </w:r>
            <w:r w:rsidDel="00E326C8">
              <w:rPr>
                <w:noProof/>
                <w:webHidden/>
              </w:rPr>
              <w:tab/>
              <w:delText>23</w:delText>
            </w:r>
          </w:del>
        </w:p>
        <w:p w14:paraId="4EFAEF58" w14:textId="58A73FFB" w:rsidR="000F3A2E" w:rsidRPr="0097217A" w:rsidRDefault="00374AB0" w:rsidP="0097217A">
          <w:pPr>
            <w:autoSpaceDE w:val="0"/>
            <w:autoSpaceDN w:val="0"/>
            <w:adjustRightInd w:val="0"/>
            <w:spacing w:before="240"/>
            <w:rPr>
              <w:rFonts w:ascii="Arial Narrow" w:hAnsi="Arial Narrow" w:cs="TimesNewRoman"/>
              <w:color w:val="000000"/>
              <w:lang w:val="es-ES"/>
            </w:rPr>
          </w:pPr>
          <w:r w:rsidRPr="0097217A">
            <w:rPr>
              <w:rFonts w:ascii="Arial Narrow" w:hAnsi="Arial Narrow" w:cs="TimesNewRoman"/>
              <w:color w:val="000000"/>
              <w:lang w:val="es-ES"/>
            </w:rPr>
            <w:fldChar w:fldCharType="end"/>
          </w:r>
        </w:p>
        <w:p w14:paraId="0BBCD252" w14:textId="689BA4A9" w:rsidR="0097217A" w:rsidRPr="0097217A" w:rsidRDefault="000F3A2E" w:rsidP="0097217A">
          <w:pPr>
            <w:autoSpaceDE w:val="0"/>
            <w:autoSpaceDN w:val="0"/>
            <w:adjustRightInd w:val="0"/>
            <w:spacing w:before="240"/>
            <w:rPr>
              <w:rFonts w:ascii="Arial Narrow" w:hAnsi="Arial Narrow" w:cs="TimesNewRoman"/>
              <w:color w:val="000000"/>
              <w:lang w:val="es-ES"/>
            </w:rPr>
          </w:pPr>
          <w:r w:rsidRPr="0097217A">
            <w:rPr>
              <w:rFonts w:ascii="Arial Narrow" w:hAnsi="Arial Narrow" w:cs="TimesNewRoman"/>
              <w:color w:val="000000"/>
              <w:lang w:val="es-ES"/>
            </w:rPr>
            <w:br w:type="page"/>
          </w:r>
        </w:p>
        <w:p w14:paraId="65DD54FA" w14:textId="3CF1A773" w:rsidR="00106294" w:rsidRPr="00106294" w:rsidRDefault="0027591D" w:rsidP="00106294">
          <w:pPr>
            <w:pStyle w:val="Ttulo1"/>
            <w:numPr>
              <w:ilvl w:val="0"/>
              <w:numId w:val="1"/>
            </w:numPr>
            <w:rPr>
              <w:rFonts w:ascii="Arial Narrow" w:eastAsia="Times New Roman" w:hAnsi="Arial Narrow" w:cs="CourierNewPSMT"/>
              <w:b/>
              <w:color w:val="000000"/>
              <w:sz w:val="28"/>
              <w:szCs w:val="28"/>
              <w:lang w:val="es-ES"/>
            </w:rPr>
          </w:pPr>
          <w:bookmarkStart w:id="506" w:name="_Toc97489919"/>
          <w:r>
            <w:rPr>
              <w:rFonts w:ascii="Arial Narrow" w:eastAsia="Times New Roman" w:hAnsi="Arial Narrow" w:cs="CourierNewPSMT"/>
              <w:b/>
              <w:color w:val="000000"/>
              <w:sz w:val="28"/>
              <w:szCs w:val="28"/>
              <w:lang w:val="es-ES"/>
            </w:rPr>
            <w:lastRenderedPageBreak/>
            <w:t>Conceptos</w:t>
          </w:r>
        </w:p>
      </w:sdtContent>
    </w:sdt>
    <w:bookmarkEnd w:id="506" w:displacedByCustomXml="prev"/>
    <w:p w14:paraId="1D86B59C" w14:textId="540D4CCD" w:rsidR="004920B2" w:rsidDel="00815C6F" w:rsidRDefault="00427D26" w:rsidP="005F2D1E">
      <w:pPr>
        <w:autoSpaceDE w:val="0"/>
        <w:autoSpaceDN w:val="0"/>
        <w:adjustRightInd w:val="0"/>
        <w:spacing w:before="240"/>
        <w:rPr>
          <w:del w:id="507" w:author="Ernesto del Puerto" w:date="2022-01-02T20:09:00Z"/>
          <w:rFonts w:ascii="Arial Narrow" w:hAnsi="Arial Narrow" w:cs="TimesNewRoman"/>
          <w:color w:val="000000"/>
          <w:lang w:val="es-ES"/>
        </w:rPr>
      </w:pPr>
      <w:del w:id="508" w:author="Ernesto del Puerto" w:date="2022-01-02T19:48:00Z">
        <w:r w:rsidDel="004920B2">
          <w:rPr>
            <w:rFonts w:ascii="Arial Narrow" w:hAnsi="Arial Narrow" w:cs="TimesNewRoman"/>
            <w:color w:val="000000"/>
            <w:lang w:val="es-AR"/>
          </w:rPr>
          <w:delText xml:space="preserve">Voy a empezar a analizar el tema trascribiendo algunos párrafos del texto </w:delText>
        </w:r>
        <w:r w:rsidRPr="00D9606B" w:rsidDel="004920B2">
          <w:rPr>
            <w:rFonts w:ascii="Arial Narrow" w:hAnsi="Arial Narrow" w:cs="TimesNewRoman"/>
            <w:color w:val="000000"/>
            <w:lang w:val="es-ES"/>
            <w:rPrChange w:id="509" w:author="Ernesto del Puerto" w:date="2022-01-02T19:45:00Z">
              <w:rPr>
                <w:rFonts w:ascii="Arial Narrow" w:hAnsi="Arial Narrow" w:cs="TimesNewRoman"/>
                <w:color w:val="000000"/>
              </w:rPr>
            </w:rPrChange>
          </w:rPr>
          <w:delText>The Emperor's New Mind - Concerning Computers, Minds, and The Laws of Physics</w:delText>
        </w:r>
        <w:r w:rsidR="00B448FB" w:rsidRPr="00D9606B" w:rsidDel="004920B2">
          <w:rPr>
            <w:rFonts w:ascii="Arial Narrow" w:hAnsi="Arial Narrow" w:cs="TimesNewRoman"/>
            <w:color w:val="000000"/>
            <w:lang w:val="es-ES"/>
            <w:rPrChange w:id="510" w:author="Ernesto del Puerto" w:date="2022-01-02T19:45:00Z">
              <w:rPr>
                <w:rFonts w:ascii="Arial Narrow" w:hAnsi="Arial Narrow" w:cs="TimesNewRoman"/>
                <w:color w:val="000000"/>
              </w:rPr>
            </w:rPrChange>
          </w:rPr>
          <w:delText xml:space="preserve"> de Roger Penrose</w:delText>
        </w:r>
        <w:r w:rsidRPr="00D9606B" w:rsidDel="004920B2">
          <w:rPr>
            <w:rFonts w:ascii="Arial Narrow" w:hAnsi="Arial Narrow" w:cs="TimesNewRoman"/>
            <w:color w:val="000000"/>
            <w:lang w:val="es-ES"/>
            <w:rPrChange w:id="511" w:author="Ernesto del Puerto" w:date="2022-01-02T19:45:00Z">
              <w:rPr>
                <w:rFonts w:ascii="Arial Narrow" w:hAnsi="Arial Narrow" w:cs="TimesNewRoman"/>
                <w:color w:val="000000"/>
              </w:rPr>
            </w:rPrChange>
          </w:rPr>
          <w:delText>, publicado en 1989 por Oxford University Press ( ISBN 0-19-‘ 851973-7).</w:delText>
        </w:r>
      </w:del>
      <w:bookmarkStart w:id="512" w:name="_Toc92048519"/>
      <w:bookmarkStart w:id="513" w:name="_Toc92051834"/>
      <w:bookmarkEnd w:id="512"/>
      <w:bookmarkEnd w:id="513"/>
    </w:p>
    <w:p w14:paraId="738DF677" w14:textId="58A6AC7A" w:rsidR="008B61F8" w:rsidDel="00EE1C67" w:rsidRDefault="003A6C0D" w:rsidP="005F2D1E">
      <w:pPr>
        <w:autoSpaceDE w:val="0"/>
        <w:autoSpaceDN w:val="0"/>
        <w:adjustRightInd w:val="0"/>
        <w:spacing w:before="240"/>
        <w:rPr>
          <w:del w:id="514" w:author="Ernesto del Puerto" w:date="2022-01-02T19:47:00Z"/>
          <w:rFonts w:ascii="Arial Narrow" w:hAnsi="Arial Narrow" w:cs="TimesNewRoman"/>
          <w:color w:val="000000"/>
          <w:lang w:val="es-AR"/>
        </w:rPr>
      </w:pPr>
      <w:del w:id="515" w:author="Ernesto del Puerto" w:date="2022-01-02T19:47:00Z">
        <w:r w:rsidRPr="00D9606B" w:rsidDel="00E326C8">
          <w:rPr>
            <w:rFonts w:ascii="Arial Narrow" w:hAnsi="Arial Narrow" w:cs="TimesNewRoman"/>
            <w:color w:val="000000"/>
            <w:lang w:val="es-AR"/>
          </w:rPr>
          <w:delText>Voy a tomar la p</w:delText>
        </w:r>
        <w:r w:rsidRPr="0002545A" w:rsidDel="00E326C8">
          <w:rPr>
            <w:rFonts w:ascii="Arial Narrow" w:hAnsi="Arial Narrow" w:cs="TimesNewRoman"/>
            <w:color w:val="000000"/>
            <w:lang w:val="es-AR"/>
          </w:rPr>
          <w:delText xml:space="preserve">rimera reimpresión de 1996, de la traducción de </w:delText>
        </w:r>
        <w:r w:rsidRPr="00D9606B" w:rsidDel="00E326C8">
          <w:rPr>
            <w:rFonts w:ascii="Arial Narrow" w:hAnsi="Arial Narrow" w:cs="TimesNewRoman"/>
            <w:color w:val="000000"/>
            <w:lang w:val="es-AR"/>
          </w:rPr>
          <w:delText xml:space="preserve">José Javier García Sanz, </w:delText>
        </w:r>
        <w:r w:rsidR="008B61F8" w:rsidRPr="00D9606B" w:rsidDel="00E326C8">
          <w:rPr>
            <w:rFonts w:ascii="Arial Narrow" w:hAnsi="Arial Narrow" w:cs="TimesNewRoman"/>
            <w:color w:val="000000"/>
            <w:lang w:val="es-AR"/>
          </w:rPr>
          <w:delText>publicado por el Fondo de Cultura Económica de México.</w:delText>
        </w:r>
        <w:bookmarkStart w:id="516" w:name="_Toc92045301"/>
        <w:bookmarkEnd w:id="516"/>
      </w:del>
    </w:p>
    <w:p w14:paraId="7DFBA093" w14:textId="0CFFCD58" w:rsidR="008B61F8" w:rsidDel="0023365C" w:rsidRDefault="008B61F8" w:rsidP="005F2D1E">
      <w:pPr>
        <w:autoSpaceDE w:val="0"/>
        <w:autoSpaceDN w:val="0"/>
        <w:adjustRightInd w:val="0"/>
        <w:spacing w:before="240"/>
        <w:rPr>
          <w:del w:id="517" w:author="Ernesto del Puerto" w:date="2022-01-02T19:47:00Z"/>
          <w:lang w:val="es-AR"/>
        </w:rPr>
      </w:pPr>
      <w:del w:id="518" w:author="Ernesto del Puerto" w:date="2022-01-02T19:47:00Z">
        <w:r w:rsidRPr="00D9606B" w:rsidDel="00E326C8">
          <w:rPr>
            <w:lang w:val="es-AR"/>
          </w:rPr>
          <w:delText>"</w:delText>
        </w:r>
        <w:r w:rsidRPr="00D9606B" w:rsidDel="00E326C8">
          <w:rPr>
            <w:rFonts w:ascii="Arial Narrow" w:hAnsi="Arial Narrow" w:cs="TimesNewRoman"/>
            <w:color w:val="000000"/>
            <w:lang w:val="es-AR"/>
          </w:rPr>
          <w:delText>Un área que ha despertado gran interés en los últimos años es la que se conoce como inteligencia artificial, a menudo abreviada simplemente como IA.</w:delText>
        </w:r>
        <w:bookmarkStart w:id="519" w:name="_Toc92045302"/>
        <w:bookmarkStart w:id="520" w:name="_Toc92132368"/>
        <w:bookmarkStart w:id="521" w:name="_Toc92140556"/>
        <w:bookmarkStart w:id="522" w:name="_Toc92144901"/>
        <w:bookmarkEnd w:id="519"/>
        <w:bookmarkEnd w:id="520"/>
        <w:bookmarkEnd w:id="521"/>
        <w:bookmarkEnd w:id="522"/>
      </w:del>
    </w:p>
    <w:p w14:paraId="566654C1" w14:textId="48BA2B9D" w:rsidR="0023365C" w:rsidRPr="0023365C" w:rsidRDefault="0023365C" w:rsidP="0023365C">
      <w:pPr>
        <w:autoSpaceDE w:val="0"/>
        <w:autoSpaceDN w:val="0"/>
        <w:adjustRightInd w:val="0"/>
        <w:spacing w:before="240"/>
        <w:rPr>
          <w:ins w:id="523" w:author="Ernesto del Puerto" w:date="2022-02-13T12:24:00Z"/>
          <w:rFonts w:ascii="Arial Narrow" w:hAnsi="Arial Narrow" w:cs="TimesNewRoman"/>
          <w:color w:val="000000"/>
          <w:lang w:val="es-ES"/>
          <w:rPrChange w:id="524" w:author="Ernesto del Puerto" w:date="2022-02-13T12:25:00Z">
            <w:rPr>
              <w:ins w:id="525" w:author="Ernesto del Puerto" w:date="2022-02-13T12:24:00Z"/>
              <w:lang w:val="es-AR"/>
            </w:rPr>
          </w:rPrChange>
        </w:rPr>
      </w:pPr>
      <w:ins w:id="526" w:author="Ernesto del Puerto" w:date="2022-02-13T12:25:00Z">
        <w:r>
          <w:rPr>
            <w:rFonts w:ascii="Arial Narrow" w:hAnsi="Arial Narrow" w:cs="TimesNewRoman"/>
            <w:color w:val="000000"/>
            <w:lang w:val="es-ES"/>
          </w:rPr>
          <w:t>L</w:t>
        </w:r>
      </w:ins>
      <w:ins w:id="527" w:author="Ernesto del Puerto" w:date="2022-02-13T12:24:00Z">
        <w:r w:rsidRPr="0023365C">
          <w:rPr>
            <w:rFonts w:ascii="Arial Narrow" w:hAnsi="Arial Narrow" w:cs="TimesNewRoman"/>
            <w:color w:val="000000"/>
            <w:lang w:val="es-ES"/>
            <w:rPrChange w:id="528" w:author="Ernesto del Puerto" w:date="2022-02-13T12:25:00Z">
              <w:rPr>
                <w:lang w:val="es-AR"/>
              </w:rPr>
            </w:rPrChange>
          </w:rPr>
          <w:t>a programación orientada a objetos (OO</w:t>
        </w:r>
      </w:ins>
      <w:ins w:id="529" w:author="Ernesto del Puerto" w:date="2022-02-13T12:25:00Z">
        <w:r>
          <w:rPr>
            <w:rFonts w:ascii="Arial Narrow" w:hAnsi="Arial Narrow" w:cs="TimesNewRoman"/>
            <w:color w:val="000000"/>
            <w:lang w:val="es-ES"/>
          </w:rPr>
          <w:t>P</w:t>
        </w:r>
      </w:ins>
      <w:ins w:id="530" w:author="Ernesto del Puerto" w:date="2022-02-13T12:24:00Z">
        <w:r w:rsidRPr="0023365C">
          <w:rPr>
            <w:rFonts w:ascii="Arial Narrow" w:hAnsi="Arial Narrow" w:cs="TimesNewRoman"/>
            <w:color w:val="000000"/>
            <w:lang w:val="es-ES"/>
            <w:rPrChange w:id="531" w:author="Ernesto del Puerto" w:date="2022-02-13T12:25:00Z">
              <w:rPr>
                <w:lang w:val="es-AR"/>
              </w:rPr>
            </w:rPrChange>
          </w:rPr>
          <w:t>)</w:t>
        </w:r>
      </w:ins>
      <w:ins w:id="532" w:author="Ernesto del Puerto" w:date="2022-02-13T12:25:00Z">
        <w:r>
          <w:rPr>
            <w:rFonts w:ascii="Arial Narrow" w:hAnsi="Arial Narrow" w:cs="TimesNewRoman"/>
            <w:color w:val="000000"/>
            <w:lang w:val="es-ES"/>
          </w:rPr>
          <w:t xml:space="preserve"> </w:t>
        </w:r>
      </w:ins>
      <w:ins w:id="533" w:author="Ernesto del Puerto" w:date="2022-02-13T12:24:00Z">
        <w:r w:rsidRPr="0023365C">
          <w:rPr>
            <w:rFonts w:ascii="Arial Narrow" w:hAnsi="Arial Narrow" w:cs="TimesNewRoman"/>
            <w:color w:val="000000"/>
            <w:lang w:val="es-ES"/>
            <w:rPrChange w:id="534" w:author="Ernesto del Puerto" w:date="2022-02-13T12:25:00Z">
              <w:rPr>
                <w:lang w:val="es-AR"/>
              </w:rPr>
            </w:rPrChange>
          </w:rPr>
          <w:t>es un poco más desafiante en R que en otros lenguajes porque:</w:t>
        </w:r>
      </w:ins>
    </w:p>
    <w:p w14:paraId="1AC46966" w14:textId="77777777" w:rsidR="0023365C" w:rsidRDefault="0023365C" w:rsidP="0023365C">
      <w:pPr>
        <w:pStyle w:val="Prrafodelista"/>
        <w:numPr>
          <w:ilvl w:val="0"/>
          <w:numId w:val="75"/>
        </w:numPr>
        <w:autoSpaceDE w:val="0"/>
        <w:autoSpaceDN w:val="0"/>
        <w:adjustRightInd w:val="0"/>
        <w:spacing w:before="240"/>
        <w:rPr>
          <w:ins w:id="535" w:author="Ernesto del Puerto" w:date="2022-02-13T12:26:00Z"/>
          <w:rFonts w:ascii="Arial Narrow" w:hAnsi="Arial Narrow" w:cs="TimesNewRoman"/>
          <w:color w:val="000000"/>
          <w:lang w:val="es-ES"/>
        </w:rPr>
      </w:pPr>
      <w:ins w:id="536" w:author="Ernesto del Puerto" w:date="2022-02-13T12:24:00Z">
        <w:r w:rsidRPr="0023365C">
          <w:rPr>
            <w:rFonts w:ascii="Arial Narrow" w:hAnsi="Arial Narrow" w:cs="TimesNewRoman"/>
            <w:color w:val="000000"/>
            <w:lang w:val="es-ES"/>
            <w:rPrChange w:id="537" w:author="Ernesto del Puerto" w:date="2022-02-13T12:26:00Z">
              <w:rPr>
                <w:lang w:val="es-AR"/>
              </w:rPr>
            </w:rPrChange>
          </w:rPr>
          <w:t>Hay múltiples sistemas OOP para elegir.</w:t>
        </w:r>
      </w:ins>
    </w:p>
    <w:p w14:paraId="259465CE" w14:textId="77777777" w:rsidR="0023365C" w:rsidRDefault="0023365C" w:rsidP="0023365C">
      <w:pPr>
        <w:autoSpaceDE w:val="0"/>
        <w:autoSpaceDN w:val="0"/>
        <w:adjustRightInd w:val="0"/>
        <w:spacing w:before="240"/>
        <w:rPr>
          <w:ins w:id="538" w:author="Ernesto del Puerto" w:date="2022-02-13T12:27:00Z"/>
          <w:rFonts w:ascii="Arial Narrow" w:hAnsi="Arial Narrow" w:cs="TimesNewRoman"/>
          <w:color w:val="000000"/>
          <w:lang w:val="es-ES"/>
        </w:rPr>
      </w:pPr>
      <w:ins w:id="539" w:author="Ernesto del Puerto" w:date="2022-02-13T12:27:00Z">
        <w:r>
          <w:rPr>
            <w:rFonts w:ascii="Arial Narrow" w:hAnsi="Arial Narrow" w:cs="TimesNewRoman"/>
            <w:color w:val="000000"/>
            <w:lang w:val="es-ES"/>
          </w:rPr>
          <w:t xml:space="preserve">Nos </w:t>
        </w:r>
      </w:ins>
      <w:ins w:id="540" w:author="Ernesto del Puerto" w:date="2022-02-13T12:24:00Z">
        <w:r w:rsidRPr="0023365C">
          <w:rPr>
            <w:rFonts w:ascii="Arial Narrow" w:hAnsi="Arial Narrow" w:cs="TimesNewRoman"/>
            <w:color w:val="000000"/>
            <w:lang w:val="es-ES"/>
            <w:rPrChange w:id="541" w:author="Ernesto del Puerto" w:date="2022-02-13T12:26:00Z">
              <w:rPr>
                <w:lang w:val="es-AR"/>
              </w:rPr>
            </w:rPrChange>
          </w:rPr>
          <w:t>centrar</w:t>
        </w:r>
      </w:ins>
      <w:ins w:id="542" w:author="Ernesto del Puerto" w:date="2022-02-13T12:27:00Z">
        <w:r>
          <w:rPr>
            <w:rFonts w:ascii="Arial Narrow" w:hAnsi="Arial Narrow" w:cs="TimesNewRoman"/>
            <w:color w:val="000000"/>
            <w:lang w:val="es-ES"/>
          </w:rPr>
          <w:t>emos</w:t>
        </w:r>
      </w:ins>
      <w:ins w:id="543" w:author="Ernesto del Puerto" w:date="2022-02-13T12:24:00Z">
        <w:r w:rsidRPr="0023365C">
          <w:rPr>
            <w:rFonts w:ascii="Arial Narrow" w:hAnsi="Arial Narrow" w:cs="TimesNewRoman"/>
            <w:color w:val="000000"/>
            <w:lang w:val="es-ES"/>
            <w:rPrChange w:id="544" w:author="Ernesto del Puerto" w:date="2022-02-13T12:26:00Z">
              <w:rPr>
                <w:lang w:val="es-AR"/>
              </w:rPr>
            </w:rPrChange>
          </w:rPr>
          <w:t xml:space="preserve"> en los tres que creo que son los más importantes: S3, R6 y S4. S3 y S4 son proporcionados por la base R.</w:t>
        </w:r>
      </w:ins>
    </w:p>
    <w:p w14:paraId="3D39AD52" w14:textId="11345858" w:rsidR="0023365C" w:rsidRPr="0023365C" w:rsidRDefault="0023365C" w:rsidP="0023365C">
      <w:pPr>
        <w:autoSpaceDE w:val="0"/>
        <w:autoSpaceDN w:val="0"/>
        <w:adjustRightInd w:val="0"/>
        <w:spacing w:before="240"/>
        <w:rPr>
          <w:ins w:id="545" w:author="Ernesto del Puerto" w:date="2022-02-13T12:24:00Z"/>
          <w:rFonts w:ascii="Arial Narrow" w:hAnsi="Arial Narrow" w:cs="TimesNewRoman"/>
          <w:color w:val="000000"/>
          <w:lang w:val="es-ES"/>
          <w:rPrChange w:id="546" w:author="Ernesto del Puerto" w:date="2022-02-13T12:26:00Z">
            <w:rPr>
              <w:ins w:id="547" w:author="Ernesto del Puerto" w:date="2022-02-13T12:24:00Z"/>
              <w:lang w:val="es-AR"/>
            </w:rPr>
          </w:rPrChange>
        </w:rPr>
      </w:pPr>
      <w:ins w:id="548" w:author="Ernesto del Puerto" w:date="2022-02-13T12:24:00Z">
        <w:r w:rsidRPr="0023365C">
          <w:rPr>
            <w:rFonts w:ascii="Arial Narrow" w:hAnsi="Arial Narrow" w:cs="TimesNewRoman"/>
            <w:color w:val="000000"/>
            <w:lang w:val="es-ES"/>
            <w:rPrChange w:id="549" w:author="Ernesto del Puerto" w:date="2022-02-13T12:26:00Z">
              <w:rPr>
                <w:lang w:val="es-AR"/>
              </w:rPr>
            </w:rPrChange>
          </w:rPr>
          <w:t>R6 es proporcionado por el paquete R6 y es similar a las clases de referencia, o RC para abreviar, desde la base R.</w:t>
        </w:r>
      </w:ins>
    </w:p>
    <w:p w14:paraId="308A5B3C" w14:textId="77777777" w:rsidR="0023365C" w:rsidRDefault="0023365C" w:rsidP="0023365C">
      <w:pPr>
        <w:pStyle w:val="Prrafodelista"/>
        <w:numPr>
          <w:ilvl w:val="0"/>
          <w:numId w:val="75"/>
        </w:numPr>
        <w:autoSpaceDE w:val="0"/>
        <w:autoSpaceDN w:val="0"/>
        <w:adjustRightInd w:val="0"/>
        <w:spacing w:before="240"/>
        <w:rPr>
          <w:ins w:id="550" w:author="Ernesto del Puerto" w:date="2022-02-13T12:27:00Z"/>
          <w:rFonts w:ascii="Arial Narrow" w:hAnsi="Arial Narrow" w:cs="TimesNewRoman"/>
          <w:color w:val="000000"/>
          <w:lang w:val="es-ES"/>
        </w:rPr>
      </w:pPr>
      <w:ins w:id="551" w:author="Ernesto del Puerto" w:date="2022-02-13T12:24:00Z">
        <w:r w:rsidRPr="0023365C">
          <w:rPr>
            <w:rFonts w:ascii="Arial Narrow" w:hAnsi="Arial Narrow" w:cs="TimesNewRoman"/>
            <w:color w:val="000000"/>
            <w:lang w:val="es-ES"/>
            <w:rPrChange w:id="552" w:author="Ernesto del Puerto" w:date="2022-02-13T12:26:00Z">
              <w:rPr>
                <w:lang w:val="es-AR"/>
              </w:rPr>
            </w:rPrChange>
          </w:rPr>
          <w:t>Hay desacuerdo sobre la importancia relativa de los sistemas OOP.</w:t>
        </w:r>
      </w:ins>
    </w:p>
    <w:p w14:paraId="3719095E" w14:textId="77777777" w:rsidR="0023365C" w:rsidRDefault="0023365C" w:rsidP="0023365C">
      <w:pPr>
        <w:autoSpaceDE w:val="0"/>
        <w:autoSpaceDN w:val="0"/>
        <w:adjustRightInd w:val="0"/>
        <w:spacing w:before="240"/>
        <w:rPr>
          <w:ins w:id="553" w:author="Ernesto del Puerto" w:date="2022-02-13T12:28:00Z"/>
          <w:rFonts w:ascii="Arial Narrow" w:hAnsi="Arial Narrow" w:cs="TimesNewRoman"/>
          <w:color w:val="000000"/>
          <w:lang w:val="es-ES"/>
        </w:rPr>
      </w:pPr>
      <w:ins w:id="554" w:author="Ernesto del Puerto" w:date="2022-02-13T12:24:00Z">
        <w:r w:rsidRPr="0023365C">
          <w:rPr>
            <w:rFonts w:ascii="Arial Narrow" w:hAnsi="Arial Narrow" w:cs="TimesNewRoman"/>
            <w:color w:val="000000"/>
            <w:lang w:val="es-ES"/>
            <w:rPrChange w:id="555" w:author="Ernesto del Puerto" w:date="2022-02-13T12:27:00Z">
              <w:rPr>
                <w:lang w:val="es-AR"/>
              </w:rPr>
            </w:rPrChange>
          </w:rPr>
          <w:t>Cre</w:t>
        </w:r>
      </w:ins>
      <w:ins w:id="556" w:author="Ernesto del Puerto" w:date="2022-02-13T12:28:00Z">
        <w:r>
          <w:rPr>
            <w:rFonts w:ascii="Arial Narrow" w:hAnsi="Arial Narrow" w:cs="TimesNewRoman"/>
            <w:color w:val="000000"/>
            <w:lang w:val="es-ES"/>
          </w:rPr>
          <w:t>em</w:t>
        </w:r>
      </w:ins>
      <w:ins w:id="557" w:author="Ernesto del Puerto" w:date="2022-02-13T12:24:00Z">
        <w:r w:rsidRPr="0023365C">
          <w:rPr>
            <w:rFonts w:ascii="Arial Narrow" w:hAnsi="Arial Narrow" w:cs="TimesNewRoman"/>
            <w:color w:val="000000"/>
            <w:lang w:val="es-ES"/>
            <w:rPrChange w:id="558" w:author="Ernesto del Puerto" w:date="2022-02-13T12:27:00Z">
              <w:rPr>
                <w:lang w:val="es-AR"/>
              </w:rPr>
            </w:rPrChange>
          </w:rPr>
          <w:t>o</w:t>
        </w:r>
      </w:ins>
      <w:ins w:id="559" w:author="Ernesto del Puerto" w:date="2022-02-13T12:28:00Z">
        <w:r>
          <w:rPr>
            <w:rFonts w:ascii="Arial Narrow" w:hAnsi="Arial Narrow" w:cs="TimesNewRoman"/>
            <w:color w:val="000000"/>
            <w:lang w:val="es-ES"/>
          </w:rPr>
          <w:t>s</w:t>
        </w:r>
      </w:ins>
      <w:ins w:id="560" w:author="Ernesto del Puerto" w:date="2022-02-13T12:24:00Z">
        <w:r w:rsidRPr="0023365C">
          <w:rPr>
            <w:rFonts w:ascii="Arial Narrow" w:hAnsi="Arial Narrow" w:cs="TimesNewRoman"/>
            <w:color w:val="000000"/>
            <w:lang w:val="es-ES"/>
            <w:rPrChange w:id="561" w:author="Ernesto del Puerto" w:date="2022-02-13T12:27:00Z">
              <w:rPr>
                <w:lang w:val="es-AR"/>
              </w:rPr>
            </w:rPrChange>
          </w:rPr>
          <w:t xml:space="preserve"> que S3 es el más importante, seguido de R6, luego S4.</w:t>
        </w:r>
      </w:ins>
    </w:p>
    <w:p w14:paraId="083798D2" w14:textId="77777777" w:rsidR="0023365C" w:rsidRDefault="0023365C" w:rsidP="0023365C">
      <w:pPr>
        <w:autoSpaceDE w:val="0"/>
        <w:autoSpaceDN w:val="0"/>
        <w:adjustRightInd w:val="0"/>
        <w:spacing w:before="240"/>
        <w:rPr>
          <w:ins w:id="562" w:author="Ernesto del Puerto" w:date="2022-02-13T12:28:00Z"/>
          <w:rFonts w:ascii="Arial Narrow" w:hAnsi="Arial Narrow" w:cs="TimesNewRoman"/>
          <w:color w:val="000000"/>
          <w:lang w:val="es-ES"/>
        </w:rPr>
      </w:pPr>
      <w:ins w:id="563" w:author="Ernesto del Puerto" w:date="2022-02-13T12:24:00Z">
        <w:r w:rsidRPr="0023365C">
          <w:rPr>
            <w:rFonts w:ascii="Arial Narrow" w:hAnsi="Arial Narrow" w:cs="TimesNewRoman"/>
            <w:color w:val="000000"/>
            <w:lang w:val="es-ES"/>
            <w:rPrChange w:id="564" w:author="Ernesto del Puerto" w:date="2022-02-13T12:27:00Z">
              <w:rPr>
                <w:lang w:val="es-AR"/>
              </w:rPr>
            </w:rPrChange>
          </w:rPr>
          <w:t>Otros creen que S4 es el más importante, seguido de RC, y que S3 debe evitarse.</w:t>
        </w:r>
      </w:ins>
    </w:p>
    <w:p w14:paraId="6502461F" w14:textId="4AA89E01" w:rsidR="0023365C" w:rsidRPr="0023365C" w:rsidRDefault="0023365C" w:rsidP="0023365C">
      <w:pPr>
        <w:autoSpaceDE w:val="0"/>
        <w:autoSpaceDN w:val="0"/>
        <w:adjustRightInd w:val="0"/>
        <w:spacing w:before="240"/>
        <w:rPr>
          <w:ins w:id="565" w:author="Ernesto del Puerto" w:date="2022-02-13T12:24:00Z"/>
          <w:rFonts w:ascii="Arial Narrow" w:hAnsi="Arial Narrow" w:cs="TimesNewRoman"/>
          <w:color w:val="000000"/>
          <w:lang w:val="es-ES"/>
          <w:rPrChange w:id="566" w:author="Ernesto del Puerto" w:date="2022-02-13T12:27:00Z">
            <w:rPr>
              <w:ins w:id="567" w:author="Ernesto del Puerto" w:date="2022-02-13T12:24:00Z"/>
              <w:lang w:val="es-AR"/>
            </w:rPr>
          </w:rPrChange>
        </w:rPr>
      </w:pPr>
      <w:ins w:id="568" w:author="Ernesto del Puerto" w:date="2022-02-13T12:24:00Z">
        <w:r w:rsidRPr="0023365C">
          <w:rPr>
            <w:rFonts w:ascii="Arial Narrow" w:hAnsi="Arial Narrow" w:cs="TimesNewRoman"/>
            <w:color w:val="000000"/>
            <w:lang w:val="es-ES"/>
            <w:rPrChange w:id="569" w:author="Ernesto del Puerto" w:date="2022-02-13T12:27:00Z">
              <w:rPr>
                <w:lang w:val="es-AR"/>
              </w:rPr>
            </w:rPrChange>
          </w:rPr>
          <w:t>Esto significa que diferentes comunidades R usan diferentes sistemas.</w:t>
        </w:r>
      </w:ins>
    </w:p>
    <w:p w14:paraId="6CB07605" w14:textId="77777777" w:rsidR="0023365C" w:rsidRDefault="0023365C" w:rsidP="0023365C">
      <w:pPr>
        <w:autoSpaceDE w:val="0"/>
        <w:autoSpaceDN w:val="0"/>
        <w:adjustRightInd w:val="0"/>
        <w:spacing w:before="240"/>
        <w:rPr>
          <w:ins w:id="570" w:author="Ernesto del Puerto" w:date="2022-02-13T12:28:00Z"/>
          <w:rFonts w:ascii="Arial Narrow" w:hAnsi="Arial Narrow" w:cs="TimesNewRoman"/>
          <w:color w:val="000000"/>
          <w:lang w:val="es-ES"/>
        </w:rPr>
      </w:pPr>
      <w:ins w:id="571" w:author="Ernesto del Puerto" w:date="2022-02-13T12:24:00Z">
        <w:r w:rsidRPr="0023365C">
          <w:rPr>
            <w:rFonts w:ascii="Arial Narrow" w:hAnsi="Arial Narrow" w:cs="TimesNewRoman"/>
            <w:color w:val="000000"/>
            <w:lang w:val="es-ES"/>
            <w:rPrChange w:id="572" w:author="Ernesto del Puerto" w:date="2022-02-13T12:25:00Z">
              <w:rPr>
                <w:lang w:val="es-AR"/>
              </w:rPr>
            </w:rPrChange>
          </w:rPr>
          <w:t>S3 y S4 utilizan la función OOP genérica, que es bastante diferente de la programación orientada a objetos encapsulada utilizada por la mayoría de los lenguajes populares en la actualidad</w:t>
        </w:r>
      </w:ins>
      <w:ins w:id="573" w:author="Ernesto del Puerto" w:date="2022-02-13T12:28:00Z">
        <w:r>
          <w:rPr>
            <w:rFonts w:ascii="Arial Narrow" w:hAnsi="Arial Narrow" w:cs="TimesNewRoman"/>
            <w:color w:val="000000"/>
            <w:lang w:val="es-ES"/>
          </w:rPr>
          <w:t>.</w:t>
        </w:r>
      </w:ins>
    </w:p>
    <w:p w14:paraId="6020A8F9" w14:textId="77777777" w:rsidR="0023365C" w:rsidRDefault="0023365C" w:rsidP="0023365C">
      <w:pPr>
        <w:autoSpaceDE w:val="0"/>
        <w:autoSpaceDN w:val="0"/>
        <w:adjustRightInd w:val="0"/>
        <w:spacing w:before="240"/>
        <w:rPr>
          <w:ins w:id="574" w:author="Ernesto del Puerto" w:date="2022-02-13T12:29:00Z"/>
          <w:rFonts w:ascii="Arial Narrow" w:hAnsi="Arial Narrow" w:cs="TimesNewRoman"/>
          <w:color w:val="000000"/>
          <w:lang w:val="es-ES"/>
        </w:rPr>
      </w:pPr>
      <w:ins w:id="575" w:author="Ernesto del Puerto" w:date="2022-02-13T12:28:00Z">
        <w:r>
          <w:rPr>
            <w:rFonts w:ascii="Arial Narrow" w:hAnsi="Arial Narrow" w:cs="TimesNewRoman"/>
            <w:color w:val="000000"/>
            <w:lang w:val="es-ES"/>
          </w:rPr>
          <w:t>A</w:t>
        </w:r>
      </w:ins>
      <w:ins w:id="576" w:author="Ernesto del Puerto" w:date="2022-02-13T12:24:00Z">
        <w:r w:rsidRPr="0023365C">
          <w:rPr>
            <w:rFonts w:ascii="Arial Narrow" w:hAnsi="Arial Narrow" w:cs="TimesNewRoman"/>
            <w:color w:val="000000"/>
            <w:lang w:val="es-ES"/>
            <w:rPrChange w:id="577" w:author="Ernesto del Puerto" w:date="2022-02-13T12:25:00Z">
              <w:rPr>
                <w:lang w:val="es-AR"/>
              </w:rPr>
            </w:rPrChange>
          </w:rPr>
          <w:t xml:space="preserve">unque las ideas subyacentes de OOP son las mismas en todos los </w:t>
        </w:r>
      </w:ins>
      <w:ins w:id="578" w:author="Ernesto del Puerto" w:date="2022-02-13T12:29:00Z">
        <w:r>
          <w:rPr>
            <w:rFonts w:ascii="Arial Narrow" w:hAnsi="Arial Narrow" w:cs="TimesNewRoman"/>
            <w:color w:val="000000"/>
            <w:lang w:val="es-ES"/>
          </w:rPr>
          <w:t>lenguajes</w:t>
        </w:r>
      </w:ins>
      <w:ins w:id="579" w:author="Ernesto del Puerto" w:date="2022-02-13T12:24:00Z">
        <w:r w:rsidRPr="0023365C">
          <w:rPr>
            <w:rFonts w:ascii="Arial Narrow" w:hAnsi="Arial Narrow" w:cs="TimesNewRoman"/>
            <w:color w:val="000000"/>
            <w:lang w:val="es-ES"/>
            <w:rPrChange w:id="580" w:author="Ernesto del Puerto" w:date="2022-02-13T12:25:00Z">
              <w:rPr>
                <w:lang w:val="es-AR"/>
              </w:rPr>
            </w:rPrChange>
          </w:rPr>
          <w:t>, sus expresiones son bastante diferentes.</w:t>
        </w:r>
      </w:ins>
    </w:p>
    <w:p w14:paraId="40C82417" w14:textId="060BF1D2" w:rsidR="0023365C" w:rsidRPr="0023365C" w:rsidRDefault="0023365C" w:rsidP="0023365C">
      <w:pPr>
        <w:autoSpaceDE w:val="0"/>
        <w:autoSpaceDN w:val="0"/>
        <w:adjustRightInd w:val="0"/>
        <w:spacing w:before="240"/>
        <w:rPr>
          <w:ins w:id="581" w:author="Ernesto del Puerto" w:date="2022-02-13T12:24:00Z"/>
          <w:rFonts w:ascii="Arial Narrow" w:hAnsi="Arial Narrow" w:cs="TimesNewRoman"/>
          <w:color w:val="000000"/>
          <w:lang w:val="es-ES"/>
          <w:rPrChange w:id="582" w:author="Ernesto del Puerto" w:date="2022-02-13T12:25:00Z">
            <w:rPr>
              <w:ins w:id="583" w:author="Ernesto del Puerto" w:date="2022-02-13T12:24:00Z"/>
              <w:lang w:val="es-AR"/>
            </w:rPr>
          </w:rPrChange>
        </w:rPr>
      </w:pPr>
      <w:ins w:id="584" w:author="Ernesto del Puerto" w:date="2022-02-13T12:24:00Z">
        <w:r w:rsidRPr="0023365C">
          <w:rPr>
            <w:rFonts w:ascii="Arial Narrow" w:hAnsi="Arial Narrow" w:cs="TimesNewRoman"/>
            <w:color w:val="000000"/>
            <w:lang w:val="es-ES"/>
            <w:rPrChange w:id="585" w:author="Ernesto del Puerto" w:date="2022-02-13T12:25:00Z">
              <w:rPr>
                <w:lang w:val="es-AR"/>
              </w:rPr>
            </w:rPrChange>
          </w:rPr>
          <w:t xml:space="preserve">Esto significa que no </w:t>
        </w:r>
      </w:ins>
      <w:ins w:id="586" w:author="Ernesto del Puerto" w:date="2022-02-13T12:29:00Z">
        <w:r>
          <w:rPr>
            <w:rFonts w:ascii="Arial Narrow" w:hAnsi="Arial Narrow" w:cs="TimesNewRoman"/>
            <w:color w:val="000000"/>
            <w:lang w:val="es-ES"/>
          </w:rPr>
          <w:t xml:space="preserve">se </w:t>
        </w:r>
      </w:ins>
      <w:ins w:id="587" w:author="Ernesto del Puerto" w:date="2022-02-13T12:24:00Z">
        <w:r w:rsidRPr="0023365C">
          <w:rPr>
            <w:rFonts w:ascii="Arial Narrow" w:hAnsi="Arial Narrow" w:cs="TimesNewRoman"/>
            <w:color w:val="000000"/>
            <w:lang w:val="es-ES"/>
            <w:rPrChange w:id="588" w:author="Ernesto del Puerto" w:date="2022-02-13T12:25:00Z">
              <w:rPr>
                <w:lang w:val="es-AR"/>
              </w:rPr>
            </w:rPrChange>
          </w:rPr>
          <w:t xml:space="preserve">puede transferir inmediatamente </w:t>
        </w:r>
      </w:ins>
      <w:ins w:id="589" w:author="Ernesto del Puerto" w:date="2022-02-13T12:29:00Z">
        <w:r>
          <w:rPr>
            <w:rFonts w:ascii="Arial Narrow" w:hAnsi="Arial Narrow" w:cs="TimesNewRoman"/>
            <w:color w:val="000000"/>
            <w:lang w:val="es-ES"/>
          </w:rPr>
          <w:t>n</w:t>
        </w:r>
      </w:ins>
      <w:ins w:id="590" w:author="Ernesto del Puerto" w:date="2022-02-13T12:24:00Z">
        <w:r w:rsidRPr="0023365C">
          <w:rPr>
            <w:rFonts w:ascii="Arial Narrow" w:hAnsi="Arial Narrow" w:cs="TimesNewRoman"/>
            <w:color w:val="000000"/>
            <w:lang w:val="es-ES"/>
            <w:rPrChange w:id="591" w:author="Ernesto del Puerto" w:date="2022-02-13T12:25:00Z">
              <w:rPr>
                <w:lang w:val="es-AR"/>
              </w:rPr>
            </w:rPrChange>
          </w:rPr>
          <w:t>u</w:t>
        </w:r>
      </w:ins>
      <w:ins w:id="592" w:author="Ernesto del Puerto" w:date="2022-02-13T12:29:00Z">
        <w:r>
          <w:rPr>
            <w:rFonts w:ascii="Arial Narrow" w:hAnsi="Arial Narrow" w:cs="TimesNewRoman"/>
            <w:color w:val="000000"/>
            <w:lang w:val="es-ES"/>
          </w:rPr>
          <w:t>e</w:t>
        </w:r>
      </w:ins>
      <w:ins w:id="593" w:author="Ernesto del Puerto" w:date="2022-02-13T12:24:00Z">
        <w:r w:rsidRPr="0023365C">
          <w:rPr>
            <w:rFonts w:ascii="Arial Narrow" w:hAnsi="Arial Narrow" w:cs="TimesNewRoman"/>
            <w:color w:val="000000"/>
            <w:lang w:val="es-ES"/>
            <w:rPrChange w:id="594" w:author="Ernesto del Puerto" w:date="2022-02-13T12:25:00Z">
              <w:rPr>
                <w:lang w:val="es-AR"/>
              </w:rPr>
            </w:rPrChange>
          </w:rPr>
          <w:t>s</w:t>
        </w:r>
      </w:ins>
      <w:ins w:id="595" w:author="Ernesto del Puerto" w:date="2022-02-13T12:29:00Z">
        <w:r>
          <w:rPr>
            <w:rFonts w:ascii="Arial Narrow" w:hAnsi="Arial Narrow" w:cs="TimesNewRoman"/>
            <w:color w:val="000000"/>
            <w:lang w:val="es-ES"/>
          </w:rPr>
          <w:t>tras</w:t>
        </w:r>
      </w:ins>
      <w:ins w:id="596" w:author="Ernesto del Puerto" w:date="2022-02-13T12:24:00Z">
        <w:r w:rsidRPr="0023365C">
          <w:rPr>
            <w:rFonts w:ascii="Arial Narrow" w:hAnsi="Arial Narrow" w:cs="TimesNewRoman"/>
            <w:color w:val="000000"/>
            <w:lang w:val="es-ES"/>
            <w:rPrChange w:id="597" w:author="Ernesto del Puerto" w:date="2022-02-13T12:25:00Z">
              <w:rPr>
                <w:lang w:val="es-AR"/>
              </w:rPr>
            </w:rPrChange>
          </w:rPr>
          <w:t xml:space="preserve"> habilidades OOP existentes a R.</w:t>
        </w:r>
      </w:ins>
    </w:p>
    <w:p w14:paraId="0C47AFA7" w14:textId="77777777" w:rsidR="002776F9" w:rsidRDefault="0023365C" w:rsidP="0023365C">
      <w:pPr>
        <w:autoSpaceDE w:val="0"/>
        <w:autoSpaceDN w:val="0"/>
        <w:adjustRightInd w:val="0"/>
        <w:spacing w:before="240"/>
        <w:rPr>
          <w:ins w:id="598" w:author="Ernesto del Puerto" w:date="2022-02-13T12:29:00Z"/>
          <w:rFonts w:ascii="Arial Narrow" w:hAnsi="Arial Narrow" w:cs="TimesNewRoman"/>
          <w:color w:val="000000"/>
          <w:lang w:val="es-ES"/>
        </w:rPr>
      </w:pPr>
      <w:ins w:id="599" w:author="Ernesto del Puerto" w:date="2022-02-13T12:24:00Z">
        <w:r w:rsidRPr="0023365C">
          <w:rPr>
            <w:rFonts w:ascii="Arial Narrow" w:hAnsi="Arial Narrow" w:cs="TimesNewRoman"/>
            <w:color w:val="000000"/>
            <w:lang w:val="es-ES"/>
            <w:rPrChange w:id="600" w:author="Ernesto del Puerto" w:date="2022-02-13T12:25:00Z">
              <w:rPr>
                <w:lang w:val="es-AR"/>
              </w:rPr>
            </w:rPrChange>
          </w:rPr>
          <w:t>En general, en R, la programación funcional es mucho más importante que la programación orientada a objetos, porque normalmente resuelve problemas complejos descomponiéndolos en funciones simples, no en objetos simples.</w:t>
        </w:r>
      </w:ins>
    </w:p>
    <w:p w14:paraId="56FD4FF7" w14:textId="6CFC4EDC" w:rsidR="0023365C" w:rsidRPr="0023365C" w:rsidRDefault="0023365C" w:rsidP="0023365C">
      <w:pPr>
        <w:autoSpaceDE w:val="0"/>
        <w:autoSpaceDN w:val="0"/>
        <w:adjustRightInd w:val="0"/>
        <w:spacing w:before="240"/>
        <w:rPr>
          <w:ins w:id="601" w:author="Ernesto del Puerto" w:date="2022-02-13T12:24:00Z"/>
          <w:rFonts w:ascii="Arial Narrow" w:hAnsi="Arial Narrow" w:cs="TimesNewRoman"/>
          <w:color w:val="000000"/>
          <w:lang w:val="es-ES"/>
          <w:rPrChange w:id="602" w:author="Ernesto del Puerto" w:date="2022-02-13T12:25:00Z">
            <w:rPr>
              <w:ins w:id="603" w:author="Ernesto del Puerto" w:date="2022-02-13T12:24:00Z"/>
              <w:lang w:val="es-AR"/>
            </w:rPr>
          </w:rPrChange>
        </w:rPr>
      </w:pPr>
      <w:ins w:id="604" w:author="Ernesto del Puerto" w:date="2022-02-13T12:24:00Z">
        <w:r w:rsidRPr="0023365C">
          <w:rPr>
            <w:rFonts w:ascii="Arial Narrow" w:hAnsi="Arial Narrow" w:cs="TimesNewRoman"/>
            <w:color w:val="000000"/>
            <w:lang w:val="es-ES"/>
            <w:rPrChange w:id="605" w:author="Ernesto del Puerto" w:date="2022-02-13T12:25:00Z">
              <w:rPr>
                <w:lang w:val="es-AR"/>
              </w:rPr>
            </w:rPrChange>
          </w:rPr>
          <w:t>Sin embargo, hay razones importantes para aprender cada uno de los tres sistemas:</w:t>
        </w:r>
      </w:ins>
    </w:p>
    <w:p w14:paraId="713CE4DA" w14:textId="77777777" w:rsidR="005B46A5" w:rsidRDefault="0023365C" w:rsidP="005B46A5">
      <w:pPr>
        <w:pStyle w:val="Prrafodelista"/>
        <w:numPr>
          <w:ilvl w:val="0"/>
          <w:numId w:val="75"/>
        </w:numPr>
        <w:autoSpaceDE w:val="0"/>
        <w:autoSpaceDN w:val="0"/>
        <w:adjustRightInd w:val="0"/>
        <w:spacing w:before="240"/>
        <w:rPr>
          <w:ins w:id="606" w:author="Ernesto del Puerto" w:date="2022-02-13T12:31:00Z"/>
          <w:rFonts w:ascii="Arial Narrow" w:hAnsi="Arial Narrow" w:cs="TimesNewRoman"/>
          <w:color w:val="000000"/>
          <w:lang w:val="es-ES"/>
        </w:rPr>
      </w:pPr>
      <w:ins w:id="607" w:author="Ernesto del Puerto" w:date="2022-02-13T12:24:00Z">
        <w:r w:rsidRPr="005B46A5">
          <w:rPr>
            <w:rFonts w:ascii="Arial Narrow" w:hAnsi="Arial Narrow" w:cs="TimesNewRoman"/>
            <w:color w:val="000000"/>
            <w:lang w:val="es-ES"/>
            <w:rPrChange w:id="608" w:author="Ernesto del Puerto" w:date="2022-02-13T12:30:00Z">
              <w:rPr>
                <w:lang w:val="es-AR"/>
              </w:rPr>
            </w:rPrChange>
          </w:rPr>
          <w:t xml:space="preserve">S3 permite que </w:t>
        </w:r>
      </w:ins>
      <w:ins w:id="609" w:author="Ernesto del Puerto" w:date="2022-02-13T12:31:00Z">
        <w:r w:rsidR="005B46A5">
          <w:rPr>
            <w:rFonts w:ascii="Arial Narrow" w:hAnsi="Arial Narrow" w:cs="TimesNewRoman"/>
            <w:color w:val="000000"/>
            <w:lang w:val="es-ES"/>
          </w:rPr>
          <w:t>sus</w:t>
        </w:r>
      </w:ins>
      <w:ins w:id="610" w:author="Ernesto del Puerto" w:date="2022-02-13T12:24:00Z">
        <w:r w:rsidRPr="005B46A5">
          <w:rPr>
            <w:rFonts w:ascii="Arial Narrow" w:hAnsi="Arial Narrow" w:cs="TimesNewRoman"/>
            <w:color w:val="000000"/>
            <w:lang w:val="es-ES"/>
            <w:rPrChange w:id="611" w:author="Ernesto del Puerto" w:date="2022-02-13T12:30:00Z">
              <w:rPr>
                <w:lang w:val="es-AR"/>
              </w:rPr>
            </w:rPrChange>
          </w:rPr>
          <w:t xml:space="preserve"> funciones devuelvan resultados enriquecidos con una pantalla fácil de usar y componentes internos fáciles de usar para el programador.</w:t>
        </w:r>
      </w:ins>
    </w:p>
    <w:p w14:paraId="24D0DC60" w14:textId="1FEA0E8C" w:rsidR="0023365C" w:rsidRPr="005B46A5" w:rsidRDefault="0023365C" w:rsidP="005B46A5">
      <w:pPr>
        <w:autoSpaceDE w:val="0"/>
        <w:autoSpaceDN w:val="0"/>
        <w:adjustRightInd w:val="0"/>
        <w:spacing w:before="240"/>
        <w:rPr>
          <w:ins w:id="612" w:author="Ernesto del Puerto" w:date="2022-02-13T12:24:00Z"/>
          <w:rFonts w:ascii="Arial Narrow" w:hAnsi="Arial Narrow" w:cs="TimesNewRoman"/>
          <w:color w:val="000000"/>
          <w:lang w:val="es-ES"/>
          <w:rPrChange w:id="613" w:author="Ernesto del Puerto" w:date="2022-02-13T12:31:00Z">
            <w:rPr>
              <w:ins w:id="614" w:author="Ernesto del Puerto" w:date="2022-02-13T12:24:00Z"/>
              <w:lang w:val="es-AR"/>
            </w:rPr>
          </w:rPrChange>
        </w:rPr>
      </w:pPr>
      <w:ins w:id="615" w:author="Ernesto del Puerto" w:date="2022-02-13T12:24:00Z">
        <w:r w:rsidRPr="005B46A5">
          <w:rPr>
            <w:rFonts w:ascii="Arial Narrow" w:hAnsi="Arial Narrow" w:cs="TimesNewRoman"/>
            <w:color w:val="000000"/>
            <w:lang w:val="es-ES"/>
            <w:rPrChange w:id="616" w:author="Ernesto del Puerto" w:date="2022-02-13T12:31:00Z">
              <w:rPr>
                <w:lang w:val="es-AR"/>
              </w:rPr>
            </w:rPrChange>
          </w:rPr>
          <w:t xml:space="preserve"> S3 se usa en toda la base R, por lo que es importante dominarlo si desea extender las funciones base R para trabajar con nuevos tipos de entrada.</w:t>
        </w:r>
      </w:ins>
    </w:p>
    <w:p w14:paraId="6972E9B3" w14:textId="77777777" w:rsidR="005B46A5" w:rsidRDefault="0023365C" w:rsidP="005B46A5">
      <w:pPr>
        <w:pStyle w:val="Prrafodelista"/>
        <w:numPr>
          <w:ilvl w:val="0"/>
          <w:numId w:val="75"/>
        </w:numPr>
        <w:autoSpaceDE w:val="0"/>
        <w:autoSpaceDN w:val="0"/>
        <w:adjustRightInd w:val="0"/>
        <w:spacing w:before="240"/>
        <w:rPr>
          <w:ins w:id="617" w:author="Ernesto del Puerto" w:date="2022-02-13T12:31:00Z"/>
          <w:rFonts w:ascii="Arial Narrow" w:hAnsi="Arial Narrow" w:cs="TimesNewRoman"/>
          <w:color w:val="000000"/>
          <w:lang w:val="es-ES"/>
        </w:rPr>
      </w:pPr>
      <w:ins w:id="618" w:author="Ernesto del Puerto" w:date="2022-02-13T12:24:00Z">
        <w:r w:rsidRPr="005B46A5">
          <w:rPr>
            <w:rFonts w:ascii="Arial Narrow" w:hAnsi="Arial Narrow" w:cs="TimesNewRoman"/>
            <w:color w:val="000000"/>
            <w:lang w:val="es-ES"/>
            <w:rPrChange w:id="619" w:author="Ernesto del Puerto" w:date="2022-02-13T12:30:00Z">
              <w:rPr>
                <w:lang w:val="es-AR"/>
              </w:rPr>
            </w:rPrChange>
          </w:rPr>
          <w:t>R6 proporciona una forma estandarizada de escapar de la semántica de copia al modificar de R.</w:t>
        </w:r>
      </w:ins>
    </w:p>
    <w:p w14:paraId="1F4FFA37" w14:textId="77777777" w:rsidR="005B46A5" w:rsidRDefault="0023365C" w:rsidP="005B46A5">
      <w:pPr>
        <w:autoSpaceDE w:val="0"/>
        <w:autoSpaceDN w:val="0"/>
        <w:adjustRightInd w:val="0"/>
        <w:spacing w:before="240"/>
        <w:rPr>
          <w:ins w:id="620" w:author="Ernesto del Puerto" w:date="2022-02-13T12:31:00Z"/>
          <w:rFonts w:ascii="Arial Narrow" w:hAnsi="Arial Narrow" w:cs="TimesNewRoman"/>
          <w:color w:val="000000"/>
          <w:lang w:val="es-ES"/>
        </w:rPr>
      </w:pPr>
      <w:ins w:id="621" w:author="Ernesto del Puerto" w:date="2022-02-13T12:24:00Z">
        <w:r w:rsidRPr="005B46A5">
          <w:rPr>
            <w:rFonts w:ascii="Arial Narrow" w:hAnsi="Arial Narrow" w:cs="TimesNewRoman"/>
            <w:color w:val="000000"/>
            <w:lang w:val="es-ES"/>
            <w:rPrChange w:id="622" w:author="Ernesto del Puerto" w:date="2022-02-13T12:31:00Z">
              <w:rPr>
                <w:lang w:val="es-AR"/>
              </w:rPr>
            </w:rPrChange>
          </w:rPr>
          <w:t xml:space="preserve"> Esto es particularmente importante si desea</w:t>
        </w:r>
      </w:ins>
      <w:ins w:id="623" w:author="Ernesto del Puerto" w:date="2022-02-13T12:31:00Z">
        <w:r w:rsidR="005B46A5">
          <w:rPr>
            <w:rFonts w:ascii="Arial Narrow" w:hAnsi="Arial Narrow" w:cs="TimesNewRoman"/>
            <w:color w:val="000000"/>
            <w:lang w:val="es-ES"/>
          </w:rPr>
          <w:t>mos</w:t>
        </w:r>
      </w:ins>
      <w:ins w:id="624" w:author="Ernesto del Puerto" w:date="2022-02-13T12:24:00Z">
        <w:r w:rsidRPr="005B46A5">
          <w:rPr>
            <w:rFonts w:ascii="Arial Narrow" w:hAnsi="Arial Narrow" w:cs="TimesNewRoman"/>
            <w:color w:val="000000"/>
            <w:lang w:val="es-ES"/>
            <w:rPrChange w:id="625" w:author="Ernesto del Puerto" w:date="2022-02-13T12:31:00Z">
              <w:rPr>
                <w:lang w:val="es-AR"/>
              </w:rPr>
            </w:rPrChange>
          </w:rPr>
          <w:t xml:space="preserve"> modelar objetos que existen independientemente de R.</w:t>
        </w:r>
      </w:ins>
    </w:p>
    <w:p w14:paraId="3BC87863" w14:textId="20855109" w:rsidR="0023365C" w:rsidRPr="005B46A5" w:rsidRDefault="0023365C" w:rsidP="005B46A5">
      <w:pPr>
        <w:autoSpaceDE w:val="0"/>
        <w:autoSpaceDN w:val="0"/>
        <w:adjustRightInd w:val="0"/>
        <w:spacing w:before="240"/>
        <w:rPr>
          <w:ins w:id="626" w:author="Ernesto del Puerto" w:date="2022-02-13T12:24:00Z"/>
          <w:rFonts w:ascii="Arial Narrow" w:hAnsi="Arial Narrow" w:cs="TimesNewRoman"/>
          <w:color w:val="000000"/>
          <w:lang w:val="es-ES"/>
          <w:rPrChange w:id="627" w:author="Ernesto del Puerto" w:date="2022-02-13T12:31:00Z">
            <w:rPr>
              <w:ins w:id="628" w:author="Ernesto del Puerto" w:date="2022-02-13T12:24:00Z"/>
              <w:lang w:val="es-AR"/>
            </w:rPr>
          </w:rPrChange>
        </w:rPr>
      </w:pPr>
      <w:ins w:id="629" w:author="Ernesto del Puerto" w:date="2022-02-13T12:24:00Z">
        <w:r w:rsidRPr="005B46A5">
          <w:rPr>
            <w:rFonts w:ascii="Arial Narrow" w:hAnsi="Arial Narrow" w:cs="TimesNewRoman"/>
            <w:color w:val="000000"/>
            <w:lang w:val="es-ES"/>
            <w:rPrChange w:id="630" w:author="Ernesto del Puerto" w:date="2022-02-13T12:31:00Z">
              <w:rPr>
                <w:lang w:val="es-AR"/>
              </w:rPr>
            </w:rPrChange>
          </w:rPr>
          <w:t>Hoy en día, una necesidad común para R6 es modelar datos que provienen de una API web y dónde los cambios provienen de dentro o fuera de R.</w:t>
        </w:r>
      </w:ins>
    </w:p>
    <w:p w14:paraId="77C9E641" w14:textId="77777777" w:rsidR="005B46A5" w:rsidRDefault="0023365C" w:rsidP="005B46A5">
      <w:pPr>
        <w:pStyle w:val="Prrafodelista"/>
        <w:numPr>
          <w:ilvl w:val="0"/>
          <w:numId w:val="75"/>
        </w:numPr>
        <w:autoSpaceDE w:val="0"/>
        <w:autoSpaceDN w:val="0"/>
        <w:adjustRightInd w:val="0"/>
        <w:spacing w:before="240"/>
        <w:rPr>
          <w:ins w:id="631" w:author="Ernesto del Puerto" w:date="2022-02-13T12:32:00Z"/>
          <w:rFonts w:ascii="Arial Narrow" w:hAnsi="Arial Narrow" w:cs="TimesNewRoman"/>
          <w:color w:val="000000"/>
          <w:lang w:val="es-ES"/>
        </w:rPr>
      </w:pPr>
      <w:ins w:id="632" w:author="Ernesto del Puerto" w:date="2022-02-13T12:24:00Z">
        <w:r w:rsidRPr="005B46A5">
          <w:rPr>
            <w:rFonts w:ascii="Arial Narrow" w:hAnsi="Arial Narrow" w:cs="TimesNewRoman"/>
            <w:color w:val="000000"/>
            <w:lang w:val="es-ES"/>
            <w:rPrChange w:id="633" w:author="Ernesto del Puerto" w:date="2022-02-13T12:30:00Z">
              <w:rPr>
                <w:lang w:val="es-AR"/>
              </w:rPr>
            </w:rPrChange>
          </w:rPr>
          <w:t>S4 es un sistema riguroso que lo obliga a pensar cuidadosamente sobre el diseño del programa.</w:t>
        </w:r>
      </w:ins>
    </w:p>
    <w:p w14:paraId="10982A79" w14:textId="77777777" w:rsidR="005B46A5" w:rsidRDefault="0023365C" w:rsidP="005B46A5">
      <w:pPr>
        <w:autoSpaceDE w:val="0"/>
        <w:autoSpaceDN w:val="0"/>
        <w:adjustRightInd w:val="0"/>
        <w:spacing w:before="240"/>
        <w:rPr>
          <w:ins w:id="634" w:author="Ernesto del Puerto" w:date="2022-02-13T12:32:00Z"/>
          <w:rFonts w:ascii="Arial Narrow" w:hAnsi="Arial Narrow" w:cs="TimesNewRoman"/>
          <w:color w:val="000000"/>
          <w:lang w:val="es-ES"/>
        </w:rPr>
      </w:pPr>
      <w:ins w:id="635" w:author="Ernesto del Puerto" w:date="2022-02-13T12:24:00Z">
        <w:r w:rsidRPr="005B46A5">
          <w:rPr>
            <w:rFonts w:ascii="Arial Narrow" w:hAnsi="Arial Narrow" w:cs="TimesNewRoman"/>
            <w:color w:val="000000"/>
            <w:lang w:val="es-ES"/>
            <w:rPrChange w:id="636" w:author="Ernesto del Puerto" w:date="2022-02-13T12:32:00Z">
              <w:rPr>
                <w:lang w:val="es-AR"/>
              </w:rPr>
            </w:rPrChange>
          </w:rPr>
          <w:lastRenderedPageBreak/>
          <w:t>Es particularmente adecuado para construir grandes sistemas que evolucionan con el tiempo y recibirá contribuciones de muchos programadores.</w:t>
        </w:r>
      </w:ins>
    </w:p>
    <w:p w14:paraId="09FBB275" w14:textId="3761AC81" w:rsidR="0023365C" w:rsidRPr="005B46A5" w:rsidRDefault="0023365C" w:rsidP="005B46A5">
      <w:pPr>
        <w:autoSpaceDE w:val="0"/>
        <w:autoSpaceDN w:val="0"/>
        <w:adjustRightInd w:val="0"/>
        <w:spacing w:before="240"/>
        <w:rPr>
          <w:ins w:id="637" w:author="Ernesto del Puerto" w:date="2022-02-13T12:24:00Z"/>
          <w:rFonts w:ascii="Arial Narrow" w:hAnsi="Arial Narrow" w:cs="TimesNewRoman"/>
          <w:color w:val="000000"/>
          <w:lang w:val="es-ES"/>
          <w:rPrChange w:id="638" w:author="Ernesto del Puerto" w:date="2022-02-13T12:32:00Z">
            <w:rPr>
              <w:ins w:id="639" w:author="Ernesto del Puerto" w:date="2022-02-13T12:24:00Z"/>
              <w:lang w:val="es-AR"/>
            </w:rPr>
          </w:rPrChange>
        </w:rPr>
      </w:pPr>
      <w:ins w:id="640" w:author="Ernesto del Puerto" w:date="2022-02-13T12:24:00Z">
        <w:r w:rsidRPr="005B46A5">
          <w:rPr>
            <w:rFonts w:ascii="Arial Narrow" w:hAnsi="Arial Narrow" w:cs="TimesNewRoman"/>
            <w:color w:val="000000"/>
            <w:lang w:val="es-ES"/>
            <w:rPrChange w:id="641" w:author="Ernesto del Puerto" w:date="2022-02-13T12:32:00Z">
              <w:rPr>
                <w:lang w:val="es-AR"/>
              </w:rPr>
            </w:rPrChange>
          </w:rPr>
          <w:t xml:space="preserve">Es por eso que lo utiliza el </w:t>
        </w:r>
        <w:proofErr w:type="spellStart"/>
        <w:r w:rsidRPr="005B46A5">
          <w:rPr>
            <w:rFonts w:ascii="Arial Narrow" w:hAnsi="Arial Narrow" w:cs="TimesNewRoman"/>
            <w:color w:val="000000"/>
            <w:lang w:val="es-ES"/>
            <w:rPrChange w:id="642" w:author="Ernesto del Puerto" w:date="2022-02-13T12:32:00Z">
              <w:rPr>
                <w:lang w:val="es-AR"/>
              </w:rPr>
            </w:rPrChange>
          </w:rPr>
          <w:t>Bioconductor</w:t>
        </w:r>
      </w:ins>
      <w:proofErr w:type="spellEnd"/>
      <w:ins w:id="643" w:author="Ernesto del Puerto" w:date="2022-02-13T12:33:00Z">
        <w:r w:rsidR="000332B0">
          <w:rPr>
            <w:rFonts w:ascii="Arial Narrow" w:hAnsi="Arial Narrow" w:cs="TimesNewRoman"/>
            <w:color w:val="000000"/>
            <w:lang w:val="es-ES"/>
          </w:rPr>
          <w:t xml:space="preserve"> </w:t>
        </w:r>
        <w:proofErr w:type="spellStart"/>
        <w:r w:rsidR="000332B0">
          <w:rPr>
            <w:rFonts w:ascii="Arial Narrow" w:hAnsi="Arial Narrow" w:cs="TimesNewRoman"/>
            <w:color w:val="000000"/>
            <w:lang w:val="es-ES"/>
          </w:rPr>
          <w:t>project</w:t>
        </w:r>
      </w:ins>
      <w:proofErr w:type="spellEnd"/>
      <w:ins w:id="644" w:author="Ernesto del Puerto" w:date="2022-02-13T12:24:00Z">
        <w:r w:rsidRPr="005B46A5">
          <w:rPr>
            <w:rFonts w:ascii="Arial Narrow" w:hAnsi="Arial Narrow" w:cs="TimesNewRoman"/>
            <w:color w:val="000000"/>
            <w:lang w:val="es-ES"/>
            <w:rPrChange w:id="645" w:author="Ernesto del Puerto" w:date="2022-02-13T12:32:00Z">
              <w:rPr>
                <w:lang w:val="es-AR"/>
              </w:rPr>
            </w:rPrChange>
          </w:rPr>
          <w:t>, por lo que otra razón para aprender S4 es equiparlo para contribuir a ese proyecto.</w:t>
        </w:r>
      </w:ins>
    </w:p>
    <w:p w14:paraId="28C6D410" w14:textId="77777777" w:rsidR="00622129" w:rsidRDefault="00622129" w:rsidP="00622129">
      <w:pPr>
        <w:autoSpaceDE w:val="0"/>
        <w:autoSpaceDN w:val="0"/>
        <w:adjustRightInd w:val="0"/>
        <w:spacing w:before="240"/>
        <w:rPr>
          <w:ins w:id="646" w:author="Ernesto del Puerto" w:date="2022-02-13T12:35:00Z"/>
          <w:rFonts w:ascii="Arial Narrow" w:hAnsi="Arial Narrow" w:cs="TimesNewRoman"/>
          <w:color w:val="000000"/>
          <w:lang w:val="es-ES"/>
        </w:rPr>
      </w:pPr>
      <w:ins w:id="647" w:author="Ernesto del Puerto" w:date="2022-02-13T12:34:00Z">
        <w:r>
          <w:rPr>
            <w:rFonts w:ascii="Arial Narrow" w:hAnsi="Arial Narrow" w:cs="TimesNewRoman"/>
            <w:color w:val="000000"/>
            <w:lang w:val="es-ES"/>
          </w:rPr>
          <w:t xml:space="preserve">Nos </w:t>
        </w:r>
        <w:r w:rsidRPr="00622129">
          <w:rPr>
            <w:rFonts w:ascii="Arial Narrow" w:hAnsi="Arial Narrow" w:cs="TimesNewRoman"/>
            <w:color w:val="000000"/>
            <w:lang w:val="es-ES"/>
          </w:rPr>
          <w:t>centra</w:t>
        </w:r>
        <w:r>
          <w:rPr>
            <w:rFonts w:ascii="Arial Narrow" w:hAnsi="Arial Narrow" w:cs="TimesNewRoman"/>
            <w:color w:val="000000"/>
            <w:lang w:val="es-ES"/>
          </w:rPr>
          <w:t>remos</w:t>
        </w:r>
        <w:r w:rsidRPr="00622129">
          <w:rPr>
            <w:rFonts w:ascii="Arial Narrow" w:hAnsi="Arial Narrow" w:cs="TimesNewRoman"/>
            <w:color w:val="000000"/>
            <w:lang w:val="es-ES"/>
          </w:rPr>
          <w:t xml:space="preserve"> en la mecánica de la programación orientada a objetos, no en su uso efectivo, y puede ser un desafío comprenderlo completamente si</w:t>
        </w:r>
      </w:ins>
      <w:ins w:id="648" w:author="Ernesto del Puerto" w:date="2022-02-13T12:35:00Z">
        <w:r>
          <w:rPr>
            <w:rFonts w:ascii="Arial Narrow" w:hAnsi="Arial Narrow" w:cs="TimesNewRoman"/>
            <w:color w:val="000000"/>
            <w:lang w:val="es-ES"/>
          </w:rPr>
          <w:t>, el lector,</w:t>
        </w:r>
      </w:ins>
      <w:ins w:id="649" w:author="Ernesto del Puerto" w:date="2022-02-13T12:34:00Z">
        <w:r w:rsidRPr="00622129">
          <w:rPr>
            <w:rFonts w:ascii="Arial Narrow" w:hAnsi="Arial Narrow" w:cs="TimesNewRoman"/>
            <w:color w:val="000000"/>
            <w:lang w:val="es-ES"/>
          </w:rPr>
          <w:t xml:space="preserve"> no ha realizado antes programación orientada a objetos.</w:t>
        </w:r>
      </w:ins>
    </w:p>
    <w:p w14:paraId="1398B9A5" w14:textId="77777777" w:rsidR="00622129" w:rsidRDefault="00622129" w:rsidP="00622129">
      <w:pPr>
        <w:autoSpaceDE w:val="0"/>
        <w:autoSpaceDN w:val="0"/>
        <w:adjustRightInd w:val="0"/>
        <w:spacing w:before="240"/>
        <w:rPr>
          <w:ins w:id="650" w:author="Ernesto del Puerto" w:date="2022-02-13T12:36:00Z"/>
          <w:rFonts w:ascii="Arial Narrow" w:hAnsi="Arial Narrow" w:cs="TimesNewRoman"/>
          <w:color w:val="000000"/>
          <w:lang w:val="es-ES"/>
        </w:rPr>
      </w:pPr>
      <w:ins w:id="651" w:author="Ernesto del Puerto" w:date="2022-02-13T12:35:00Z">
        <w:r>
          <w:rPr>
            <w:rFonts w:ascii="Arial Narrow" w:hAnsi="Arial Narrow" w:cs="TimesNewRoman"/>
            <w:color w:val="000000"/>
            <w:lang w:val="es-ES"/>
          </w:rPr>
          <w:t>Usar</w:t>
        </w:r>
      </w:ins>
      <w:ins w:id="652" w:author="Ernesto del Puerto" w:date="2022-02-13T12:34:00Z">
        <w:r w:rsidRPr="00622129">
          <w:rPr>
            <w:rFonts w:ascii="Arial Narrow" w:hAnsi="Arial Narrow" w:cs="TimesNewRoman"/>
            <w:color w:val="000000"/>
            <w:lang w:val="es-ES"/>
          </w:rPr>
          <w:t xml:space="preserve"> OOP de manera efectiva es lo suficientemente complejo como para requerir un tratamiento extens</w:t>
        </w:r>
      </w:ins>
      <w:ins w:id="653" w:author="Ernesto del Puerto" w:date="2022-02-13T12:36:00Z">
        <w:r>
          <w:rPr>
            <w:rFonts w:ascii="Arial Narrow" w:hAnsi="Arial Narrow" w:cs="TimesNewRoman"/>
            <w:color w:val="000000"/>
            <w:lang w:val="es-ES"/>
          </w:rPr>
          <w:t>o.</w:t>
        </w:r>
      </w:ins>
    </w:p>
    <w:p w14:paraId="48164D50" w14:textId="12DDCBF6" w:rsidR="00622129" w:rsidRPr="00622129" w:rsidRDefault="00622129">
      <w:pPr>
        <w:pStyle w:val="Ttulo1"/>
        <w:numPr>
          <w:ilvl w:val="0"/>
          <w:numId w:val="1"/>
        </w:numPr>
        <w:rPr>
          <w:ins w:id="654" w:author="Ernesto del Puerto" w:date="2022-02-13T12:34:00Z"/>
          <w:rFonts w:ascii="Arial Narrow" w:hAnsi="Arial Narrow" w:cs="CourierNewPSMT"/>
          <w:b/>
          <w:color w:val="000000"/>
          <w:sz w:val="28"/>
          <w:szCs w:val="28"/>
          <w:lang w:val="es-ES"/>
          <w:rPrChange w:id="655" w:author="Ernesto del Puerto" w:date="2022-02-13T12:36:00Z">
            <w:rPr>
              <w:ins w:id="656" w:author="Ernesto del Puerto" w:date="2022-02-13T12:34:00Z"/>
              <w:rFonts w:ascii="Arial Narrow" w:hAnsi="Arial Narrow" w:cs="TimesNewRoman"/>
              <w:color w:val="000000"/>
              <w:lang w:val="es-ES"/>
            </w:rPr>
          </w:rPrChange>
        </w:rPr>
        <w:pPrChange w:id="657" w:author="Ernesto del Puerto" w:date="2022-02-13T12:36:00Z">
          <w:pPr>
            <w:autoSpaceDE w:val="0"/>
            <w:autoSpaceDN w:val="0"/>
            <w:adjustRightInd w:val="0"/>
            <w:spacing w:before="240"/>
          </w:pPr>
        </w:pPrChange>
      </w:pPr>
      <w:bookmarkStart w:id="658" w:name="_Toc97489920"/>
      <w:ins w:id="659" w:author="Ernesto del Puerto" w:date="2022-02-13T12:36:00Z">
        <w:r w:rsidRPr="00622129">
          <w:rPr>
            <w:rFonts w:ascii="Arial Narrow" w:eastAsia="Times New Roman" w:hAnsi="Arial Narrow" w:cs="CourierNewPSMT"/>
            <w:b/>
            <w:color w:val="000000"/>
            <w:sz w:val="28"/>
            <w:szCs w:val="28"/>
            <w:lang w:val="es-ES"/>
            <w:rPrChange w:id="660" w:author="Ernesto del Puerto" w:date="2022-02-13T12:36:00Z">
              <w:rPr>
                <w:rFonts w:ascii="Arial Narrow" w:hAnsi="Arial Narrow" w:cs="TimesNewRoman"/>
                <w:color w:val="000000"/>
                <w:lang w:val="es-ES"/>
              </w:rPr>
            </w:rPrChange>
          </w:rPr>
          <w:t>S</w:t>
        </w:r>
      </w:ins>
      <w:ins w:id="661" w:author="Ernesto del Puerto" w:date="2022-02-13T12:34:00Z">
        <w:r w:rsidRPr="00622129">
          <w:rPr>
            <w:rFonts w:ascii="Arial Narrow" w:eastAsia="Times New Roman" w:hAnsi="Arial Narrow" w:cs="CourierNewPSMT"/>
            <w:b/>
            <w:color w:val="000000"/>
            <w:sz w:val="28"/>
            <w:szCs w:val="28"/>
            <w:lang w:val="es-ES"/>
            <w:rPrChange w:id="662" w:author="Ernesto del Puerto" w:date="2022-02-13T12:36:00Z">
              <w:rPr>
                <w:rFonts w:ascii="Arial Narrow" w:hAnsi="Arial Narrow" w:cs="TimesNewRoman"/>
                <w:color w:val="000000"/>
                <w:lang w:val="es-ES"/>
              </w:rPr>
            </w:rPrChange>
          </w:rPr>
          <w:t>istemas de programación orientada a objetos</w:t>
        </w:r>
        <w:bookmarkEnd w:id="658"/>
      </w:ins>
    </w:p>
    <w:p w14:paraId="6EC33505" w14:textId="77777777" w:rsidR="00622129" w:rsidRDefault="00622129" w:rsidP="00622129">
      <w:pPr>
        <w:autoSpaceDE w:val="0"/>
        <w:autoSpaceDN w:val="0"/>
        <w:adjustRightInd w:val="0"/>
        <w:spacing w:before="240"/>
        <w:rPr>
          <w:ins w:id="663" w:author="Ernesto del Puerto" w:date="2022-02-13T12:37:00Z"/>
          <w:rFonts w:ascii="Arial Narrow" w:hAnsi="Arial Narrow" w:cs="TimesNewRoman"/>
          <w:color w:val="000000"/>
          <w:lang w:val="es-ES"/>
        </w:rPr>
      </w:pPr>
      <w:ins w:id="664" w:author="Ernesto del Puerto" w:date="2022-02-13T12:34:00Z">
        <w:r w:rsidRPr="00622129">
          <w:rPr>
            <w:rFonts w:ascii="Arial Narrow" w:hAnsi="Arial Narrow" w:cs="TimesNewRoman"/>
            <w:color w:val="000000"/>
            <w:lang w:val="es-ES"/>
          </w:rPr>
          <w:t>Diferentes personas usan los términos de programación orientada a objetos de diferentes maneras, por lo que proporciona</w:t>
        </w:r>
      </w:ins>
      <w:ins w:id="665" w:author="Ernesto del Puerto" w:date="2022-02-13T12:37:00Z">
        <w:r>
          <w:rPr>
            <w:rFonts w:ascii="Arial Narrow" w:hAnsi="Arial Narrow" w:cs="TimesNewRoman"/>
            <w:color w:val="000000"/>
            <w:lang w:val="es-ES"/>
          </w:rPr>
          <w:t>remos</w:t>
        </w:r>
      </w:ins>
      <w:ins w:id="666" w:author="Ernesto del Puerto" w:date="2022-02-13T12:34:00Z">
        <w:r w:rsidRPr="00622129">
          <w:rPr>
            <w:rFonts w:ascii="Arial Narrow" w:hAnsi="Arial Narrow" w:cs="TimesNewRoman"/>
            <w:color w:val="000000"/>
            <w:lang w:val="es-ES"/>
          </w:rPr>
          <w:t xml:space="preserve"> una descripción general rápida del vocabulario importante.</w:t>
        </w:r>
      </w:ins>
    </w:p>
    <w:p w14:paraId="67AB45BC" w14:textId="4409D0BA" w:rsidR="008B61F8" w:rsidDel="00755220" w:rsidRDefault="008B61F8" w:rsidP="005F2D1E">
      <w:pPr>
        <w:autoSpaceDE w:val="0"/>
        <w:autoSpaceDN w:val="0"/>
        <w:adjustRightInd w:val="0"/>
        <w:spacing w:before="240"/>
        <w:rPr>
          <w:del w:id="667" w:author="Ernesto del Puerto" w:date="2022-01-02T19:47:00Z"/>
          <w:rFonts w:ascii="Arial Narrow" w:hAnsi="Arial Narrow" w:cs="TimesNewRoman"/>
          <w:color w:val="000000"/>
          <w:lang w:val="es-AR"/>
        </w:rPr>
      </w:pPr>
      <w:del w:id="668" w:author="Ernesto del Puerto" w:date="2022-01-02T19:47:00Z">
        <w:r w:rsidRPr="00D9606B" w:rsidDel="00E326C8">
          <w:rPr>
            <w:rFonts w:ascii="Arial Narrow" w:hAnsi="Arial Narrow" w:cs="TimesNewRoman"/>
            <w:color w:val="000000"/>
            <w:lang w:val="es-AR"/>
          </w:rPr>
          <w:delText>Los objetivos de la IA son imitar por medio de máquinas, normalmente electrónicas, tantas actividades mentales como sea posible, y quizá, llegar a mejorar las que llevan a cabo los seres humanos.</w:delText>
        </w:r>
        <w:bookmarkStart w:id="669" w:name="_Toc92045303"/>
        <w:bookmarkEnd w:id="669"/>
      </w:del>
    </w:p>
    <w:p w14:paraId="6B3E4BD4" w14:textId="7C4E4F67" w:rsidR="008B61F8" w:rsidDel="00E326C8" w:rsidRDefault="008B61F8" w:rsidP="005F2D1E">
      <w:pPr>
        <w:autoSpaceDE w:val="0"/>
        <w:autoSpaceDN w:val="0"/>
        <w:adjustRightInd w:val="0"/>
        <w:spacing w:before="240"/>
        <w:rPr>
          <w:del w:id="670" w:author="Ernesto del Puerto" w:date="2022-01-02T19:47:00Z"/>
          <w:rFonts w:ascii="Arial Narrow" w:hAnsi="Arial Narrow" w:cs="TimesNewRoman"/>
          <w:color w:val="000000"/>
          <w:lang w:val="es-AR"/>
        </w:rPr>
      </w:pPr>
      <w:del w:id="671" w:author="Ernesto del Puerto" w:date="2022-01-02T19:47:00Z">
        <w:r w:rsidRPr="00D9606B" w:rsidDel="00E326C8">
          <w:rPr>
            <w:rFonts w:ascii="Arial Narrow" w:hAnsi="Arial Narrow" w:cs="TimesNewRoman"/>
            <w:color w:val="000000"/>
            <w:lang w:val="es-AR"/>
          </w:rPr>
          <w:delText>El interés por los resultados de la IA procede al menos de cuatro direcciones.</w:delText>
        </w:r>
        <w:bookmarkStart w:id="672" w:name="_Toc92045304"/>
        <w:bookmarkEnd w:id="672"/>
      </w:del>
    </w:p>
    <w:p w14:paraId="5B75AC3D" w14:textId="433BBDF5" w:rsidR="008B61F8" w:rsidDel="00E326C8" w:rsidRDefault="008B61F8" w:rsidP="005F2D1E">
      <w:pPr>
        <w:autoSpaceDE w:val="0"/>
        <w:autoSpaceDN w:val="0"/>
        <w:adjustRightInd w:val="0"/>
        <w:spacing w:before="240"/>
        <w:rPr>
          <w:del w:id="673" w:author="Ernesto del Puerto" w:date="2022-01-02T19:47:00Z"/>
          <w:rFonts w:ascii="Arial Narrow" w:hAnsi="Arial Narrow" w:cs="TimesNewRoman"/>
          <w:color w:val="000000"/>
          <w:lang w:val="es-AR"/>
        </w:rPr>
      </w:pPr>
      <w:del w:id="674" w:author="Ernesto del Puerto" w:date="2022-01-02T19:47:00Z">
        <w:r w:rsidRPr="00D9606B" w:rsidDel="00E326C8">
          <w:rPr>
            <w:rFonts w:ascii="Arial Narrow" w:hAnsi="Arial Narrow" w:cs="TimesNewRoman"/>
            <w:color w:val="000000"/>
            <w:lang w:val="es-AR"/>
          </w:rPr>
          <w:delText xml:space="preserve">En concreto, tenemos el estudio de la robótica, que está interesada, sobre todo, en la aplicación industrial de los dispositivos mecánicos que pueden realizar tareas inteligentes </w:delText>
        </w:r>
        <w:r w:rsidDel="00E326C8">
          <w:rPr>
            <w:rFonts w:ascii="Arial Narrow" w:hAnsi="Arial Narrow" w:cs="TimesNewRoman"/>
            <w:color w:val="000000"/>
            <w:lang w:val="es-AR"/>
          </w:rPr>
          <w:delText xml:space="preserve">- </w:delText>
        </w:r>
        <w:r w:rsidRPr="00D9606B" w:rsidDel="00E326C8">
          <w:rPr>
            <w:rFonts w:ascii="Arial Narrow" w:hAnsi="Arial Narrow" w:cs="TimesNewRoman"/>
            <w:color w:val="000000"/>
            <w:lang w:val="es-AR"/>
          </w:rPr>
          <w:delText>tareas de una variedad y complejidad que habían exigido anteriormente la intervención humana</w:delText>
        </w:r>
        <w:r w:rsidDel="00E326C8">
          <w:rPr>
            <w:rFonts w:ascii="Arial Narrow" w:hAnsi="Arial Narrow" w:cs="TimesNewRoman"/>
            <w:color w:val="000000"/>
            <w:lang w:val="es-AR"/>
          </w:rPr>
          <w:delText xml:space="preserve"> - </w:delText>
        </w:r>
        <w:r w:rsidRPr="00D9606B" w:rsidDel="00E326C8">
          <w:rPr>
            <w:rFonts w:ascii="Arial Narrow" w:hAnsi="Arial Narrow" w:cs="TimesNewRoman"/>
            <w:color w:val="000000"/>
            <w:lang w:val="es-AR"/>
          </w:rPr>
          <w:delText>y realizarlas con una velocidad y fíabilidad por encima de la de cualquier humano, o bien, en condiciones tales en las que la vida correría peligro.</w:delText>
        </w:r>
        <w:bookmarkStart w:id="675" w:name="_Toc92045305"/>
        <w:bookmarkEnd w:id="675"/>
      </w:del>
    </w:p>
    <w:p w14:paraId="2150642A" w14:textId="1ACE021F" w:rsidR="008B61F8" w:rsidDel="00E326C8" w:rsidRDefault="008B61F8" w:rsidP="005F2D1E">
      <w:pPr>
        <w:autoSpaceDE w:val="0"/>
        <w:autoSpaceDN w:val="0"/>
        <w:adjustRightInd w:val="0"/>
        <w:spacing w:before="240"/>
        <w:rPr>
          <w:del w:id="676" w:author="Ernesto del Puerto" w:date="2022-01-02T19:47:00Z"/>
          <w:rFonts w:ascii="Arial Narrow" w:hAnsi="Arial Narrow" w:cs="TimesNewRoman"/>
          <w:color w:val="000000"/>
          <w:lang w:val="es-AR"/>
        </w:rPr>
      </w:pPr>
      <w:del w:id="677" w:author="Ernesto del Puerto" w:date="2022-01-02T19:47:00Z">
        <w:r w:rsidRPr="00D9606B" w:rsidDel="00E326C8">
          <w:rPr>
            <w:rFonts w:ascii="Arial Narrow" w:hAnsi="Arial Narrow" w:cs="TimesNewRoman"/>
            <w:color w:val="000000"/>
            <w:lang w:val="es-AR"/>
          </w:rPr>
          <w:delText>También es de interés comercial, así como general, el desarrollo de los llamados sistemas expertos, con los que se intenta codificar el conocimiento esencial de toda una profesión: medicina, abogacía, etc., en un paquete de ordenador.</w:delText>
        </w:r>
        <w:bookmarkStart w:id="678" w:name="_Toc92045306"/>
        <w:bookmarkEnd w:id="678"/>
      </w:del>
    </w:p>
    <w:p w14:paraId="56C55C15" w14:textId="26FBB499" w:rsidR="008B61F8" w:rsidDel="00E326C8" w:rsidRDefault="008B61F8" w:rsidP="005F2D1E">
      <w:pPr>
        <w:autoSpaceDE w:val="0"/>
        <w:autoSpaceDN w:val="0"/>
        <w:adjustRightInd w:val="0"/>
        <w:spacing w:before="240"/>
        <w:rPr>
          <w:del w:id="679" w:author="Ernesto del Puerto" w:date="2022-01-02T19:47:00Z"/>
          <w:rFonts w:ascii="Arial Narrow" w:hAnsi="Arial Narrow" w:cs="TimesNewRoman"/>
          <w:color w:val="000000"/>
          <w:lang w:val="es-AR"/>
        </w:rPr>
      </w:pPr>
      <w:del w:id="680" w:author="Ernesto del Puerto" w:date="2022-01-02T19:47:00Z">
        <w:r w:rsidRPr="00D9606B" w:rsidDel="00E326C8">
          <w:rPr>
            <w:rFonts w:ascii="Arial Narrow" w:hAnsi="Arial Narrow" w:cs="TimesNewRoman"/>
            <w:color w:val="000000"/>
            <w:lang w:val="es-AR"/>
          </w:rPr>
          <w:delText>¿Es posible que la experiencia y competencia de los profesionales pueda ser realmente reemplazada por estos paquetes?</w:delText>
        </w:r>
        <w:bookmarkStart w:id="681" w:name="_Toc92045307"/>
        <w:bookmarkEnd w:id="681"/>
      </w:del>
    </w:p>
    <w:p w14:paraId="48851629" w14:textId="6DCF7A51" w:rsidR="008B61F8" w:rsidDel="00E326C8" w:rsidRDefault="008B61F8" w:rsidP="005F2D1E">
      <w:pPr>
        <w:autoSpaceDE w:val="0"/>
        <w:autoSpaceDN w:val="0"/>
        <w:adjustRightInd w:val="0"/>
        <w:spacing w:before="240"/>
        <w:rPr>
          <w:del w:id="682" w:author="Ernesto del Puerto" w:date="2022-01-02T19:47:00Z"/>
          <w:rFonts w:ascii="Arial Narrow" w:hAnsi="Arial Narrow" w:cs="TimesNewRoman"/>
          <w:color w:val="000000"/>
          <w:lang w:val="es-AR"/>
        </w:rPr>
      </w:pPr>
      <w:del w:id="683" w:author="Ernesto del Puerto" w:date="2022-01-02T19:47:00Z">
        <w:r w:rsidRPr="00D9606B" w:rsidDel="00E326C8">
          <w:rPr>
            <w:rFonts w:ascii="Arial Narrow" w:hAnsi="Arial Narrow" w:cs="TimesNewRoman"/>
            <w:color w:val="000000"/>
            <w:lang w:val="es-AR"/>
          </w:rPr>
          <w:delText>¿O se trata sencillamente de que todo lo que podemos esperar son unas listas interminables de información objetiva y un sistema completo de referencias cruzadas?</w:delText>
        </w:r>
        <w:bookmarkStart w:id="684" w:name="_Toc92045308"/>
        <w:bookmarkEnd w:id="684"/>
      </w:del>
    </w:p>
    <w:p w14:paraId="6AD8D104" w14:textId="181882C2" w:rsidR="008B61F8" w:rsidRPr="008B61F8" w:rsidDel="00E326C8" w:rsidRDefault="008B61F8" w:rsidP="005F2D1E">
      <w:pPr>
        <w:autoSpaceDE w:val="0"/>
        <w:autoSpaceDN w:val="0"/>
        <w:adjustRightInd w:val="0"/>
        <w:spacing w:before="240"/>
        <w:rPr>
          <w:del w:id="685" w:author="Ernesto del Puerto" w:date="2022-01-02T19:47:00Z"/>
          <w:rFonts w:ascii="Arial Narrow" w:hAnsi="Arial Narrow" w:cs="TimesNewRoman"/>
          <w:color w:val="000000"/>
          <w:lang w:val="es-AR"/>
        </w:rPr>
      </w:pPr>
      <w:del w:id="686" w:author="Ernesto del Puerto" w:date="2022-01-02T19:47:00Z">
        <w:r w:rsidRPr="00D9606B" w:rsidDel="00E326C8">
          <w:rPr>
            <w:rFonts w:ascii="Arial Narrow" w:hAnsi="Arial Narrow" w:cs="TimesNewRoman"/>
            <w:color w:val="000000"/>
            <w:lang w:val="es-AR"/>
          </w:rPr>
          <w:delText>La cuestión de si las computadoras pueden mostrar (o imitar) inteligencia auténtica tiene evidentemente importantes implicaciones sociales.</w:delText>
        </w:r>
        <w:bookmarkStart w:id="687" w:name="_Toc92045309"/>
        <w:bookmarkEnd w:id="687"/>
      </w:del>
    </w:p>
    <w:p w14:paraId="643CB082" w14:textId="03C6633C" w:rsidR="00805606" w:rsidDel="00E326C8" w:rsidRDefault="00805606" w:rsidP="005F2D1E">
      <w:pPr>
        <w:autoSpaceDE w:val="0"/>
        <w:autoSpaceDN w:val="0"/>
        <w:adjustRightInd w:val="0"/>
        <w:spacing w:before="240"/>
        <w:rPr>
          <w:del w:id="688" w:author="Ernesto del Puerto" w:date="2022-01-02T19:47:00Z"/>
          <w:rFonts w:ascii="Arial Narrow" w:hAnsi="Arial Narrow" w:cs="TimesNewRoman"/>
          <w:color w:val="000000"/>
          <w:lang w:val="es-AR"/>
        </w:rPr>
      </w:pPr>
      <w:del w:id="689" w:author="Ernesto del Puerto" w:date="2022-01-02T19:47:00Z">
        <w:r w:rsidRPr="00D9606B" w:rsidDel="00E326C8">
          <w:rPr>
            <w:rFonts w:ascii="Arial Narrow" w:hAnsi="Arial Narrow" w:cs="TimesNewRoman"/>
            <w:color w:val="000000"/>
            <w:lang w:val="es-AR"/>
          </w:rPr>
          <w:delText xml:space="preserve">Otra área en la que la IA podría tener importancia directa es la psicología: se confía en que tratando de imitar el comportamiento de un cerebro humano (o el de algún otro animal) mediante un dispositivo electrónico </w:delText>
        </w:r>
        <w:r w:rsidDel="00E326C8">
          <w:rPr>
            <w:rFonts w:ascii="Arial Narrow" w:hAnsi="Arial Narrow" w:cs="TimesNewRoman"/>
            <w:color w:val="000000"/>
            <w:lang w:val="es-AR"/>
          </w:rPr>
          <w:delText xml:space="preserve">- </w:delText>
        </w:r>
        <w:r w:rsidRPr="00D9606B" w:rsidDel="00E326C8">
          <w:rPr>
            <w:rFonts w:ascii="Arial Narrow" w:hAnsi="Arial Narrow" w:cs="TimesNewRoman"/>
            <w:color w:val="000000"/>
            <w:lang w:val="es-AR"/>
          </w:rPr>
          <w:delText>o fracasando en el intento</w:delText>
        </w:r>
        <w:r w:rsidDel="00E326C8">
          <w:rPr>
            <w:rFonts w:ascii="Arial Narrow" w:hAnsi="Arial Narrow" w:cs="TimesNewRoman"/>
            <w:color w:val="000000"/>
            <w:lang w:val="es-AR"/>
          </w:rPr>
          <w:delText xml:space="preserve"> - </w:delText>
        </w:r>
        <w:r w:rsidRPr="00D9606B" w:rsidDel="00E326C8">
          <w:rPr>
            <w:rFonts w:ascii="Arial Narrow" w:hAnsi="Arial Narrow" w:cs="TimesNewRoman"/>
            <w:color w:val="000000"/>
            <w:lang w:val="es-AR"/>
          </w:rPr>
          <w:delText>podamos aprender cosas importantes sobre el funcionamiento cerebral.</w:delText>
        </w:r>
        <w:bookmarkStart w:id="690" w:name="_Toc92045310"/>
        <w:bookmarkEnd w:id="690"/>
      </w:del>
    </w:p>
    <w:p w14:paraId="080925EB" w14:textId="7F8D5CAF" w:rsidR="00310F8B" w:rsidDel="00E326C8" w:rsidRDefault="00805606" w:rsidP="005F2D1E">
      <w:pPr>
        <w:autoSpaceDE w:val="0"/>
        <w:autoSpaceDN w:val="0"/>
        <w:adjustRightInd w:val="0"/>
        <w:spacing w:before="240"/>
        <w:rPr>
          <w:del w:id="691" w:author="Ernesto del Puerto" w:date="2022-01-02T19:47:00Z"/>
          <w:rFonts w:ascii="Arial Narrow" w:hAnsi="Arial Narrow" w:cs="TimesNewRoman"/>
          <w:color w:val="000000"/>
          <w:lang w:val="es-AR"/>
        </w:rPr>
      </w:pPr>
      <w:del w:id="692" w:author="Ernesto del Puerto" w:date="2022-01-02T19:47:00Z">
        <w:r w:rsidRPr="00D9606B" w:rsidDel="00E326C8">
          <w:rPr>
            <w:rFonts w:ascii="Arial Narrow" w:hAnsi="Arial Narrow" w:cs="TimesNewRoman"/>
            <w:color w:val="000000"/>
            <w:lang w:val="es-AR"/>
          </w:rPr>
          <w:delText>Finalmente, existe entre los optimistas la esperanza de que la</w:delText>
        </w:r>
        <w:r w:rsidR="00310F8B" w:rsidDel="00E326C8">
          <w:rPr>
            <w:rFonts w:ascii="Arial Narrow" w:hAnsi="Arial Narrow" w:cs="TimesNewRoman"/>
            <w:color w:val="000000"/>
            <w:lang w:val="es-AR"/>
          </w:rPr>
          <w:delText xml:space="preserve"> </w:delText>
        </w:r>
        <w:r w:rsidR="00310F8B" w:rsidRPr="00D9606B" w:rsidDel="00E326C8">
          <w:rPr>
            <w:rFonts w:ascii="Arial Narrow" w:hAnsi="Arial Narrow" w:cs="TimesNewRoman"/>
            <w:color w:val="000000"/>
            <w:lang w:val="es-AR"/>
          </w:rPr>
          <w:delText>IA tuviera algo que decir sobre cuestiones profundas de la filosofía y que nos proporcionara algunos elementos nuevos del concepto mente.</w:delText>
        </w:r>
        <w:bookmarkStart w:id="693" w:name="_Toc92045311"/>
        <w:bookmarkEnd w:id="693"/>
      </w:del>
    </w:p>
    <w:p w14:paraId="373F5E69" w14:textId="7311464B" w:rsidR="00310F8B" w:rsidDel="00E326C8" w:rsidRDefault="00310F8B" w:rsidP="005F2D1E">
      <w:pPr>
        <w:autoSpaceDE w:val="0"/>
        <w:autoSpaceDN w:val="0"/>
        <w:adjustRightInd w:val="0"/>
        <w:spacing w:before="240"/>
        <w:rPr>
          <w:del w:id="694" w:author="Ernesto del Puerto" w:date="2022-01-02T19:47:00Z"/>
          <w:rFonts w:ascii="Arial Narrow" w:hAnsi="Arial Narrow" w:cs="TimesNewRoman"/>
          <w:color w:val="000000"/>
          <w:lang w:val="es-AR"/>
        </w:rPr>
      </w:pPr>
      <w:del w:id="695" w:author="Ernesto del Puerto" w:date="2022-01-02T19:47:00Z">
        <w:r w:rsidRPr="00D9606B" w:rsidDel="00E326C8">
          <w:rPr>
            <w:rFonts w:ascii="Arial Narrow" w:hAnsi="Arial Narrow" w:cs="TimesNewRoman"/>
            <w:color w:val="000000"/>
            <w:lang w:val="es-AR"/>
          </w:rPr>
          <w:delText>¿Hasta dónde ha llegado la IA por el momento?</w:delText>
        </w:r>
        <w:bookmarkStart w:id="696" w:name="_Toc92045312"/>
        <w:bookmarkEnd w:id="696"/>
      </w:del>
    </w:p>
    <w:p w14:paraId="1D8E3F96" w14:textId="5ECAF170" w:rsidR="00310F8B" w:rsidDel="00E326C8" w:rsidRDefault="00310F8B" w:rsidP="005F2D1E">
      <w:pPr>
        <w:autoSpaceDE w:val="0"/>
        <w:autoSpaceDN w:val="0"/>
        <w:adjustRightInd w:val="0"/>
        <w:spacing w:before="240"/>
        <w:rPr>
          <w:del w:id="697" w:author="Ernesto del Puerto" w:date="2022-01-02T19:47:00Z"/>
          <w:rFonts w:ascii="Arial Narrow" w:hAnsi="Arial Narrow" w:cs="TimesNewRoman"/>
          <w:color w:val="000000"/>
          <w:lang w:val="es-AR"/>
        </w:rPr>
      </w:pPr>
      <w:del w:id="698" w:author="Ernesto del Puerto" w:date="2022-01-02T19:47:00Z">
        <w:r w:rsidRPr="00D9606B" w:rsidDel="00E326C8">
          <w:rPr>
            <w:rFonts w:ascii="Arial Narrow" w:hAnsi="Arial Narrow" w:cs="TimesNewRoman"/>
            <w:color w:val="000000"/>
            <w:lang w:val="es-AR"/>
          </w:rPr>
          <w:delText>Me resultaría difícil tratar de resumirlo.</w:delText>
        </w:r>
        <w:bookmarkStart w:id="699" w:name="_Toc92045313"/>
        <w:bookmarkEnd w:id="699"/>
      </w:del>
    </w:p>
    <w:p w14:paraId="0AA63B57" w14:textId="6CAACEE6" w:rsidR="00310F8B" w:rsidDel="00E326C8" w:rsidRDefault="00310F8B" w:rsidP="005F2D1E">
      <w:pPr>
        <w:autoSpaceDE w:val="0"/>
        <w:autoSpaceDN w:val="0"/>
        <w:adjustRightInd w:val="0"/>
        <w:spacing w:before="240"/>
        <w:rPr>
          <w:del w:id="700" w:author="Ernesto del Puerto" w:date="2022-01-02T19:47:00Z"/>
          <w:rFonts w:ascii="Arial Narrow" w:hAnsi="Arial Narrow" w:cs="TimesNewRoman"/>
          <w:color w:val="000000"/>
          <w:lang w:val="es-AR"/>
        </w:rPr>
      </w:pPr>
      <w:del w:id="701" w:author="Ernesto del Puerto" w:date="2022-01-02T19:47:00Z">
        <w:r w:rsidRPr="00D9606B" w:rsidDel="00E326C8">
          <w:rPr>
            <w:rFonts w:ascii="Arial Narrow" w:hAnsi="Arial Narrow" w:cs="TimesNewRoman"/>
            <w:color w:val="000000"/>
            <w:lang w:val="es-AR"/>
          </w:rPr>
          <w:delText>En diferentes partes del mundo existen muchos grupos activos y sólo estoy familiarizado con una pequeña parte de su trabajo.</w:delText>
        </w:r>
        <w:bookmarkStart w:id="702" w:name="_Toc92045314"/>
        <w:bookmarkEnd w:id="702"/>
      </w:del>
    </w:p>
    <w:p w14:paraId="11BBED3C" w14:textId="62D7AAD3" w:rsidR="00310F8B" w:rsidDel="00E326C8" w:rsidRDefault="00310F8B" w:rsidP="005F2D1E">
      <w:pPr>
        <w:autoSpaceDE w:val="0"/>
        <w:autoSpaceDN w:val="0"/>
        <w:adjustRightInd w:val="0"/>
        <w:spacing w:before="240"/>
        <w:rPr>
          <w:del w:id="703" w:author="Ernesto del Puerto" w:date="2022-01-02T19:47:00Z"/>
          <w:rFonts w:ascii="Arial Narrow" w:hAnsi="Arial Narrow" w:cs="TimesNewRoman"/>
          <w:color w:val="000000"/>
          <w:lang w:val="es-AR"/>
        </w:rPr>
      </w:pPr>
      <w:del w:id="704" w:author="Ernesto del Puerto" w:date="2022-01-02T19:47:00Z">
        <w:r w:rsidRPr="00D9606B" w:rsidDel="00E326C8">
          <w:rPr>
            <w:rFonts w:ascii="Arial Narrow" w:hAnsi="Arial Narrow" w:cs="TimesNewRoman"/>
            <w:color w:val="000000"/>
            <w:lang w:val="es-AR"/>
          </w:rPr>
          <w:delText>De todas formas, estaría bien decir que, aunque se han hecho muchas cosas ingeniosas, la simulación de algo que pudiera pasar por inteligencia auténtica tiene todavía un largo camino por delante.</w:delText>
        </w:r>
        <w:bookmarkStart w:id="705" w:name="_Toc92045315"/>
        <w:bookmarkEnd w:id="705"/>
      </w:del>
    </w:p>
    <w:p w14:paraId="4EC3BE71" w14:textId="64E2B40E" w:rsidR="008B61F8" w:rsidDel="00E326C8" w:rsidRDefault="00310F8B" w:rsidP="005F2D1E">
      <w:pPr>
        <w:autoSpaceDE w:val="0"/>
        <w:autoSpaceDN w:val="0"/>
        <w:adjustRightInd w:val="0"/>
        <w:spacing w:before="240"/>
        <w:rPr>
          <w:del w:id="706" w:author="Ernesto del Puerto" w:date="2022-01-02T19:47:00Z"/>
          <w:rFonts w:ascii="Arial Narrow" w:hAnsi="Arial Narrow" w:cs="TimesNewRoman"/>
          <w:color w:val="000000"/>
          <w:lang w:val="es-AR"/>
        </w:rPr>
      </w:pPr>
      <w:del w:id="707" w:author="Ernesto del Puerto" w:date="2022-01-02T19:47:00Z">
        <w:r w:rsidRPr="00D9606B" w:rsidDel="00E326C8">
          <w:rPr>
            <w:rFonts w:ascii="Arial Narrow" w:hAnsi="Arial Narrow" w:cs="TimesNewRoman"/>
            <w:color w:val="000000"/>
            <w:lang w:val="es-AR"/>
          </w:rPr>
          <w:delText>Para dar una, idea del tema mencionaré primero algunos de los logros anteriores (aún hoy en día impresionantes), y luego algunos progresos notables alcanzados recientemente con computadoras que juegan ajedrez.</w:delText>
        </w:r>
        <w:bookmarkStart w:id="708" w:name="_Toc92045316"/>
        <w:bookmarkEnd w:id="708"/>
      </w:del>
    </w:p>
    <w:p w14:paraId="194F765A" w14:textId="72988E15" w:rsidR="0011207C" w:rsidDel="00E326C8" w:rsidRDefault="0011207C" w:rsidP="005F2D1E">
      <w:pPr>
        <w:autoSpaceDE w:val="0"/>
        <w:autoSpaceDN w:val="0"/>
        <w:adjustRightInd w:val="0"/>
        <w:spacing w:before="240"/>
        <w:rPr>
          <w:del w:id="709" w:author="Ernesto del Puerto" w:date="2022-01-02T19:47:00Z"/>
          <w:rFonts w:ascii="Arial Narrow" w:hAnsi="Arial Narrow" w:cs="TimesNewRoman"/>
          <w:color w:val="000000"/>
          <w:lang w:val="es-AR"/>
        </w:rPr>
      </w:pPr>
      <w:del w:id="710" w:author="Ernesto del Puerto" w:date="2022-01-02T19:47:00Z">
        <w:r w:rsidRPr="00D9606B" w:rsidDel="00E326C8">
          <w:rPr>
            <w:rFonts w:ascii="Arial Narrow" w:hAnsi="Arial Narrow" w:cs="TimesNewRoman"/>
            <w:color w:val="000000"/>
            <w:lang w:val="es-AR"/>
          </w:rPr>
          <w:delText>Uno de los primeros dispositivos IA fue la tortuga de W. Grey Walter, construida a comienzos de los años cincuenta, 3 que se movía por el suelo hasta que sus baterías estaban bajas, entonces iba al enchufe más próximo, se conectaba y recargaba sus baterías.</w:delText>
        </w:r>
        <w:bookmarkStart w:id="711" w:name="_Toc92045317"/>
        <w:bookmarkEnd w:id="711"/>
      </w:del>
    </w:p>
    <w:p w14:paraId="1B30F0DA" w14:textId="5EB333C1" w:rsidR="0011207C" w:rsidDel="00E326C8" w:rsidRDefault="0011207C" w:rsidP="005F2D1E">
      <w:pPr>
        <w:autoSpaceDE w:val="0"/>
        <w:autoSpaceDN w:val="0"/>
        <w:adjustRightInd w:val="0"/>
        <w:spacing w:before="240"/>
        <w:rPr>
          <w:del w:id="712" w:author="Ernesto del Puerto" w:date="2022-01-02T19:47:00Z"/>
          <w:rFonts w:ascii="Arial Narrow" w:hAnsi="Arial Narrow" w:cs="TimesNewRoman"/>
          <w:color w:val="000000"/>
          <w:lang w:val="es-AR"/>
        </w:rPr>
      </w:pPr>
      <w:del w:id="713" w:author="Ernesto del Puerto" w:date="2022-01-02T19:47:00Z">
        <w:r w:rsidRPr="00D9606B" w:rsidDel="00E326C8">
          <w:rPr>
            <w:rFonts w:ascii="Arial Narrow" w:hAnsi="Arial Narrow" w:cs="TimesNewRoman"/>
            <w:color w:val="000000"/>
            <w:lang w:val="es-AR"/>
          </w:rPr>
          <w:delText>Una vez reabastecida se desconectaba por sí misma y volvía a sus aventuras por el suelo.</w:delText>
        </w:r>
        <w:bookmarkStart w:id="714" w:name="_Toc92045318"/>
        <w:bookmarkEnd w:id="714"/>
      </w:del>
    </w:p>
    <w:p w14:paraId="738280F0" w14:textId="057D1451" w:rsidR="0011207C" w:rsidDel="00E326C8" w:rsidRDefault="0011207C" w:rsidP="005F2D1E">
      <w:pPr>
        <w:autoSpaceDE w:val="0"/>
        <w:autoSpaceDN w:val="0"/>
        <w:adjustRightInd w:val="0"/>
        <w:spacing w:before="240"/>
        <w:rPr>
          <w:del w:id="715" w:author="Ernesto del Puerto" w:date="2022-01-02T19:47:00Z"/>
          <w:rFonts w:ascii="Arial Narrow" w:hAnsi="Arial Narrow" w:cs="TimesNewRoman"/>
          <w:color w:val="000000"/>
          <w:lang w:val="es-AR"/>
        </w:rPr>
      </w:pPr>
      <w:del w:id="716" w:author="Ernesto del Puerto" w:date="2022-01-02T19:47:00Z">
        <w:r w:rsidRPr="00D9606B" w:rsidDel="00E326C8">
          <w:rPr>
            <w:rFonts w:ascii="Arial Narrow" w:hAnsi="Arial Narrow" w:cs="TimesNewRoman"/>
            <w:color w:val="000000"/>
            <w:lang w:val="es-AR"/>
          </w:rPr>
          <w:delText>Desde entonces se han construido muchos objetos similares (por ejemplo, Waltz, 1982).</w:delText>
        </w:r>
        <w:bookmarkStart w:id="717" w:name="_Toc92045319"/>
        <w:bookmarkEnd w:id="717"/>
      </w:del>
    </w:p>
    <w:p w14:paraId="32AE74B2" w14:textId="3964F17D" w:rsidR="0011207C" w:rsidDel="00E326C8" w:rsidRDefault="0011207C" w:rsidP="005F2D1E">
      <w:pPr>
        <w:autoSpaceDE w:val="0"/>
        <w:autoSpaceDN w:val="0"/>
        <w:adjustRightInd w:val="0"/>
        <w:spacing w:before="240"/>
        <w:rPr>
          <w:del w:id="718" w:author="Ernesto del Puerto" w:date="2022-01-02T19:47:00Z"/>
          <w:rFonts w:ascii="Arial Narrow" w:hAnsi="Arial Narrow" w:cs="TimesNewRoman"/>
          <w:color w:val="000000"/>
          <w:lang w:val="es-AR"/>
        </w:rPr>
      </w:pPr>
      <w:del w:id="719" w:author="Ernesto del Puerto" w:date="2022-01-02T19:47:00Z">
        <w:r w:rsidRPr="00D9606B" w:rsidDel="00E326C8">
          <w:rPr>
            <w:rFonts w:ascii="Arial Narrow" w:hAnsi="Arial Narrow" w:cs="TimesNewRoman"/>
            <w:color w:val="000000"/>
            <w:lang w:val="es-AR"/>
          </w:rPr>
          <w:delText>Un ejemplo de desarrollo algo diferente es el programa de computadora de Terry Winograd, diseñado en 1972, que puede conversar (hablando y escuchando) sobre lo que hace con una colección de bloques de varias formas y colores que, por medio de simulación, coloca unos sobre otros en diferentes órdenes y disposiciones.</w:delText>
        </w:r>
        <w:bookmarkStart w:id="720" w:name="_Toc92045320"/>
        <w:bookmarkEnd w:id="720"/>
      </w:del>
    </w:p>
    <w:p w14:paraId="76938AC9" w14:textId="16C6C764" w:rsidR="0011207C" w:rsidDel="00E326C8" w:rsidRDefault="0011207C" w:rsidP="005F2D1E">
      <w:pPr>
        <w:autoSpaceDE w:val="0"/>
        <w:autoSpaceDN w:val="0"/>
        <w:adjustRightInd w:val="0"/>
        <w:spacing w:before="240"/>
        <w:rPr>
          <w:del w:id="721" w:author="Ernesto del Puerto" w:date="2022-01-02T19:47:00Z"/>
          <w:rFonts w:ascii="Arial Narrow" w:hAnsi="Arial Narrow" w:cs="TimesNewRoman"/>
          <w:color w:val="000000"/>
          <w:lang w:val="es-AR"/>
        </w:rPr>
      </w:pPr>
      <w:del w:id="722" w:author="Ernesto del Puerto" w:date="2022-01-02T19:47:00Z">
        <w:r w:rsidRPr="00D9606B" w:rsidDel="00E326C8">
          <w:rPr>
            <w:rFonts w:ascii="Arial Narrow" w:hAnsi="Arial Narrow" w:cs="TimesNewRoman"/>
            <w:color w:val="000000"/>
            <w:lang w:val="es-AR"/>
          </w:rPr>
          <w:delText>Pese a estos primeros éxitos es notable cuan difícil ha resultado diseñar el control de un sencillo brazo robot articulado que hace maniobras evitando obstáculos amontonados, donde los movimientos necesarios parecerían obvios para una persona.</w:delText>
        </w:r>
        <w:bookmarkStart w:id="723" w:name="_Toc92045321"/>
        <w:bookmarkEnd w:id="723"/>
      </w:del>
    </w:p>
    <w:p w14:paraId="2081841C" w14:textId="1773786E" w:rsidR="0011207C" w:rsidDel="00E326C8" w:rsidRDefault="0011207C" w:rsidP="005F2D1E">
      <w:pPr>
        <w:autoSpaceDE w:val="0"/>
        <w:autoSpaceDN w:val="0"/>
        <w:adjustRightInd w:val="0"/>
        <w:spacing w:before="240"/>
        <w:rPr>
          <w:del w:id="724" w:author="Ernesto del Puerto" w:date="2022-01-02T19:47:00Z"/>
          <w:rFonts w:ascii="Arial Narrow" w:hAnsi="Arial Narrow" w:cs="TimesNewRoman"/>
          <w:color w:val="000000"/>
          <w:lang w:val="es-AR"/>
        </w:rPr>
      </w:pPr>
      <w:del w:id="725" w:author="Ernesto del Puerto" w:date="2022-01-02T19:47:00Z">
        <w:r w:rsidRPr="00D9606B" w:rsidDel="00E326C8">
          <w:rPr>
            <w:rFonts w:ascii="Arial Narrow" w:hAnsi="Arial Narrow" w:cs="TimesNewRoman"/>
            <w:color w:val="000000"/>
            <w:lang w:val="es-AR"/>
          </w:rPr>
          <w:delText>La interpretación de imágenes visuales es también un área en la que los procedimientos de la IA no han conseguido acercarse a lo que el cerebro humano (y, de hecho, el de la mayoría de los animales) logra sin esfuerzo.</w:delText>
        </w:r>
        <w:bookmarkStart w:id="726" w:name="_Toc92045322"/>
        <w:bookmarkEnd w:id="726"/>
      </w:del>
    </w:p>
    <w:p w14:paraId="792C0617" w14:textId="516EEFBF" w:rsidR="0011207C" w:rsidDel="00E326C8" w:rsidRDefault="0011207C" w:rsidP="005F2D1E">
      <w:pPr>
        <w:autoSpaceDE w:val="0"/>
        <w:autoSpaceDN w:val="0"/>
        <w:adjustRightInd w:val="0"/>
        <w:spacing w:before="240"/>
        <w:rPr>
          <w:del w:id="727" w:author="Ernesto del Puerto" w:date="2022-01-02T19:47:00Z"/>
          <w:rFonts w:ascii="Arial Narrow" w:hAnsi="Arial Narrow" w:cs="TimesNewRoman"/>
          <w:color w:val="000000"/>
          <w:lang w:val="es-AR"/>
        </w:rPr>
      </w:pPr>
      <w:del w:id="728" w:author="Ernesto del Puerto" w:date="2022-01-02T19:47:00Z">
        <w:r w:rsidRPr="00D9606B" w:rsidDel="00E326C8">
          <w:rPr>
            <w:rFonts w:ascii="Arial Narrow" w:hAnsi="Arial Narrow" w:cs="TimesNewRoman"/>
            <w:color w:val="000000"/>
            <w:lang w:val="es-AR"/>
          </w:rPr>
          <w:delText>En línea más directa con la prueba de Turing está el programa del ordenador de K. M. Colby, desarrollado a mediados de los sesenta, que simula a un psicoterapeuta, con tanto éxito que algunos pacientes descubren que prefieren a la computadora antes que a un terapeuta humano, pues son más sinceros de lo que serían con su homólogo humano.</w:delText>
        </w:r>
        <w:bookmarkStart w:id="729" w:name="_Toc92045323"/>
        <w:bookmarkEnd w:id="729"/>
      </w:del>
    </w:p>
    <w:p w14:paraId="0AC65621" w14:textId="4802D8F3" w:rsidR="00310F8B" w:rsidDel="00E326C8" w:rsidRDefault="0011207C" w:rsidP="005F2D1E">
      <w:pPr>
        <w:autoSpaceDE w:val="0"/>
        <w:autoSpaceDN w:val="0"/>
        <w:adjustRightInd w:val="0"/>
        <w:spacing w:before="240"/>
        <w:rPr>
          <w:del w:id="730" w:author="Ernesto del Puerto" w:date="2022-01-02T19:47:00Z"/>
          <w:rFonts w:ascii="Arial Narrow" w:hAnsi="Arial Narrow" w:cs="TimesNewRoman"/>
          <w:color w:val="000000"/>
          <w:lang w:val="es-AR"/>
        </w:rPr>
      </w:pPr>
      <w:del w:id="731" w:author="Ernesto del Puerto" w:date="2022-01-02T19:47:00Z">
        <w:r w:rsidRPr="00D9606B" w:rsidDel="00E326C8">
          <w:rPr>
            <w:rFonts w:ascii="Arial Narrow" w:hAnsi="Arial Narrow" w:cs="TimesNewRoman"/>
            <w:color w:val="000000"/>
            <w:lang w:val="es-AR"/>
          </w:rPr>
          <w:delText>Como ejemplo 4 de tal intercambio entre la computadora terapeuta y un paciente, sigamos la siguiente conversación (mantenida a través de un teletipo):</w:delText>
        </w:r>
        <w:bookmarkStart w:id="732" w:name="_Toc92045324"/>
        <w:bookmarkEnd w:id="732"/>
      </w:del>
    </w:p>
    <w:p w14:paraId="548C96B5" w14:textId="1A439FBC" w:rsidR="003F7E6D" w:rsidDel="00E326C8" w:rsidRDefault="003F7E6D" w:rsidP="003F7E6D">
      <w:pPr>
        <w:autoSpaceDE w:val="0"/>
        <w:autoSpaceDN w:val="0"/>
        <w:adjustRightInd w:val="0"/>
        <w:spacing w:before="240"/>
        <w:ind w:left="708"/>
        <w:rPr>
          <w:del w:id="733" w:author="Ernesto del Puerto" w:date="2022-01-02T19:47:00Z"/>
          <w:rFonts w:ascii="Arial Narrow" w:hAnsi="Arial Narrow" w:cs="TimesNewRoman"/>
          <w:color w:val="000000"/>
          <w:lang w:val="es-AR"/>
        </w:rPr>
      </w:pPr>
      <w:del w:id="734" w:author="Ernesto del Puerto" w:date="2022-01-02T19:47:00Z">
        <w:r w:rsidRPr="00D9606B" w:rsidDel="00E326C8">
          <w:rPr>
            <w:rFonts w:ascii="Arial Narrow" w:hAnsi="Arial Narrow" w:cs="TimesNewRoman"/>
            <w:color w:val="000000"/>
            <w:lang w:val="es-AR"/>
          </w:rPr>
          <w:delText>TERAPEUTA: ¿En qué puedo ayudarle?</w:delText>
        </w:r>
        <w:bookmarkStart w:id="735" w:name="_Toc92045325"/>
        <w:bookmarkEnd w:id="735"/>
      </w:del>
    </w:p>
    <w:p w14:paraId="3ACEE32A" w14:textId="36C93567" w:rsidR="003F7E6D" w:rsidDel="00E326C8" w:rsidRDefault="003F7E6D" w:rsidP="003F7E6D">
      <w:pPr>
        <w:autoSpaceDE w:val="0"/>
        <w:autoSpaceDN w:val="0"/>
        <w:adjustRightInd w:val="0"/>
        <w:spacing w:before="240"/>
        <w:ind w:left="708"/>
        <w:rPr>
          <w:del w:id="736" w:author="Ernesto del Puerto" w:date="2022-01-02T19:47:00Z"/>
          <w:rFonts w:ascii="Arial Narrow" w:hAnsi="Arial Narrow" w:cs="TimesNewRoman"/>
          <w:color w:val="000000"/>
          <w:lang w:val="es-AR"/>
        </w:rPr>
      </w:pPr>
      <w:del w:id="737" w:author="Ernesto del Puerto" w:date="2022-01-02T19:47:00Z">
        <w:r w:rsidRPr="00D9606B" w:rsidDel="00E326C8">
          <w:rPr>
            <w:rFonts w:ascii="Arial Narrow" w:hAnsi="Arial Narrow" w:cs="TimesNewRoman"/>
            <w:color w:val="000000"/>
            <w:lang w:val="es-AR"/>
          </w:rPr>
          <w:delText>PACIENTE: No lo sé.</w:delText>
        </w:r>
        <w:bookmarkStart w:id="738" w:name="_Toc92045326"/>
        <w:bookmarkEnd w:id="738"/>
      </w:del>
    </w:p>
    <w:p w14:paraId="21F24CA6" w14:textId="433D6CEA" w:rsidR="003F7E6D" w:rsidDel="00E326C8" w:rsidRDefault="003F7E6D" w:rsidP="003F7E6D">
      <w:pPr>
        <w:autoSpaceDE w:val="0"/>
        <w:autoSpaceDN w:val="0"/>
        <w:adjustRightInd w:val="0"/>
        <w:spacing w:before="240"/>
        <w:ind w:left="708"/>
        <w:rPr>
          <w:del w:id="739" w:author="Ernesto del Puerto" w:date="2022-01-02T19:47:00Z"/>
          <w:rFonts w:ascii="Arial Narrow" w:hAnsi="Arial Narrow" w:cs="TimesNewRoman"/>
          <w:color w:val="000000"/>
          <w:lang w:val="es-AR"/>
        </w:rPr>
      </w:pPr>
      <w:del w:id="740" w:author="Ernesto del Puerto" w:date="2022-01-02T19:47:00Z">
        <w:r w:rsidRPr="00D9606B" w:rsidDel="00E326C8">
          <w:rPr>
            <w:rFonts w:ascii="Arial Narrow" w:hAnsi="Arial Narrow" w:cs="TimesNewRoman"/>
            <w:color w:val="000000"/>
            <w:lang w:val="es-AR"/>
          </w:rPr>
          <w:delText>TERAPEUTA: Cuénteme algo.</w:delText>
        </w:r>
        <w:bookmarkStart w:id="741" w:name="_Toc92045327"/>
        <w:bookmarkEnd w:id="741"/>
      </w:del>
    </w:p>
    <w:p w14:paraId="500E3566" w14:textId="50B17FB8" w:rsidR="003F7E6D" w:rsidDel="00E326C8" w:rsidRDefault="003F7E6D" w:rsidP="003F7E6D">
      <w:pPr>
        <w:autoSpaceDE w:val="0"/>
        <w:autoSpaceDN w:val="0"/>
        <w:adjustRightInd w:val="0"/>
        <w:spacing w:before="240"/>
        <w:ind w:left="708"/>
        <w:rPr>
          <w:del w:id="742" w:author="Ernesto del Puerto" w:date="2022-01-02T19:47:00Z"/>
          <w:rFonts w:ascii="Arial Narrow" w:hAnsi="Arial Narrow" w:cs="TimesNewRoman"/>
          <w:color w:val="000000"/>
          <w:lang w:val="es-AR"/>
        </w:rPr>
      </w:pPr>
      <w:del w:id="743" w:author="Ernesto del Puerto" w:date="2022-01-02T19:47:00Z">
        <w:r w:rsidRPr="00D9606B" w:rsidDel="00E326C8">
          <w:rPr>
            <w:rFonts w:ascii="Arial Narrow" w:hAnsi="Arial Narrow" w:cs="TimesNewRoman"/>
            <w:color w:val="000000"/>
            <w:lang w:val="es-AR"/>
          </w:rPr>
          <w:delText>PACIENTE: No.</w:delText>
        </w:r>
        <w:bookmarkStart w:id="744" w:name="_Toc92045328"/>
        <w:bookmarkEnd w:id="744"/>
      </w:del>
    </w:p>
    <w:p w14:paraId="4EC55B86" w14:textId="20121D58" w:rsidR="003F7E6D" w:rsidDel="00E326C8" w:rsidRDefault="003F7E6D" w:rsidP="003F7E6D">
      <w:pPr>
        <w:autoSpaceDE w:val="0"/>
        <w:autoSpaceDN w:val="0"/>
        <w:adjustRightInd w:val="0"/>
        <w:spacing w:before="240"/>
        <w:ind w:left="708"/>
        <w:rPr>
          <w:del w:id="745" w:author="Ernesto del Puerto" w:date="2022-01-02T19:47:00Z"/>
          <w:rFonts w:ascii="Arial Narrow" w:hAnsi="Arial Narrow" w:cs="TimesNewRoman"/>
          <w:color w:val="000000"/>
          <w:lang w:val="es-AR"/>
        </w:rPr>
      </w:pPr>
      <w:del w:id="746" w:author="Ernesto del Puerto" w:date="2022-01-02T19:47:00Z">
        <w:r w:rsidRPr="00D9606B" w:rsidDel="00E326C8">
          <w:rPr>
            <w:rFonts w:ascii="Arial Narrow" w:hAnsi="Arial Narrow" w:cs="TimesNewRoman"/>
            <w:color w:val="000000"/>
            <w:lang w:val="es-AR"/>
          </w:rPr>
          <w:delText>TERAPEUTA: ¿Puede explicarse?</w:delText>
        </w:r>
        <w:bookmarkStart w:id="747" w:name="_Toc92045329"/>
        <w:bookmarkEnd w:id="747"/>
      </w:del>
    </w:p>
    <w:p w14:paraId="209B56FD" w14:textId="7D34F36F" w:rsidR="003F7E6D" w:rsidDel="00E326C8" w:rsidRDefault="003F7E6D" w:rsidP="003F7E6D">
      <w:pPr>
        <w:autoSpaceDE w:val="0"/>
        <w:autoSpaceDN w:val="0"/>
        <w:adjustRightInd w:val="0"/>
        <w:spacing w:before="240"/>
        <w:ind w:left="708"/>
        <w:rPr>
          <w:del w:id="748" w:author="Ernesto del Puerto" w:date="2022-01-02T19:47:00Z"/>
          <w:rFonts w:ascii="Arial Narrow" w:hAnsi="Arial Narrow" w:cs="TimesNewRoman"/>
          <w:color w:val="000000"/>
          <w:lang w:val="es-AR"/>
        </w:rPr>
      </w:pPr>
      <w:del w:id="749" w:author="Ernesto del Puerto" w:date="2022-01-02T19:47:00Z">
        <w:r w:rsidRPr="00D9606B" w:rsidDel="00E326C8">
          <w:rPr>
            <w:rFonts w:ascii="Arial Narrow" w:hAnsi="Arial Narrow" w:cs="TimesNewRoman"/>
            <w:color w:val="000000"/>
            <w:lang w:val="es-AR"/>
          </w:rPr>
          <w:delText>PACIENTE: Me siento enfermo y cansado.</w:delText>
        </w:r>
        <w:bookmarkStart w:id="750" w:name="_Toc92045330"/>
        <w:bookmarkEnd w:id="750"/>
      </w:del>
    </w:p>
    <w:p w14:paraId="5D59B7E6" w14:textId="0DDF324F" w:rsidR="003F7E6D" w:rsidDel="00E326C8" w:rsidRDefault="003F7E6D" w:rsidP="003F7E6D">
      <w:pPr>
        <w:autoSpaceDE w:val="0"/>
        <w:autoSpaceDN w:val="0"/>
        <w:adjustRightInd w:val="0"/>
        <w:spacing w:before="240"/>
        <w:ind w:left="708"/>
        <w:rPr>
          <w:del w:id="751" w:author="Ernesto del Puerto" w:date="2022-01-02T19:47:00Z"/>
          <w:rFonts w:ascii="Arial Narrow" w:hAnsi="Arial Narrow" w:cs="TimesNewRoman"/>
          <w:color w:val="000000"/>
          <w:lang w:val="es-AR"/>
        </w:rPr>
      </w:pPr>
      <w:del w:id="752" w:author="Ernesto del Puerto" w:date="2022-01-02T19:47:00Z">
        <w:r w:rsidRPr="00D9606B" w:rsidDel="00E326C8">
          <w:rPr>
            <w:rFonts w:ascii="Arial Narrow" w:hAnsi="Arial Narrow" w:cs="TimesNewRoman"/>
            <w:color w:val="000000"/>
            <w:lang w:val="es-AR"/>
          </w:rPr>
          <w:delText>TERAPEUTA: ¿Tiene alguna idea de por qué?</w:delText>
        </w:r>
        <w:bookmarkStart w:id="753" w:name="_Toc92045331"/>
        <w:bookmarkEnd w:id="753"/>
      </w:del>
    </w:p>
    <w:p w14:paraId="69094067" w14:textId="39D2A388" w:rsidR="00310F8B" w:rsidRPr="003F7E6D" w:rsidDel="00E326C8" w:rsidRDefault="003F7E6D" w:rsidP="00D9606B">
      <w:pPr>
        <w:autoSpaceDE w:val="0"/>
        <w:autoSpaceDN w:val="0"/>
        <w:adjustRightInd w:val="0"/>
        <w:spacing w:before="240"/>
        <w:ind w:left="708"/>
        <w:rPr>
          <w:del w:id="754" w:author="Ernesto del Puerto" w:date="2022-01-02T19:47:00Z"/>
          <w:rFonts w:ascii="Arial Narrow" w:hAnsi="Arial Narrow" w:cs="TimesNewRoman"/>
          <w:color w:val="000000"/>
          <w:lang w:val="es-AR"/>
        </w:rPr>
      </w:pPr>
      <w:del w:id="755" w:author="Ernesto del Puerto" w:date="2022-01-02T19:47:00Z">
        <w:r w:rsidRPr="00D9606B" w:rsidDel="00E326C8">
          <w:rPr>
            <w:rFonts w:ascii="Arial Narrow" w:hAnsi="Arial Narrow" w:cs="TimesNewRoman"/>
            <w:color w:val="000000"/>
            <w:lang w:val="es-AR"/>
          </w:rPr>
          <w:delText>PACIENTE: Me siento viejo.</w:delText>
        </w:r>
        <w:bookmarkStart w:id="756" w:name="_Toc92045332"/>
        <w:bookmarkEnd w:id="756"/>
      </w:del>
    </w:p>
    <w:p w14:paraId="0DEC65BD" w14:textId="68F1A016" w:rsidR="005F6159" w:rsidDel="00E326C8" w:rsidRDefault="005F6159" w:rsidP="005F6159">
      <w:pPr>
        <w:autoSpaceDE w:val="0"/>
        <w:autoSpaceDN w:val="0"/>
        <w:adjustRightInd w:val="0"/>
        <w:spacing w:before="240"/>
        <w:ind w:left="708"/>
        <w:rPr>
          <w:del w:id="757" w:author="Ernesto del Puerto" w:date="2022-01-02T19:47:00Z"/>
          <w:rFonts w:ascii="Arial Narrow" w:hAnsi="Arial Narrow" w:cs="TimesNewRoman"/>
          <w:color w:val="000000"/>
          <w:lang w:val="es-AR"/>
        </w:rPr>
      </w:pPr>
      <w:del w:id="758" w:author="Ernesto del Puerto" w:date="2022-01-02T19:47:00Z">
        <w:r w:rsidRPr="00D9606B" w:rsidDel="00E326C8">
          <w:rPr>
            <w:rFonts w:ascii="Arial Narrow" w:hAnsi="Arial Narrow" w:cs="TimesNewRoman"/>
            <w:color w:val="000000"/>
            <w:lang w:val="es-AR"/>
          </w:rPr>
          <w:delText>TERAPEUTA: Continúe, por favor.</w:delText>
        </w:r>
        <w:bookmarkStart w:id="759" w:name="_Toc92045333"/>
        <w:bookmarkEnd w:id="759"/>
      </w:del>
    </w:p>
    <w:p w14:paraId="4209FC70" w14:textId="7F926036" w:rsidR="005F6159" w:rsidDel="00E326C8" w:rsidRDefault="005F6159" w:rsidP="005F6159">
      <w:pPr>
        <w:autoSpaceDE w:val="0"/>
        <w:autoSpaceDN w:val="0"/>
        <w:adjustRightInd w:val="0"/>
        <w:spacing w:before="240"/>
        <w:ind w:left="708"/>
        <w:rPr>
          <w:del w:id="760" w:author="Ernesto del Puerto" w:date="2022-01-02T19:47:00Z"/>
          <w:rFonts w:ascii="Arial Narrow" w:hAnsi="Arial Narrow" w:cs="TimesNewRoman"/>
          <w:color w:val="000000"/>
          <w:lang w:val="es-AR"/>
        </w:rPr>
      </w:pPr>
      <w:del w:id="761" w:author="Ernesto del Puerto" w:date="2022-01-02T19:47:00Z">
        <w:r w:rsidRPr="00D9606B" w:rsidDel="00E326C8">
          <w:rPr>
            <w:rFonts w:ascii="Arial Narrow" w:hAnsi="Arial Narrow" w:cs="TimesNewRoman"/>
            <w:color w:val="000000"/>
            <w:lang w:val="es-AR"/>
          </w:rPr>
          <w:delText>PACIENTE: Creo que he perdido el interés en todo.</w:delText>
        </w:r>
        <w:bookmarkStart w:id="762" w:name="_Toc92045334"/>
        <w:bookmarkEnd w:id="762"/>
      </w:del>
    </w:p>
    <w:p w14:paraId="23CF4B9B" w14:textId="6B248674" w:rsidR="005F6159" w:rsidDel="00E326C8" w:rsidRDefault="005F6159" w:rsidP="005F6159">
      <w:pPr>
        <w:autoSpaceDE w:val="0"/>
        <w:autoSpaceDN w:val="0"/>
        <w:adjustRightInd w:val="0"/>
        <w:spacing w:before="240"/>
        <w:ind w:left="708"/>
        <w:rPr>
          <w:del w:id="763" w:author="Ernesto del Puerto" w:date="2022-01-02T19:47:00Z"/>
          <w:rFonts w:ascii="Arial Narrow" w:hAnsi="Arial Narrow" w:cs="TimesNewRoman"/>
          <w:color w:val="000000"/>
          <w:lang w:val="es-AR"/>
        </w:rPr>
      </w:pPr>
      <w:del w:id="764" w:author="Ernesto del Puerto" w:date="2022-01-02T19:47:00Z">
        <w:r w:rsidRPr="00D9606B" w:rsidDel="00E326C8">
          <w:rPr>
            <w:rFonts w:ascii="Arial Narrow" w:hAnsi="Arial Narrow" w:cs="TimesNewRoman"/>
            <w:color w:val="000000"/>
            <w:lang w:val="es-AR"/>
          </w:rPr>
          <w:delText>TERAPEUTA: Dígame algo más sobre eso.</w:delText>
        </w:r>
        <w:bookmarkStart w:id="765" w:name="_Toc92045335"/>
        <w:bookmarkEnd w:id="765"/>
      </w:del>
    </w:p>
    <w:p w14:paraId="5BCC5D1E" w14:textId="0733FE57" w:rsidR="005F6159" w:rsidDel="00E326C8" w:rsidRDefault="005F6159" w:rsidP="005F6159">
      <w:pPr>
        <w:autoSpaceDE w:val="0"/>
        <w:autoSpaceDN w:val="0"/>
        <w:adjustRightInd w:val="0"/>
        <w:spacing w:before="240"/>
        <w:ind w:left="708"/>
        <w:rPr>
          <w:del w:id="766" w:author="Ernesto del Puerto" w:date="2022-01-02T19:47:00Z"/>
          <w:rFonts w:ascii="Arial Narrow" w:hAnsi="Arial Narrow" w:cs="TimesNewRoman"/>
          <w:color w:val="000000"/>
          <w:lang w:val="es-AR"/>
        </w:rPr>
      </w:pPr>
      <w:del w:id="767" w:author="Ernesto del Puerto" w:date="2022-01-02T19:47:00Z">
        <w:r w:rsidRPr="00D9606B" w:rsidDel="00E326C8">
          <w:rPr>
            <w:rFonts w:ascii="Arial Narrow" w:hAnsi="Arial Narrow" w:cs="TimesNewRoman"/>
            <w:color w:val="000000"/>
            <w:lang w:val="es-AR"/>
          </w:rPr>
          <w:delText>PACIENTE: Tengo una idea vaga de por qué me siento así.</w:delText>
        </w:r>
        <w:bookmarkStart w:id="768" w:name="_Toc92045336"/>
        <w:bookmarkEnd w:id="768"/>
      </w:del>
    </w:p>
    <w:p w14:paraId="55E5C9A6" w14:textId="50829D4D" w:rsidR="005F6159" w:rsidDel="00E326C8" w:rsidRDefault="005F6159" w:rsidP="005F6159">
      <w:pPr>
        <w:autoSpaceDE w:val="0"/>
        <w:autoSpaceDN w:val="0"/>
        <w:adjustRightInd w:val="0"/>
        <w:spacing w:before="240"/>
        <w:ind w:left="708"/>
        <w:rPr>
          <w:del w:id="769" w:author="Ernesto del Puerto" w:date="2022-01-02T19:47:00Z"/>
          <w:rFonts w:ascii="Arial Narrow" w:hAnsi="Arial Narrow" w:cs="TimesNewRoman"/>
          <w:color w:val="000000"/>
          <w:lang w:val="es-AR"/>
        </w:rPr>
      </w:pPr>
      <w:del w:id="770" w:author="Ernesto del Puerto" w:date="2022-01-02T19:47:00Z">
        <w:r w:rsidRPr="00D9606B" w:rsidDel="00E326C8">
          <w:rPr>
            <w:rFonts w:ascii="Arial Narrow" w:hAnsi="Arial Narrow" w:cs="TimesNewRoman"/>
            <w:color w:val="000000"/>
            <w:lang w:val="es-AR"/>
          </w:rPr>
          <w:delText>TERAPEUTA: ¿La tiene?</w:delText>
        </w:r>
        <w:bookmarkStart w:id="771" w:name="_Toc92045337"/>
        <w:bookmarkEnd w:id="771"/>
      </w:del>
    </w:p>
    <w:p w14:paraId="2C18456B" w14:textId="19E082D3" w:rsidR="005F6159" w:rsidDel="00E326C8" w:rsidRDefault="005F6159" w:rsidP="005F6159">
      <w:pPr>
        <w:autoSpaceDE w:val="0"/>
        <w:autoSpaceDN w:val="0"/>
        <w:adjustRightInd w:val="0"/>
        <w:spacing w:before="240"/>
        <w:ind w:left="708"/>
        <w:rPr>
          <w:del w:id="772" w:author="Ernesto del Puerto" w:date="2022-01-02T19:47:00Z"/>
          <w:rFonts w:ascii="Arial Narrow" w:hAnsi="Arial Narrow" w:cs="TimesNewRoman"/>
          <w:color w:val="000000"/>
          <w:lang w:val="es-AR"/>
        </w:rPr>
      </w:pPr>
      <w:del w:id="773" w:author="Ernesto del Puerto" w:date="2022-01-02T19:47:00Z">
        <w:r w:rsidRPr="00D9606B" w:rsidDel="00E326C8">
          <w:rPr>
            <w:rFonts w:ascii="Arial Narrow" w:hAnsi="Arial Narrow" w:cs="TimesNewRoman"/>
            <w:color w:val="000000"/>
            <w:lang w:val="es-AR"/>
          </w:rPr>
          <w:delText>PACIENTE: Creo que quisiera tener una familia.</w:delText>
        </w:r>
        <w:bookmarkStart w:id="774" w:name="_Toc92045338"/>
        <w:bookmarkEnd w:id="774"/>
      </w:del>
    </w:p>
    <w:p w14:paraId="5750BBEC" w14:textId="1D61021F" w:rsidR="005F6159" w:rsidDel="00E326C8" w:rsidRDefault="005F6159" w:rsidP="005F6159">
      <w:pPr>
        <w:autoSpaceDE w:val="0"/>
        <w:autoSpaceDN w:val="0"/>
        <w:adjustRightInd w:val="0"/>
        <w:spacing w:before="240"/>
        <w:ind w:left="708"/>
        <w:rPr>
          <w:del w:id="775" w:author="Ernesto del Puerto" w:date="2022-01-02T19:47:00Z"/>
          <w:rFonts w:ascii="Arial Narrow" w:hAnsi="Arial Narrow" w:cs="TimesNewRoman"/>
          <w:color w:val="000000"/>
          <w:lang w:val="es-AR"/>
        </w:rPr>
      </w:pPr>
      <w:del w:id="776" w:author="Ernesto del Puerto" w:date="2022-01-02T19:47:00Z">
        <w:r w:rsidRPr="00D9606B" w:rsidDel="00E326C8">
          <w:rPr>
            <w:rFonts w:ascii="Arial Narrow" w:hAnsi="Arial Narrow" w:cs="TimesNewRoman"/>
            <w:color w:val="000000"/>
            <w:lang w:val="es-AR"/>
          </w:rPr>
          <w:delText>TERAPEUTA: ¿Qué le hace desear una familia?</w:delText>
        </w:r>
        <w:bookmarkStart w:id="777" w:name="_Toc92045339"/>
        <w:bookmarkEnd w:id="777"/>
      </w:del>
    </w:p>
    <w:p w14:paraId="548A8F48" w14:textId="3155CC65" w:rsidR="005F6159" w:rsidDel="00E326C8" w:rsidRDefault="005F6159" w:rsidP="005F6159">
      <w:pPr>
        <w:autoSpaceDE w:val="0"/>
        <w:autoSpaceDN w:val="0"/>
        <w:adjustRightInd w:val="0"/>
        <w:spacing w:before="240"/>
        <w:ind w:left="708"/>
        <w:rPr>
          <w:del w:id="778" w:author="Ernesto del Puerto" w:date="2022-01-02T19:47:00Z"/>
          <w:rFonts w:ascii="Arial Narrow" w:hAnsi="Arial Narrow" w:cs="TimesNewRoman"/>
          <w:color w:val="000000"/>
          <w:lang w:val="es-AR"/>
        </w:rPr>
      </w:pPr>
      <w:del w:id="779" w:author="Ernesto del Puerto" w:date="2022-01-02T19:47:00Z">
        <w:r w:rsidRPr="00D9606B" w:rsidDel="00E326C8">
          <w:rPr>
            <w:rFonts w:ascii="Arial Narrow" w:hAnsi="Arial Narrow" w:cs="TimesNewRoman"/>
            <w:color w:val="000000"/>
            <w:lang w:val="es-AR"/>
          </w:rPr>
          <w:delText xml:space="preserve">PACIENTE: Sería estimulante... </w:delText>
        </w:r>
        <w:bookmarkStart w:id="780" w:name="_Toc92045340"/>
        <w:bookmarkEnd w:id="780"/>
      </w:del>
    </w:p>
    <w:p w14:paraId="02DA949C" w14:textId="6017F455" w:rsidR="005F6159" w:rsidDel="00E326C8" w:rsidRDefault="005F6159" w:rsidP="00D9606B">
      <w:pPr>
        <w:autoSpaceDE w:val="0"/>
        <w:autoSpaceDN w:val="0"/>
        <w:adjustRightInd w:val="0"/>
        <w:spacing w:before="240"/>
        <w:ind w:left="708"/>
        <w:rPr>
          <w:del w:id="781" w:author="Ernesto del Puerto" w:date="2022-01-02T19:47:00Z"/>
          <w:rFonts w:ascii="Arial Narrow" w:hAnsi="Arial Narrow" w:cs="TimesNewRoman"/>
          <w:color w:val="000000"/>
          <w:lang w:val="es-AR"/>
        </w:rPr>
      </w:pPr>
      <w:del w:id="782" w:author="Ernesto del Puerto" w:date="2022-01-02T19:47:00Z">
        <w:r w:rsidRPr="00D9606B" w:rsidDel="00E326C8">
          <w:rPr>
            <w:rFonts w:ascii="Arial Narrow" w:hAnsi="Arial Narrow" w:cs="TimesNewRoman"/>
            <w:color w:val="000000"/>
            <w:lang w:val="es-AR"/>
          </w:rPr>
          <w:delText>TERAPEUTA: ¿Por qué es tan importante para usted?</w:delText>
        </w:r>
        <w:bookmarkStart w:id="783" w:name="_Toc92045341"/>
        <w:bookmarkEnd w:id="783"/>
      </w:del>
    </w:p>
    <w:p w14:paraId="6D87EE10" w14:textId="2D99AF05" w:rsidR="002332F9" w:rsidDel="00E326C8" w:rsidRDefault="002332F9" w:rsidP="005F2D1E">
      <w:pPr>
        <w:autoSpaceDE w:val="0"/>
        <w:autoSpaceDN w:val="0"/>
        <w:adjustRightInd w:val="0"/>
        <w:spacing w:before="240"/>
        <w:rPr>
          <w:del w:id="784" w:author="Ernesto del Puerto" w:date="2022-01-02T19:47:00Z"/>
          <w:rFonts w:ascii="Arial Narrow" w:hAnsi="Arial Narrow" w:cs="TimesNewRoman"/>
          <w:color w:val="000000"/>
          <w:lang w:val="es-AR"/>
        </w:rPr>
      </w:pPr>
      <w:del w:id="785" w:author="Ernesto del Puerto" w:date="2022-01-02T19:47:00Z">
        <w:r w:rsidRPr="00D9606B" w:rsidDel="00E326C8">
          <w:rPr>
            <w:rFonts w:ascii="Arial Narrow" w:hAnsi="Arial Narrow" w:cs="TimesNewRoman"/>
            <w:color w:val="000000"/>
            <w:lang w:val="es-AR"/>
          </w:rPr>
          <w:delText>Aunque esto pueda dar una extraña impresión de que la computadora está entendiendo, en realidad no entiende nada; simplemente está siguiendo algunas reglas mecánicas sencillas.</w:delText>
        </w:r>
        <w:bookmarkStart w:id="786" w:name="_Toc92045342"/>
        <w:bookmarkEnd w:id="786"/>
      </w:del>
    </w:p>
    <w:p w14:paraId="741A1EB8" w14:textId="10B6AE3F" w:rsidR="002332F9" w:rsidDel="00E326C8" w:rsidRDefault="002332F9" w:rsidP="005F2D1E">
      <w:pPr>
        <w:autoSpaceDE w:val="0"/>
        <w:autoSpaceDN w:val="0"/>
        <w:adjustRightInd w:val="0"/>
        <w:spacing w:before="240"/>
        <w:rPr>
          <w:del w:id="787" w:author="Ernesto del Puerto" w:date="2022-01-02T19:47:00Z"/>
          <w:rFonts w:ascii="Arial Narrow" w:hAnsi="Arial Narrow" w:cs="TimesNewRoman"/>
          <w:color w:val="000000"/>
          <w:lang w:val="es-AR"/>
        </w:rPr>
      </w:pPr>
      <w:del w:id="788" w:author="Ernesto del Puerto" w:date="2022-01-02T19:47:00Z">
        <w:r w:rsidRPr="00D9606B" w:rsidDel="00E326C8">
          <w:rPr>
            <w:rFonts w:ascii="Arial Narrow" w:hAnsi="Arial Narrow" w:cs="TimesNewRoman"/>
            <w:color w:val="000000"/>
            <w:lang w:val="es-AR"/>
          </w:rPr>
          <w:delText>Existe también un caso inverso a éste, en el que la computadora simula a un esquizofrénico, que presenta todos los síntomas y respuestas de un libro de texto y es capaz de engañar a algunos estudiantes de medicina que llegan a creer que realmente es un paciente humano el que está dando las respuestas.</w:delText>
        </w:r>
        <w:bookmarkStart w:id="789" w:name="_Toc92045343"/>
        <w:bookmarkEnd w:id="789"/>
      </w:del>
    </w:p>
    <w:p w14:paraId="2DBE8DAB" w14:textId="5CFA2A10" w:rsidR="002332F9" w:rsidDel="00E326C8" w:rsidRDefault="002332F9" w:rsidP="005F2D1E">
      <w:pPr>
        <w:autoSpaceDE w:val="0"/>
        <w:autoSpaceDN w:val="0"/>
        <w:adjustRightInd w:val="0"/>
        <w:spacing w:before="240"/>
        <w:rPr>
          <w:del w:id="790" w:author="Ernesto del Puerto" w:date="2022-01-02T19:47:00Z"/>
          <w:rFonts w:ascii="Arial Narrow" w:hAnsi="Arial Narrow" w:cs="TimesNewRoman"/>
          <w:color w:val="000000"/>
          <w:lang w:val="es-AR"/>
        </w:rPr>
      </w:pPr>
      <w:del w:id="791" w:author="Ernesto del Puerto" w:date="2022-01-02T19:47:00Z">
        <w:r w:rsidRPr="00D9606B" w:rsidDel="00E326C8">
          <w:rPr>
            <w:rFonts w:ascii="Arial Narrow" w:hAnsi="Arial Narrow" w:cs="TimesNewRoman"/>
            <w:color w:val="000000"/>
            <w:lang w:val="es-AR"/>
          </w:rPr>
          <w:delText>Las computadoras que juegan ajedrez proporcionan los mejores ejemplos de máquinas que poseen lo que podría ser considerado como conducta inteligente.</w:delText>
        </w:r>
        <w:bookmarkStart w:id="792" w:name="_Toc92045344"/>
        <w:bookmarkEnd w:id="792"/>
      </w:del>
    </w:p>
    <w:p w14:paraId="1C0FBE3E" w14:textId="496754D1" w:rsidR="002332F9" w:rsidDel="00E326C8" w:rsidRDefault="002332F9" w:rsidP="005F2D1E">
      <w:pPr>
        <w:autoSpaceDE w:val="0"/>
        <w:autoSpaceDN w:val="0"/>
        <w:adjustRightInd w:val="0"/>
        <w:spacing w:before="240"/>
        <w:rPr>
          <w:del w:id="793" w:author="Ernesto del Puerto" w:date="2022-01-02T19:47:00Z"/>
          <w:rFonts w:ascii="Arial Narrow" w:hAnsi="Arial Narrow" w:cs="TimesNewRoman"/>
          <w:color w:val="000000"/>
          <w:lang w:val="es-AR"/>
        </w:rPr>
      </w:pPr>
      <w:del w:id="794" w:author="Ernesto del Puerto" w:date="2022-01-02T19:47:00Z">
        <w:r w:rsidRPr="00D9606B" w:rsidDel="00E326C8">
          <w:rPr>
            <w:rFonts w:ascii="Arial Narrow" w:hAnsi="Arial Narrow" w:cs="TimesNewRoman"/>
            <w:color w:val="000000"/>
            <w:lang w:val="es-AR"/>
          </w:rPr>
          <w:delText>De hecho, algunas han alcanzado hoy día (1989) un nivel de juego más que respetable en relación con los jugadores humanos, acercándose al de Maestro Internacional (las puntuaciones de estas computadoras estarían por debajo de 2 300; en comparación con la del campeón mundial Kasparov, que está por encima de 2 700).</w:delText>
        </w:r>
        <w:bookmarkStart w:id="795" w:name="_Toc92045345"/>
        <w:bookmarkEnd w:id="795"/>
      </w:del>
    </w:p>
    <w:p w14:paraId="595F1227" w14:textId="64F808C6" w:rsidR="002332F9" w:rsidDel="00E326C8" w:rsidRDefault="002332F9" w:rsidP="005F2D1E">
      <w:pPr>
        <w:autoSpaceDE w:val="0"/>
        <w:autoSpaceDN w:val="0"/>
        <w:adjustRightInd w:val="0"/>
        <w:spacing w:before="240"/>
        <w:rPr>
          <w:del w:id="796" w:author="Ernesto del Puerto" w:date="2022-01-02T19:47:00Z"/>
          <w:rFonts w:ascii="Arial Narrow" w:hAnsi="Arial Narrow" w:cs="TimesNewRoman"/>
          <w:color w:val="000000"/>
          <w:lang w:val="es-AR"/>
        </w:rPr>
      </w:pPr>
      <w:del w:id="797" w:author="Ernesto del Puerto" w:date="2022-01-02T19:47:00Z">
        <w:r w:rsidRPr="00D9606B" w:rsidDel="00E326C8">
          <w:rPr>
            <w:rFonts w:ascii="Arial Narrow" w:hAnsi="Arial Narrow" w:cs="TimesNewRoman"/>
            <w:color w:val="000000"/>
            <w:lang w:val="es-AR"/>
          </w:rPr>
          <w:delText>En concreto, un programa de computadora (para el microprocesador comercial Fidelity Excel) de Dan y Kathe Spracklen ha alcanzado una puntuación (Elo) de 2110 y se le ha concedido el título de Maestro de la USCF.</w:delText>
        </w:r>
        <w:bookmarkStart w:id="798" w:name="_Toc92045346"/>
        <w:bookmarkEnd w:id="798"/>
      </w:del>
    </w:p>
    <w:p w14:paraId="7E6390DF" w14:textId="146A8398" w:rsidR="002332F9" w:rsidDel="00E326C8" w:rsidRDefault="002332F9" w:rsidP="005F2D1E">
      <w:pPr>
        <w:autoSpaceDE w:val="0"/>
        <w:autoSpaceDN w:val="0"/>
        <w:adjustRightInd w:val="0"/>
        <w:spacing w:before="240"/>
        <w:rPr>
          <w:del w:id="799" w:author="Ernesto del Puerto" w:date="2022-01-02T19:47:00Z"/>
          <w:rFonts w:ascii="Arial Narrow" w:hAnsi="Arial Narrow" w:cs="TimesNewRoman"/>
          <w:color w:val="000000"/>
          <w:lang w:val="es-AR"/>
        </w:rPr>
      </w:pPr>
      <w:del w:id="800" w:author="Ernesto del Puerto" w:date="2022-01-02T19:47:00Z">
        <w:r w:rsidRPr="00D9606B" w:rsidDel="00E326C8">
          <w:rPr>
            <w:rFonts w:ascii="Arial Narrow" w:hAnsi="Arial Narrow" w:cs="TimesNewRoman"/>
            <w:color w:val="000000"/>
            <w:lang w:val="es-AR"/>
          </w:rPr>
          <w:delText>Aún más impresionante es Deep Thought (Pensamiento Profundo), programado fundamentalmente por Hsiung Hsu, de la Universidad de Carnegie Mellon, y que tiene una puntuación cercana a 2500 Elo, y recientemente logró la notable proeza de compartir el primer puesto (con el Gran Maestro Tony Miles) en un torneo de ajedrez (en Longbeach, California, en noviembre de 1988), derrotando por primera vez a un Gran 5 Maestro (Bent Larsen).</w:delText>
        </w:r>
        <w:bookmarkStart w:id="801" w:name="_Toc92045347"/>
        <w:bookmarkEnd w:id="801"/>
      </w:del>
    </w:p>
    <w:p w14:paraId="5F42E812" w14:textId="08B90E80" w:rsidR="00265628" w:rsidDel="00E326C8" w:rsidRDefault="002332F9" w:rsidP="005F2D1E">
      <w:pPr>
        <w:autoSpaceDE w:val="0"/>
        <w:autoSpaceDN w:val="0"/>
        <w:adjustRightInd w:val="0"/>
        <w:spacing w:before="240"/>
        <w:rPr>
          <w:del w:id="802" w:author="Ernesto del Puerto" w:date="2022-01-02T19:47:00Z"/>
          <w:rFonts w:ascii="Arial Narrow" w:hAnsi="Arial Narrow" w:cs="TimesNewRoman"/>
          <w:color w:val="000000"/>
          <w:lang w:val="es-AR"/>
        </w:rPr>
      </w:pPr>
      <w:del w:id="803" w:author="Ernesto del Puerto" w:date="2022-01-02T19:47:00Z">
        <w:r w:rsidRPr="00D9606B" w:rsidDel="00E326C8">
          <w:rPr>
            <w:rFonts w:ascii="Arial Narrow" w:hAnsi="Arial Narrow" w:cs="TimesNewRoman"/>
            <w:color w:val="000000"/>
            <w:lang w:val="es-AR"/>
          </w:rPr>
          <w:delText>Estas computadoras sobresalen también</w:delText>
        </w:r>
        <w:r w:rsidR="00265628" w:rsidDel="00E326C8">
          <w:rPr>
            <w:rFonts w:ascii="Arial Narrow" w:hAnsi="Arial Narrow" w:cs="TimesNewRoman"/>
            <w:color w:val="000000"/>
            <w:lang w:val="es-AR"/>
          </w:rPr>
          <w:delText xml:space="preserve"> </w:delText>
        </w:r>
        <w:r w:rsidR="00265628" w:rsidRPr="00D9606B" w:rsidDel="00E326C8">
          <w:rPr>
            <w:rFonts w:ascii="Arial Narrow" w:hAnsi="Arial Narrow" w:cs="TimesNewRoman"/>
            <w:color w:val="000000"/>
            <w:lang w:val="es-AR"/>
          </w:rPr>
          <w:delText>en la resolución de problemas de ajedrez y superan fácilmente a los humanos en este empeño.</w:delText>
        </w:r>
        <w:bookmarkStart w:id="804" w:name="_Toc92045348"/>
        <w:bookmarkEnd w:id="804"/>
      </w:del>
    </w:p>
    <w:p w14:paraId="56E2D23C" w14:textId="1C19C022" w:rsidR="00265628" w:rsidDel="00E326C8" w:rsidRDefault="00265628" w:rsidP="005F2D1E">
      <w:pPr>
        <w:autoSpaceDE w:val="0"/>
        <w:autoSpaceDN w:val="0"/>
        <w:adjustRightInd w:val="0"/>
        <w:spacing w:before="240"/>
        <w:rPr>
          <w:del w:id="805" w:author="Ernesto del Puerto" w:date="2022-01-02T19:47:00Z"/>
          <w:rFonts w:ascii="Arial Narrow" w:hAnsi="Arial Narrow" w:cs="TimesNewRoman"/>
          <w:color w:val="000000"/>
          <w:lang w:val="es-AR"/>
        </w:rPr>
      </w:pPr>
      <w:del w:id="806" w:author="Ernesto del Puerto" w:date="2022-01-02T19:47:00Z">
        <w:r w:rsidRPr="00D9606B" w:rsidDel="00E326C8">
          <w:rPr>
            <w:rFonts w:ascii="Arial Narrow" w:hAnsi="Arial Narrow" w:cs="TimesNewRoman"/>
            <w:color w:val="000000"/>
            <w:lang w:val="es-AR"/>
          </w:rPr>
          <w:delText>Las máquinas de jugar ajedrez dependen tanto del conocimiento libresco como de su poder de cálculo.</w:delText>
        </w:r>
        <w:bookmarkStart w:id="807" w:name="_Toc92045349"/>
        <w:bookmarkEnd w:id="807"/>
      </w:del>
    </w:p>
    <w:p w14:paraId="3A6DA3D9" w14:textId="0F133AEB" w:rsidR="00D96F80" w:rsidDel="00E326C8" w:rsidRDefault="00265628" w:rsidP="005F2D1E">
      <w:pPr>
        <w:autoSpaceDE w:val="0"/>
        <w:autoSpaceDN w:val="0"/>
        <w:adjustRightInd w:val="0"/>
        <w:spacing w:before="240"/>
        <w:rPr>
          <w:del w:id="808" w:author="Ernesto del Puerto" w:date="2022-01-02T19:47:00Z"/>
          <w:rFonts w:ascii="Arial Narrow" w:hAnsi="Arial Narrow" w:cs="TimesNewRoman"/>
          <w:color w:val="000000"/>
          <w:lang w:val="es-AR"/>
        </w:rPr>
      </w:pPr>
      <w:del w:id="809" w:author="Ernesto del Puerto" w:date="2022-01-02T19:47:00Z">
        <w:r w:rsidRPr="00D9606B" w:rsidDel="00E326C8">
          <w:rPr>
            <w:rFonts w:ascii="Arial Narrow" w:hAnsi="Arial Narrow" w:cs="TimesNewRoman"/>
            <w:color w:val="000000"/>
            <w:lang w:val="es-AR"/>
          </w:rPr>
          <w:delText>Es digno de mención que, curiosamente estas máquinas en general son mejores en comparación con los jugadores humanos en el llamado ajedrez-ping pong, cuando se impone que los movimientos se ejecuten muy rápidamente; en cambio, los jugadores humanos actúan</w:delText>
        </w:r>
        <w:r w:rsidR="00D96F80" w:rsidDel="00E326C8">
          <w:rPr>
            <w:rFonts w:ascii="Arial Narrow" w:hAnsi="Arial Narrow" w:cs="TimesNewRoman"/>
            <w:color w:val="000000"/>
            <w:lang w:val="es-AR"/>
          </w:rPr>
          <w:delText xml:space="preserve"> </w:delText>
        </w:r>
        <w:r w:rsidR="00D96F80" w:rsidRPr="00D9606B" w:rsidDel="00E326C8">
          <w:rPr>
            <w:rFonts w:ascii="Arial Narrow" w:hAnsi="Arial Narrow" w:cs="TimesNewRoman"/>
            <w:color w:val="000000"/>
            <w:lang w:val="es-AR"/>
          </w:rPr>
          <w:delText>mucho mejor cuando se permite una buena cantidad de tiempo para cada movimiento.</w:delText>
        </w:r>
        <w:bookmarkStart w:id="810" w:name="_Toc92045350"/>
        <w:bookmarkEnd w:id="810"/>
      </w:del>
    </w:p>
    <w:p w14:paraId="71A9A21F" w14:textId="669D9E1B" w:rsidR="00D96F80" w:rsidDel="00E326C8" w:rsidRDefault="00D96F80" w:rsidP="005F2D1E">
      <w:pPr>
        <w:autoSpaceDE w:val="0"/>
        <w:autoSpaceDN w:val="0"/>
        <w:adjustRightInd w:val="0"/>
        <w:spacing w:before="240"/>
        <w:rPr>
          <w:del w:id="811" w:author="Ernesto del Puerto" w:date="2022-01-02T19:47:00Z"/>
          <w:rFonts w:ascii="Arial Narrow" w:hAnsi="Arial Narrow" w:cs="TimesNewRoman"/>
          <w:color w:val="000000"/>
          <w:lang w:val="es-AR"/>
        </w:rPr>
      </w:pPr>
      <w:del w:id="812" w:author="Ernesto del Puerto" w:date="2022-01-02T19:47:00Z">
        <w:r w:rsidRPr="00D9606B" w:rsidDel="00E326C8">
          <w:rPr>
            <w:rFonts w:ascii="Arial Narrow" w:hAnsi="Arial Narrow" w:cs="TimesNewRoman"/>
            <w:color w:val="000000"/>
            <w:lang w:val="es-AR"/>
          </w:rPr>
          <w:delText>Esto ha de ser debido a que las decisiones de la computadora se basan en extensos cálculos rápidos y exactos, mientras que el jugador humano saca ventaja de consideraciones conscientes relativamente lentas.</w:delText>
        </w:r>
        <w:bookmarkStart w:id="813" w:name="_Toc92045351"/>
        <w:bookmarkEnd w:id="813"/>
      </w:del>
    </w:p>
    <w:p w14:paraId="2CC25E44" w14:textId="1A51A568" w:rsidR="00D96F80" w:rsidDel="00E326C8" w:rsidRDefault="00D96F80" w:rsidP="005F2D1E">
      <w:pPr>
        <w:autoSpaceDE w:val="0"/>
        <w:autoSpaceDN w:val="0"/>
        <w:adjustRightInd w:val="0"/>
        <w:spacing w:before="240"/>
        <w:rPr>
          <w:del w:id="814" w:author="Ernesto del Puerto" w:date="2022-01-02T19:47:00Z"/>
          <w:rFonts w:ascii="Arial Narrow" w:hAnsi="Arial Narrow" w:cs="TimesNewRoman"/>
          <w:color w:val="000000"/>
          <w:lang w:val="es-AR"/>
        </w:rPr>
      </w:pPr>
      <w:del w:id="815" w:author="Ernesto del Puerto" w:date="2022-01-02T19:47:00Z">
        <w:r w:rsidRPr="00D9606B" w:rsidDel="00E326C8">
          <w:rPr>
            <w:rFonts w:ascii="Arial Narrow" w:hAnsi="Arial Narrow" w:cs="TimesNewRoman"/>
            <w:color w:val="000000"/>
            <w:lang w:val="es-AR"/>
          </w:rPr>
          <w:delText>Los juicios humanos reducen drásticamente el número de posibilidades que deben considerarse seriamente en cada etapa del cálculo, y cuando se dispone de tiempo se puede hacer un análisis mucho más profundo que el del mero cálculo y la eliminación directa de posibilidades, como lo hace la máquina.</w:delText>
        </w:r>
        <w:bookmarkStart w:id="816" w:name="_Toc92045352"/>
        <w:bookmarkEnd w:id="816"/>
      </w:del>
    </w:p>
    <w:p w14:paraId="005EFF6F" w14:textId="62EF6605" w:rsidR="00D96F80" w:rsidDel="00E326C8" w:rsidRDefault="00D96F80" w:rsidP="005F2D1E">
      <w:pPr>
        <w:autoSpaceDE w:val="0"/>
        <w:autoSpaceDN w:val="0"/>
        <w:adjustRightInd w:val="0"/>
        <w:spacing w:before="240"/>
        <w:rPr>
          <w:del w:id="817" w:author="Ernesto del Puerto" w:date="2022-01-02T19:47:00Z"/>
          <w:rFonts w:ascii="Arial Narrow" w:hAnsi="Arial Narrow" w:cs="TimesNewRoman"/>
          <w:color w:val="000000"/>
          <w:lang w:val="es-AR"/>
        </w:rPr>
      </w:pPr>
      <w:del w:id="818" w:author="Ernesto del Puerto" w:date="2022-01-02T19:47:00Z">
        <w:r w:rsidRPr="00D9606B" w:rsidDel="00E326C8">
          <w:rPr>
            <w:rFonts w:ascii="Arial Narrow" w:hAnsi="Arial Narrow" w:cs="TimesNewRoman"/>
            <w:color w:val="000000"/>
            <w:lang w:val="es-AR"/>
          </w:rPr>
          <w:delText>Esta diferencia es aún más notable en el go, difícil juego oriental, en el que el número de posibilidades en cada movimiento es mucho mayor que en el ajedrez.</w:delText>
        </w:r>
        <w:r w:rsidR="005D3750" w:rsidDel="00E326C8">
          <w:rPr>
            <w:rFonts w:ascii="Arial Narrow" w:hAnsi="Arial Narrow" w:cs="TimesNewRoman"/>
            <w:color w:val="000000"/>
            <w:lang w:val="es-AR"/>
          </w:rPr>
          <w:delText>”</w:delText>
        </w:r>
        <w:bookmarkStart w:id="819" w:name="_Toc92045353"/>
        <w:bookmarkEnd w:id="819"/>
      </w:del>
    </w:p>
    <w:p w14:paraId="2862D2E3" w14:textId="13019080" w:rsidR="005D3750" w:rsidRPr="00D9606B" w:rsidDel="00E326C8" w:rsidRDefault="00D96F80" w:rsidP="00D9606B">
      <w:pPr>
        <w:pStyle w:val="Ttulo1"/>
        <w:numPr>
          <w:ilvl w:val="0"/>
          <w:numId w:val="1"/>
        </w:numPr>
        <w:rPr>
          <w:del w:id="820" w:author="Ernesto del Puerto" w:date="2022-01-02T19:47:00Z"/>
          <w:rFonts w:ascii="Arial Narrow" w:hAnsi="Arial Narrow" w:cs="CourierNewPSMT"/>
          <w:b/>
          <w:color w:val="000000"/>
          <w:sz w:val="28"/>
          <w:szCs w:val="28"/>
          <w:lang w:val="es-ES"/>
        </w:rPr>
      </w:pPr>
      <w:del w:id="821" w:author="Ernesto del Puerto" w:date="2022-01-02T19:47:00Z">
        <w:r w:rsidRPr="00D9606B" w:rsidDel="00E326C8">
          <w:rPr>
            <w:rFonts w:ascii="Arial Narrow" w:eastAsia="Times New Roman" w:hAnsi="Arial Narrow" w:cs="CourierNewPSMT"/>
            <w:b/>
            <w:color w:val="000000"/>
            <w:sz w:val="28"/>
            <w:szCs w:val="28"/>
            <w:lang w:val="es-ES"/>
          </w:rPr>
          <w:delText>La relación entre conciencia y formación de juicios</w:delText>
        </w:r>
        <w:bookmarkStart w:id="822" w:name="_Toc92045354"/>
        <w:bookmarkEnd w:id="822"/>
      </w:del>
    </w:p>
    <w:p w14:paraId="1E1BFF1A" w14:textId="41100CFC" w:rsidR="005D3750" w:rsidRPr="00D9606B" w:rsidDel="00E326C8" w:rsidRDefault="00A24C0C" w:rsidP="005F2D1E">
      <w:pPr>
        <w:autoSpaceDE w:val="0"/>
        <w:autoSpaceDN w:val="0"/>
        <w:adjustRightInd w:val="0"/>
        <w:spacing w:before="240"/>
        <w:rPr>
          <w:del w:id="823" w:author="Ernesto del Puerto" w:date="2022-01-02T19:47:00Z"/>
          <w:rFonts w:ascii="Arial Narrow" w:hAnsi="Arial Narrow" w:cs="TimesNewRoman"/>
          <w:color w:val="000000"/>
          <w:lang w:val="es-ES"/>
        </w:rPr>
      </w:pPr>
      <w:del w:id="824" w:author="Ernesto del Puerto" w:date="2022-01-02T19:47:00Z">
        <w:r w:rsidDel="00E326C8">
          <w:rPr>
            <w:rFonts w:ascii="Arial Narrow" w:hAnsi="Arial Narrow" w:cs="TimesNewRoman"/>
            <w:color w:val="000000"/>
            <w:lang w:val="es-ES"/>
          </w:rPr>
          <w:delText>Continuamos trascribiendo el texto.</w:delText>
        </w:r>
        <w:bookmarkStart w:id="825" w:name="_Toc92045355"/>
        <w:bookmarkEnd w:id="825"/>
      </w:del>
    </w:p>
    <w:p w14:paraId="49522187" w14:textId="5D23BBA2" w:rsidR="00954C0A" w:rsidRPr="00D9606B" w:rsidDel="00E326C8" w:rsidRDefault="00954C0A" w:rsidP="00D9606B">
      <w:pPr>
        <w:pStyle w:val="Ttulo1"/>
        <w:numPr>
          <w:ilvl w:val="1"/>
          <w:numId w:val="1"/>
        </w:numPr>
        <w:rPr>
          <w:del w:id="826" w:author="Ernesto del Puerto" w:date="2022-01-02T19:47:00Z"/>
          <w:rFonts w:ascii="Arial Narrow" w:hAnsi="Arial Narrow" w:cs="CourierNewPSMT"/>
          <w:b/>
          <w:color w:val="000000"/>
          <w:sz w:val="28"/>
          <w:szCs w:val="28"/>
          <w:lang w:val="es-ES"/>
        </w:rPr>
      </w:pPr>
      <w:del w:id="827" w:author="Ernesto del Puerto" w:date="2022-01-02T19:47:00Z">
        <w:r w:rsidRPr="00D9606B" w:rsidDel="00E326C8">
          <w:rPr>
            <w:rFonts w:ascii="Arial Narrow" w:eastAsia="Times New Roman" w:hAnsi="Arial Narrow" w:cs="CourierNewPSMT"/>
            <w:b/>
            <w:color w:val="000000"/>
            <w:sz w:val="28"/>
            <w:szCs w:val="28"/>
            <w:lang w:val="es-ES"/>
          </w:rPr>
          <w:delText>L</w:delText>
        </w:r>
        <w:r w:rsidDel="00E326C8">
          <w:rPr>
            <w:rFonts w:ascii="Arial Narrow" w:eastAsia="Times New Roman" w:hAnsi="Arial Narrow" w:cs="CourierNewPSMT"/>
            <w:b/>
            <w:color w:val="000000"/>
            <w:sz w:val="28"/>
            <w:szCs w:val="28"/>
            <w:lang w:val="es-ES"/>
          </w:rPr>
          <w:delText>a aproximación de la IA al placer y al dolor</w:delText>
        </w:r>
        <w:bookmarkStart w:id="828" w:name="_Toc92045356"/>
        <w:bookmarkEnd w:id="828"/>
      </w:del>
    </w:p>
    <w:p w14:paraId="708DD830" w14:textId="69D527B3" w:rsidR="00954C0A" w:rsidDel="00E326C8" w:rsidRDefault="00FF4F38" w:rsidP="005F2D1E">
      <w:pPr>
        <w:autoSpaceDE w:val="0"/>
        <w:autoSpaceDN w:val="0"/>
        <w:adjustRightInd w:val="0"/>
        <w:spacing w:before="240"/>
        <w:rPr>
          <w:del w:id="829" w:author="Ernesto del Puerto" w:date="2022-01-02T19:47:00Z"/>
          <w:rFonts w:ascii="Arial Narrow" w:hAnsi="Arial Narrow" w:cs="TimesNewRoman"/>
          <w:color w:val="000000"/>
          <w:lang w:val="es-ES"/>
        </w:rPr>
      </w:pPr>
      <w:del w:id="830" w:author="Ernesto del Puerto" w:date="2022-01-02T19:47:00Z">
        <w:r w:rsidDel="00E326C8">
          <w:rPr>
            <w:rFonts w:ascii="Arial Narrow" w:hAnsi="Arial Narrow" w:cs="TimesNewRoman"/>
            <w:color w:val="000000"/>
            <w:lang w:val="es-ES"/>
          </w:rPr>
          <w:delText>“</w:delText>
        </w:r>
        <w:r w:rsidR="00954C0A" w:rsidRPr="00D9606B" w:rsidDel="00E326C8">
          <w:rPr>
            <w:rFonts w:ascii="Arial Narrow" w:hAnsi="Arial Narrow" w:cs="TimesNewRoman"/>
            <w:color w:val="000000"/>
            <w:lang w:val="es-ES"/>
          </w:rPr>
          <w:delText>Una de las pretensiones de la IA es proporcionar una vía hacia el entendimiento de las cualidades mentales, tales como la felicidad, el dolor o el hambre.</w:delText>
        </w:r>
        <w:bookmarkStart w:id="831" w:name="_Toc92045357"/>
        <w:bookmarkEnd w:id="831"/>
      </w:del>
    </w:p>
    <w:p w14:paraId="11691F97" w14:textId="6E8AABAF" w:rsidR="00954C0A" w:rsidDel="00E326C8" w:rsidRDefault="00954C0A" w:rsidP="005F2D1E">
      <w:pPr>
        <w:autoSpaceDE w:val="0"/>
        <w:autoSpaceDN w:val="0"/>
        <w:adjustRightInd w:val="0"/>
        <w:spacing w:before="240"/>
        <w:rPr>
          <w:del w:id="832" w:author="Ernesto del Puerto" w:date="2022-01-02T19:47:00Z"/>
          <w:rFonts w:ascii="Arial Narrow" w:hAnsi="Arial Narrow" w:cs="TimesNewRoman"/>
          <w:color w:val="000000"/>
          <w:lang w:val="es-ES"/>
        </w:rPr>
      </w:pPr>
      <w:del w:id="833" w:author="Ernesto del Puerto" w:date="2022-01-02T19:47:00Z">
        <w:r w:rsidRPr="00D9606B" w:rsidDel="00E326C8">
          <w:rPr>
            <w:rFonts w:ascii="Arial Narrow" w:hAnsi="Arial Narrow" w:cs="TimesNewRoman"/>
            <w:color w:val="000000"/>
            <w:lang w:val="es-ES"/>
          </w:rPr>
          <w:delText>Tomemos por ejemplo la tortuga de Grey Walter.</w:delText>
        </w:r>
        <w:bookmarkStart w:id="834" w:name="_Toc92045358"/>
        <w:bookmarkEnd w:id="834"/>
      </w:del>
    </w:p>
    <w:p w14:paraId="3428D62D" w14:textId="09700DF2" w:rsidR="00FF4F38" w:rsidDel="00E326C8" w:rsidRDefault="00954C0A" w:rsidP="005F2D1E">
      <w:pPr>
        <w:autoSpaceDE w:val="0"/>
        <w:autoSpaceDN w:val="0"/>
        <w:adjustRightInd w:val="0"/>
        <w:spacing w:before="240"/>
        <w:rPr>
          <w:del w:id="835" w:author="Ernesto del Puerto" w:date="2022-01-02T19:47:00Z"/>
          <w:rFonts w:ascii="Arial Narrow" w:hAnsi="Arial Narrow" w:cs="TimesNewRoman"/>
          <w:color w:val="000000"/>
          <w:lang w:val="es-ES"/>
        </w:rPr>
      </w:pPr>
      <w:del w:id="836" w:author="Ernesto del Puerto" w:date="2022-01-02T19:47:00Z">
        <w:r w:rsidRPr="00D9606B" w:rsidDel="00E326C8">
          <w:rPr>
            <w:rFonts w:ascii="Arial Narrow" w:hAnsi="Arial Narrow" w:cs="TimesNewRoman"/>
            <w:color w:val="000000"/>
            <w:lang w:val="es-ES"/>
          </w:rPr>
          <w:delText>Cuando sus baterías estén bajas su pauta de comportamiento cambiará y actuará de la forma planeada para reabastecer su reserva de energía.</w:delText>
        </w:r>
        <w:bookmarkStart w:id="837" w:name="_Toc92045359"/>
        <w:bookmarkEnd w:id="837"/>
      </w:del>
    </w:p>
    <w:p w14:paraId="522C1AC0" w14:textId="2D51F5E2" w:rsidR="00FF4F38" w:rsidDel="00E326C8" w:rsidRDefault="00954C0A" w:rsidP="005F2D1E">
      <w:pPr>
        <w:autoSpaceDE w:val="0"/>
        <w:autoSpaceDN w:val="0"/>
        <w:adjustRightInd w:val="0"/>
        <w:spacing w:before="240"/>
        <w:rPr>
          <w:del w:id="838" w:author="Ernesto del Puerto" w:date="2022-01-02T19:47:00Z"/>
          <w:rFonts w:ascii="Arial Narrow" w:hAnsi="Arial Narrow" w:cs="TimesNewRoman"/>
          <w:color w:val="000000"/>
          <w:lang w:val="es-ES"/>
        </w:rPr>
      </w:pPr>
      <w:del w:id="839" w:author="Ernesto del Puerto" w:date="2022-01-02T19:47:00Z">
        <w:r w:rsidRPr="00D9606B" w:rsidDel="00E326C8">
          <w:rPr>
            <w:rFonts w:ascii="Arial Narrow" w:hAnsi="Arial Narrow" w:cs="TimesNewRoman"/>
            <w:color w:val="000000"/>
            <w:lang w:val="es-ES"/>
          </w:rPr>
          <w:delText>Existen claras analogías entre ésta y la manera en que actuaría un ser humano</w:delText>
        </w:r>
        <w:r w:rsidR="00FF4F38" w:rsidDel="00E326C8">
          <w:rPr>
            <w:rFonts w:ascii="Arial Narrow" w:hAnsi="Arial Narrow" w:cs="TimesNewRoman"/>
            <w:color w:val="000000"/>
            <w:lang w:val="es-ES"/>
          </w:rPr>
          <w:delText xml:space="preserve"> </w:delText>
        </w:r>
        <w:r w:rsidR="00FF4F38" w:rsidRPr="00D9606B" w:rsidDel="00E326C8">
          <w:rPr>
            <w:rFonts w:ascii="Arial Narrow" w:hAnsi="Arial Narrow" w:cs="TimesNewRoman"/>
            <w:color w:val="000000"/>
            <w:lang w:val="es-AR"/>
          </w:rPr>
          <w:delText>-</w:delText>
        </w:r>
        <w:r w:rsidR="00FF4F38" w:rsidDel="00E326C8">
          <w:rPr>
            <w:rFonts w:ascii="Arial Narrow" w:hAnsi="Arial Narrow" w:cs="TimesNewRoman"/>
            <w:color w:val="000000"/>
            <w:lang w:val="es-AR"/>
          </w:rPr>
          <w:delText xml:space="preserve"> </w:delText>
        </w:r>
        <w:r w:rsidRPr="00D9606B" w:rsidDel="00E326C8">
          <w:rPr>
            <w:rFonts w:ascii="Arial Narrow" w:hAnsi="Arial Narrow" w:cs="TimesNewRoman"/>
            <w:color w:val="000000"/>
            <w:lang w:val="es-ES"/>
          </w:rPr>
          <w:delText>o cualquier otro animal</w:delText>
        </w:r>
        <w:r w:rsidR="00FF4F38" w:rsidDel="00E326C8">
          <w:rPr>
            <w:rFonts w:ascii="Arial Narrow" w:hAnsi="Arial Narrow" w:cs="TimesNewRoman"/>
            <w:color w:val="000000"/>
            <w:lang w:val="es-ES"/>
          </w:rPr>
          <w:delText xml:space="preserve"> - </w:delText>
        </w:r>
        <w:r w:rsidRPr="00D9606B" w:rsidDel="00E326C8">
          <w:rPr>
            <w:rFonts w:ascii="Arial Narrow" w:hAnsi="Arial Narrow" w:cs="TimesNewRoman"/>
            <w:color w:val="000000"/>
            <w:lang w:val="es-ES"/>
          </w:rPr>
          <w:delText>cuando sienta hambre.</w:delText>
        </w:r>
        <w:bookmarkStart w:id="840" w:name="_Toc92045360"/>
        <w:bookmarkEnd w:id="840"/>
      </w:del>
    </w:p>
    <w:p w14:paraId="667E1FFC" w14:textId="4C7C9F00" w:rsidR="00FF4F38" w:rsidDel="00E326C8" w:rsidRDefault="00954C0A" w:rsidP="005F2D1E">
      <w:pPr>
        <w:autoSpaceDE w:val="0"/>
        <w:autoSpaceDN w:val="0"/>
        <w:adjustRightInd w:val="0"/>
        <w:spacing w:before="240"/>
        <w:rPr>
          <w:del w:id="841" w:author="Ernesto del Puerto" w:date="2022-01-02T19:47:00Z"/>
          <w:rFonts w:ascii="Arial Narrow" w:hAnsi="Arial Narrow" w:cs="TimesNewRoman"/>
          <w:color w:val="000000"/>
          <w:lang w:val="es-ES"/>
        </w:rPr>
      </w:pPr>
      <w:del w:id="842" w:author="Ernesto del Puerto" w:date="2022-01-02T19:47:00Z">
        <w:r w:rsidRPr="00D9606B" w:rsidDel="00E326C8">
          <w:rPr>
            <w:rFonts w:ascii="Arial Narrow" w:hAnsi="Arial Narrow" w:cs="TimesNewRoman"/>
            <w:color w:val="000000"/>
            <w:lang w:val="es-ES"/>
          </w:rPr>
          <w:delText>No sería un grave abuso de lenguaje decir que la tortuga de Grey Walter está hambrienta cuando actúa de esta forma.</w:delText>
        </w:r>
        <w:bookmarkStart w:id="843" w:name="_Toc92045361"/>
        <w:bookmarkEnd w:id="843"/>
      </w:del>
    </w:p>
    <w:p w14:paraId="4DC073BE" w14:textId="23A5647D" w:rsidR="00FF4F38" w:rsidDel="00E326C8" w:rsidRDefault="00954C0A" w:rsidP="005F2D1E">
      <w:pPr>
        <w:autoSpaceDE w:val="0"/>
        <w:autoSpaceDN w:val="0"/>
        <w:adjustRightInd w:val="0"/>
        <w:spacing w:before="240"/>
        <w:rPr>
          <w:del w:id="844" w:author="Ernesto del Puerto" w:date="2022-01-02T19:47:00Z"/>
          <w:rFonts w:ascii="Arial Narrow" w:hAnsi="Arial Narrow" w:cs="TimesNewRoman"/>
          <w:color w:val="000000"/>
          <w:lang w:val="es-ES"/>
        </w:rPr>
      </w:pPr>
      <w:del w:id="845" w:author="Ernesto del Puerto" w:date="2022-01-02T19:47:00Z">
        <w:r w:rsidRPr="00D9606B" w:rsidDel="00E326C8">
          <w:rPr>
            <w:rFonts w:ascii="Arial Narrow" w:hAnsi="Arial Narrow" w:cs="TimesNewRoman"/>
            <w:color w:val="000000"/>
            <w:lang w:val="es-ES"/>
          </w:rPr>
          <w:delText>Algún mecanismo interno es sensible al estado de carga de su batería, y cuando éste caía por debajo de cierto nivel, orientaba a la tortuga hacia una pauta de comportamiento diferente.</w:delText>
        </w:r>
        <w:bookmarkStart w:id="846" w:name="_Toc92045362"/>
        <w:bookmarkEnd w:id="846"/>
      </w:del>
    </w:p>
    <w:p w14:paraId="2B327CAC" w14:textId="5785A321" w:rsidR="00FF4F38" w:rsidDel="00E326C8" w:rsidRDefault="00954C0A" w:rsidP="005F2D1E">
      <w:pPr>
        <w:autoSpaceDE w:val="0"/>
        <w:autoSpaceDN w:val="0"/>
        <w:adjustRightInd w:val="0"/>
        <w:spacing w:before="240"/>
        <w:rPr>
          <w:del w:id="847" w:author="Ernesto del Puerto" w:date="2022-01-02T19:47:00Z"/>
          <w:rFonts w:ascii="Arial Narrow" w:hAnsi="Arial Narrow" w:cs="TimesNewRoman"/>
          <w:color w:val="000000"/>
          <w:lang w:val="es-ES"/>
        </w:rPr>
      </w:pPr>
      <w:del w:id="848" w:author="Ernesto del Puerto" w:date="2022-01-02T19:47:00Z">
        <w:r w:rsidRPr="00D9606B" w:rsidDel="00E326C8">
          <w:rPr>
            <w:rFonts w:ascii="Arial Narrow" w:hAnsi="Arial Narrow" w:cs="TimesNewRoman"/>
            <w:color w:val="000000"/>
            <w:lang w:val="es-ES"/>
          </w:rPr>
          <w:delText>Sin duda existe una operación similar en los animales cuando empiezan a tener hambre, sólo que los cambios de comportamiento son más complicados y sutiles.</w:delText>
        </w:r>
        <w:bookmarkStart w:id="849" w:name="_Toc92045363"/>
        <w:bookmarkEnd w:id="849"/>
      </w:del>
    </w:p>
    <w:p w14:paraId="259991FC" w14:textId="70AD836E" w:rsidR="00265628" w:rsidRPr="00D9606B" w:rsidDel="00E326C8" w:rsidRDefault="00954C0A" w:rsidP="005F2D1E">
      <w:pPr>
        <w:autoSpaceDE w:val="0"/>
        <w:autoSpaceDN w:val="0"/>
        <w:adjustRightInd w:val="0"/>
        <w:spacing w:before="240"/>
        <w:rPr>
          <w:del w:id="850" w:author="Ernesto del Puerto" w:date="2022-01-02T19:47:00Z"/>
          <w:rFonts w:ascii="Arial Narrow" w:hAnsi="Arial Narrow" w:cs="TimesNewRoman"/>
          <w:color w:val="000000"/>
          <w:lang w:val="es-ES"/>
        </w:rPr>
      </w:pPr>
      <w:del w:id="851" w:author="Ernesto del Puerto" w:date="2022-01-02T19:47:00Z">
        <w:r w:rsidRPr="00D9606B" w:rsidDel="00E326C8">
          <w:rPr>
            <w:rFonts w:ascii="Arial Narrow" w:hAnsi="Arial Narrow" w:cs="TimesNewRoman"/>
            <w:color w:val="000000"/>
            <w:lang w:val="es-ES"/>
          </w:rPr>
          <w:delText>Más que pasar de una pauta de comportamiento a otra, hay un cambio en las tendencias a actuar de cierta forma, estos cambios son tanto más fuertes (hasta cierto punto) en la medida en que aumenta la necesidad de reabastecerse de energía.</w:delText>
        </w:r>
        <w:bookmarkStart w:id="852" w:name="_Toc92045364"/>
        <w:bookmarkEnd w:id="852"/>
      </w:del>
    </w:p>
    <w:p w14:paraId="4411EA03" w14:textId="57F50802" w:rsidR="007D6479" w:rsidDel="00E326C8" w:rsidRDefault="007D6479" w:rsidP="005F2D1E">
      <w:pPr>
        <w:autoSpaceDE w:val="0"/>
        <w:autoSpaceDN w:val="0"/>
        <w:adjustRightInd w:val="0"/>
        <w:spacing w:before="240"/>
        <w:rPr>
          <w:del w:id="853" w:author="Ernesto del Puerto" w:date="2022-01-02T19:47:00Z"/>
          <w:rFonts w:ascii="Arial Narrow" w:hAnsi="Arial Narrow" w:cs="TimesNewRoman"/>
          <w:color w:val="000000"/>
          <w:lang w:val="es-ES"/>
        </w:rPr>
      </w:pPr>
      <w:del w:id="854" w:author="Ernesto del Puerto" w:date="2022-01-02T19:47:00Z">
        <w:r w:rsidRPr="00D9606B" w:rsidDel="00E326C8">
          <w:rPr>
            <w:rFonts w:ascii="Arial Narrow" w:hAnsi="Arial Narrow" w:cs="TimesNewRoman"/>
            <w:color w:val="000000"/>
            <w:lang w:val="es-ES"/>
          </w:rPr>
          <w:delText>De modo análogo, los defensores de la IA imaginan que conceptos tales como el dolor o la felicidad pueden modelarse adecuadamente de esta forma.</w:delText>
        </w:r>
        <w:bookmarkStart w:id="855" w:name="_Toc92045365"/>
        <w:bookmarkEnd w:id="855"/>
      </w:del>
    </w:p>
    <w:p w14:paraId="276F95E2" w14:textId="64B35FD1" w:rsidR="007D6479" w:rsidDel="00E326C8" w:rsidRDefault="007D6479" w:rsidP="005F2D1E">
      <w:pPr>
        <w:autoSpaceDE w:val="0"/>
        <w:autoSpaceDN w:val="0"/>
        <w:adjustRightInd w:val="0"/>
        <w:spacing w:before="240"/>
        <w:rPr>
          <w:del w:id="856" w:author="Ernesto del Puerto" w:date="2022-01-02T19:47:00Z"/>
          <w:rFonts w:ascii="Arial Narrow" w:hAnsi="Arial Narrow" w:cs="TimesNewRoman"/>
          <w:color w:val="000000"/>
          <w:lang w:val="es-ES"/>
        </w:rPr>
      </w:pPr>
      <w:del w:id="857" w:author="Ernesto del Puerto" w:date="2022-01-02T19:47:00Z">
        <w:r w:rsidRPr="00D9606B" w:rsidDel="00E326C8">
          <w:rPr>
            <w:rFonts w:ascii="Arial Narrow" w:hAnsi="Arial Narrow" w:cs="TimesNewRoman"/>
            <w:color w:val="000000"/>
            <w:lang w:val="es-ES"/>
          </w:rPr>
          <w:delText>Simplifiquemos las cosas y consideremos sólo una escala de sentimientos que va desde el dolor extremo (puntuación - 100) al placer extremo (puntuación +100).</w:delText>
        </w:r>
        <w:bookmarkStart w:id="858" w:name="_Toc92045366"/>
        <w:bookmarkEnd w:id="858"/>
      </w:del>
    </w:p>
    <w:p w14:paraId="3AA52EFC" w14:textId="6C40BEB2" w:rsidR="007D6479" w:rsidDel="00E326C8" w:rsidRDefault="007D6479" w:rsidP="005F2D1E">
      <w:pPr>
        <w:autoSpaceDE w:val="0"/>
        <w:autoSpaceDN w:val="0"/>
        <w:adjustRightInd w:val="0"/>
        <w:spacing w:before="240"/>
        <w:rPr>
          <w:del w:id="859" w:author="Ernesto del Puerto" w:date="2022-01-02T19:47:00Z"/>
          <w:rFonts w:ascii="Arial Narrow" w:hAnsi="Arial Narrow" w:cs="TimesNewRoman"/>
          <w:color w:val="000000"/>
          <w:lang w:val="es-ES"/>
        </w:rPr>
      </w:pPr>
      <w:del w:id="860" w:author="Ernesto del Puerto" w:date="2022-01-02T19:47:00Z">
        <w:r w:rsidRPr="00D9606B" w:rsidDel="00E326C8">
          <w:rPr>
            <w:rFonts w:ascii="Arial Narrow" w:hAnsi="Arial Narrow" w:cs="TimesNewRoman"/>
            <w:color w:val="000000"/>
            <w:lang w:val="es-ES"/>
          </w:rPr>
          <w:delText xml:space="preserve">Imaginemos que tenemos un dispositivo </w:delText>
        </w:r>
        <w:r w:rsidDel="00E326C8">
          <w:rPr>
            <w:rFonts w:ascii="Arial Narrow" w:hAnsi="Arial Narrow" w:cs="TimesNewRoman"/>
            <w:color w:val="000000"/>
            <w:lang w:val="es-ES"/>
          </w:rPr>
          <w:delText xml:space="preserve">- </w:delText>
        </w:r>
        <w:r w:rsidRPr="00D9606B" w:rsidDel="00E326C8">
          <w:rPr>
            <w:rFonts w:ascii="Arial Narrow" w:hAnsi="Arial Narrow" w:cs="TimesNewRoman"/>
            <w:color w:val="000000"/>
            <w:lang w:val="es-ES"/>
          </w:rPr>
          <w:delText>una máquina de algún tipo, presumiblemente electrónica</w:delText>
        </w:r>
        <w:r w:rsidDel="00E326C8">
          <w:rPr>
            <w:rFonts w:ascii="Arial Narrow" w:hAnsi="Arial Narrow" w:cs="TimesNewRoman"/>
            <w:color w:val="000000"/>
            <w:lang w:val="es-ES"/>
          </w:rPr>
          <w:delText xml:space="preserve"> - </w:delText>
        </w:r>
        <w:r w:rsidRPr="00D9606B" w:rsidDel="00E326C8">
          <w:rPr>
            <w:rFonts w:ascii="Arial Narrow" w:hAnsi="Arial Narrow" w:cs="TimesNewRoman"/>
            <w:color w:val="000000"/>
            <w:lang w:val="es-ES"/>
          </w:rPr>
          <w:delText>que tiene algún medio de registrar su propia (supuesta) puntuación placer-dolor, que llamaré puntuación-pd.</w:delText>
        </w:r>
        <w:bookmarkStart w:id="861" w:name="_Toc92045367"/>
        <w:bookmarkEnd w:id="861"/>
      </w:del>
    </w:p>
    <w:p w14:paraId="438A698E" w14:textId="2F9C4871" w:rsidR="007D6479" w:rsidDel="00E326C8" w:rsidRDefault="007D6479" w:rsidP="005F2D1E">
      <w:pPr>
        <w:autoSpaceDE w:val="0"/>
        <w:autoSpaceDN w:val="0"/>
        <w:adjustRightInd w:val="0"/>
        <w:spacing w:before="240"/>
        <w:rPr>
          <w:del w:id="862" w:author="Ernesto del Puerto" w:date="2022-01-02T19:47:00Z"/>
          <w:rFonts w:ascii="Arial Narrow" w:hAnsi="Arial Narrow" w:cs="TimesNewRoman"/>
          <w:color w:val="000000"/>
          <w:lang w:val="es-ES"/>
        </w:rPr>
      </w:pPr>
      <w:del w:id="863" w:author="Ernesto del Puerto" w:date="2022-01-02T19:47:00Z">
        <w:r w:rsidRPr="00D9606B" w:rsidDel="00E326C8">
          <w:rPr>
            <w:rFonts w:ascii="Arial Narrow" w:hAnsi="Arial Narrow" w:cs="TimesNewRoman"/>
            <w:color w:val="000000"/>
            <w:lang w:val="es-ES"/>
          </w:rPr>
          <w:delText>El dispositivo tiene ciertas formas de comportamiento y ciertos datos de entrada, ya sean internos (como el estado de sus baterías) o externos.</w:delText>
        </w:r>
        <w:bookmarkStart w:id="864" w:name="_Toc92045368"/>
        <w:bookmarkEnd w:id="864"/>
      </w:del>
    </w:p>
    <w:p w14:paraId="3A579CCE" w14:textId="59C700EF" w:rsidR="007D6479" w:rsidDel="00E326C8" w:rsidRDefault="007D6479" w:rsidP="005F2D1E">
      <w:pPr>
        <w:autoSpaceDE w:val="0"/>
        <w:autoSpaceDN w:val="0"/>
        <w:adjustRightInd w:val="0"/>
        <w:spacing w:before="240"/>
        <w:rPr>
          <w:del w:id="865" w:author="Ernesto del Puerto" w:date="2022-01-02T19:47:00Z"/>
          <w:rFonts w:ascii="Arial Narrow" w:hAnsi="Arial Narrow" w:cs="TimesNewRoman"/>
          <w:color w:val="000000"/>
          <w:lang w:val="es-ES"/>
        </w:rPr>
      </w:pPr>
      <w:del w:id="866" w:author="Ernesto del Puerto" w:date="2022-01-02T19:47:00Z">
        <w:r w:rsidRPr="00D9606B" w:rsidDel="00E326C8">
          <w:rPr>
            <w:rFonts w:ascii="Arial Narrow" w:hAnsi="Arial Narrow" w:cs="TimesNewRoman"/>
            <w:color w:val="000000"/>
            <w:lang w:val="es-ES"/>
          </w:rPr>
          <w:delText>La idea es que sus acciones estén ajustadas para conseguir la máxima puntuación-pd.</w:delText>
        </w:r>
        <w:bookmarkStart w:id="867" w:name="_Toc92045369"/>
        <w:bookmarkEnd w:id="867"/>
      </w:del>
    </w:p>
    <w:p w14:paraId="45DE08EF" w14:textId="1D159005" w:rsidR="007D6479" w:rsidDel="00E326C8" w:rsidRDefault="007D6479" w:rsidP="005F2D1E">
      <w:pPr>
        <w:autoSpaceDE w:val="0"/>
        <w:autoSpaceDN w:val="0"/>
        <w:adjustRightInd w:val="0"/>
        <w:spacing w:before="240"/>
        <w:rPr>
          <w:del w:id="868" w:author="Ernesto del Puerto" w:date="2022-01-02T19:47:00Z"/>
          <w:rFonts w:ascii="Arial Narrow" w:hAnsi="Arial Narrow" w:cs="TimesNewRoman"/>
          <w:color w:val="000000"/>
          <w:lang w:val="es-ES"/>
        </w:rPr>
      </w:pPr>
      <w:del w:id="869" w:author="Ernesto del Puerto" w:date="2022-01-02T19:47:00Z">
        <w:r w:rsidRPr="00D9606B" w:rsidDel="00E326C8">
          <w:rPr>
            <w:rFonts w:ascii="Arial Narrow" w:hAnsi="Arial Narrow" w:cs="TimesNewRoman"/>
            <w:color w:val="000000"/>
            <w:lang w:val="es-ES"/>
          </w:rPr>
          <w:delText>Habría muchos factores que influirían en la puntuación-pd.</w:delText>
        </w:r>
        <w:bookmarkStart w:id="870" w:name="_Toc92045370"/>
        <w:bookmarkEnd w:id="870"/>
      </w:del>
    </w:p>
    <w:p w14:paraId="251200B5" w14:textId="20141CDE" w:rsidR="007D6479" w:rsidDel="00E326C8" w:rsidRDefault="007D6479" w:rsidP="005F2D1E">
      <w:pPr>
        <w:autoSpaceDE w:val="0"/>
        <w:autoSpaceDN w:val="0"/>
        <w:adjustRightInd w:val="0"/>
        <w:spacing w:before="240"/>
        <w:rPr>
          <w:del w:id="871" w:author="Ernesto del Puerto" w:date="2022-01-02T19:47:00Z"/>
          <w:rFonts w:ascii="Arial Narrow" w:hAnsi="Arial Narrow" w:cs="TimesNewRoman"/>
          <w:color w:val="000000"/>
          <w:lang w:val="es-ES"/>
        </w:rPr>
      </w:pPr>
      <w:del w:id="872" w:author="Ernesto del Puerto" w:date="2022-01-02T19:47:00Z">
        <w:r w:rsidRPr="00D9606B" w:rsidDel="00E326C8">
          <w:rPr>
            <w:rFonts w:ascii="Arial Narrow" w:hAnsi="Arial Narrow" w:cs="TimesNewRoman"/>
            <w:color w:val="000000"/>
            <w:lang w:val="es-ES"/>
          </w:rPr>
          <w:delText>Podríamos ciertamente disponer que la carga de sus baterías fuera uno de ellos, de modo que una carga baja contara negativamente y una carga alta positivamente, pero habría otros factores.</w:delText>
        </w:r>
        <w:bookmarkStart w:id="873" w:name="_Toc92045371"/>
        <w:bookmarkEnd w:id="873"/>
      </w:del>
    </w:p>
    <w:p w14:paraId="1C6ECC0D" w14:textId="2943CFC2" w:rsidR="007D6479" w:rsidDel="00E326C8" w:rsidRDefault="007D6479" w:rsidP="005F2D1E">
      <w:pPr>
        <w:autoSpaceDE w:val="0"/>
        <w:autoSpaceDN w:val="0"/>
        <w:adjustRightInd w:val="0"/>
        <w:spacing w:before="240"/>
        <w:rPr>
          <w:del w:id="874" w:author="Ernesto del Puerto" w:date="2022-01-02T19:47:00Z"/>
          <w:rFonts w:ascii="Arial Narrow" w:hAnsi="Arial Narrow" w:cs="TimesNewRoman"/>
          <w:color w:val="000000"/>
          <w:lang w:val="es-ES"/>
        </w:rPr>
      </w:pPr>
      <w:del w:id="875" w:author="Ernesto del Puerto" w:date="2022-01-02T19:47:00Z">
        <w:r w:rsidRPr="00D9606B" w:rsidDel="00E326C8">
          <w:rPr>
            <w:rFonts w:ascii="Arial Narrow" w:hAnsi="Arial Narrow" w:cs="TimesNewRoman"/>
            <w:color w:val="000000"/>
            <w:lang w:val="es-ES"/>
          </w:rPr>
          <w:delText>Quizá nuestro dispositivo tuviera algunos paneles solares que le proporcionaran medios alternativos de obtener energía, de modo que no fuera necesario hacer uso de sus baterías cuando los paneles estuvieran en operación.</w:delText>
        </w:r>
        <w:bookmarkStart w:id="876" w:name="_Toc92045372"/>
        <w:bookmarkEnd w:id="876"/>
      </w:del>
    </w:p>
    <w:p w14:paraId="74CFD967" w14:textId="4F48B471" w:rsidR="007D6479" w:rsidDel="00E326C8" w:rsidRDefault="007D6479" w:rsidP="005F2D1E">
      <w:pPr>
        <w:autoSpaceDE w:val="0"/>
        <w:autoSpaceDN w:val="0"/>
        <w:adjustRightInd w:val="0"/>
        <w:spacing w:before="240"/>
        <w:rPr>
          <w:del w:id="877" w:author="Ernesto del Puerto" w:date="2022-01-02T19:47:00Z"/>
          <w:rFonts w:ascii="Arial Narrow" w:hAnsi="Arial Narrow" w:cs="TimesNewRoman"/>
          <w:color w:val="000000"/>
          <w:lang w:val="es-ES"/>
        </w:rPr>
      </w:pPr>
      <w:del w:id="878" w:author="Ernesto del Puerto" w:date="2022-01-02T19:47:00Z">
        <w:r w:rsidRPr="00D9606B" w:rsidDel="00E326C8">
          <w:rPr>
            <w:rFonts w:ascii="Arial Narrow" w:hAnsi="Arial Narrow" w:cs="TimesNewRoman"/>
            <w:color w:val="000000"/>
            <w:lang w:val="es-ES"/>
          </w:rPr>
          <w:delText>Podríamos disponer que al moverse hacia la luz incrementara algo su puntuaciónpd, de modo que, en ausencia de otros factores, eso sería lo que tendería a hacer (En realidad, la tortuga de Grey Walter acostumbraba a evitar la luz.)</w:delText>
        </w:r>
        <w:r w:rsidDel="00E326C8">
          <w:rPr>
            <w:rFonts w:ascii="Arial Narrow" w:hAnsi="Arial Narrow" w:cs="TimesNewRoman"/>
            <w:color w:val="000000"/>
            <w:lang w:val="es-ES"/>
          </w:rPr>
          <w:delText>.</w:delText>
        </w:r>
        <w:bookmarkStart w:id="879" w:name="_Toc92045373"/>
        <w:bookmarkEnd w:id="879"/>
      </w:del>
    </w:p>
    <w:p w14:paraId="269E4F44" w14:textId="0B6D144B" w:rsidR="007D6479" w:rsidDel="00E326C8" w:rsidRDefault="007D6479" w:rsidP="005F2D1E">
      <w:pPr>
        <w:autoSpaceDE w:val="0"/>
        <w:autoSpaceDN w:val="0"/>
        <w:adjustRightInd w:val="0"/>
        <w:spacing w:before="240"/>
        <w:rPr>
          <w:del w:id="880" w:author="Ernesto del Puerto" w:date="2022-01-02T19:47:00Z"/>
          <w:rFonts w:ascii="Arial Narrow" w:hAnsi="Arial Narrow" w:cs="TimesNewRoman"/>
          <w:color w:val="000000"/>
          <w:lang w:val="es-ES"/>
        </w:rPr>
      </w:pPr>
      <w:del w:id="881" w:author="Ernesto del Puerto" w:date="2022-01-02T19:47:00Z">
        <w:r w:rsidRPr="00D9606B" w:rsidDel="00E326C8">
          <w:rPr>
            <w:rFonts w:ascii="Arial Narrow" w:hAnsi="Arial Narrow" w:cs="TimesNewRoman"/>
            <w:color w:val="000000"/>
            <w:lang w:val="es-ES"/>
          </w:rPr>
          <w:delText>Sería necesario tener algún medio de realizar cálculos para que pudiese evaluar los probables efectos que sus diferentes acciones tendrían en su puntuación-pd.</w:delText>
        </w:r>
        <w:bookmarkStart w:id="882" w:name="_Toc92045374"/>
        <w:bookmarkEnd w:id="882"/>
      </w:del>
    </w:p>
    <w:p w14:paraId="01BBB0EC" w14:textId="65C5F349" w:rsidR="0033006C" w:rsidDel="00E326C8" w:rsidRDefault="007D6479" w:rsidP="005F2D1E">
      <w:pPr>
        <w:autoSpaceDE w:val="0"/>
        <w:autoSpaceDN w:val="0"/>
        <w:adjustRightInd w:val="0"/>
        <w:spacing w:before="240"/>
        <w:rPr>
          <w:del w:id="883" w:author="Ernesto del Puerto" w:date="2022-01-02T19:47:00Z"/>
          <w:rFonts w:ascii="Arial Narrow" w:hAnsi="Arial Narrow" w:cs="TimesNewRoman"/>
          <w:color w:val="000000"/>
          <w:lang w:val="es-ES"/>
        </w:rPr>
      </w:pPr>
      <w:del w:id="884" w:author="Ernesto del Puerto" w:date="2022-01-02T19:47:00Z">
        <w:r w:rsidRPr="00D9606B" w:rsidDel="00E326C8">
          <w:rPr>
            <w:rFonts w:ascii="Arial Narrow" w:hAnsi="Arial Narrow" w:cs="TimesNewRoman"/>
            <w:color w:val="000000"/>
            <w:lang w:val="es-ES"/>
          </w:rPr>
          <w:delText>Podrían introducirse pesos relativos, de modo que un cálculo</w:delText>
        </w:r>
        <w:r w:rsidR="0033006C" w:rsidDel="00E326C8">
          <w:rPr>
            <w:rFonts w:ascii="Arial Narrow" w:hAnsi="Arial Narrow" w:cs="TimesNewRoman"/>
            <w:color w:val="000000"/>
            <w:lang w:val="es-ES"/>
          </w:rPr>
          <w:delText xml:space="preserve"> </w:delText>
        </w:r>
        <w:r w:rsidR="0033006C" w:rsidRPr="00D9606B" w:rsidDel="00E326C8">
          <w:rPr>
            <w:rFonts w:ascii="Arial Narrow" w:hAnsi="Arial Narrow" w:cs="TimesNewRoman"/>
            <w:color w:val="000000"/>
            <w:lang w:val="es-ES"/>
          </w:rPr>
          <w:delText>tuviera un efecto mayor o menor en la puntuación dependiendo de la confiabilidad de los datos en los que se basaba.</w:delText>
        </w:r>
        <w:bookmarkStart w:id="885" w:name="_Toc92045375"/>
        <w:bookmarkEnd w:id="885"/>
      </w:del>
    </w:p>
    <w:p w14:paraId="5C8934C2" w14:textId="1A8DF857" w:rsidR="0033006C" w:rsidDel="00E326C8" w:rsidRDefault="0033006C" w:rsidP="005F2D1E">
      <w:pPr>
        <w:autoSpaceDE w:val="0"/>
        <w:autoSpaceDN w:val="0"/>
        <w:adjustRightInd w:val="0"/>
        <w:spacing w:before="240"/>
        <w:rPr>
          <w:del w:id="886" w:author="Ernesto del Puerto" w:date="2022-01-02T19:47:00Z"/>
          <w:rFonts w:ascii="Arial Narrow" w:hAnsi="Arial Narrow" w:cs="TimesNewRoman"/>
          <w:color w:val="000000"/>
          <w:lang w:val="es-ES"/>
        </w:rPr>
      </w:pPr>
      <w:del w:id="887" w:author="Ernesto del Puerto" w:date="2022-01-02T19:47:00Z">
        <w:r w:rsidRPr="00D9606B" w:rsidDel="00E326C8">
          <w:rPr>
            <w:rFonts w:ascii="Arial Narrow" w:hAnsi="Arial Narrow" w:cs="TimesNewRoman"/>
            <w:color w:val="000000"/>
            <w:lang w:val="es-ES"/>
          </w:rPr>
          <w:delText>También sería necesario proporcionar a nuestro dispositivo objetivos diferentes a los del simple mantenimiento del suministro de energía, ya que de lo contrario no tendríamos modo de distinguir el dolor del hambre.</w:delText>
        </w:r>
        <w:bookmarkStart w:id="888" w:name="_Toc92045376"/>
        <w:bookmarkEnd w:id="888"/>
      </w:del>
    </w:p>
    <w:p w14:paraId="002C0594" w14:textId="58B84F89" w:rsidR="0033006C" w:rsidDel="00E326C8" w:rsidRDefault="0033006C" w:rsidP="005F2D1E">
      <w:pPr>
        <w:autoSpaceDE w:val="0"/>
        <w:autoSpaceDN w:val="0"/>
        <w:adjustRightInd w:val="0"/>
        <w:spacing w:before="240"/>
        <w:rPr>
          <w:del w:id="889" w:author="Ernesto del Puerto" w:date="2022-01-02T19:47:00Z"/>
          <w:rFonts w:ascii="Arial Narrow" w:hAnsi="Arial Narrow" w:cs="TimesNewRoman"/>
          <w:color w:val="000000"/>
          <w:lang w:val="es-ES"/>
        </w:rPr>
      </w:pPr>
      <w:del w:id="890" w:author="Ernesto del Puerto" w:date="2022-01-02T19:47:00Z">
        <w:r w:rsidRPr="00D9606B" w:rsidDel="00E326C8">
          <w:rPr>
            <w:rFonts w:ascii="Arial Narrow" w:hAnsi="Arial Narrow" w:cs="TimesNewRoman"/>
            <w:color w:val="000000"/>
            <w:lang w:val="es-ES"/>
          </w:rPr>
          <w:delText>Sin duda es demasiado pedir que nuestro dispositivo tenga medios de procreación así que, de momento, nada de sexo</w:delText>
        </w:r>
        <w:r w:rsidDel="00E326C8">
          <w:rPr>
            <w:rFonts w:ascii="Arial Narrow" w:hAnsi="Arial Narrow" w:cs="TimesNewRoman"/>
            <w:color w:val="000000"/>
            <w:lang w:val="es-ES"/>
          </w:rPr>
          <w:delText>.</w:delText>
        </w:r>
        <w:bookmarkStart w:id="891" w:name="_Toc92045377"/>
        <w:bookmarkEnd w:id="891"/>
      </w:del>
    </w:p>
    <w:p w14:paraId="1697DE9D" w14:textId="765B0ED4" w:rsidR="0033006C" w:rsidDel="00E326C8" w:rsidRDefault="0033006C" w:rsidP="005F2D1E">
      <w:pPr>
        <w:autoSpaceDE w:val="0"/>
        <w:autoSpaceDN w:val="0"/>
        <w:adjustRightInd w:val="0"/>
        <w:spacing w:before="240"/>
        <w:rPr>
          <w:del w:id="892" w:author="Ernesto del Puerto" w:date="2022-01-02T19:47:00Z"/>
          <w:rFonts w:ascii="Arial Narrow" w:hAnsi="Arial Narrow" w:cs="TimesNewRoman"/>
          <w:color w:val="000000"/>
          <w:lang w:val="es-ES"/>
        </w:rPr>
      </w:pPr>
      <w:del w:id="893" w:author="Ernesto del Puerto" w:date="2022-01-02T19:47:00Z">
        <w:r w:rsidRPr="00D9606B" w:rsidDel="00E326C8">
          <w:rPr>
            <w:rFonts w:ascii="Arial Narrow" w:hAnsi="Arial Narrow" w:cs="TimesNewRoman"/>
            <w:color w:val="000000"/>
            <w:lang w:val="es-ES"/>
          </w:rPr>
          <w:delText>Pero quizá podamos implantar en él el deseo de compañía de otro dispositivo semejante, si damos a sus encuentros una puntuación</w:delText>
        </w:r>
        <w:r w:rsidDel="00E326C8">
          <w:rPr>
            <w:rFonts w:ascii="Arial Narrow" w:hAnsi="Arial Narrow" w:cs="TimesNewRoman"/>
            <w:color w:val="000000"/>
            <w:lang w:val="es-ES"/>
          </w:rPr>
          <w:delText>-</w:delText>
        </w:r>
        <w:r w:rsidRPr="00D9606B" w:rsidDel="00E326C8">
          <w:rPr>
            <w:rFonts w:ascii="Arial Narrow" w:hAnsi="Arial Narrow" w:cs="TimesNewRoman"/>
            <w:color w:val="000000"/>
            <w:lang w:val="es-ES"/>
          </w:rPr>
          <w:delText>pd positiva.</w:delText>
        </w:r>
        <w:bookmarkStart w:id="894" w:name="_Toc92045378"/>
        <w:bookmarkEnd w:id="894"/>
      </w:del>
    </w:p>
    <w:p w14:paraId="4D24EB17" w14:textId="2290C0EA" w:rsidR="0033006C" w:rsidDel="00E326C8" w:rsidRDefault="0033006C" w:rsidP="005F2D1E">
      <w:pPr>
        <w:autoSpaceDE w:val="0"/>
        <w:autoSpaceDN w:val="0"/>
        <w:adjustRightInd w:val="0"/>
        <w:spacing w:before="240"/>
        <w:rPr>
          <w:del w:id="895" w:author="Ernesto del Puerto" w:date="2022-01-02T19:47:00Z"/>
          <w:rFonts w:ascii="Arial Narrow" w:hAnsi="Arial Narrow" w:cs="TimesNewRoman"/>
          <w:color w:val="000000"/>
          <w:lang w:val="es-ES"/>
        </w:rPr>
      </w:pPr>
      <w:del w:id="896" w:author="Ernesto del Puerto" w:date="2022-01-02T19:47:00Z">
        <w:r w:rsidRPr="00D9606B" w:rsidDel="00E326C8">
          <w:rPr>
            <w:rFonts w:ascii="Arial Narrow" w:hAnsi="Arial Narrow" w:cs="TimesNewRoman"/>
            <w:color w:val="000000"/>
            <w:lang w:val="es-ES"/>
          </w:rPr>
          <w:delText>O podríamos hacer que estuviera ansioso de aprender simplemente por gusto, de modo que el almacenamiento de datos sobre el mundo externo tuviera también puntuación positiva en su escala-pd (Más egoístamente, podríamos disponer que al realizar para nosotros diferentes servicios tuviera una puntuación positiva, como tendríamos que hacer si construyéramos un criado robot)</w:delText>
        </w:r>
        <w:r w:rsidDel="00E326C8">
          <w:rPr>
            <w:rFonts w:ascii="Arial Narrow" w:hAnsi="Arial Narrow" w:cs="TimesNewRoman"/>
            <w:color w:val="000000"/>
            <w:lang w:val="es-ES"/>
          </w:rPr>
          <w:delText>.</w:delText>
        </w:r>
        <w:bookmarkStart w:id="897" w:name="_Toc92045379"/>
        <w:bookmarkEnd w:id="897"/>
      </w:del>
    </w:p>
    <w:p w14:paraId="02D2E847" w14:textId="05075983" w:rsidR="00FF4F38" w:rsidDel="00E326C8" w:rsidRDefault="0033006C" w:rsidP="005F2D1E">
      <w:pPr>
        <w:autoSpaceDE w:val="0"/>
        <w:autoSpaceDN w:val="0"/>
        <w:adjustRightInd w:val="0"/>
        <w:spacing w:before="240"/>
        <w:rPr>
          <w:del w:id="898" w:author="Ernesto del Puerto" w:date="2022-01-02T19:47:00Z"/>
          <w:rFonts w:ascii="Arial Narrow" w:hAnsi="Arial Narrow" w:cs="TimesNewRoman"/>
          <w:color w:val="000000"/>
          <w:lang w:val="es-ES"/>
        </w:rPr>
      </w:pPr>
      <w:del w:id="899" w:author="Ernesto del Puerto" w:date="2022-01-02T19:47:00Z">
        <w:r w:rsidRPr="00D9606B" w:rsidDel="00E326C8">
          <w:rPr>
            <w:rFonts w:ascii="Arial Narrow" w:hAnsi="Arial Narrow" w:cs="TimesNewRoman"/>
            <w:color w:val="000000"/>
            <w:lang w:val="es-ES"/>
          </w:rPr>
          <w:delText>Podría alegarse que hay algo artificioso en imponer a nuestro capricho tales objetivos al dispositivo; no obstante, esto no es muy diferente al modo en que la selección natural nos ha impuesto, como individuos, ciertos objetivos que están gobernados en gran medida por la necesidad de propagar nuestros genes.</w:delText>
        </w:r>
        <w:bookmarkStart w:id="900" w:name="_Toc92045380"/>
        <w:bookmarkEnd w:id="900"/>
      </w:del>
    </w:p>
    <w:p w14:paraId="2980405F" w14:textId="0B6FC2A0" w:rsidR="00183FD6" w:rsidDel="00E326C8" w:rsidRDefault="00183FD6" w:rsidP="005F2D1E">
      <w:pPr>
        <w:autoSpaceDE w:val="0"/>
        <w:autoSpaceDN w:val="0"/>
        <w:adjustRightInd w:val="0"/>
        <w:spacing w:before="240"/>
        <w:rPr>
          <w:del w:id="901" w:author="Ernesto del Puerto" w:date="2022-01-02T19:47:00Z"/>
          <w:rFonts w:ascii="Arial Narrow" w:hAnsi="Arial Narrow" w:cs="TimesNewRoman"/>
          <w:color w:val="000000"/>
          <w:lang w:val="es-ES"/>
        </w:rPr>
      </w:pPr>
      <w:del w:id="902" w:author="Ernesto del Puerto" w:date="2022-01-02T19:47:00Z">
        <w:r w:rsidRPr="00D9606B" w:rsidDel="00E326C8">
          <w:rPr>
            <w:rFonts w:ascii="Arial Narrow" w:hAnsi="Arial Narrow" w:cs="TimesNewRoman"/>
            <w:color w:val="000000"/>
            <w:lang w:val="es-ES"/>
          </w:rPr>
          <w:delText>Supongamos ahora que nuestro dispositivo ha sido construido con éxito de acuerdo con todo lo anterior.</w:delText>
        </w:r>
        <w:bookmarkStart w:id="903" w:name="_Toc92045381"/>
        <w:bookmarkEnd w:id="903"/>
      </w:del>
    </w:p>
    <w:p w14:paraId="409E489B" w14:textId="6FBB1EF8" w:rsidR="00183FD6" w:rsidDel="00E326C8" w:rsidRDefault="00183FD6" w:rsidP="005F2D1E">
      <w:pPr>
        <w:autoSpaceDE w:val="0"/>
        <w:autoSpaceDN w:val="0"/>
        <w:adjustRightInd w:val="0"/>
        <w:spacing w:before="240"/>
        <w:rPr>
          <w:del w:id="904" w:author="Ernesto del Puerto" w:date="2022-01-02T19:47:00Z"/>
          <w:rFonts w:ascii="Arial Narrow" w:hAnsi="Arial Narrow" w:cs="TimesNewRoman"/>
          <w:color w:val="000000"/>
          <w:lang w:val="es-ES"/>
        </w:rPr>
      </w:pPr>
      <w:del w:id="905" w:author="Ernesto del Puerto" w:date="2022-01-02T19:47:00Z">
        <w:r w:rsidRPr="00D9606B" w:rsidDel="00E326C8">
          <w:rPr>
            <w:rFonts w:ascii="Arial Narrow" w:hAnsi="Arial Narrow" w:cs="TimesNewRoman"/>
            <w:color w:val="000000"/>
            <w:lang w:val="es-ES"/>
          </w:rPr>
          <w:delText>¿Qué tan objetivos seríamos al asegurar que realmente siente placer cuando su puntuación-pd es positiva y dolor cuando la puntuación es negativa?</w:delText>
        </w:r>
        <w:bookmarkStart w:id="906" w:name="_Toc92045382"/>
        <w:bookmarkEnd w:id="906"/>
      </w:del>
    </w:p>
    <w:p w14:paraId="52D8D22B" w14:textId="2B5116D1" w:rsidR="00183FD6" w:rsidDel="00E326C8" w:rsidRDefault="00183FD6" w:rsidP="005F2D1E">
      <w:pPr>
        <w:autoSpaceDE w:val="0"/>
        <w:autoSpaceDN w:val="0"/>
        <w:adjustRightInd w:val="0"/>
        <w:spacing w:before="240"/>
        <w:rPr>
          <w:del w:id="907" w:author="Ernesto del Puerto" w:date="2022-01-02T19:47:00Z"/>
          <w:rFonts w:ascii="Arial Narrow" w:hAnsi="Arial Narrow" w:cs="TimesNewRoman"/>
          <w:color w:val="000000"/>
          <w:lang w:val="es-ES"/>
        </w:rPr>
      </w:pPr>
      <w:del w:id="908" w:author="Ernesto del Puerto" w:date="2022-01-02T19:47:00Z">
        <w:r w:rsidRPr="00D9606B" w:rsidDel="00E326C8">
          <w:rPr>
            <w:rFonts w:ascii="Arial Narrow" w:hAnsi="Arial Narrow" w:cs="TimesNewRoman"/>
            <w:color w:val="000000"/>
            <w:lang w:val="es-ES"/>
          </w:rPr>
          <w:delText>El punto de vista conductista de la IA diría que juzguemos esto simplemente a partir del modo en que se comporta.</w:delText>
        </w:r>
        <w:bookmarkStart w:id="909" w:name="_Toc92045383"/>
        <w:bookmarkEnd w:id="909"/>
      </w:del>
    </w:p>
    <w:p w14:paraId="7C4D0FEE" w14:textId="27791267" w:rsidR="00183FD6" w:rsidDel="00E326C8" w:rsidRDefault="00183FD6" w:rsidP="005F2D1E">
      <w:pPr>
        <w:autoSpaceDE w:val="0"/>
        <w:autoSpaceDN w:val="0"/>
        <w:adjustRightInd w:val="0"/>
        <w:spacing w:before="240"/>
        <w:rPr>
          <w:del w:id="910" w:author="Ernesto del Puerto" w:date="2022-01-02T19:47:00Z"/>
          <w:rFonts w:ascii="Arial Narrow" w:hAnsi="Arial Narrow" w:cs="TimesNewRoman"/>
          <w:color w:val="000000"/>
          <w:lang w:val="es-ES"/>
        </w:rPr>
      </w:pPr>
      <w:del w:id="911" w:author="Ernesto del Puerto" w:date="2022-01-02T19:47:00Z">
        <w:r w:rsidRPr="00D9606B" w:rsidDel="00E326C8">
          <w:rPr>
            <w:rFonts w:ascii="Arial Narrow" w:hAnsi="Arial Narrow" w:cs="TimesNewRoman"/>
            <w:color w:val="000000"/>
            <w:lang w:val="es-ES"/>
          </w:rPr>
          <w:delText>Puesto que actúa de una forma que incrementa su puntuación tanto como sea posible (y durante tanto tiempo como sea posible), y como también actúa para evitar puntuaciones negativas, entonces podemos definir razonablemente su sentimiento de placer como el grado de positividad de su puntuación, y definir su sentimiento de dolor como el grado de negatividad de esa puntuación.</w:delText>
        </w:r>
        <w:bookmarkStart w:id="912" w:name="_Toc92045384"/>
        <w:bookmarkEnd w:id="912"/>
      </w:del>
    </w:p>
    <w:p w14:paraId="4E9DF8BE" w14:textId="720B84FF" w:rsidR="00183FD6" w:rsidDel="00E326C8" w:rsidRDefault="00183FD6" w:rsidP="005F2D1E">
      <w:pPr>
        <w:autoSpaceDE w:val="0"/>
        <w:autoSpaceDN w:val="0"/>
        <w:adjustRightInd w:val="0"/>
        <w:spacing w:before="240"/>
        <w:rPr>
          <w:del w:id="913" w:author="Ernesto del Puerto" w:date="2022-01-02T19:47:00Z"/>
          <w:rFonts w:ascii="Arial Narrow" w:hAnsi="Arial Narrow" w:cs="TimesNewRoman"/>
          <w:color w:val="000000"/>
          <w:lang w:val="es-ES"/>
        </w:rPr>
      </w:pPr>
      <w:del w:id="914" w:author="Ernesto del Puerto" w:date="2022-01-02T19:47:00Z">
        <w:r w:rsidRPr="00D9606B" w:rsidDel="00E326C8">
          <w:rPr>
            <w:rFonts w:ascii="Arial Narrow" w:hAnsi="Arial Narrow" w:cs="TimesNewRoman"/>
            <w:color w:val="000000"/>
            <w:lang w:val="es-ES"/>
          </w:rPr>
          <w:delText>La coherencia de tal definición, se alegaría, deriva del hecho de que ésta es precisamente la forma en que reacciona un ser humano en relación con los sentimientos de placer o dolor.</w:delText>
        </w:r>
        <w:bookmarkStart w:id="915" w:name="_Toc92045385"/>
        <w:bookmarkEnd w:id="915"/>
      </w:del>
    </w:p>
    <w:p w14:paraId="73ACBE99" w14:textId="396FBA53" w:rsidR="00183FD6" w:rsidDel="00E326C8" w:rsidRDefault="00183FD6" w:rsidP="005F2D1E">
      <w:pPr>
        <w:autoSpaceDE w:val="0"/>
        <w:autoSpaceDN w:val="0"/>
        <w:adjustRightInd w:val="0"/>
        <w:spacing w:before="240"/>
        <w:rPr>
          <w:del w:id="916" w:author="Ernesto del Puerto" w:date="2022-01-02T19:47:00Z"/>
          <w:rFonts w:ascii="Arial Narrow" w:hAnsi="Arial Narrow" w:cs="TimesNewRoman"/>
          <w:color w:val="000000"/>
          <w:lang w:val="es-ES"/>
        </w:rPr>
      </w:pPr>
      <w:del w:id="917" w:author="Ernesto del Puerto" w:date="2022-01-02T19:47:00Z">
        <w:r w:rsidRPr="00D9606B" w:rsidDel="00E326C8">
          <w:rPr>
            <w:rFonts w:ascii="Arial Narrow" w:hAnsi="Arial Narrow" w:cs="TimesNewRoman"/>
            <w:color w:val="000000"/>
            <w:lang w:val="es-ES"/>
          </w:rPr>
          <w:delText>Por supuesto que con los seres humanos las cosas en realidad no son tan sencillas, como ya sabemos, a veces parecemos buscar el dolor deliberadamente o apartarnos de nuestro camino para evitar ciertos placeres.</w:delText>
        </w:r>
        <w:bookmarkStart w:id="918" w:name="_Toc92045386"/>
        <w:bookmarkEnd w:id="918"/>
      </w:del>
    </w:p>
    <w:p w14:paraId="2543E12A" w14:textId="48B7F72E" w:rsidR="00183FD6" w:rsidDel="00E326C8" w:rsidRDefault="00183FD6" w:rsidP="005F2D1E">
      <w:pPr>
        <w:autoSpaceDE w:val="0"/>
        <w:autoSpaceDN w:val="0"/>
        <w:adjustRightInd w:val="0"/>
        <w:spacing w:before="240"/>
        <w:rPr>
          <w:del w:id="919" w:author="Ernesto del Puerto" w:date="2022-01-02T19:47:00Z"/>
          <w:rFonts w:ascii="Arial Narrow" w:hAnsi="Arial Narrow" w:cs="TimesNewRoman"/>
          <w:color w:val="000000"/>
          <w:lang w:val="es-ES"/>
        </w:rPr>
      </w:pPr>
      <w:del w:id="920" w:author="Ernesto del Puerto" w:date="2022-01-02T19:47:00Z">
        <w:r w:rsidRPr="00D9606B" w:rsidDel="00E326C8">
          <w:rPr>
            <w:rFonts w:ascii="Arial Narrow" w:hAnsi="Arial Narrow" w:cs="TimesNewRoman"/>
            <w:color w:val="000000"/>
            <w:lang w:val="es-ES"/>
          </w:rPr>
          <w:delText>Es evidente que nuestras acciones están realmente guiadas por criterios mucho más complejos que éstos (cfr. Dennett, 1979, pp. 190-229).</w:delText>
        </w:r>
        <w:bookmarkStart w:id="921" w:name="_Toc92045387"/>
        <w:bookmarkEnd w:id="921"/>
      </w:del>
    </w:p>
    <w:p w14:paraId="62FCC9F5" w14:textId="13B537BB" w:rsidR="00183FD6" w:rsidDel="00E326C8" w:rsidRDefault="00183FD6" w:rsidP="005F2D1E">
      <w:pPr>
        <w:autoSpaceDE w:val="0"/>
        <w:autoSpaceDN w:val="0"/>
        <w:adjustRightInd w:val="0"/>
        <w:spacing w:before="240"/>
        <w:rPr>
          <w:del w:id="922" w:author="Ernesto del Puerto" w:date="2022-01-02T19:47:00Z"/>
          <w:rFonts w:ascii="Arial Narrow" w:hAnsi="Arial Narrow" w:cs="TimesNewRoman"/>
          <w:color w:val="000000"/>
          <w:lang w:val="es-ES"/>
        </w:rPr>
      </w:pPr>
      <w:del w:id="923" w:author="Ernesto del Puerto" w:date="2022-01-02T19:47:00Z">
        <w:r w:rsidRPr="00D9606B" w:rsidDel="00E326C8">
          <w:rPr>
            <w:rFonts w:ascii="Arial Narrow" w:hAnsi="Arial Narrow" w:cs="TimesNewRoman"/>
            <w:color w:val="000000"/>
            <w:lang w:val="es-ES"/>
          </w:rPr>
          <w:delText>Pero, en primera instancia, nuestra forma de actuar consiste en evitar el dolor y buscar el placer.</w:delText>
        </w:r>
        <w:bookmarkStart w:id="924" w:name="_Toc92045388"/>
        <w:bookmarkEnd w:id="924"/>
      </w:del>
    </w:p>
    <w:p w14:paraId="690AE416" w14:textId="077A6EF0" w:rsidR="00183FD6" w:rsidDel="00E326C8" w:rsidRDefault="00183FD6" w:rsidP="005F2D1E">
      <w:pPr>
        <w:autoSpaceDE w:val="0"/>
        <w:autoSpaceDN w:val="0"/>
        <w:adjustRightInd w:val="0"/>
        <w:spacing w:before="240"/>
        <w:rPr>
          <w:del w:id="925" w:author="Ernesto del Puerto" w:date="2022-01-02T19:47:00Z"/>
          <w:rFonts w:ascii="Arial Narrow" w:hAnsi="Arial Narrow" w:cs="TimesNewRoman"/>
          <w:color w:val="000000"/>
          <w:lang w:val="es-ES"/>
        </w:rPr>
      </w:pPr>
      <w:del w:id="926" w:author="Ernesto del Puerto" w:date="2022-01-02T19:47:00Z">
        <w:r w:rsidRPr="00D9606B" w:rsidDel="00E326C8">
          <w:rPr>
            <w:rFonts w:ascii="Arial Narrow" w:hAnsi="Arial Narrow" w:cs="TimesNewRoman"/>
            <w:color w:val="000000"/>
            <w:lang w:val="es-ES"/>
          </w:rPr>
          <w:delText>Para un conductista esto sería suficiente para considerar la identificación de la puntuación-pd de nuestro dispositivo con su valoración placer-dolor.</w:delText>
        </w:r>
        <w:bookmarkStart w:id="927" w:name="_Toc92045389"/>
        <w:bookmarkEnd w:id="927"/>
      </w:del>
    </w:p>
    <w:p w14:paraId="17EB6AE0" w14:textId="0C464A53" w:rsidR="00183FD6" w:rsidDel="00E326C8" w:rsidRDefault="00183FD6" w:rsidP="005F2D1E">
      <w:pPr>
        <w:autoSpaceDE w:val="0"/>
        <w:autoSpaceDN w:val="0"/>
        <w:adjustRightInd w:val="0"/>
        <w:spacing w:before="240"/>
        <w:rPr>
          <w:del w:id="928" w:author="Ernesto del Puerto" w:date="2022-01-02T19:47:00Z"/>
          <w:rFonts w:ascii="Arial Narrow" w:hAnsi="Arial Narrow" w:cs="TimesNewRoman"/>
          <w:color w:val="000000"/>
          <w:lang w:val="es-ES"/>
        </w:rPr>
      </w:pPr>
      <w:del w:id="929" w:author="Ernesto del Puerto" w:date="2022-01-02T19:47:00Z">
        <w:r w:rsidRPr="00D9606B" w:rsidDel="00E326C8">
          <w:rPr>
            <w:rFonts w:ascii="Arial Narrow" w:hAnsi="Arial Narrow" w:cs="TimesNewRoman"/>
            <w:color w:val="000000"/>
            <w:lang w:val="es-ES"/>
          </w:rPr>
          <w:delText>Tales identificaciones parecen estar también entre los propósitos de la teoría de la IA.</w:delText>
        </w:r>
        <w:bookmarkStart w:id="930" w:name="_Toc92045390"/>
        <w:bookmarkEnd w:id="930"/>
      </w:del>
    </w:p>
    <w:p w14:paraId="48BAF558" w14:textId="187E11E2" w:rsidR="00183FD6" w:rsidDel="00E326C8" w:rsidRDefault="00183FD6" w:rsidP="005F2D1E">
      <w:pPr>
        <w:autoSpaceDE w:val="0"/>
        <w:autoSpaceDN w:val="0"/>
        <w:adjustRightInd w:val="0"/>
        <w:spacing w:before="240"/>
        <w:rPr>
          <w:del w:id="931" w:author="Ernesto del Puerto" w:date="2022-01-02T19:47:00Z"/>
          <w:rFonts w:ascii="Arial Narrow" w:hAnsi="Arial Narrow" w:cs="TimesNewRoman"/>
          <w:color w:val="000000"/>
          <w:lang w:val="es-ES"/>
        </w:rPr>
      </w:pPr>
      <w:del w:id="932" w:author="Ernesto del Puerto" w:date="2022-01-02T19:47:00Z">
        <w:r w:rsidRPr="00D9606B" w:rsidDel="00E326C8">
          <w:rPr>
            <w:rFonts w:ascii="Arial Narrow" w:hAnsi="Arial Narrow" w:cs="TimesNewRoman"/>
            <w:color w:val="000000"/>
            <w:lang w:val="es-ES"/>
          </w:rPr>
          <w:delText>Debemos preguntar: ¿es realmente cierto que nuestro dispositivo siente dolor cuando su puntuación-pd es negativa y placer cuando es positiva?</w:delText>
        </w:r>
        <w:bookmarkStart w:id="933" w:name="_Toc92045391"/>
        <w:bookmarkEnd w:id="933"/>
      </w:del>
    </w:p>
    <w:p w14:paraId="5F27B2F2" w14:textId="641E62C7" w:rsidR="00183FD6" w:rsidDel="00E326C8" w:rsidRDefault="00183FD6" w:rsidP="005F2D1E">
      <w:pPr>
        <w:autoSpaceDE w:val="0"/>
        <w:autoSpaceDN w:val="0"/>
        <w:adjustRightInd w:val="0"/>
        <w:spacing w:before="240"/>
        <w:rPr>
          <w:del w:id="934" w:author="Ernesto del Puerto" w:date="2022-01-02T19:47:00Z"/>
          <w:rFonts w:ascii="Arial Narrow" w:hAnsi="Arial Narrow" w:cs="TimesNewRoman"/>
          <w:color w:val="000000"/>
          <w:lang w:val="es-ES"/>
        </w:rPr>
      </w:pPr>
      <w:del w:id="935" w:author="Ernesto del Puerto" w:date="2022-01-02T19:47:00Z">
        <w:r w:rsidRPr="00D9606B" w:rsidDel="00E326C8">
          <w:rPr>
            <w:rFonts w:ascii="Arial Narrow" w:hAnsi="Arial Narrow" w:cs="TimesNewRoman"/>
            <w:color w:val="000000"/>
            <w:lang w:val="es-ES"/>
          </w:rPr>
          <w:delText>De hecho, ¿podría nuestro dispositivo sentir, a secas?</w:delText>
        </w:r>
        <w:bookmarkStart w:id="936" w:name="_Toc92045392"/>
        <w:bookmarkEnd w:id="936"/>
      </w:del>
    </w:p>
    <w:p w14:paraId="1FC955A9" w14:textId="78748AD4" w:rsidR="00183FD6" w:rsidDel="00E326C8" w:rsidRDefault="00183FD6" w:rsidP="005F2D1E">
      <w:pPr>
        <w:autoSpaceDE w:val="0"/>
        <w:autoSpaceDN w:val="0"/>
        <w:adjustRightInd w:val="0"/>
        <w:spacing w:before="240"/>
        <w:rPr>
          <w:del w:id="937" w:author="Ernesto del Puerto" w:date="2022-01-02T19:47:00Z"/>
          <w:rFonts w:ascii="Arial Narrow" w:hAnsi="Arial Narrow" w:cs="TimesNewRoman"/>
          <w:color w:val="000000"/>
          <w:lang w:val="es-ES"/>
        </w:rPr>
      </w:pPr>
      <w:del w:id="938" w:author="Ernesto del Puerto" w:date="2022-01-02T19:47:00Z">
        <w:r w:rsidRPr="00D9606B" w:rsidDel="00E326C8">
          <w:rPr>
            <w:rFonts w:ascii="Arial Narrow" w:hAnsi="Arial Narrow" w:cs="TimesNewRoman"/>
            <w:color w:val="000000"/>
            <w:lang w:val="es-ES"/>
          </w:rPr>
          <w:delText>Sin duda, los operacionalistas dirán que obviamente sí, o tacharán tales preguntas de absurdas.</w:delText>
        </w:r>
        <w:bookmarkStart w:id="939" w:name="_Toc92045393"/>
        <w:bookmarkEnd w:id="939"/>
      </w:del>
    </w:p>
    <w:p w14:paraId="6D8AB5A6" w14:textId="7EDDEDF6" w:rsidR="00183FD6" w:rsidDel="00E326C8" w:rsidRDefault="00183FD6" w:rsidP="005F2D1E">
      <w:pPr>
        <w:autoSpaceDE w:val="0"/>
        <w:autoSpaceDN w:val="0"/>
        <w:adjustRightInd w:val="0"/>
        <w:spacing w:before="240"/>
        <w:rPr>
          <w:del w:id="940" w:author="Ernesto del Puerto" w:date="2022-01-02T19:47:00Z"/>
          <w:rFonts w:ascii="Arial Narrow" w:hAnsi="Arial Narrow" w:cs="TimesNewRoman"/>
          <w:color w:val="000000"/>
          <w:lang w:val="es-ES"/>
        </w:rPr>
      </w:pPr>
      <w:del w:id="941" w:author="Ernesto del Puerto" w:date="2022-01-02T19:47:00Z">
        <w:r w:rsidRPr="00D9606B" w:rsidDel="00E326C8">
          <w:rPr>
            <w:rFonts w:ascii="Arial Narrow" w:hAnsi="Arial Narrow" w:cs="TimesNewRoman"/>
            <w:color w:val="000000"/>
            <w:lang w:val="es-ES"/>
          </w:rPr>
          <w:delText>A mí, en cambio, me parece evidente que existe una cuestión seria y difícil que debe ser considerada.</w:delText>
        </w:r>
        <w:bookmarkStart w:id="942" w:name="_Toc92045394"/>
        <w:bookmarkEnd w:id="942"/>
      </w:del>
    </w:p>
    <w:p w14:paraId="156A58C0" w14:textId="28D0619A" w:rsidR="00183FD6" w:rsidDel="00E326C8" w:rsidRDefault="00183FD6" w:rsidP="005F2D1E">
      <w:pPr>
        <w:autoSpaceDE w:val="0"/>
        <w:autoSpaceDN w:val="0"/>
        <w:adjustRightInd w:val="0"/>
        <w:spacing w:before="240"/>
        <w:rPr>
          <w:del w:id="943" w:author="Ernesto del Puerto" w:date="2022-01-02T19:47:00Z"/>
          <w:rFonts w:ascii="Arial Narrow" w:hAnsi="Arial Narrow" w:cs="TimesNewRoman"/>
          <w:color w:val="000000"/>
          <w:lang w:val="es-ES"/>
        </w:rPr>
      </w:pPr>
      <w:del w:id="944" w:author="Ernesto del Puerto" w:date="2022-01-02T19:47:00Z">
        <w:r w:rsidRPr="00D9606B" w:rsidDel="00E326C8">
          <w:rPr>
            <w:rFonts w:ascii="Arial Narrow" w:hAnsi="Arial Narrow" w:cs="TimesNewRoman"/>
            <w:color w:val="000000"/>
            <w:lang w:val="es-ES"/>
          </w:rPr>
          <w:delText>Las influencias que nos impulsan a nosotros mismos son de varios tipos.</w:delText>
        </w:r>
        <w:bookmarkStart w:id="945" w:name="_Toc92045395"/>
        <w:bookmarkEnd w:id="945"/>
      </w:del>
    </w:p>
    <w:p w14:paraId="547E03EA" w14:textId="09A5CBFD" w:rsidR="00183FD6" w:rsidDel="00E326C8" w:rsidRDefault="00183FD6" w:rsidP="005F2D1E">
      <w:pPr>
        <w:autoSpaceDE w:val="0"/>
        <w:autoSpaceDN w:val="0"/>
        <w:adjustRightInd w:val="0"/>
        <w:spacing w:before="240"/>
        <w:rPr>
          <w:del w:id="946" w:author="Ernesto del Puerto" w:date="2022-01-02T19:47:00Z"/>
          <w:rFonts w:ascii="Arial Narrow" w:hAnsi="Arial Narrow" w:cs="TimesNewRoman"/>
          <w:color w:val="000000"/>
          <w:lang w:val="es-ES"/>
        </w:rPr>
      </w:pPr>
      <w:del w:id="947" w:author="Ernesto del Puerto" w:date="2022-01-02T19:47:00Z">
        <w:r w:rsidRPr="00D9606B" w:rsidDel="00E326C8">
          <w:rPr>
            <w:rFonts w:ascii="Arial Narrow" w:hAnsi="Arial Narrow" w:cs="TimesNewRoman"/>
            <w:color w:val="000000"/>
            <w:lang w:val="es-ES"/>
          </w:rPr>
          <w:delText>Algunas son conscientes, como el dolor y el placer, pero hay otras de las que no tenemos conciencia directa.</w:delText>
        </w:r>
        <w:bookmarkStart w:id="948" w:name="_Toc92045396"/>
        <w:bookmarkEnd w:id="948"/>
      </w:del>
    </w:p>
    <w:p w14:paraId="10ECA64B" w14:textId="78C66B54" w:rsidR="00183FD6" w:rsidDel="00E326C8" w:rsidRDefault="00183FD6" w:rsidP="005F2D1E">
      <w:pPr>
        <w:autoSpaceDE w:val="0"/>
        <w:autoSpaceDN w:val="0"/>
        <w:adjustRightInd w:val="0"/>
        <w:spacing w:before="240"/>
        <w:rPr>
          <w:del w:id="949" w:author="Ernesto del Puerto" w:date="2022-01-02T19:47:00Z"/>
          <w:rFonts w:ascii="Arial Narrow" w:hAnsi="Arial Narrow" w:cs="TimesNewRoman"/>
          <w:color w:val="000000"/>
          <w:lang w:val="es-ES"/>
        </w:rPr>
      </w:pPr>
      <w:del w:id="950" w:author="Ernesto del Puerto" w:date="2022-01-02T19:47:00Z">
        <w:r w:rsidRPr="00D9606B" w:rsidDel="00E326C8">
          <w:rPr>
            <w:rFonts w:ascii="Arial Narrow" w:hAnsi="Arial Narrow" w:cs="TimesNewRoman"/>
            <w:color w:val="000000"/>
            <w:lang w:val="es-ES"/>
          </w:rPr>
          <w:delText>Esto queda claramente ilustrado en el ejemplo de una persona que toca una estufa caliente.</w:delText>
        </w:r>
        <w:bookmarkStart w:id="951" w:name="_Toc92045397"/>
        <w:bookmarkEnd w:id="951"/>
      </w:del>
    </w:p>
    <w:p w14:paraId="5A970F61" w14:textId="63140186" w:rsidR="00183FD6" w:rsidDel="00E326C8" w:rsidRDefault="00183FD6" w:rsidP="005F2D1E">
      <w:pPr>
        <w:autoSpaceDE w:val="0"/>
        <w:autoSpaceDN w:val="0"/>
        <w:adjustRightInd w:val="0"/>
        <w:spacing w:before="240"/>
        <w:rPr>
          <w:del w:id="952" w:author="Ernesto del Puerto" w:date="2022-01-02T19:47:00Z"/>
          <w:rFonts w:ascii="Arial Narrow" w:hAnsi="Arial Narrow" w:cs="TimesNewRoman"/>
          <w:color w:val="000000"/>
          <w:lang w:val="es-ES"/>
        </w:rPr>
      </w:pPr>
      <w:del w:id="953" w:author="Ernesto del Puerto" w:date="2022-01-02T19:47:00Z">
        <w:r w:rsidRPr="00D9606B" w:rsidDel="00E326C8">
          <w:rPr>
            <w:rFonts w:ascii="Arial Narrow" w:hAnsi="Arial Narrow" w:cs="TimesNewRoman"/>
            <w:color w:val="000000"/>
            <w:lang w:val="es-ES"/>
          </w:rPr>
          <w:delText>Tiene lugar una acción involuntaria y retira la mano aun antes de que experimente cualquier sensación de dolor.</w:delText>
        </w:r>
        <w:bookmarkStart w:id="954" w:name="_Toc92045398"/>
        <w:bookmarkEnd w:id="954"/>
      </w:del>
    </w:p>
    <w:p w14:paraId="5386DE9B" w14:textId="18FE744F" w:rsidR="00FF4F38" w:rsidDel="00E326C8" w:rsidRDefault="00183FD6" w:rsidP="005F2D1E">
      <w:pPr>
        <w:autoSpaceDE w:val="0"/>
        <w:autoSpaceDN w:val="0"/>
        <w:adjustRightInd w:val="0"/>
        <w:spacing w:before="240"/>
        <w:rPr>
          <w:del w:id="955" w:author="Ernesto del Puerto" w:date="2022-01-02T19:47:00Z"/>
          <w:rFonts w:ascii="Arial Narrow" w:hAnsi="Arial Narrow" w:cs="TimesNewRoman"/>
          <w:color w:val="000000"/>
          <w:lang w:val="es-ES"/>
        </w:rPr>
      </w:pPr>
      <w:del w:id="956" w:author="Ernesto del Puerto" w:date="2022-01-02T19:47:00Z">
        <w:r w:rsidRPr="00D9606B" w:rsidDel="00E326C8">
          <w:rPr>
            <w:rFonts w:ascii="Arial Narrow" w:hAnsi="Arial Narrow" w:cs="TimesNewRoman"/>
            <w:color w:val="000000"/>
            <w:lang w:val="es-ES"/>
          </w:rPr>
          <w:delText>Parecería que tales acciones involuntarias están mucho más cerca de las respuestas de nuestro dispositivo a su puntuación-pd que de los efectos reales del dolor y el placer.</w:delText>
        </w:r>
        <w:bookmarkStart w:id="957" w:name="_Toc92045399"/>
        <w:bookmarkEnd w:id="957"/>
      </w:del>
    </w:p>
    <w:p w14:paraId="12C4FB67" w14:textId="4CDEB93F" w:rsidR="00E96DDC" w:rsidDel="00E326C8" w:rsidRDefault="00E96DDC" w:rsidP="005F2D1E">
      <w:pPr>
        <w:autoSpaceDE w:val="0"/>
        <w:autoSpaceDN w:val="0"/>
        <w:adjustRightInd w:val="0"/>
        <w:spacing w:before="240"/>
        <w:rPr>
          <w:del w:id="958" w:author="Ernesto del Puerto" w:date="2022-01-02T19:47:00Z"/>
          <w:rFonts w:ascii="Arial Narrow" w:hAnsi="Arial Narrow" w:cs="TimesNewRoman"/>
          <w:color w:val="000000"/>
          <w:lang w:val="es-ES"/>
        </w:rPr>
      </w:pPr>
      <w:del w:id="959" w:author="Ernesto del Puerto" w:date="2022-01-02T19:47:00Z">
        <w:r w:rsidRPr="00D9606B" w:rsidDel="00E326C8">
          <w:rPr>
            <w:rFonts w:ascii="Arial Narrow" w:hAnsi="Arial Narrow" w:cs="TimesNewRoman"/>
            <w:color w:val="000000"/>
            <w:lang w:val="es-ES"/>
          </w:rPr>
          <w:delText>Con frecuencia utilizamos términos antropomorfos, en forma descriptiva, a menudo jocosa, para referirnos al comportamiento de las máquinas: "Mi coche no quería arrancar esta mañana", o "mi reloj aún piensa que va con la hora de California", o "mi computadora afirma que no entiende la última instrucción y que no sabe cómo continuar".</w:delText>
        </w:r>
        <w:bookmarkStart w:id="960" w:name="_Toc92045400"/>
        <w:bookmarkEnd w:id="960"/>
      </w:del>
    </w:p>
    <w:p w14:paraId="5F8A6437" w14:textId="23932475" w:rsidR="00E96DDC" w:rsidDel="00E326C8" w:rsidRDefault="00E96DDC" w:rsidP="005F2D1E">
      <w:pPr>
        <w:autoSpaceDE w:val="0"/>
        <w:autoSpaceDN w:val="0"/>
        <w:adjustRightInd w:val="0"/>
        <w:spacing w:before="240"/>
        <w:rPr>
          <w:del w:id="961" w:author="Ernesto del Puerto" w:date="2022-01-02T19:47:00Z"/>
          <w:rFonts w:ascii="Arial Narrow" w:hAnsi="Arial Narrow" w:cs="TimesNewRoman"/>
          <w:color w:val="000000"/>
          <w:lang w:val="es-ES"/>
        </w:rPr>
      </w:pPr>
      <w:del w:id="962" w:author="Ernesto del Puerto" w:date="2022-01-02T19:47:00Z">
        <w:r w:rsidRPr="00D9606B" w:rsidDel="00E326C8">
          <w:rPr>
            <w:rFonts w:ascii="Arial Narrow" w:hAnsi="Arial Narrow" w:cs="TimesNewRoman"/>
            <w:color w:val="000000"/>
            <w:lang w:val="es-ES"/>
          </w:rPr>
          <w:delText>Por supuesto, no queremos decir que el coche realmente quiere algo, que el reloj piensa, que la computadora afirma algo o comprende o incluso que sabe lo que está haciendo.</w:delText>
        </w:r>
        <w:bookmarkStart w:id="963" w:name="_Toc92045401"/>
        <w:bookmarkEnd w:id="963"/>
      </w:del>
    </w:p>
    <w:p w14:paraId="6D7E3733" w14:textId="4C3B09A5" w:rsidR="00E96DDC" w:rsidDel="00E326C8" w:rsidRDefault="00E96DDC" w:rsidP="005F2D1E">
      <w:pPr>
        <w:autoSpaceDE w:val="0"/>
        <w:autoSpaceDN w:val="0"/>
        <w:adjustRightInd w:val="0"/>
        <w:spacing w:before="240"/>
        <w:rPr>
          <w:del w:id="964" w:author="Ernesto del Puerto" w:date="2022-01-02T19:47:00Z"/>
          <w:rFonts w:ascii="Arial Narrow" w:hAnsi="Arial Narrow" w:cs="TimesNewRoman"/>
          <w:color w:val="000000"/>
          <w:lang w:val="es-ES"/>
        </w:rPr>
      </w:pPr>
      <w:del w:id="965" w:author="Ernesto del Puerto" w:date="2022-01-02T19:47:00Z">
        <w:r w:rsidRPr="00D9606B" w:rsidDel="00E326C8">
          <w:rPr>
            <w:rFonts w:ascii="Arial Narrow" w:hAnsi="Arial Narrow" w:cs="TimesNewRoman"/>
            <w:color w:val="000000"/>
            <w:lang w:val="es-ES"/>
          </w:rPr>
          <w:delText>De todas formas, tales proposiciones pueden ser meramente descriptivas y útiles para nuestra comprensión del tema, con tal de que las tomemos simplemente en el sentido con el que fueron pronunciadas y no las consideremos como aserciones literales.</w:delText>
        </w:r>
        <w:bookmarkStart w:id="966" w:name="_Toc92045402"/>
        <w:bookmarkEnd w:id="966"/>
      </w:del>
    </w:p>
    <w:p w14:paraId="68477A32" w14:textId="181BA54B" w:rsidR="00E96DDC" w:rsidDel="00E326C8" w:rsidRDefault="00E96DDC" w:rsidP="005F2D1E">
      <w:pPr>
        <w:autoSpaceDE w:val="0"/>
        <w:autoSpaceDN w:val="0"/>
        <w:adjustRightInd w:val="0"/>
        <w:spacing w:before="240"/>
        <w:rPr>
          <w:del w:id="967" w:author="Ernesto del Puerto" w:date="2022-01-02T19:47:00Z"/>
          <w:rFonts w:ascii="Arial Narrow" w:hAnsi="Arial Narrow" w:cs="TimesNewRoman"/>
          <w:color w:val="000000"/>
          <w:lang w:val="es-ES"/>
        </w:rPr>
      </w:pPr>
      <w:del w:id="968" w:author="Ernesto del Puerto" w:date="2022-01-02T19:47:00Z">
        <w:r w:rsidRPr="00D9606B" w:rsidDel="00E326C8">
          <w:rPr>
            <w:rFonts w:ascii="Arial Narrow" w:hAnsi="Arial Narrow" w:cs="TimesNewRoman"/>
            <w:color w:val="000000"/>
            <w:lang w:val="es-ES"/>
          </w:rPr>
          <w:delText>Adoptaré una actitud similar respecto a las diversas afirmaciones de la IA acerca de las cualidades mentales que podrían estar presentes en los dispositivos que hemos estado construyendo, independientemente del ánimo con que se planearon.</w:delText>
        </w:r>
        <w:bookmarkStart w:id="969" w:name="_Toc92045403"/>
        <w:bookmarkEnd w:id="969"/>
      </w:del>
    </w:p>
    <w:p w14:paraId="1B219047" w14:textId="72D4FE4E" w:rsidR="00E96DDC" w:rsidDel="00E326C8" w:rsidRDefault="00E96DDC" w:rsidP="005F2D1E">
      <w:pPr>
        <w:autoSpaceDE w:val="0"/>
        <w:autoSpaceDN w:val="0"/>
        <w:adjustRightInd w:val="0"/>
        <w:spacing w:before="240"/>
        <w:rPr>
          <w:del w:id="970" w:author="Ernesto del Puerto" w:date="2022-01-02T19:47:00Z"/>
          <w:rFonts w:ascii="Arial Narrow" w:hAnsi="Arial Narrow" w:cs="TimesNewRoman"/>
          <w:color w:val="000000"/>
          <w:lang w:val="es-ES"/>
        </w:rPr>
      </w:pPr>
      <w:del w:id="971" w:author="Ernesto del Puerto" w:date="2022-01-02T19:47:00Z">
        <w:r w:rsidRPr="00D9606B" w:rsidDel="00E326C8">
          <w:rPr>
            <w:rFonts w:ascii="Arial Narrow" w:hAnsi="Arial Narrow" w:cs="TimesNewRoman"/>
            <w:color w:val="000000"/>
            <w:lang w:val="es-ES"/>
          </w:rPr>
          <w:delText>Si acepto que se diga que la tortuga de Grey Walter está hambrienta, es precisamente en este sentido medio gracioso.</w:delText>
        </w:r>
        <w:bookmarkStart w:id="972" w:name="_Toc92045404"/>
        <w:bookmarkEnd w:id="972"/>
      </w:del>
    </w:p>
    <w:p w14:paraId="7EE49422" w14:textId="5B9F26FC" w:rsidR="00E96DDC" w:rsidDel="00E326C8" w:rsidRDefault="00E96DDC" w:rsidP="005F2D1E">
      <w:pPr>
        <w:autoSpaceDE w:val="0"/>
        <w:autoSpaceDN w:val="0"/>
        <w:adjustRightInd w:val="0"/>
        <w:spacing w:before="240"/>
        <w:rPr>
          <w:del w:id="973" w:author="Ernesto del Puerto" w:date="2022-01-02T19:47:00Z"/>
          <w:rFonts w:ascii="Arial Narrow" w:hAnsi="Arial Narrow" w:cs="TimesNewRoman"/>
          <w:color w:val="000000"/>
          <w:lang w:val="es-ES"/>
        </w:rPr>
      </w:pPr>
      <w:del w:id="974" w:author="Ernesto del Puerto" w:date="2022-01-02T19:47:00Z">
        <w:r w:rsidRPr="00D9606B" w:rsidDel="00E326C8">
          <w:rPr>
            <w:rFonts w:ascii="Arial Narrow" w:hAnsi="Arial Narrow" w:cs="TimesNewRoman"/>
            <w:color w:val="000000"/>
            <w:lang w:val="es-ES"/>
          </w:rPr>
          <w:delText>Si estoy dispuesto a utilizar términos como dolor o placer para la puntuación-pd de un dispositivo como se concibió más arriba, es porque encuentro estos términos útiles para la comprensión de su comportamiento, debido a ciertas analogías con mi propia conducta y estados mentales.</w:delText>
        </w:r>
        <w:bookmarkStart w:id="975" w:name="_Toc92045405"/>
        <w:bookmarkEnd w:id="975"/>
      </w:del>
    </w:p>
    <w:p w14:paraId="4A5E7917" w14:textId="09BFEC77" w:rsidR="00183FD6" w:rsidRPr="00E96DDC" w:rsidDel="00E326C8" w:rsidRDefault="00E96DDC" w:rsidP="005F2D1E">
      <w:pPr>
        <w:autoSpaceDE w:val="0"/>
        <w:autoSpaceDN w:val="0"/>
        <w:adjustRightInd w:val="0"/>
        <w:spacing w:before="240"/>
        <w:rPr>
          <w:del w:id="976" w:author="Ernesto del Puerto" w:date="2022-01-02T19:47:00Z"/>
          <w:rFonts w:ascii="Arial Narrow" w:hAnsi="Arial Narrow" w:cs="TimesNewRoman"/>
          <w:color w:val="000000"/>
          <w:lang w:val="es-ES"/>
        </w:rPr>
      </w:pPr>
      <w:del w:id="977" w:author="Ernesto del Puerto" w:date="2022-01-02T19:47:00Z">
        <w:r w:rsidRPr="00D9606B" w:rsidDel="00E326C8">
          <w:rPr>
            <w:rFonts w:ascii="Arial Narrow" w:hAnsi="Arial Narrow" w:cs="TimesNewRoman"/>
            <w:color w:val="000000"/>
            <w:lang w:val="es-ES"/>
          </w:rPr>
          <w:delText>No quiero decir que estas analogías sean particularmente estrechas o que no haya otras cosas inconscientes que influyan en mi comportamiento de forma mucho más parecida.</w:delText>
        </w:r>
        <w:bookmarkStart w:id="978" w:name="_Toc92045406"/>
        <w:bookmarkEnd w:id="978"/>
      </w:del>
    </w:p>
    <w:p w14:paraId="77CFD9FC" w14:textId="03B6A240" w:rsidR="00B448FB" w:rsidDel="00E326C8" w:rsidRDefault="00B448FB" w:rsidP="005F2D1E">
      <w:pPr>
        <w:autoSpaceDE w:val="0"/>
        <w:autoSpaceDN w:val="0"/>
        <w:adjustRightInd w:val="0"/>
        <w:spacing w:before="240"/>
        <w:rPr>
          <w:del w:id="979" w:author="Ernesto del Puerto" w:date="2022-01-02T19:47:00Z"/>
          <w:rFonts w:ascii="Arial Narrow" w:hAnsi="Arial Narrow" w:cs="TimesNewRoman"/>
          <w:color w:val="000000"/>
          <w:lang w:val="es-ES"/>
        </w:rPr>
      </w:pPr>
      <w:del w:id="980" w:author="Ernesto del Puerto" w:date="2022-01-02T19:47:00Z">
        <w:r w:rsidRPr="00D9606B" w:rsidDel="00E326C8">
          <w:rPr>
            <w:rFonts w:ascii="Arial Narrow" w:hAnsi="Arial Narrow" w:cs="TimesNewRoman"/>
            <w:color w:val="000000"/>
            <w:lang w:val="es-ES"/>
          </w:rPr>
          <w:delText>Confío en que para el lector quede claro que, en mi opinión, hay mucho más que entender de las cualidades mentales de lo que puede obtenerse directamente de la IA.</w:delText>
        </w:r>
        <w:bookmarkStart w:id="981" w:name="_Toc92045407"/>
        <w:bookmarkEnd w:id="981"/>
      </w:del>
    </w:p>
    <w:p w14:paraId="026456F4" w14:textId="6147EDB4" w:rsidR="00B448FB" w:rsidDel="00E326C8" w:rsidRDefault="00B448FB" w:rsidP="005F2D1E">
      <w:pPr>
        <w:autoSpaceDE w:val="0"/>
        <w:autoSpaceDN w:val="0"/>
        <w:adjustRightInd w:val="0"/>
        <w:spacing w:before="240"/>
        <w:rPr>
          <w:del w:id="982" w:author="Ernesto del Puerto" w:date="2022-01-02T19:47:00Z"/>
          <w:rFonts w:ascii="Arial Narrow" w:hAnsi="Arial Narrow" w:cs="TimesNewRoman"/>
          <w:color w:val="000000"/>
          <w:lang w:val="es-ES"/>
        </w:rPr>
      </w:pPr>
      <w:del w:id="983" w:author="Ernesto del Puerto" w:date="2022-01-02T19:47:00Z">
        <w:r w:rsidRPr="00D9606B" w:rsidDel="00E326C8">
          <w:rPr>
            <w:rFonts w:ascii="Arial Narrow" w:hAnsi="Arial Narrow" w:cs="TimesNewRoman"/>
            <w:color w:val="000000"/>
            <w:lang w:val="es-ES"/>
          </w:rPr>
          <w:delText>De todas formas, creo que la IA plantea un abordaje serio que debe ser respetado y sometido a consideración.</w:delText>
        </w:r>
        <w:bookmarkStart w:id="984" w:name="_Toc92045408"/>
        <w:bookmarkEnd w:id="984"/>
      </w:del>
    </w:p>
    <w:p w14:paraId="1FD71D2F" w14:textId="4F2F2C9B" w:rsidR="00B448FB" w:rsidDel="00E326C8" w:rsidRDefault="00B448FB" w:rsidP="005F2D1E">
      <w:pPr>
        <w:autoSpaceDE w:val="0"/>
        <w:autoSpaceDN w:val="0"/>
        <w:adjustRightInd w:val="0"/>
        <w:spacing w:before="240"/>
        <w:rPr>
          <w:del w:id="985" w:author="Ernesto del Puerto" w:date="2022-01-02T19:47:00Z"/>
          <w:rFonts w:ascii="Arial Narrow" w:hAnsi="Arial Narrow" w:cs="TimesNewRoman"/>
          <w:color w:val="000000"/>
          <w:lang w:val="es-ES"/>
        </w:rPr>
      </w:pPr>
      <w:del w:id="986" w:author="Ernesto del Puerto" w:date="2022-01-02T19:47:00Z">
        <w:r w:rsidRPr="00D9606B" w:rsidDel="00E326C8">
          <w:rPr>
            <w:rFonts w:ascii="Arial Narrow" w:hAnsi="Arial Narrow" w:cs="TimesNewRoman"/>
            <w:color w:val="000000"/>
            <w:lang w:val="es-ES"/>
          </w:rPr>
          <w:delText>Con esto no quiero decir que se haya conseguido mucho</w:delText>
        </w:r>
        <w:r w:rsidDel="00E326C8">
          <w:rPr>
            <w:rFonts w:ascii="Arial Narrow" w:hAnsi="Arial Narrow" w:cs="TimesNewRoman"/>
            <w:color w:val="000000"/>
            <w:lang w:val="es-ES"/>
          </w:rPr>
          <w:delText xml:space="preserve"> - </w:delText>
        </w:r>
        <w:r w:rsidRPr="00D9606B" w:rsidDel="00E326C8">
          <w:rPr>
            <w:rFonts w:ascii="Arial Narrow" w:hAnsi="Arial Narrow" w:cs="TimesNewRoman"/>
            <w:color w:val="000000"/>
            <w:lang w:val="es-ES"/>
          </w:rPr>
          <w:delText>si es que se ha conseguido algo</w:delText>
        </w:r>
        <w:r w:rsidDel="00E326C8">
          <w:rPr>
            <w:rFonts w:ascii="Arial Narrow" w:hAnsi="Arial Narrow" w:cs="TimesNewRoman"/>
            <w:color w:val="000000"/>
            <w:lang w:val="es-ES"/>
          </w:rPr>
          <w:delText xml:space="preserve"> - </w:delText>
        </w:r>
        <w:r w:rsidRPr="00D9606B" w:rsidDel="00E326C8">
          <w:rPr>
            <w:rFonts w:ascii="Arial Narrow" w:hAnsi="Arial Narrow" w:cs="TimesNewRoman"/>
            <w:color w:val="000000"/>
            <w:lang w:val="es-ES"/>
          </w:rPr>
          <w:delText>en la simulación de la inteligencia real.</w:delText>
        </w:r>
        <w:bookmarkStart w:id="987" w:name="_Toc92045409"/>
        <w:bookmarkEnd w:id="987"/>
      </w:del>
    </w:p>
    <w:p w14:paraId="6A2B7796" w14:textId="25F3303F" w:rsidR="00B448FB" w:rsidDel="00E326C8" w:rsidRDefault="00B448FB" w:rsidP="005F2D1E">
      <w:pPr>
        <w:autoSpaceDE w:val="0"/>
        <w:autoSpaceDN w:val="0"/>
        <w:adjustRightInd w:val="0"/>
        <w:spacing w:before="240"/>
        <w:rPr>
          <w:del w:id="988" w:author="Ernesto del Puerto" w:date="2022-01-02T19:47:00Z"/>
          <w:rFonts w:ascii="Arial Narrow" w:hAnsi="Arial Narrow" w:cs="TimesNewRoman"/>
          <w:color w:val="000000"/>
          <w:lang w:val="es-ES"/>
        </w:rPr>
      </w:pPr>
      <w:del w:id="989" w:author="Ernesto del Puerto" w:date="2022-01-02T19:47:00Z">
        <w:r w:rsidRPr="00D9606B" w:rsidDel="00E326C8">
          <w:rPr>
            <w:rFonts w:ascii="Arial Narrow" w:hAnsi="Arial Narrow" w:cs="TimesNewRoman"/>
            <w:color w:val="000000"/>
            <w:lang w:val="es-ES"/>
          </w:rPr>
          <w:delText>Pero hay que tener en cuenta que la disciplina es muy joven.</w:delText>
        </w:r>
        <w:bookmarkStart w:id="990" w:name="_Toc92045410"/>
        <w:bookmarkEnd w:id="990"/>
      </w:del>
    </w:p>
    <w:p w14:paraId="40B494F9" w14:textId="7554D005" w:rsidR="00B448FB" w:rsidDel="00E326C8" w:rsidRDefault="00B448FB" w:rsidP="005F2D1E">
      <w:pPr>
        <w:autoSpaceDE w:val="0"/>
        <w:autoSpaceDN w:val="0"/>
        <w:adjustRightInd w:val="0"/>
        <w:spacing w:before="240"/>
        <w:rPr>
          <w:del w:id="991" w:author="Ernesto del Puerto" w:date="2022-01-02T19:47:00Z"/>
          <w:rFonts w:ascii="Arial Narrow" w:hAnsi="Arial Narrow" w:cs="TimesNewRoman"/>
          <w:color w:val="000000"/>
          <w:lang w:val="es-ES"/>
        </w:rPr>
      </w:pPr>
      <w:del w:id="992" w:author="Ernesto del Puerto" w:date="2022-01-02T19:47:00Z">
        <w:r w:rsidRPr="00D9606B" w:rsidDel="00E326C8">
          <w:rPr>
            <w:rFonts w:ascii="Arial Narrow" w:hAnsi="Arial Narrow" w:cs="TimesNewRoman"/>
            <w:color w:val="000000"/>
            <w:lang w:val="es-ES"/>
          </w:rPr>
          <w:delText>Próximamente las computadoras serán más rápidas, tendrán mayores memorias de acceso rápido, más unidades lógicas y podrán realizar un mayor número de operaciones en paralelo.</w:delText>
        </w:r>
        <w:bookmarkStart w:id="993" w:name="_Toc92045411"/>
        <w:bookmarkEnd w:id="993"/>
      </w:del>
    </w:p>
    <w:p w14:paraId="77C55A0F" w14:textId="6335A9B5" w:rsidR="00B448FB" w:rsidDel="00E326C8" w:rsidRDefault="00B448FB" w:rsidP="005F2D1E">
      <w:pPr>
        <w:autoSpaceDE w:val="0"/>
        <w:autoSpaceDN w:val="0"/>
        <w:adjustRightInd w:val="0"/>
        <w:spacing w:before="240"/>
        <w:rPr>
          <w:del w:id="994" w:author="Ernesto del Puerto" w:date="2022-01-02T19:47:00Z"/>
          <w:rFonts w:ascii="Arial Narrow" w:hAnsi="Arial Narrow" w:cs="TimesNewRoman"/>
          <w:color w:val="000000"/>
          <w:lang w:val="es-ES"/>
        </w:rPr>
      </w:pPr>
      <w:del w:id="995" w:author="Ernesto del Puerto" w:date="2022-01-02T19:47:00Z">
        <w:r w:rsidRPr="00D9606B" w:rsidDel="00E326C8">
          <w:rPr>
            <w:rFonts w:ascii="Arial Narrow" w:hAnsi="Arial Narrow" w:cs="TimesNewRoman"/>
            <w:color w:val="000000"/>
            <w:lang w:val="es-ES"/>
          </w:rPr>
          <w:delText>Habrá progresos en el diseño lógico y en la técnica de programación.</w:delText>
        </w:r>
        <w:bookmarkStart w:id="996" w:name="_Toc92045412"/>
        <w:bookmarkEnd w:id="996"/>
      </w:del>
    </w:p>
    <w:p w14:paraId="3E8691E7" w14:textId="03CD44A4" w:rsidR="00B448FB" w:rsidDel="00E326C8" w:rsidRDefault="00B448FB" w:rsidP="005F2D1E">
      <w:pPr>
        <w:autoSpaceDE w:val="0"/>
        <w:autoSpaceDN w:val="0"/>
        <w:adjustRightInd w:val="0"/>
        <w:spacing w:before="240"/>
        <w:rPr>
          <w:del w:id="997" w:author="Ernesto del Puerto" w:date="2022-01-02T19:47:00Z"/>
          <w:rFonts w:ascii="Arial Narrow" w:hAnsi="Arial Narrow" w:cs="TimesNewRoman"/>
          <w:color w:val="000000"/>
          <w:lang w:val="es-ES"/>
        </w:rPr>
      </w:pPr>
      <w:del w:id="998" w:author="Ernesto del Puerto" w:date="2022-01-02T19:47:00Z">
        <w:r w:rsidRPr="00D9606B" w:rsidDel="00E326C8">
          <w:rPr>
            <w:rFonts w:ascii="Arial Narrow" w:hAnsi="Arial Narrow" w:cs="TimesNewRoman"/>
            <w:color w:val="000000"/>
            <w:lang w:val="es-ES"/>
          </w:rPr>
          <w:delText>Estas máquinas, portadoras de la filosofía de la IA, serán enormemente perfeccionadas en sus atributos técnicos.</w:delText>
        </w:r>
        <w:bookmarkStart w:id="999" w:name="_Toc92045413"/>
        <w:bookmarkEnd w:id="999"/>
      </w:del>
    </w:p>
    <w:p w14:paraId="572C69DE" w14:textId="00B778C7" w:rsidR="00B448FB" w:rsidDel="00E326C8" w:rsidRDefault="00B448FB" w:rsidP="005F2D1E">
      <w:pPr>
        <w:autoSpaceDE w:val="0"/>
        <w:autoSpaceDN w:val="0"/>
        <w:adjustRightInd w:val="0"/>
        <w:spacing w:before="240"/>
        <w:rPr>
          <w:del w:id="1000" w:author="Ernesto del Puerto" w:date="2022-01-02T19:47:00Z"/>
          <w:rFonts w:ascii="Arial Narrow" w:hAnsi="Arial Narrow" w:cs="TimesNewRoman"/>
          <w:color w:val="000000"/>
          <w:lang w:val="es-ES"/>
        </w:rPr>
      </w:pPr>
      <w:del w:id="1001" w:author="Ernesto del Puerto" w:date="2022-01-02T19:47:00Z">
        <w:r w:rsidRPr="00D9606B" w:rsidDel="00E326C8">
          <w:rPr>
            <w:rFonts w:ascii="Arial Narrow" w:hAnsi="Arial Narrow" w:cs="TimesNewRoman"/>
            <w:color w:val="000000"/>
            <w:lang w:val="es-ES"/>
          </w:rPr>
          <w:delText>Además, la filosofía misma no es intrínsecamente absurda.</w:delText>
        </w:r>
        <w:bookmarkStart w:id="1002" w:name="_Toc92045414"/>
        <w:bookmarkEnd w:id="1002"/>
      </w:del>
    </w:p>
    <w:p w14:paraId="27B81824" w14:textId="034F52F9" w:rsidR="00B448FB" w:rsidDel="00E326C8" w:rsidRDefault="00B448FB" w:rsidP="005F2D1E">
      <w:pPr>
        <w:autoSpaceDE w:val="0"/>
        <w:autoSpaceDN w:val="0"/>
        <w:adjustRightInd w:val="0"/>
        <w:spacing w:before="240"/>
        <w:rPr>
          <w:del w:id="1003" w:author="Ernesto del Puerto" w:date="2022-01-02T19:47:00Z"/>
          <w:rFonts w:ascii="Arial Narrow" w:hAnsi="Arial Narrow" w:cs="TimesNewRoman"/>
          <w:color w:val="000000"/>
          <w:lang w:val="es-ES"/>
        </w:rPr>
      </w:pPr>
      <w:del w:id="1004" w:author="Ernesto del Puerto" w:date="2022-01-02T19:47:00Z">
        <w:r w:rsidRPr="00D9606B" w:rsidDel="00E326C8">
          <w:rPr>
            <w:rFonts w:ascii="Arial Narrow" w:hAnsi="Arial Narrow" w:cs="TimesNewRoman"/>
            <w:color w:val="000000"/>
            <w:lang w:val="es-ES"/>
          </w:rPr>
          <w:delText>Quizá la inteligencia humana pueda ser aproximadamente simulada por las computadoras electrónicas, esencialmente las actuales, basadas en principios que ya son comprendidos, pero que en los próximos años tendrán capacidad, velocidad, etc., mucho mayores.</w:delText>
        </w:r>
        <w:bookmarkStart w:id="1005" w:name="_Toc92045415"/>
        <w:bookmarkEnd w:id="1005"/>
      </w:del>
    </w:p>
    <w:p w14:paraId="206674C7" w14:textId="3FB33A98" w:rsidR="00B448FB" w:rsidDel="00E326C8" w:rsidRDefault="00B448FB" w:rsidP="005F2D1E">
      <w:pPr>
        <w:autoSpaceDE w:val="0"/>
        <w:autoSpaceDN w:val="0"/>
        <w:adjustRightInd w:val="0"/>
        <w:spacing w:before="240"/>
        <w:rPr>
          <w:del w:id="1006" w:author="Ernesto del Puerto" w:date="2022-01-02T19:47:00Z"/>
          <w:rFonts w:ascii="Arial Narrow" w:hAnsi="Arial Narrow" w:cs="TimesNewRoman"/>
          <w:color w:val="000000"/>
          <w:lang w:val="es-ES"/>
        </w:rPr>
      </w:pPr>
      <w:del w:id="1007" w:author="Ernesto del Puerto" w:date="2022-01-02T19:47:00Z">
        <w:r w:rsidRPr="00D9606B" w:rsidDel="00E326C8">
          <w:rPr>
            <w:rFonts w:ascii="Arial Narrow" w:hAnsi="Arial Narrow" w:cs="TimesNewRoman"/>
            <w:color w:val="000000"/>
            <w:lang w:val="es-ES"/>
          </w:rPr>
          <w:delText>Quizá, incluso, estos dispositivos serán realmente inteligentes; quizá pensarán, sentirán y tendrán una mente.</w:delText>
        </w:r>
        <w:bookmarkStart w:id="1008" w:name="_Toc92045416"/>
        <w:bookmarkEnd w:id="1008"/>
      </w:del>
    </w:p>
    <w:p w14:paraId="5DD8BFB1" w14:textId="5B7FA2FC" w:rsidR="00B448FB" w:rsidDel="00E326C8" w:rsidRDefault="00B448FB" w:rsidP="005F2D1E">
      <w:pPr>
        <w:autoSpaceDE w:val="0"/>
        <w:autoSpaceDN w:val="0"/>
        <w:adjustRightInd w:val="0"/>
        <w:spacing w:before="240"/>
        <w:rPr>
          <w:del w:id="1009" w:author="Ernesto del Puerto" w:date="2022-01-02T19:47:00Z"/>
          <w:rFonts w:ascii="Arial Narrow" w:hAnsi="Arial Narrow" w:cs="TimesNewRoman"/>
          <w:color w:val="000000"/>
          <w:lang w:val="es-ES"/>
        </w:rPr>
      </w:pPr>
      <w:del w:id="1010" w:author="Ernesto del Puerto" w:date="2022-01-02T19:47:00Z">
        <w:r w:rsidRPr="00D9606B" w:rsidDel="00E326C8">
          <w:rPr>
            <w:rFonts w:ascii="Arial Narrow" w:hAnsi="Arial Narrow" w:cs="TimesNewRoman"/>
            <w:color w:val="000000"/>
            <w:lang w:val="es-ES"/>
          </w:rPr>
          <w:delText>O quizá no, y se necesite algún principio nuevo del que por el momento no hay indicios.</w:delText>
        </w:r>
        <w:bookmarkStart w:id="1011" w:name="_Toc92045417"/>
        <w:bookmarkEnd w:id="1011"/>
      </w:del>
    </w:p>
    <w:p w14:paraId="0B994198" w14:textId="0BC2879C" w:rsidR="00B448FB" w:rsidDel="00E326C8" w:rsidRDefault="00B448FB" w:rsidP="005F2D1E">
      <w:pPr>
        <w:autoSpaceDE w:val="0"/>
        <w:autoSpaceDN w:val="0"/>
        <w:adjustRightInd w:val="0"/>
        <w:spacing w:before="240"/>
        <w:rPr>
          <w:del w:id="1012" w:author="Ernesto del Puerto" w:date="2022-01-02T19:47:00Z"/>
          <w:rFonts w:ascii="Arial Narrow" w:hAnsi="Arial Narrow" w:cs="TimesNewRoman"/>
          <w:color w:val="000000"/>
          <w:lang w:val="es-ES"/>
        </w:rPr>
      </w:pPr>
      <w:del w:id="1013" w:author="Ernesto del Puerto" w:date="2022-01-02T19:47:00Z">
        <w:r w:rsidRPr="00D9606B" w:rsidDel="00E326C8">
          <w:rPr>
            <w:rFonts w:ascii="Arial Narrow" w:hAnsi="Arial Narrow" w:cs="TimesNewRoman"/>
            <w:color w:val="000000"/>
            <w:lang w:val="es-ES"/>
          </w:rPr>
          <w:delText>Esto es lo que está en discusión, y es algo que no puede despacharse a la ligera</w:delText>
        </w:r>
        <w:r w:rsidDel="00E326C8">
          <w:rPr>
            <w:rFonts w:ascii="Arial Narrow" w:hAnsi="Arial Narrow" w:cs="TimesNewRoman"/>
            <w:color w:val="000000"/>
            <w:lang w:val="es-ES"/>
          </w:rPr>
          <w:delText>"</w:delText>
        </w:r>
        <w:r w:rsidRPr="00D9606B" w:rsidDel="00E326C8">
          <w:rPr>
            <w:rFonts w:ascii="Arial Narrow" w:hAnsi="Arial Narrow" w:cs="TimesNewRoman"/>
            <w:color w:val="000000"/>
            <w:lang w:val="es-ES"/>
          </w:rPr>
          <w:delText>.</w:delText>
        </w:r>
        <w:bookmarkStart w:id="1014" w:name="_Toc92045418"/>
        <w:bookmarkEnd w:id="1014"/>
      </w:del>
    </w:p>
    <w:p w14:paraId="383D59A2" w14:textId="57E28B5C" w:rsidR="00B448FB" w:rsidRPr="00600504" w:rsidDel="00E326C8" w:rsidRDefault="00B448FB" w:rsidP="00B448FB">
      <w:pPr>
        <w:pStyle w:val="Ttulo1"/>
        <w:numPr>
          <w:ilvl w:val="0"/>
          <w:numId w:val="1"/>
        </w:numPr>
        <w:rPr>
          <w:del w:id="1015" w:author="Ernesto del Puerto" w:date="2022-01-02T19:47:00Z"/>
          <w:rFonts w:ascii="Arial Narrow" w:eastAsia="Times New Roman" w:hAnsi="Arial Narrow" w:cs="CourierNewPSMT"/>
          <w:b/>
          <w:color w:val="000000"/>
          <w:sz w:val="28"/>
          <w:szCs w:val="28"/>
          <w:lang w:val="es-ES"/>
        </w:rPr>
      </w:pPr>
      <w:del w:id="1016" w:author="Ernesto del Puerto" w:date="2022-01-02T19:47:00Z">
        <w:r w:rsidRPr="00600504" w:rsidDel="00E326C8">
          <w:rPr>
            <w:rFonts w:ascii="Arial Narrow" w:eastAsia="Times New Roman" w:hAnsi="Arial Narrow" w:cs="CourierNewPSMT"/>
            <w:b/>
            <w:color w:val="000000"/>
            <w:sz w:val="28"/>
            <w:szCs w:val="28"/>
            <w:lang w:val="es-ES"/>
          </w:rPr>
          <w:delText xml:space="preserve">La </w:delText>
        </w:r>
        <w:r w:rsidDel="00E326C8">
          <w:rPr>
            <w:rFonts w:ascii="Arial Narrow" w:eastAsia="Times New Roman" w:hAnsi="Arial Narrow" w:cs="CourierNewPSMT"/>
            <w:b/>
            <w:color w:val="000000"/>
            <w:sz w:val="28"/>
            <w:szCs w:val="28"/>
            <w:lang w:val="es-ES"/>
          </w:rPr>
          <w:delText>IA hoy</w:delText>
        </w:r>
        <w:bookmarkStart w:id="1017" w:name="_Toc92045419"/>
        <w:bookmarkEnd w:id="1017"/>
      </w:del>
    </w:p>
    <w:p w14:paraId="0FB71E94" w14:textId="3D507E75" w:rsidR="00B448FB" w:rsidRPr="00D9606B" w:rsidDel="00E326C8" w:rsidRDefault="00B448FB" w:rsidP="005F2D1E">
      <w:pPr>
        <w:autoSpaceDE w:val="0"/>
        <w:autoSpaceDN w:val="0"/>
        <w:adjustRightInd w:val="0"/>
        <w:spacing w:before="240"/>
        <w:rPr>
          <w:del w:id="1018" w:author="Ernesto del Puerto" w:date="2022-01-02T19:47:00Z"/>
          <w:rFonts w:ascii="Arial Narrow" w:hAnsi="Arial Narrow" w:cs="TimesNewRoman"/>
          <w:color w:val="000000"/>
          <w:lang w:val="es-AR"/>
        </w:rPr>
      </w:pPr>
      <w:del w:id="1019" w:author="Ernesto del Puerto" w:date="2022-01-02T19:47:00Z">
        <w:r w:rsidDel="00E326C8">
          <w:rPr>
            <w:rFonts w:ascii="Arial Narrow" w:hAnsi="Arial Narrow" w:cs="TimesNewRoman"/>
            <w:color w:val="000000"/>
            <w:lang w:val="es-ES"/>
          </w:rPr>
          <w:delText>Empec</w:delText>
        </w:r>
        <w:r w:rsidDel="00E326C8">
          <w:rPr>
            <w:rFonts w:ascii="Arial Narrow" w:hAnsi="Arial Narrow" w:cs="TimesNewRoman"/>
            <w:color w:val="000000"/>
            <w:lang w:val="es-AR"/>
          </w:rPr>
          <w:delText xml:space="preserve">é con los conceptos vertidos por </w:delText>
        </w:r>
        <w:r w:rsidR="002F78D6" w:rsidRPr="00D9606B" w:rsidDel="00E326C8">
          <w:rPr>
            <w:rFonts w:ascii="Arial Narrow" w:hAnsi="Arial Narrow" w:cs="TimesNewRoman"/>
            <w:color w:val="000000"/>
            <w:lang w:val="es-AR"/>
          </w:rPr>
          <w:delText>Roger Penrose</w:delText>
        </w:r>
        <w:r w:rsidR="002F78D6" w:rsidDel="00E326C8">
          <w:rPr>
            <w:rFonts w:ascii="Arial Narrow" w:hAnsi="Arial Narrow" w:cs="TimesNewRoman"/>
            <w:color w:val="000000"/>
            <w:lang w:val="es-AR"/>
          </w:rPr>
          <w:delText xml:space="preserve"> en 19</w:delText>
        </w:r>
        <w:r w:rsidR="00FE5362" w:rsidDel="00E326C8">
          <w:rPr>
            <w:rFonts w:ascii="Arial Narrow" w:hAnsi="Arial Narrow" w:cs="TimesNewRoman"/>
            <w:color w:val="000000"/>
            <w:lang w:val="es-AR"/>
          </w:rPr>
          <w:delText>89</w:delText>
        </w:r>
        <w:r w:rsidR="002F78D6" w:rsidDel="00E326C8">
          <w:rPr>
            <w:rFonts w:ascii="Arial Narrow" w:hAnsi="Arial Narrow" w:cs="TimesNewRoman"/>
            <w:color w:val="000000"/>
            <w:lang w:val="es-AR"/>
          </w:rPr>
          <w:delText xml:space="preserve"> para ver los avances de la IA desde entonces</w:delText>
        </w:r>
        <w:r w:rsidR="00FE5362" w:rsidDel="00E326C8">
          <w:rPr>
            <w:rFonts w:ascii="Arial Narrow" w:hAnsi="Arial Narrow" w:cs="TimesNewRoman"/>
            <w:color w:val="000000"/>
            <w:lang w:val="es-AR"/>
          </w:rPr>
          <w:delText>.</w:delText>
        </w:r>
        <w:bookmarkStart w:id="1020" w:name="_Toc92045420"/>
        <w:bookmarkEnd w:id="1020"/>
      </w:del>
    </w:p>
    <w:p w14:paraId="08D3B552" w14:textId="5C1082EC" w:rsidR="00B448FB" w:rsidRPr="00D9606B" w:rsidDel="00E326C8" w:rsidRDefault="00FE5362" w:rsidP="005F2D1E">
      <w:pPr>
        <w:autoSpaceDE w:val="0"/>
        <w:autoSpaceDN w:val="0"/>
        <w:adjustRightInd w:val="0"/>
        <w:spacing w:before="240"/>
        <w:rPr>
          <w:del w:id="1021" w:author="Ernesto del Puerto" w:date="2022-01-02T19:47:00Z"/>
          <w:rFonts w:ascii="Arial Narrow" w:hAnsi="Arial Narrow" w:cs="TimesNewRoman"/>
          <w:color w:val="000000"/>
          <w:lang w:val="es-AR"/>
        </w:rPr>
      </w:pPr>
      <w:del w:id="1022" w:author="Ernesto del Puerto" w:date="2022-01-02T19:47:00Z">
        <w:r w:rsidDel="00E326C8">
          <w:rPr>
            <w:rFonts w:ascii="Arial Narrow" w:hAnsi="Arial Narrow" w:cs="TimesNewRoman"/>
            <w:color w:val="000000"/>
            <w:lang w:val="es-AR"/>
          </w:rPr>
          <w:delText>Remito al lector a la lectura de varios eventos posteriores a dicho año, buscando en Internet por ejemplo.</w:delText>
        </w:r>
        <w:bookmarkStart w:id="1023" w:name="_Toc92045421"/>
        <w:bookmarkEnd w:id="1023"/>
      </w:del>
    </w:p>
    <w:p w14:paraId="5CDD105A" w14:textId="1C19D68F" w:rsidR="00E96DDC" w:rsidDel="00E326C8" w:rsidRDefault="00FE5362" w:rsidP="005F2D1E">
      <w:pPr>
        <w:autoSpaceDE w:val="0"/>
        <w:autoSpaceDN w:val="0"/>
        <w:adjustRightInd w:val="0"/>
        <w:spacing w:before="240"/>
        <w:rPr>
          <w:del w:id="1024" w:author="Ernesto del Puerto" w:date="2022-01-02T19:47:00Z"/>
          <w:rFonts w:ascii="Arial Narrow" w:hAnsi="Arial Narrow" w:cs="TimesNewRoman"/>
          <w:color w:val="000000"/>
          <w:lang w:val="es-ES"/>
        </w:rPr>
      </w:pPr>
      <w:del w:id="1025" w:author="Ernesto del Puerto" w:date="2022-01-02T19:47:00Z">
        <w:r w:rsidDel="00E326C8">
          <w:rPr>
            <w:rFonts w:ascii="Arial Narrow" w:hAnsi="Arial Narrow" w:cs="TimesNewRoman"/>
            <w:color w:val="000000"/>
            <w:lang w:val="es-ES"/>
          </w:rPr>
          <w:delText>En nuestro caso analicemos un tema de IA con el uso del lenguaje R, las redes neuronales.</w:delText>
        </w:r>
        <w:bookmarkStart w:id="1026" w:name="_Toc92045422"/>
        <w:bookmarkEnd w:id="1026"/>
      </w:del>
    </w:p>
    <w:p w14:paraId="09BA43DB" w14:textId="22A669B7" w:rsidR="00FE5362" w:rsidRPr="00D9606B" w:rsidDel="00135C0B" w:rsidRDefault="00FE5362" w:rsidP="00D9606B">
      <w:pPr>
        <w:pStyle w:val="Ttulo1"/>
        <w:numPr>
          <w:ilvl w:val="0"/>
          <w:numId w:val="1"/>
        </w:numPr>
        <w:rPr>
          <w:del w:id="1027" w:author="Ernesto del Puerto" w:date="2022-01-02T19:50:00Z"/>
          <w:rFonts w:ascii="Arial Narrow" w:hAnsi="Arial Narrow" w:cs="CourierNewPSMT"/>
          <w:b/>
          <w:color w:val="000000"/>
          <w:sz w:val="28"/>
          <w:szCs w:val="28"/>
          <w:lang w:val="es-ES"/>
        </w:rPr>
      </w:pPr>
      <w:del w:id="1028" w:author="Ernesto del Puerto" w:date="2022-01-02T19:50:00Z">
        <w:r w:rsidRPr="00D9606B" w:rsidDel="00135C0B">
          <w:rPr>
            <w:rFonts w:ascii="Arial Narrow" w:eastAsia="Times New Roman" w:hAnsi="Arial Narrow" w:cs="CourierNewPSMT"/>
            <w:b/>
            <w:color w:val="000000"/>
            <w:sz w:val="28"/>
            <w:szCs w:val="28"/>
            <w:lang w:val="es-ES"/>
          </w:rPr>
          <w:delText>Redes neuronale</w:delText>
        </w:r>
        <w:r w:rsidDel="00135C0B">
          <w:rPr>
            <w:rFonts w:ascii="Arial Narrow" w:eastAsia="Times New Roman" w:hAnsi="Arial Narrow" w:cs="CourierNewPSMT"/>
            <w:b/>
            <w:color w:val="000000"/>
            <w:sz w:val="28"/>
            <w:szCs w:val="28"/>
            <w:lang w:val="es-ES"/>
          </w:rPr>
          <w:delText>s</w:delText>
        </w:r>
      </w:del>
    </w:p>
    <w:p w14:paraId="0D7F4675" w14:textId="2254EE67" w:rsidR="00223231" w:rsidDel="00993AAD" w:rsidRDefault="00FE5362" w:rsidP="005F2D1E">
      <w:pPr>
        <w:autoSpaceDE w:val="0"/>
        <w:autoSpaceDN w:val="0"/>
        <w:adjustRightInd w:val="0"/>
        <w:spacing w:before="240"/>
        <w:rPr>
          <w:del w:id="1029" w:author="Ernesto del Puerto" w:date="2022-01-02T20:03:00Z"/>
          <w:rFonts w:ascii="Arial Narrow" w:hAnsi="Arial Narrow" w:cs="TimesNewRoman"/>
          <w:color w:val="000000"/>
          <w:lang w:val="es-ES"/>
        </w:rPr>
      </w:pPr>
      <w:del w:id="1030" w:author="Ernesto del Puerto" w:date="2022-01-02T20:03:00Z">
        <w:r w:rsidDel="00993AAD">
          <w:rPr>
            <w:rFonts w:ascii="Arial Narrow" w:hAnsi="Arial Narrow" w:cs="TimesNewRoman"/>
            <w:color w:val="000000"/>
            <w:lang w:val="es-ES"/>
          </w:rPr>
          <w:delText>Una aplicación de IA actual es machine learning, y en particular las redes neuronales</w:delText>
        </w:r>
        <w:r w:rsidR="00223231" w:rsidDel="00993AAD">
          <w:rPr>
            <w:rFonts w:ascii="Arial Narrow" w:hAnsi="Arial Narrow" w:cs="TimesNewRoman"/>
            <w:color w:val="000000"/>
            <w:lang w:val="es-ES"/>
          </w:rPr>
          <w:delText xml:space="preserve"> artificiales.</w:delText>
        </w:r>
      </w:del>
    </w:p>
    <w:p w14:paraId="22FF2E96" w14:textId="665F6B36" w:rsidR="00FE5362" w:rsidRDefault="00FE5362" w:rsidP="005F2D1E">
      <w:pPr>
        <w:autoSpaceDE w:val="0"/>
        <w:autoSpaceDN w:val="0"/>
        <w:adjustRightInd w:val="0"/>
        <w:spacing w:before="240"/>
        <w:rPr>
          <w:rFonts w:ascii="Arial Narrow" w:hAnsi="Arial Narrow" w:cs="TimesNewRoman"/>
          <w:color w:val="000000"/>
          <w:lang w:val="es-ES"/>
        </w:rPr>
      </w:pPr>
    </w:p>
    <w:p w14:paraId="75A0E8A8" w14:textId="6A295B75" w:rsidR="00FE5362" w:rsidRDefault="009B3347" w:rsidP="005F2D1E">
      <w:pPr>
        <w:autoSpaceDE w:val="0"/>
        <w:autoSpaceDN w:val="0"/>
        <w:adjustRightInd w:val="0"/>
        <w:spacing w:before="240"/>
        <w:rPr>
          <w:rFonts w:ascii="Arial Narrow" w:hAnsi="Arial Narrow" w:cs="TimesNewRoman"/>
          <w:color w:val="000000"/>
          <w:lang w:val="es-ES"/>
        </w:rPr>
      </w:pPr>
      <w:del w:id="1031" w:author="Ernesto del Puerto" w:date="2022-01-02T20:40:00Z">
        <w:r w:rsidDel="00A60D07">
          <w:rPr>
            <w:rFonts w:ascii="Arial Narrow" w:hAnsi="Arial Narrow" w:cs="TimesNewRoman"/>
            <w:noProof/>
            <w:color w:val="000000"/>
            <w:lang w:val="es-ES"/>
          </w:rPr>
          <w:drawing>
            <wp:inline distT="0" distB="0" distL="0" distR="0" wp14:anchorId="6DFD11B1" wp14:editId="13250B65">
              <wp:extent cx="6101080" cy="387223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01080" cy="3872230"/>
                      </a:xfrm>
                      <a:prstGeom prst="rect">
                        <a:avLst/>
                      </a:prstGeom>
                      <a:noFill/>
                      <a:ln>
                        <a:noFill/>
                      </a:ln>
                    </pic:spPr>
                  </pic:pic>
                </a:graphicData>
              </a:graphic>
            </wp:inline>
          </w:drawing>
        </w:r>
      </w:del>
      <w:ins w:id="1032" w:author="Ernesto del Puerto" w:date="2022-02-13T12:43:00Z">
        <w:r w:rsidR="00B0687A">
          <w:rPr>
            <w:rFonts w:ascii="Arial Narrow" w:hAnsi="Arial Narrow" w:cs="TimesNewRoman"/>
            <w:noProof/>
            <w:color w:val="000000"/>
            <w:lang w:val="es-ES"/>
          </w:rPr>
          <w:drawing>
            <wp:inline distT="0" distB="0" distL="0" distR="0" wp14:anchorId="5AE3A3E1" wp14:editId="25F604F8">
              <wp:extent cx="6106160" cy="3225800"/>
              <wp:effectExtent l="0" t="0" r="889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06160" cy="3225800"/>
                      </a:xfrm>
                      <a:prstGeom prst="rect">
                        <a:avLst/>
                      </a:prstGeom>
                      <a:noFill/>
                      <a:ln>
                        <a:noFill/>
                      </a:ln>
                    </pic:spPr>
                  </pic:pic>
                </a:graphicData>
              </a:graphic>
            </wp:inline>
          </w:drawing>
        </w:r>
      </w:ins>
    </w:p>
    <w:p w14:paraId="4B42F3D1" w14:textId="4D66D0D4" w:rsidR="006C38BC" w:rsidRDefault="006C38BC" w:rsidP="00D9606B">
      <w:pPr>
        <w:pStyle w:val="TtuloTDC"/>
        <w:autoSpaceDE w:val="0"/>
        <w:autoSpaceDN w:val="0"/>
        <w:adjustRightInd w:val="0"/>
        <w:outlineLvl w:val="2"/>
        <w:rPr>
          <w:rFonts w:ascii="Arial Narrow" w:hAnsi="Arial Narrow" w:cs="TimesNewRoman"/>
          <w:color w:val="000000"/>
          <w:lang w:val="es-AR"/>
        </w:rPr>
      </w:pPr>
      <w:bookmarkStart w:id="1033" w:name="_Toc97489921"/>
      <w:r>
        <w:rPr>
          <w:rFonts w:ascii="Arial Narrow" w:eastAsia="Times New Roman" w:hAnsi="Arial Narrow" w:cs="CourierNewPSMT"/>
          <w:b/>
          <w:color w:val="000000"/>
          <w:sz w:val="28"/>
          <w:szCs w:val="28"/>
          <w:lang w:val="es-ES" w:eastAsia="es-ES"/>
        </w:rPr>
        <w:t xml:space="preserve">Figura </w:t>
      </w:r>
      <w:ins w:id="1034" w:author="Ernesto del Puerto" w:date="2022-02-13T12:43:00Z">
        <w:r w:rsidR="00B0687A">
          <w:rPr>
            <w:rFonts w:ascii="Arial Narrow" w:eastAsia="Times New Roman" w:hAnsi="Arial Narrow" w:cs="CourierNewPSMT"/>
            <w:b/>
            <w:color w:val="000000"/>
            <w:sz w:val="28"/>
            <w:szCs w:val="28"/>
            <w:lang w:val="es-ES" w:eastAsia="es-ES"/>
          </w:rPr>
          <w:t>2</w:t>
        </w:r>
      </w:ins>
      <w:del w:id="1035" w:author="Ernesto del Puerto" w:date="2022-01-02T20:40:00Z">
        <w:r w:rsidR="009B3347" w:rsidDel="00A60D07">
          <w:rPr>
            <w:rFonts w:ascii="Arial Narrow" w:eastAsia="Times New Roman" w:hAnsi="Arial Narrow" w:cs="CourierNewPSMT"/>
            <w:b/>
            <w:color w:val="000000"/>
            <w:sz w:val="28"/>
            <w:szCs w:val="28"/>
            <w:lang w:val="es-ES" w:eastAsia="es-ES"/>
          </w:rPr>
          <w:delText>4</w:delText>
        </w:r>
      </w:del>
      <w:r>
        <w:rPr>
          <w:rFonts w:ascii="Arial Narrow" w:eastAsia="Times New Roman" w:hAnsi="Arial Narrow" w:cs="CourierNewPSMT"/>
          <w:b/>
          <w:color w:val="000000"/>
          <w:sz w:val="28"/>
          <w:szCs w:val="28"/>
          <w:lang w:val="es-ES" w:eastAsia="es-ES"/>
        </w:rPr>
        <w:t xml:space="preserve">.1. </w:t>
      </w:r>
      <w:ins w:id="1036" w:author="Ernesto del Puerto" w:date="2022-02-13T12:43:00Z">
        <w:r w:rsidR="00B0687A">
          <w:rPr>
            <w:rFonts w:ascii="Arial Narrow" w:eastAsia="Times New Roman" w:hAnsi="Arial Narrow" w:cs="CourierNewPSMT"/>
            <w:b/>
            <w:color w:val="000000"/>
            <w:sz w:val="28"/>
            <w:szCs w:val="28"/>
            <w:lang w:val="es-ES" w:eastAsia="es-ES"/>
          </w:rPr>
          <w:t xml:space="preserve">Polimorfismo en </w:t>
        </w:r>
      </w:ins>
      <w:ins w:id="1037" w:author="Ernesto del Puerto" w:date="2022-01-03T19:29:00Z">
        <w:r w:rsidR="00FF3526">
          <w:rPr>
            <w:rFonts w:ascii="Arial Narrow" w:eastAsia="Times New Roman" w:hAnsi="Arial Narrow" w:cs="CourierNewPSMT"/>
            <w:b/>
            <w:color w:val="000000"/>
            <w:sz w:val="28"/>
            <w:szCs w:val="28"/>
            <w:lang w:val="es-ES" w:eastAsia="es-ES"/>
          </w:rPr>
          <w:t>R</w:t>
        </w:r>
      </w:ins>
      <w:bookmarkEnd w:id="1033"/>
      <w:del w:id="1038" w:author="Ernesto del Puerto" w:date="2022-01-02T20:40:00Z">
        <w:r w:rsidR="009B3347" w:rsidDel="00A60D07">
          <w:rPr>
            <w:rFonts w:ascii="Arial Narrow" w:eastAsia="Times New Roman" w:hAnsi="Arial Narrow" w:cs="CourierNewPSMT"/>
            <w:b/>
            <w:color w:val="000000"/>
            <w:sz w:val="28"/>
            <w:szCs w:val="28"/>
            <w:lang w:val="es-ES" w:eastAsia="es-ES"/>
          </w:rPr>
          <w:delText xml:space="preserve">Esquema </w:delText>
        </w:r>
      </w:del>
      <w:del w:id="1039" w:author="Ernesto del Puerto" w:date="2022-01-02T20:41:00Z">
        <w:r w:rsidR="009B3347" w:rsidDel="00A60D07">
          <w:rPr>
            <w:rFonts w:ascii="Arial Narrow" w:eastAsia="Times New Roman" w:hAnsi="Arial Narrow" w:cs="CourierNewPSMT"/>
            <w:b/>
            <w:color w:val="000000"/>
            <w:sz w:val="28"/>
            <w:szCs w:val="28"/>
            <w:lang w:val="es-ES" w:eastAsia="es-ES"/>
          </w:rPr>
          <w:delText>del aprendizaje supervizado</w:delText>
        </w:r>
      </w:del>
    </w:p>
    <w:p w14:paraId="00AB2ED8" w14:textId="012CEAA3" w:rsidR="00D770A7" w:rsidDel="00B0687A" w:rsidRDefault="00D770A7" w:rsidP="00545A43">
      <w:pPr>
        <w:autoSpaceDE w:val="0"/>
        <w:autoSpaceDN w:val="0"/>
        <w:adjustRightInd w:val="0"/>
        <w:spacing w:before="240"/>
        <w:rPr>
          <w:del w:id="1040" w:author="Ernesto del Puerto" w:date="2022-01-02T20:41:00Z"/>
          <w:rFonts w:ascii="Arial Narrow" w:hAnsi="Arial Narrow" w:cs="TimesNewRoman"/>
          <w:color w:val="000000"/>
          <w:lang w:val="es-ES"/>
        </w:rPr>
      </w:pPr>
      <w:del w:id="1041" w:author="Ernesto del Puerto" w:date="2022-01-02T20:41:00Z">
        <w:r w:rsidRPr="00D9606B" w:rsidDel="00A60D07">
          <w:rPr>
            <w:rFonts w:ascii="Arial Narrow" w:hAnsi="Arial Narrow" w:cs="TimesNewRoman"/>
            <w:color w:val="000000"/>
            <w:lang w:val="es-ES"/>
          </w:rPr>
          <w:delText>Las redes neuronales recurrentes</w:delText>
        </w:r>
        <w:r w:rsidDel="00A60D07">
          <w:rPr>
            <w:rFonts w:ascii="Arial Narrow" w:hAnsi="Arial Narrow" w:cs="TimesNewRoman"/>
            <w:color w:val="000000"/>
            <w:lang w:val="es-ES"/>
          </w:rPr>
          <w:delText>, por ejemplo,</w:delText>
        </w:r>
        <w:r w:rsidRPr="00D9606B" w:rsidDel="00A60D07">
          <w:rPr>
            <w:rFonts w:ascii="Arial Narrow" w:hAnsi="Arial Narrow" w:cs="TimesNewRoman"/>
            <w:color w:val="000000"/>
            <w:lang w:val="es-ES"/>
          </w:rPr>
          <w:delText xml:space="preserve"> son muy útiles para resolver problemas relacionados con la secuencia de números.</w:delText>
        </w:r>
        <w:bookmarkStart w:id="1042" w:name="_Toc92051840"/>
        <w:bookmarkEnd w:id="1042"/>
      </w:del>
    </w:p>
    <w:p w14:paraId="3F6AAED0" w14:textId="77777777" w:rsidR="00B0687A" w:rsidRDefault="00B0687A" w:rsidP="00B0687A">
      <w:pPr>
        <w:autoSpaceDE w:val="0"/>
        <w:autoSpaceDN w:val="0"/>
        <w:adjustRightInd w:val="0"/>
        <w:spacing w:before="240"/>
        <w:rPr>
          <w:ins w:id="1043" w:author="Ernesto del Puerto" w:date="2022-02-13T12:43:00Z"/>
          <w:rFonts w:ascii="Arial Narrow" w:hAnsi="Arial Narrow" w:cs="TimesNewRoman"/>
          <w:color w:val="000000"/>
          <w:lang w:val="es-ES"/>
        </w:rPr>
      </w:pPr>
      <w:ins w:id="1044" w:author="Ernesto del Puerto" w:date="2022-02-13T12:43:00Z">
        <w:r w:rsidRPr="00622129">
          <w:rPr>
            <w:rFonts w:ascii="Arial Narrow" w:hAnsi="Arial Narrow" w:cs="TimesNewRoman"/>
            <w:color w:val="000000"/>
            <w:lang w:val="es-ES"/>
          </w:rPr>
          <w:t>La razón principal para usar OOP es el polimorfismo (literalmente: muchas formas).</w:t>
        </w:r>
      </w:ins>
    </w:p>
    <w:p w14:paraId="7AC12C30" w14:textId="77777777" w:rsidR="00B0687A" w:rsidRDefault="00B0687A" w:rsidP="00B0687A">
      <w:pPr>
        <w:autoSpaceDE w:val="0"/>
        <w:autoSpaceDN w:val="0"/>
        <w:adjustRightInd w:val="0"/>
        <w:spacing w:before="240"/>
        <w:rPr>
          <w:ins w:id="1045" w:author="Ernesto del Puerto" w:date="2022-02-13T12:43:00Z"/>
          <w:rFonts w:ascii="Arial Narrow" w:hAnsi="Arial Narrow" w:cs="TimesNewRoman"/>
          <w:color w:val="000000"/>
          <w:lang w:val="es-ES"/>
        </w:rPr>
      </w:pPr>
      <w:ins w:id="1046" w:author="Ernesto del Puerto" w:date="2022-02-13T12:43:00Z">
        <w:r w:rsidRPr="00622129">
          <w:rPr>
            <w:rFonts w:ascii="Arial Narrow" w:hAnsi="Arial Narrow" w:cs="TimesNewRoman"/>
            <w:color w:val="000000"/>
            <w:lang w:val="es-ES"/>
          </w:rPr>
          <w:t>El polimorfismo significa que un desarrollador puede considerar la interfaz de una función por separado de su implementación, lo que hace posible usar la misma forma de función para diferentes tipos de entrada.</w:t>
        </w:r>
      </w:ins>
    </w:p>
    <w:p w14:paraId="5FC92A57" w14:textId="77777777" w:rsidR="00B0687A" w:rsidRPr="001000C1" w:rsidRDefault="00B0687A" w:rsidP="00B0687A">
      <w:pPr>
        <w:autoSpaceDE w:val="0"/>
        <w:autoSpaceDN w:val="0"/>
        <w:adjustRightInd w:val="0"/>
        <w:spacing w:before="240"/>
        <w:rPr>
          <w:ins w:id="1047" w:author="Ernesto del Puerto" w:date="2022-02-13T12:43:00Z"/>
          <w:rFonts w:ascii="Arial Narrow" w:hAnsi="Arial Narrow" w:cs="TimesNewRoman"/>
          <w:color w:val="000000"/>
          <w:lang w:val="es-ES"/>
        </w:rPr>
      </w:pPr>
      <w:ins w:id="1048" w:author="Ernesto del Puerto" w:date="2022-02-13T12:43:00Z">
        <w:r w:rsidRPr="00622129">
          <w:rPr>
            <w:rFonts w:ascii="Arial Narrow" w:hAnsi="Arial Narrow" w:cs="TimesNewRoman"/>
            <w:color w:val="000000"/>
            <w:lang w:val="es-ES"/>
          </w:rPr>
          <w:t>Esto está estrechamente relacionado con la idea de encapsulación: el usuario no necesita preocuparse por los detalles de un objeto porque están encapsulados detrás de una interfaz estándar.</w:t>
        </w:r>
      </w:ins>
    </w:p>
    <w:p w14:paraId="436A4404" w14:textId="77777777" w:rsidR="00B0687A" w:rsidRDefault="00B0687A" w:rsidP="00B0687A">
      <w:pPr>
        <w:autoSpaceDE w:val="0"/>
        <w:autoSpaceDN w:val="0"/>
        <w:adjustRightInd w:val="0"/>
        <w:spacing w:before="240"/>
        <w:rPr>
          <w:ins w:id="1049" w:author="Ernesto del Puerto" w:date="2022-02-13T12:43:00Z"/>
          <w:rFonts w:ascii="Arial Narrow" w:hAnsi="Arial Narrow" w:cs="TimesNewRoman"/>
          <w:color w:val="000000"/>
          <w:lang w:val="es-ES"/>
        </w:rPr>
      </w:pPr>
      <w:ins w:id="1050" w:author="Ernesto del Puerto" w:date="2022-02-13T12:43:00Z">
        <w:r w:rsidRPr="003A3325">
          <w:rPr>
            <w:rFonts w:ascii="Arial Narrow" w:hAnsi="Arial Narrow" w:cs="TimesNewRoman"/>
            <w:color w:val="000000"/>
            <w:lang w:val="es-ES"/>
          </w:rPr>
          <w:t xml:space="preserve">Para ser concretos, el polimorfismo es lo que permite que </w:t>
        </w:r>
        <w:proofErr w:type="spellStart"/>
        <w:proofErr w:type="gramStart"/>
        <w:r w:rsidRPr="001000C1">
          <w:rPr>
            <w:rFonts w:ascii="Arial Narrow" w:hAnsi="Arial Narrow" w:cs="TimesNewRoman"/>
            <w:b/>
            <w:bCs/>
            <w:i/>
            <w:iCs/>
            <w:color w:val="000000"/>
            <w:lang w:val="es-ES"/>
          </w:rPr>
          <w:t>summary</w:t>
        </w:r>
        <w:proofErr w:type="spellEnd"/>
        <w:r w:rsidRPr="001000C1">
          <w:rPr>
            <w:rFonts w:ascii="Arial Narrow" w:hAnsi="Arial Narrow" w:cs="TimesNewRoman"/>
            <w:b/>
            <w:bCs/>
            <w:i/>
            <w:iCs/>
            <w:color w:val="000000"/>
            <w:lang w:val="es-ES"/>
          </w:rPr>
          <w:t>(</w:t>
        </w:r>
        <w:proofErr w:type="gramEnd"/>
        <w:r w:rsidRPr="001000C1">
          <w:rPr>
            <w:rFonts w:ascii="Arial Narrow" w:hAnsi="Arial Narrow" w:cs="TimesNewRoman"/>
            <w:b/>
            <w:bCs/>
            <w:i/>
            <w:iCs/>
            <w:color w:val="000000"/>
            <w:lang w:val="es-ES"/>
          </w:rPr>
          <w:t>)</w:t>
        </w:r>
        <w:r w:rsidRPr="003A3325">
          <w:rPr>
            <w:rFonts w:ascii="Arial Narrow" w:hAnsi="Arial Narrow" w:cs="TimesNewRoman"/>
            <w:color w:val="000000"/>
            <w:lang w:val="es-ES"/>
          </w:rPr>
          <w:t xml:space="preserve"> produzca diferentes salidas para variables numéricas y factoriales</w:t>
        </w:r>
        <w:r>
          <w:rPr>
            <w:rFonts w:ascii="Arial Narrow" w:hAnsi="Arial Narrow" w:cs="TimesNewRoman"/>
            <w:color w:val="000000"/>
            <w:lang w:val="es-ES"/>
          </w:rPr>
          <w:t>, ver figura 2.1.</w:t>
        </w:r>
      </w:ins>
    </w:p>
    <w:p w14:paraId="06D4C6B4" w14:textId="77777777" w:rsidR="00E0082D" w:rsidRDefault="00E0082D" w:rsidP="00E0082D">
      <w:pPr>
        <w:autoSpaceDE w:val="0"/>
        <w:autoSpaceDN w:val="0"/>
        <w:adjustRightInd w:val="0"/>
        <w:spacing w:before="240"/>
        <w:rPr>
          <w:ins w:id="1051" w:author="Ernesto del Puerto" w:date="2022-02-13T12:47:00Z"/>
          <w:rFonts w:ascii="Arial Narrow" w:hAnsi="Arial Narrow" w:cs="TimesNewRoman"/>
          <w:color w:val="000000"/>
          <w:lang w:val="es-ES"/>
        </w:rPr>
      </w:pPr>
      <w:ins w:id="1052" w:author="Ernesto del Puerto" w:date="2022-02-13T12:47:00Z">
        <w:r w:rsidRPr="00E0082D">
          <w:rPr>
            <w:rFonts w:ascii="Arial Narrow" w:hAnsi="Arial Narrow" w:cs="TimesNewRoman"/>
            <w:color w:val="000000"/>
            <w:lang w:val="es-ES"/>
          </w:rPr>
          <w:lastRenderedPageBreak/>
          <w:t>P</w:t>
        </w:r>
        <w:r>
          <w:rPr>
            <w:rFonts w:ascii="Arial Narrow" w:hAnsi="Arial Narrow" w:cs="TimesNewRoman"/>
            <w:color w:val="000000"/>
            <w:lang w:val="es-ES"/>
          </w:rPr>
          <w:t>o</w:t>
        </w:r>
        <w:r w:rsidRPr="00E0082D">
          <w:rPr>
            <w:rFonts w:ascii="Arial Narrow" w:hAnsi="Arial Narrow" w:cs="TimesNewRoman"/>
            <w:color w:val="000000"/>
            <w:lang w:val="es-ES"/>
          </w:rPr>
          <w:t>de</w:t>
        </w:r>
        <w:r>
          <w:rPr>
            <w:rFonts w:ascii="Arial Narrow" w:hAnsi="Arial Narrow" w:cs="TimesNewRoman"/>
            <w:color w:val="000000"/>
            <w:lang w:val="es-ES"/>
          </w:rPr>
          <w:t>mos</w:t>
        </w:r>
        <w:r w:rsidRPr="00E0082D">
          <w:rPr>
            <w:rFonts w:ascii="Arial Narrow" w:hAnsi="Arial Narrow" w:cs="TimesNewRoman"/>
            <w:color w:val="000000"/>
            <w:lang w:val="es-ES"/>
          </w:rPr>
          <w:t xml:space="preserve"> imaginar que </w:t>
        </w:r>
        <w:proofErr w:type="spellStart"/>
        <w:proofErr w:type="gramStart"/>
        <w:r w:rsidRPr="00E0082D">
          <w:rPr>
            <w:rFonts w:ascii="Arial Narrow" w:hAnsi="Arial Narrow" w:cs="TimesNewRoman"/>
            <w:b/>
            <w:bCs/>
            <w:i/>
            <w:iCs/>
            <w:color w:val="000000"/>
            <w:lang w:val="es-ES"/>
            <w:rPrChange w:id="1053" w:author="Ernesto del Puerto" w:date="2022-02-13T12:47:00Z">
              <w:rPr>
                <w:rFonts w:ascii="Arial Narrow" w:hAnsi="Arial Narrow" w:cs="TimesNewRoman"/>
                <w:color w:val="000000"/>
                <w:lang w:val="es-ES"/>
              </w:rPr>
            </w:rPrChange>
          </w:rPr>
          <w:t>summary</w:t>
        </w:r>
        <w:proofErr w:type="spellEnd"/>
        <w:r w:rsidRPr="00E0082D">
          <w:rPr>
            <w:rFonts w:ascii="Arial Narrow" w:hAnsi="Arial Narrow" w:cs="TimesNewRoman"/>
            <w:b/>
            <w:bCs/>
            <w:i/>
            <w:iCs/>
            <w:color w:val="000000"/>
            <w:lang w:val="es-ES"/>
            <w:rPrChange w:id="1054" w:author="Ernesto del Puerto" w:date="2022-02-13T12:47:00Z">
              <w:rPr>
                <w:rFonts w:ascii="Arial Narrow" w:hAnsi="Arial Narrow" w:cs="TimesNewRoman"/>
                <w:color w:val="000000"/>
                <w:lang w:val="es-ES"/>
              </w:rPr>
            </w:rPrChange>
          </w:rPr>
          <w:t>(</w:t>
        </w:r>
        <w:proofErr w:type="gramEnd"/>
        <w:r w:rsidRPr="00E0082D">
          <w:rPr>
            <w:rFonts w:ascii="Arial Narrow" w:hAnsi="Arial Narrow" w:cs="TimesNewRoman"/>
            <w:b/>
            <w:bCs/>
            <w:i/>
            <w:iCs/>
            <w:color w:val="000000"/>
            <w:lang w:val="es-ES"/>
            <w:rPrChange w:id="1055" w:author="Ernesto del Puerto" w:date="2022-02-13T12:47:00Z">
              <w:rPr>
                <w:rFonts w:ascii="Arial Narrow" w:hAnsi="Arial Narrow" w:cs="TimesNewRoman"/>
                <w:color w:val="000000"/>
                <w:lang w:val="es-ES"/>
              </w:rPr>
            </w:rPrChange>
          </w:rPr>
          <w:t>)</w:t>
        </w:r>
        <w:r w:rsidRPr="00E0082D">
          <w:rPr>
            <w:rFonts w:ascii="Arial Narrow" w:hAnsi="Arial Narrow" w:cs="TimesNewRoman"/>
            <w:color w:val="000000"/>
            <w:lang w:val="es-ES"/>
          </w:rPr>
          <w:t xml:space="preserve"> contenga una serie de declaraciones </w:t>
        </w:r>
        <w:proofErr w:type="spellStart"/>
        <w:r w:rsidRPr="00E0082D">
          <w:rPr>
            <w:rFonts w:ascii="Arial Narrow" w:hAnsi="Arial Narrow" w:cs="TimesNewRoman"/>
            <w:b/>
            <w:bCs/>
            <w:i/>
            <w:iCs/>
            <w:color w:val="000000"/>
            <w:lang w:val="es-ES"/>
            <w:rPrChange w:id="1056" w:author="Ernesto del Puerto" w:date="2022-02-13T12:47:00Z">
              <w:rPr>
                <w:rFonts w:ascii="Arial Narrow" w:hAnsi="Arial Narrow" w:cs="TimesNewRoman"/>
                <w:color w:val="000000"/>
                <w:lang w:val="es-ES"/>
              </w:rPr>
            </w:rPrChange>
          </w:rPr>
          <w:t>if-else</w:t>
        </w:r>
        <w:proofErr w:type="spellEnd"/>
        <w:r w:rsidRPr="00E0082D">
          <w:rPr>
            <w:rFonts w:ascii="Arial Narrow" w:hAnsi="Arial Narrow" w:cs="TimesNewRoman"/>
            <w:color w:val="000000"/>
            <w:lang w:val="es-ES"/>
          </w:rPr>
          <w:t>, pero eso significaría que solo el autor original podría agregar nuevas implementaciones.</w:t>
        </w:r>
      </w:ins>
    </w:p>
    <w:p w14:paraId="37947E03" w14:textId="20D49A34" w:rsidR="00E0082D" w:rsidRPr="00E0082D" w:rsidRDefault="00E0082D" w:rsidP="00E0082D">
      <w:pPr>
        <w:autoSpaceDE w:val="0"/>
        <w:autoSpaceDN w:val="0"/>
        <w:adjustRightInd w:val="0"/>
        <w:spacing w:before="240"/>
        <w:rPr>
          <w:ins w:id="1057" w:author="Ernesto del Puerto" w:date="2022-02-13T12:47:00Z"/>
          <w:rFonts w:ascii="Arial Narrow" w:hAnsi="Arial Narrow" w:cs="TimesNewRoman"/>
          <w:color w:val="000000"/>
          <w:lang w:val="es-ES"/>
        </w:rPr>
      </w:pPr>
      <w:ins w:id="1058" w:author="Ernesto del Puerto" w:date="2022-02-13T12:47:00Z">
        <w:r w:rsidRPr="00E0082D">
          <w:rPr>
            <w:rFonts w:ascii="Arial Narrow" w:hAnsi="Arial Narrow" w:cs="TimesNewRoman"/>
            <w:color w:val="000000"/>
            <w:lang w:val="es-ES"/>
          </w:rPr>
          <w:t>Un sistema OOP hace posible que cualquier desarrollador amplíe la interfaz con implementaciones para nuevos tipos de entrada.</w:t>
        </w:r>
      </w:ins>
    </w:p>
    <w:p w14:paraId="56AD33A9" w14:textId="77777777" w:rsidR="00E0082D" w:rsidRDefault="00E0082D" w:rsidP="00E0082D">
      <w:pPr>
        <w:autoSpaceDE w:val="0"/>
        <w:autoSpaceDN w:val="0"/>
        <w:adjustRightInd w:val="0"/>
        <w:spacing w:before="240"/>
        <w:rPr>
          <w:ins w:id="1059" w:author="Ernesto del Puerto" w:date="2022-02-13T12:47:00Z"/>
          <w:rFonts w:ascii="Arial Narrow" w:hAnsi="Arial Narrow" w:cs="TimesNewRoman"/>
          <w:color w:val="000000"/>
          <w:lang w:val="es-ES"/>
        </w:rPr>
      </w:pPr>
      <w:ins w:id="1060" w:author="Ernesto del Puerto" w:date="2022-02-13T12:47:00Z">
        <w:r w:rsidRPr="00E0082D">
          <w:rPr>
            <w:rFonts w:ascii="Arial Narrow" w:hAnsi="Arial Narrow" w:cs="TimesNewRoman"/>
            <w:color w:val="000000"/>
            <w:lang w:val="es-ES"/>
          </w:rPr>
          <w:t>Para ser más precisos, los sistemas OO llaman al tipo de un objeto su clase, y una implementación para una clase específica se llama método.</w:t>
        </w:r>
      </w:ins>
    </w:p>
    <w:p w14:paraId="75FD4B42" w14:textId="77777777" w:rsidR="00E0082D" w:rsidRDefault="00E0082D" w:rsidP="00E0082D">
      <w:pPr>
        <w:autoSpaceDE w:val="0"/>
        <w:autoSpaceDN w:val="0"/>
        <w:adjustRightInd w:val="0"/>
        <w:spacing w:before="240"/>
        <w:rPr>
          <w:ins w:id="1061" w:author="Ernesto del Puerto" w:date="2022-02-13T12:48:00Z"/>
          <w:rFonts w:ascii="Arial Narrow" w:hAnsi="Arial Narrow" w:cs="TimesNewRoman"/>
          <w:color w:val="000000"/>
          <w:lang w:val="es-ES"/>
        </w:rPr>
      </w:pPr>
      <w:ins w:id="1062" w:author="Ernesto del Puerto" w:date="2022-02-13T12:47:00Z">
        <w:r w:rsidRPr="00E0082D">
          <w:rPr>
            <w:rFonts w:ascii="Arial Narrow" w:hAnsi="Arial Narrow" w:cs="TimesNewRoman"/>
            <w:color w:val="000000"/>
            <w:lang w:val="es-ES"/>
          </w:rPr>
          <w:t>En términos generales, una clase define qué es un objeto y los métodos describen lo que ese objeto puede hacer.</w:t>
        </w:r>
      </w:ins>
    </w:p>
    <w:p w14:paraId="21A91EE5" w14:textId="77777777" w:rsidR="00E0082D" w:rsidRDefault="00E0082D" w:rsidP="00E0082D">
      <w:pPr>
        <w:autoSpaceDE w:val="0"/>
        <w:autoSpaceDN w:val="0"/>
        <w:adjustRightInd w:val="0"/>
        <w:spacing w:before="240"/>
        <w:rPr>
          <w:ins w:id="1063" w:author="Ernesto del Puerto" w:date="2022-02-13T12:48:00Z"/>
          <w:rFonts w:ascii="Arial Narrow" w:hAnsi="Arial Narrow" w:cs="TimesNewRoman"/>
          <w:color w:val="000000"/>
          <w:lang w:val="es-ES"/>
        </w:rPr>
      </w:pPr>
      <w:ins w:id="1064" w:author="Ernesto del Puerto" w:date="2022-02-13T12:47:00Z">
        <w:r w:rsidRPr="00E0082D">
          <w:rPr>
            <w:rFonts w:ascii="Arial Narrow" w:hAnsi="Arial Narrow" w:cs="TimesNewRoman"/>
            <w:color w:val="000000"/>
            <w:lang w:val="es-ES"/>
          </w:rPr>
          <w:t>La clase define los campos, los datos que posee cada instancia de esa clase.</w:t>
        </w:r>
      </w:ins>
    </w:p>
    <w:p w14:paraId="2262A5C4" w14:textId="77777777" w:rsidR="00E0082D" w:rsidRDefault="00E0082D" w:rsidP="00E0082D">
      <w:pPr>
        <w:autoSpaceDE w:val="0"/>
        <w:autoSpaceDN w:val="0"/>
        <w:adjustRightInd w:val="0"/>
        <w:spacing w:before="240"/>
        <w:rPr>
          <w:ins w:id="1065" w:author="Ernesto del Puerto" w:date="2022-02-13T12:48:00Z"/>
          <w:rFonts w:ascii="Arial Narrow" w:hAnsi="Arial Narrow" w:cs="TimesNewRoman"/>
          <w:color w:val="000000"/>
          <w:lang w:val="es-ES"/>
        </w:rPr>
      </w:pPr>
      <w:ins w:id="1066" w:author="Ernesto del Puerto" w:date="2022-02-13T12:47:00Z">
        <w:r w:rsidRPr="00E0082D">
          <w:rPr>
            <w:rFonts w:ascii="Arial Narrow" w:hAnsi="Arial Narrow" w:cs="TimesNewRoman"/>
            <w:color w:val="000000"/>
            <w:lang w:val="es-ES"/>
          </w:rPr>
          <w:t xml:space="preserve">Las clases están organizadas en una jerarquía de modo </w:t>
        </w:r>
        <w:proofErr w:type="gramStart"/>
        <w:r w:rsidRPr="00E0082D">
          <w:rPr>
            <w:rFonts w:ascii="Arial Narrow" w:hAnsi="Arial Narrow" w:cs="TimesNewRoman"/>
            <w:color w:val="000000"/>
            <w:lang w:val="es-ES"/>
          </w:rPr>
          <w:t>que</w:t>
        </w:r>
        <w:proofErr w:type="gramEnd"/>
        <w:r w:rsidRPr="00E0082D">
          <w:rPr>
            <w:rFonts w:ascii="Arial Narrow" w:hAnsi="Arial Narrow" w:cs="TimesNewRoman"/>
            <w:color w:val="000000"/>
            <w:lang w:val="es-ES"/>
          </w:rPr>
          <w:t xml:space="preserve"> si no existe un método para una clase, se usa el método de su padre y se dice que el hijo hereda el comportamiento.</w:t>
        </w:r>
      </w:ins>
    </w:p>
    <w:p w14:paraId="262B7CB0" w14:textId="77777777" w:rsidR="00E0082D" w:rsidRDefault="00E0082D" w:rsidP="00E0082D">
      <w:pPr>
        <w:autoSpaceDE w:val="0"/>
        <w:autoSpaceDN w:val="0"/>
        <w:adjustRightInd w:val="0"/>
        <w:spacing w:before="240"/>
        <w:rPr>
          <w:ins w:id="1067" w:author="Ernesto del Puerto" w:date="2022-02-13T12:48:00Z"/>
          <w:rFonts w:ascii="Arial Narrow" w:hAnsi="Arial Narrow" w:cs="TimesNewRoman"/>
          <w:color w:val="000000"/>
          <w:lang w:val="es-ES"/>
        </w:rPr>
      </w:pPr>
      <w:ins w:id="1068" w:author="Ernesto del Puerto" w:date="2022-02-13T12:47:00Z">
        <w:r w:rsidRPr="00E0082D">
          <w:rPr>
            <w:rFonts w:ascii="Arial Narrow" w:hAnsi="Arial Narrow" w:cs="TimesNewRoman"/>
            <w:color w:val="000000"/>
            <w:lang w:val="es-ES"/>
          </w:rPr>
          <w:t>Por ejemplo, en R, un factor ordenado hereda de un factor regular y un modelo lineal generalizado hereda de un modelo lineal.</w:t>
        </w:r>
      </w:ins>
    </w:p>
    <w:p w14:paraId="302637E9" w14:textId="53FD1E74" w:rsidR="00E0082D" w:rsidRPr="00E0082D" w:rsidRDefault="00E0082D" w:rsidP="00E0082D">
      <w:pPr>
        <w:autoSpaceDE w:val="0"/>
        <w:autoSpaceDN w:val="0"/>
        <w:adjustRightInd w:val="0"/>
        <w:spacing w:before="240"/>
        <w:rPr>
          <w:ins w:id="1069" w:author="Ernesto del Puerto" w:date="2022-02-13T12:47:00Z"/>
          <w:rFonts w:ascii="Arial Narrow" w:hAnsi="Arial Narrow" w:cs="TimesNewRoman"/>
          <w:color w:val="000000"/>
          <w:lang w:val="es-ES"/>
        </w:rPr>
      </w:pPr>
      <w:ins w:id="1070" w:author="Ernesto del Puerto" w:date="2022-02-13T12:47:00Z">
        <w:r w:rsidRPr="00E0082D">
          <w:rPr>
            <w:rFonts w:ascii="Arial Narrow" w:hAnsi="Arial Narrow" w:cs="TimesNewRoman"/>
            <w:color w:val="000000"/>
            <w:lang w:val="es-ES"/>
          </w:rPr>
          <w:t>El proceso de encontrar el método correcto dada una clase se llama envío de métodos.</w:t>
        </w:r>
      </w:ins>
    </w:p>
    <w:p w14:paraId="7FB7852B" w14:textId="77777777" w:rsidR="00E0082D" w:rsidRDefault="00E0082D" w:rsidP="00E0082D">
      <w:pPr>
        <w:autoSpaceDE w:val="0"/>
        <w:autoSpaceDN w:val="0"/>
        <w:adjustRightInd w:val="0"/>
        <w:spacing w:before="240"/>
        <w:rPr>
          <w:ins w:id="1071" w:author="Ernesto del Puerto" w:date="2022-02-13T12:48:00Z"/>
          <w:rFonts w:ascii="Arial Narrow" w:hAnsi="Arial Narrow" w:cs="TimesNewRoman"/>
          <w:color w:val="000000"/>
          <w:lang w:val="es-ES"/>
        </w:rPr>
      </w:pPr>
      <w:ins w:id="1072" w:author="Ernesto del Puerto" w:date="2022-02-13T12:47:00Z">
        <w:r w:rsidRPr="00E0082D">
          <w:rPr>
            <w:rFonts w:ascii="Arial Narrow" w:hAnsi="Arial Narrow" w:cs="TimesNewRoman"/>
            <w:color w:val="000000"/>
            <w:lang w:val="es-ES"/>
          </w:rPr>
          <w:t>Hay dos paradigmas principales de programación orientada a objetos que difieren en cómo se relacionan los métodos y las clases.</w:t>
        </w:r>
      </w:ins>
    </w:p>
    <w:p w14:paraId="5080E488" w14:textId="10A44F44" w:rsidR="00B0687A" w:rsidRDefault="00E0082D" w:rsidP="00E0082D">
      <w:pPr>
        <w:autoSpaceDE w:val="0"/>
        <w:autoSpaceDN w:val="0"/>
        <w:adjustRightInd w:val="0"/>
        <w:spacing w:before="240"/>
        <w:rPr>
          <w:ins w:id="1073" w:author="Ernesto del Puerto" w:date="2022-02-13T12:43:00Z"/>
          <w:rFonts w:ascii="Arial Narrow" w:hAnsi="Arial Narrow" w:cs="TimesNewRoman"/>
          <w:color w:val="000000"/>
          <w:lang w:val="es-ES"/>
        </w:rPr>
      </w:pPr>
      <w:ins w:id="1074" w:author="Ernesto del Puerto" w:date="2022-02-13T12:47:00Z">
        <w:r w:rsidRPr="00E0082D">
          <w:rPr>
            <w:rFonts w:ascii="Arial Narrow" w:hAnsi="Arial Narrow" w:cs="TimesNewRoman"/>
            <w:color w:val="000000"/>
            <w:lang w:val="es-ES"/>
          </w:rPr>
          <w:t xml:space="preserve">En este </w:t>
        </w:r>
      </w:ins>
      <w:ins w:id="1075" w:author="Ernesto del Puerto" w:date="2022-02-13T12:48:00Z">
        <w:r>
          <w:rPr>
            <w:rFonts w:ascii="Arial Narrow" w:hAnsi="Arial Narrow" w:cs="TimesNewRoman"/>
            <w:color w:val="000000"/>
            <w:lang w:val="es-ES"/>
          </w:rPr>
          <w:t>texto</w:t>
        </w:r>
      </w:ins>
      <w:ins w:id="1076" w:author="Ernesto del Puerto" w:date="2022-02-13T12:47:00Z">
        <w:r w:rsidRPr="00E0082D">
          <w:rPr>
            <w:rFonts w:ascii="Arial Narrow" w:hAnsi="Arial Narrow" w:cs="TimesNewRoman"/>
            <w:color w:val="000000"/>
            <w:lang w:val="es-ES"/>
          </w:rPr>
          <w:t>, tomaremos prestada la terminología de</w:t>
        </w:r>
      </w:ins>
      <w:ins w:id="1077" w:author="Ernesto del Puerto" w:date="2022-02-13T12:52:00Z">
        <w:r>
          <w:rPr>
            <w:rFonts w:ascii="Arial Narrow" w:hAnsi="Arial Narrow" w:cs="TimesNewRoman"/>
            <w:color w:val="000000"/>
            <w:lang w:val="es-ES"/>
          </w:rPr>
          <w:t>l libro</w:t>
        </w:r>
      </w:ins>
      <w:ins w:id="1078" w:author="Ernesto del Puerto" w:date="2022-02-13T12:47:00Z">
        <w:r w:rsidRPr="00E0082D">
          <w:rPr>
            <w:rFonts w:ascii="Arial Narrow" w:hAnsi="Arial Narrow" w:cs="TimesNewRoman"/>
            <w:color w:val="000000"/>
            <w:lang w:val="es-ES"/>
          </w:rPr>
          <w:t xml:space="preserve"> </w:t>
        </w:r>
        <w:proofErr w:type="spellStart"/>
        <w:r w:rsidRPr="00E0082D">
          <w:rPr>
            <w:rFonts w:ascii="Arial Narrow" w:hAnsi="Arial Narrow" w:cs="TimesNewRoman"/>
            <w:color w:val="000000"/>
            <w:lang w:val="es-ES"/>
          </w:rPr>
          <w:t>Extending</w:t>
        </w:r>
        <w:proofErr w:type="spellEnd"/>
        <w:r w:rsidRPr="00E0082D">
          <w:rPr>
            <w:rFonts w:ascii="Arial Narrow" w:hAnsi="Arial Narrow" w:cs="TimesNewRoman"/>
            <w:color w:val="000000"/>
            <w:lang w:val="es-ES"/>
          </w:rPr>
          <w:t xml:space="preserve"> R y llamaremos a estos paradigmas encapsulados y funcionales:</w:t>
        </w:r>
      </w:ins>
    </w:p>
    <w:p w14:paraId="23616E19" w14:textId="77777777" w:rsidR="003E7EA5" w:rsidRPr="003E7EA5" w:rsidRDefault="003E7EA5">
      <w:pPr>
        <w:pStyle w:val="Prrafodelista"/>
        <w:numPr>
          <w:ilvl w:val="0"/>
          <w:numId w:val="75"/>
        </w:numPr>
        <w:autoSpaceDE w:val="0"/>
        <w:autoSpaceDN w:val="0"/>
        <w:adjustRightInd w:val="0"/>
        <w:spacing w:before="240"/>
        <w:rPr>
          <w:ins w:id="1079" w:author="Ernesto del Puerto" w:date="2022-02-13T12:54:00Z"/>
          <w:rFonts w:ascii="Arial Narrow" w:hAnsi="Arial Narrow" w:cs="TimesNewRoman"/>
          <w:color w:val="000000"/>
          <w:lang w:val="es-ES"/>
          <w:rPrChange w:id="1080" w:author="Ernesto del Puerto" w:date="2022-02-13T12:54:00Z">
            <w:rPr>
              <w:ins w:id="1081" w:author="Ernesto del Puerto" w:date="2022-02-13T12:54:00Z"/>
              <w:lang w:val="es-ES"/>
            </w:rPr>
          </w:rPrChange>
        </w:rPr>
        <w:pPrChange w:id="1082" w:author="Ernesto del Puerto" w:date="2022-02-13T12:54:00Z">
          <w:pPr>
            <w:autoSpaceDE w:val="0"/>
            <w:autoSpaceDN w:val="0"/>
            <w:adjustRightInd w:val="0"/>
            <w:spacing w:before="240"/>
          </w:pPr>
        </w:pPrChange>
      </w:pPr>
      <w:ins w:id="1083" w:author="Ernesto del Puerto" w:date="2022-02-13T12:53:00Z">
        <w:r w:rsidRPr="003E7EA5">
          <w:rPr>
            <w:rFonts w:ascii="Arial Narrow" w:hAnsi="Arial Narrow" w:cs="TimesNewRoman"/>
            <w:color w:val="000000"/>
            <w:lang w:val="es-ES"/>
            <w:rPrChange w:id="1084" w:author="Ernesto del Puerto" w:date="2022-02-13T12:54:00Z">
              <w:rPr>
                <w:lang w:val="es-ES"/>
              </w:rPr>
            </w:rPrChange>
          </w:rPr>
          <w:t xml:space="preserve">En la programación orientada a objetos encapsulada, los métodos pertenecen a objetos o clases, y las llamadas a métodos suelen tener el aspecto de </w:t>
        </w:r>
        <w:proofErr w:type="spellStart"/>
        <w:proofErr w:type="gramStart"/>
        <w:r w:rsidRPr="003E7EA5">
          <w:rPr>
            <w:rFonts w:ascii="Arial Narrow" w:hAnsi="Arial Narrow" w:cs="TimesNewRoman"/>
            <w:b/>
            <w:bCs/>
            <w:i/>
            <w:iCs/>
            <w:color w:val="000000"/>
            <w:lang w:val="es-ES"/>
            <w:rPrChange w:id="1085" w:author="Ernesto del Puerto" w:date="2022-02-13T12:54:00Z">
              <w:rPr>
                <w:rFonts w:ascii="Arial Narrow" w:hAnsi="Arial Narrow" w:cs="TimesNewRoman"/>
                <w:color w:val="000000"/>
                <w:lang w:val="es-ES"/>
              </w:rPr>
            </w:rPrChange>
          </w:rPr>
          <w:t>object.method</w:t>
        </w:r>
        <w:proofErr w:type="spellEnd"/>
        <w:proofErr w:type="gramEnd"/>
        <w:r w:rsidRPr="003E7EA5">
          <w:rPr>
            <w:rFonts w:ascii="Arial Narrow" w:hAnsi="Arial Narrow" w:cs="TimesNewRoman"/>
            <w:b/>
            <w:bCs/>
            <w:i/>
            <w:iCs/>
            <w:color w:val="000000"/>
            <w:lang w:val="es-ES"/>
            <w:rPrChange w:id="1086" w:author="Ernesto del Puerto" w:date="2022-02-13T12:54:00Z">
              <w:rPr>
                <w:rFonts w:ascii="Arial Narrow" w:hAnsi="Arial Narrow" w:cs="TimesNewRoman"/>
                <w:color w:val="000000"/>
                <w:lang w:val="es-ES"/>
              </w:rPr>
            </w:rPrChange>
          </w:rPr>
          <w:t>(arg1, arg2)</w:t>
        </w:r>
        <w:r w:rsidRPr="003E7EA5">
          <w:rPr>
            <w:rFonts w:ascii="Arial Narrow" w:hAnsi="Arial Narrow" w:cs="TimesNewRoman"/>
            <w:color w:val="000000"/>
            <w:lang w:val="es-ES"/>
            <w:rPrChange w:id="1087" w:author="Ernesto del Puerto" w:date="2022-02-13T12:54:00Z">
              <w:rPr>
                <w:lang w:val="es-ES"/>
              </w:rPr>
            </w:rPrChange>
          </w:rPr>
          <w:t>.</w:t>
        </w:r>
      </w:ins>
    </w:p>
    <w:p w14:paraId="51BEF755" w14:textId="2010E002" w:rsidR="003E7EA5" w:rsidRPr="003E7EA5" w:rsidRDefault="003E7EA5" w:rsidP="003E7EA5">
      <w:pPr>
        <w:autoSpaceDE w:val="0"/>
        <w:autoSpaceDN w:val="0"/>
        <w:adjustRightInd w:val="0"/>
        <w:spacing w:before="240"/>
        <w:rPr>
          <w:ins w:id="1088" w:author="Ernesto del Puerto" w:date="2022-02-13T12:53:00Z"/>
          <w:rFonts w:ascii="Arial Narrow" w:hAnsi="Arial Narrow" w:cs="TimesNewRoman"/>
          <w:color w:val="000000"/>
          <w:lang w:val="es-ES"/>
        </w:rPr>
      </w:pPr>
      <w:ins w:id="1089" w:author="Ernesto del Puerto" w:date="2022-02-13T12:53:00Z">
        <w:r w:rsidRPr="003E7EA5">
          <w:rPr>
            <w:rFonts w:ascii="Arial Narrow" w:hAnsi="Arial Narrow" w:cs="TimesNewRoman"/>
            <w:color w:val="000000"/>
            <w:lang w:val="es-ES"/>
          </w:rPr>
          <w:t>Esto se denomina encapsulado porque el objeto encapsula tanto los datos (con campos) como el comportamiento (con métodos), y es el paradigma que se encuentra en los lenguajes más populares.</w:t>
        </w:r>
      </w:ins>
    </w:p>
    <w:p w14:paraId="73D8CDEA" w14:textId="77777777" w:rsidR="003E7EA5" w:rsidRDefault="003E7EA5" w:rsidP="003E7EA5">
      <w:pPr>
        <w:pStyle w:val="Prrafodelista"/>
        <w:numPr>
          <w:ilvl w:val="0"/>
          <w:numId w:val="75"/>
        </w:numPr>
        <w:autoSpaceDE w:val="0"/>
        <w:autoSpaceDN w:val="0"/>
        <w:adjustRightInd w:val="0"/>
        <w:spacing w:before="240"/>
        <w:rPr>
          <w:ins w:id="1090" w:author="Ernesto del Puerto" w:date="2022-02-13T12:54:00Z"/>
          <w:rFonts w:ascii="Arial Narrow" w:hAnsi="Arial Narrow" w:cs="TimesNewRoman"/>
          <w:color w:val="000000"/>
          <w:lang w:val="es-ES"/>
        </w:rPr>
      </w:pPr>
      <w:ins w:id="1091" w:author="Ernesto del Puerto" w:date="2022-02-13T12:53:00Z">
        <w:r w:rsidRPr="003E7EA5">
          <w:rPr>
            <w:rFonts w:ascii="Arial Narrow" w:hAnsi="Arial Narrow" w:cs="TimesNewRoman"/>
            <w:color w:val="000000"/>
            <w:lang w:val="es-ES"/>
            <w:rPrChange w:id="1092" w:author="Ernesto del Puerto" w:date="2022-02-13T12:54:00Z">
              <w:rPr>
                <w:lang w:val="es-ES"/>
              </w:rPr>
            </w:rPrChange>
          </w:rPr>
          <w:t xml:space="preserve">En la programación orientada a objetos funcional, los métodos pertenecen a funciones genéricas y las llamadas a métodos se parecen a las llamadas a funciones ordinarias: </w:t>
        </w:r>
        <w:r w:rsidRPr="003E7EA5">
          <w:rPr>
            <w:rFonts w:ascii="Arial Narrow" w:hAnsi="Arial Narrow" w:cs="TimesNewRoman"/>
            <w:b/>
            <w:bCs/>
            <w:i/>
            <w:iCs/>
            <w:color w:val="000000"/>
            <w:lang w:val="es-ES"/>
            <w:rPrChange w:id="1093" w:author="Ernesto del Puerto" w:date="2022-02-13T12:55:00Z">
              <w:rPr>
                <w:lang w:val="es-ES"/>
              </w:rPr>
            </w:rPrChange>
          </w:rPr>
          <w:t>genérico (objeto, arg2, arg3)</w:t>
        </w:r>
        <w:r w:rsidRPr="003E7EA5">
          <w:rPr>
            <w:rFonts w:ascii="Arial Narrow" w:hAnsi="Arial Narrow" w:cs="TimesNewRoman"/>
            <w:color w:val="000000"/>
            <w:lang w:val="es-ES"/>
            <w:rPrChange w:id="1094" w:author="Ernesto del Puerto" w:date="2022-02-13T12:54:00Z">
              <w:rPr>
                <w:lang w:val="es-ES"/>
              </w:rPr>
            </w:rPrChange>
          </w:rPr>
          <w:t>.</w:t>
        </w:r>
      </w:ins>
    </w:p>
    <w:p w14:paraId="37EB2483" w14:textId="26F0B745" w:rsidR="003E7EA5" w:rsidRPr="003E7EA5" w:rsidRDefault="003E7EA5" w:rsidP="003E7EA5">
      <w:pPr>
        <w:autoSpaceDE w:val="0"/>
        <w:autoSpaceDN w:val="0"/>
        <w:adjustRightInd w:val="0"/>
        <w:spacing w:before="240"/>
        <w:rPr>
          <w:ins w:id="1095" w:author="Ernesto del Puerto" w:date="2022-02-13T12:53:00Z"/>
          <w:rFonts w:ascii="Arial Narrow" w:hAnsi="Arial Narrow" w:cs="TimesNewRoman"/>
          <w:color w:val="000000"/>
          <w:lang w:val="es-ES"/>
          <w:rPrChange w:id="1096" w:author="Ernesto del Puerto" w:date="2022-02-13T12:54:00Z">
            <w:rPr>
              <w:ins w:id="1097" w:author="Ernesto del Puerto" w:date="2022-02-13T12:53:00Z"/>
              <w:lang w:val="es-ES"/>
            </w:rPr>
          </w:rPrChange>
        </w:rPr>
      </w:pPr>
      <w:ins w:id="1098" w:author="Ernesto del Puerto" w:date="2022-02-13T12:53:00Z">
        <w:r w:rsidRPr="003E7EA5">
          <w:rPr>
            <w:rFonts w:ascii="Arial Narrow" w:hAnsi="Arial Narrow" w:cs="TimesNewRoman"/>
            <w:color w:val="000000"/>
            <w:lang w:val="es-ES"/>
            <w:rPrChange w:id="1099" w:author="Ernesto del Puerto" w:date="2022-02-13T12:54:00Z">
              <w:rPr>
                <w:lang w:val="es-ES"/>
              </w:rPr>
            </w:rPrChange>
          </w:rPr>
          <w:t>Esto se llama funcional porque desde el exterior parece una llamada de función regular, e internamente los componentes también son funciones.</w:t>
        </w:r>
      </w:ins>
    </w:p>
    <w:p w14:paraId="231A9AC2" w14:textId="77777777" w:rsidR="003E7EA5" w:rsidRPr="003E7EA5" w:rsidRDefault="003E7EA5" w:rsidP="003E7EA5">
      <w:pPr>
        <w:autoSpaceDE w:val="0"/>
        <w:autoSpaceDN w:val="0"/>
        <w:adjustRightInd w:val="0"/>
        <w:spacing w:before="240"/>
        <w:rPr>
          <w:ins w:id="1100" w:author="Ernesto del Puerto" w:date="2022-02-13T12:53:00Z"/>
          <w:rFonts w:ascii="Arial Narrow" w:hAnsi="Arial Narrow" w:cs="TimesNewRoman"/>
          <w:color w:val="000000"/>
          <w:lang w:val="es-ES"/>
        </w:rPr>
      </w:pPr>
      <w:ins w:id="1101" w:author="Ernesto del Puerto" w:date="2022-02-13T12:53:00Z">
        <w:r w:rsidRPr="003E7EA5">
          <w:rPr>
            <w:rFonts w:ascii="Arial Narrow" w:hAnsi="Arial Narrow" w:cs="TimesNewRoman"/>
            <w:color w:val="000000"/>
            <w:lang w:val="es-ES"/>
          </w:rPr>
          <w:t>Con esta terminología en la mano, ahora podemos hablar precisamente de los diferentes sistemas OO disponibles en R.</w:t>
        </w:r>
      </w:ins>
    </w:p>
    <w:p w14:paraId="4A24AFCA" w14:textId="566A5E42" w:rsidR="003E7EA5" w:rsidRPr="006D53B2" w:rsidRDefault="003E7EA5">
      <w:pPr>
        <w:pStyle w:val="Ttulo1"/>
        <w:numPr>
          <w:ilvl w:val="0"/>
          <w:numId w:val="1"/>
        </w:numPr>
        <w:rPr>
          <w:ins w:id="1102" w:author="Ernesto del Puerto" w:date="2022-02-13T12:53:00Z"/>
          <w:rFonts w:ascii="Arial Narrow" w:hAnsi="Arial Narrow" w:cs="CourierNewPSMT"/>
          <w:b/>
          <w:color w:val="000000"/>
          <w:sz w:val="28"/>
          <w:szCs w:val="28"/>
          <w:lang w:val="es-ES"/>
          <w:rPrChange w:id="1103" w:author="Ernesto del Puerto" w:date="2022-02-13T12:56:00Z">
            <w:rPr>
              <w:ins w:id="1104" w:author="Ernesto del Puerto" w:date="2022-02-13T12:53:00Z"/>
              <w:rFonts w:ascii="Arial Narrow" w:hAnsi="Arial Narrow" w:cs="TimesNewRoman"/>
              <w:color w:val="000000"/>
              <w:lang w:val="es-ES"/>
            </w:rPr>
          </w:rPrChange>
        </w:rPr>
        <w:pPrChange w:id="1105" w:author="Ernesto del Puerto" w:date="2022-02-13T12:56:00Z">
          <w:pPr>
            <w:autoSpaceDE w:val="0"/>
            <w:autoSpaceDN w:val="0"/>
            <w:adjustRightInd w:val="0"/>
            <w:spacing w:before="240"/>
          </w:pPr>
        </w:pPrChange>
      </w:pPr>
      <w:bookmarkStart w:id="1106" w:name="_Toc97489922"/>
      <w:ins w:id="1107" w:author="Ernesto del Puerto" w:date="2022-02-13T12:53:00Z">
        <w:r w:rsidRPr="006D53B2">
          <w:rPr>
            <w:rFonts w:ascii="Arial Narrow" w:eastAsia="Times New Roman" w:hAnsi="Arial Narrow" w:cs="CourierNewPSMT"/>
            <w:b/>
            <w:color w:val="000000"/>
            <w:sz w:val="28"/>
            <w:szCs w:val="28"/>
            <w:lang w:val="es-ES"/>
            <w:rPrChange w:id="1108" w:author="Ernesto del Puerto" w:date="2022-02-13T12:56:00Z">
              <w:rPr>
                <w:rFonts w:ascii="Arial Narrow" w:hAnsi="Arial Narrow" w:cs="TimesNewRoman"/>
                <w:color w:val="000000"/>
                <w:lang w:val="es-ES"/>
              </w:rPr>
            </w:rPrChange>
          </w:rPr>
          <w:t>OO</w:t>
        </w:r>
      </w:ins>
      <w:ins w:id="1109" w:author="Ernesto del Puerto" w:date="2022-02-13T12:56:00Z">
        <w:r w:rsidR="006D53B2">
          <w:rPr>
            <w:rFonts w:ascii="Arial Narrow" w:eastAsia="Times New Roman" w:hAnsi="Arial Narrow" w:cs="CourierNewPSMT"/>
            <w:b/>
            <w:color w:val="000000"/>
            <w:sz w:val="28"/>
            <w:szCs w:val="28"/>
            <w:lang w:val="es-ES"/>
          </w:rPr>
          <w:t>P</w:t>
        </w:r>
      </w:ins>
      <w:ins w:id="1110" w:author="Ernesto del Puerto" w:date="2022-02-13T12:53:00Z">
        <w:r w:rsidRPr="006D53B2">
          <w:rPr>
            <w:rFonts w:ascii="Arial Narrow" w:eastAsia="Times New Roman" w:hAnsi="Arial Narrow" w:cs="CourierNewPSMT"/>
            <w:b/>
            <w:color w:val="000000"/>
            <w:sz w:val="28"/>
            <w:szCs w:val="28"/>
            <w:lang w:val="es-ES"/>
            <w:rPrChange w:id="1111" w:author="Ernesto del Puerto" w:date="2022-02-13T12:56:00Z">
              <w:rPr>
                <w:rFonts w:ascii="Arial Narrow" w:hAnsi="Arial Narrow" w:cs="TimesNewRoman"/>
                <w:color w:val="000000"/>
                <w:lang w:val="es-ES"/>
              </w:rPr>
            </w:rPrChange>
          </w:rPr>
          <w:t xml:space="preserve"> en R</w:t>
        </w:r>
        <w:bookmarkEnd w:id="1106"/>
      </w:ins>
    </w:p>
    <w:p w14:paraId="5507B6E9" w14:textId="7C78B8F6" w:rsidR="003E7EA5" w:rsidRDefault="003E7EA5" w:rsidP="003E7EA5">
      <w:pPr>
        <w:autoSpaceDE w:val="0"/>
        <w:autoSpaceDN w:val="0"/>
        <w:adjustRightInd w:val="0"/>
        <w:spacing w:before="240"/>
        <w:rPr>
          <w:ins w:id="1112" w:author="Ernesto del Puerto" w:date="2022-02-13T12:53:00Z"/>
          <w:rFonts w:ascii="Arial Narrow" w:hAnsi="Arial Narrow" w:cs="TimesNewRoman"/>
          <w:color w:val="000000"/>
          <w:lang w:val="es-ES"/>
        </w:rPr>
      </w:pPr>
      <w:ins w:id="1113" w:author="Ernesto del Puerto" w:date="2022-02-13T12:53:00Z">
        <w:r w:rsidRPr="003E7EA5">
          <w:rPr>
            <w:rFonts w:ascii="Arial Narrow" w:hAnsi="Arial Narrow" w:cs="TimesNewRoman"/>
            <w:color w:val="000000"/>
            <w:lang w:val="es-ES"/>
          </w:rPr>
          <w:t>Base R proporciona tres sistemas OOP: S3, S4 y clases de referencia (RC):</w:t>
        </w:r>
      </w:ins>
    </w:p>
    <w:p w14:paraId="3A04AF3A" w14:textId="6061C8F4" w:rsidR="00346E42" w:rsidRDefault="00346E42" w:rsidP="00346E42">
      <w:pPr>
        <w:pStyle w:val="Prrafodelista"/>
        <w:numPr>
          <w:ilvl w:val="0"/>
          <w:numId w:val="75"/>
        </w:numPr>
        <w:autoSpaceDE w:val="0"/>
        <w:autoSpaceDN w:val="0"/>
        <w:adjustRightInd w:val="0"/>
        <w:spacing w:before="240"/>
        <w:rPr>
          <w:ins w:id="1114" w:author="Ernesto del Puerto" w:date="2022-02-13T12:58:00Z"/>
          <w:rFonts w:ascii="Arial Narrow" w:hAnsi="Arial Narrow" w:cs="TimesNewRoman"/>
          <w:color w:val="000000"/>
          <w:lang w:val="es-ES"/>
        </w:rPr>
      </w:pPr>
      <w:ins w:id="1115" w:author="Ernesto del Puerto" w:date="2022-02-13T12:57:00Z">
        <w:del w:id="1116" w:author="Usuario" w:date="2022-08-08T19:25:00Z">
          <w:r w:rsidRPr="00346E42" w:rsidDel="00D15237">
            <w:rPr>
              <w:rFonts w:ascii="Arial Narrow" w:hAnsi="Arial Narrow" w:cs="TimesNewRoman"/>
              <w:color w:val="000000"/>
              <w:lang w:val="es-ES"/>
              <w:rPrChange w:id="1117" w:author="Ernesto del Puerto" w:date="2022-02-13T12:58:00Z">
                <w:rPr>
                  <w:lang w:val="es-ES"/>
                </w:rPr>
              </w:rPrChange>
            </w:rPr>
            <w:delText xml:space="preserve">S3 es el primer sistema OOP de R y se describe en Modelos estadísticos en S.62 </w:delText>
          </w:r>
        </w:del>
        <w:r w:rsidRPr="00346E42">
          <w:rPr>
            <w:rFonts w:ascii="Arial Narrow" w:hAnsi="Arial Narrow" w:cs="TimesNewRoman"/>
            <w:color w:val="000000"/>
            <w:lang w:val="es-ES"/>
            <w:rPrChange w:id="1118" w:author="Ernesto del Puerto" w:date="2022-02-13T12:58:00Z">
              <w:rPr>
                <w:lang w:val="es-ES"/>
              </w:rPr>
            </w:rPrChange>
          </w:rPr>
          <w:t>S3 es una implementación informal de OOP funcional y se basa en convenciones comunes en lugar de garantías inquebrantables.</w:t>
        </w:r>
      </w:ins>
    </w:p>
    <w:p w14:paraId="1D30D2CC" w14:textId="689BBF3E" w:rsidR="00346E42" w:rsidRPr="00346E42" w:rsidRDefault="00346E42" w:rsidP="00346E42">
      <w:pPr>
        <w:autoSpaceDE w:val="0"/>
        <w:autoSpaceDN w:val="0"/>
        <w:adjustRightInd w:val="0"/>
        <w:spacing w:before="240"/>
        <w:rPr>
          <w:ins w:id="1119" w:author="Ernesto del Puerto" w:date="2022-02-13T12:57:00Z"/>
          <w:rFonts w:ascii="Arial Narrow" w:hAnsi="Arial Narrow" w:cs="TimesNewRoman"/>
          <w:color w:val="000000"/>
          <w:lang w:val="es-ES"/>
          <w:rPrChange w:id="1120" w:author="Ernesto del Puerto" w:date="2022-02-13T12:58:00Z">
            <w:rPr>
              <w:ins w:id="1121" w:author="Ernesto del Puerto" w:date="2022-02-13T12:57:00Z"/>
              <w:lang w:val="es-ES"/>
            </w:rPr>
          </w:rPrChange>
        </w:rPr>
      </w:pPr>
      <w:ins w:id="1122" w:author="Ernesto del Puerto" w:date="2022-02-13T12:57:00Z">
        <w:r w:rsidRPr="00346E42">
          <w:rPr>
            <w:rFonts w:ascii="Arial Narrow" w:hAnsi="Arial Narrow" w:cs="TimesNewRoman"/>
            <w:color w:val="000000"/>
            <w:lang w:val="es-ES"/>
            <w:rPrChange w:id="1123" w:author="Ernesto del Puerto" w:date="2022-02-13T12:58:00Z">
              <w:rPr>
                <w:lang w:val="es-ES"/>
              </w:rPr>
            </w:rPrChange>
          </w:rPr>
          <w:lastRenderedPageBreak/>
          <w:t xml:space="preserve"> Esto hace que sea fácil comenzar, proporcionando una forma económica de resolver muchos problemas simples.</w:t>
        </w:r>
      </w:ins>
    </w:p>
    <w:p w14:paraId="47CE4538" w14:textId="77777777" w:rsidR="00346E42" w:rsidRDefault="00346E42" w:rsidP="00346E42">
      <w:pPr>
        <w:pStyle w:val="Prrafodelista"/>
        <w:numPr>
          <w:ilvl w:val="0"/>
          <w:numId w:val="75"/>
        </w:numPr>
        <w:autoSpaceDE w:val="0"/>
        <w:autoSpaceDN w:val="0"/>
        <w:adjustRightInd w:val="0"/>
        <w:spacing w:before="240"/>
        <w:rPr>
          <w:ins w:id="1124" w:author="Ernesto del Puerto" w:date="2022-02-13T12:58:00Z"/>
          <w:rFonts w:ascii="Arial Narrow" w:hAnsi="Arial Narrow" w:cs="TimesNewRoman"/>
          <w:color w:val="000000"/>
          <w:lang w:val="es-ES"/>
        </w:rPr>
      </w:pPr>
      <w:ins w:id="1125" w:author="Ernesto del Puerto" w:date="2022-02-13T12:57:00Z">
        <w:r w:rsidRPr="00346E42">
          <w:rPr>
            <w:rFonts w:ascii="Arial Narrow" w:hAnsi="Arial Narrow" w:cs="TimesNewRoman"/>
            <w:color w:val="000000"/>
            <w:lang w:val="es-ES"/>
            <w:rPrChange w:id="1126" w:author="Ernesto del Puerto" w:date="2022-02-13T12:58:00Z">
              <w:rPr>
                <w:lang w:val="es-ES"/>
              </w:rPr>
            </w:rPrChange>
          </w:rPr>
          <w:t>S4 es una reescritura formal y rigurosa de S3, y se introdujo en Programación con datos.</w:t>
        </w:r>
      </w:ins>
    </w:p>
    <w:p w14:paraId="0F24095E" w14:textId="5CFDD31E" w:rsidR="00346E42" w:rsidRPr="00346E42" w:rsidRDefault="00346E42" w:rsidP="00346E42">
      <w:pPr>
        <w:autoSpaceDE w:val="0"/>
        <w:autoSpaceDN w:val="0"/>
        <w:adjustRightInd w:val="0"/>
        <w:spacing w:before="240"/>
        <w:rPr>
          <w:ins w:id="1127" w:author="Ernesto del Puerto" w:date="2022-02-13T12:57:00Z"/>
          <w:rFonts w:ascii="Arial Narrow" w:hAnsi="Arial Narrow" w:cs="TimesNewRoman"/>
          <w:color w:val="000000"/>
          <w:lang w:val="es-ES"/>
          <w:rPrChange w:id="1128" w:author="Ernesto del Puerto" w:date="2022-02-13T12:58:00Z">
            <w:rPr>
              <w:ins w:id="1129" w:author="Ernesto del Puerto" w:date="2022-02-13T12:57:00Z"/>
              <w:lang w:val="es-ES"/>
            </w:rPr>
          </w:rPrChange>
        </w:rPr>
      </w:pPr>
      <w:ins w:id="1130" w:author="Ernesto del Puerto" w:date="2022-02-13T12:57:00Z">
        <w:r w:rsidRPr="00346E42">
          <w:rPr>
            <w:rFonts w:ascii="Arial Narrow" w:hAnsi="Arial Narrow" w:cs="TimesNewRoman"/>
            <w:color w:val="000000"/>
            <w:lang w:val="es-ES"/>
            <w:rPrChange w:id="1131" w:author="Ernesto del Puerto" w:date="2022-02-13T12:58:00Z">
              <w:rPr>
                <w:lang w:val="es-ES"/>
              </w:rPr>
            </w:rPrChange>
          </w:rPr>
          <w:t>Requiere más trabajo inicial que S3, pero a cambio brinda más garantías y una mayor encapsulación. S4 se implementa en el paquete de métodos base, que siempre se instala con R.</w:t>
        </w:r>
      </w:ins>
    </w:p>
    <w:p w14:paraId="51E5A7A3" w14:textId="77777777" w:rsidR="00346E42" w:rsidRDefault="00346E42" w:rsidP="00346E42">
      <w:pPr>
        <w:autoSpaceDE w:val="0"/>
        <w:autoSpaceDN w:val="0"/>
        <w:adjustRightInd w:val="0"/>
        <w:spacing w:before="240"/>
        <w:rPr>
          <w:ins w:id="1132" w:author="Ernesto del Puerto" w:date="2022-02-13T12:59:00Z"/>
          <w:rFonts w:ascii="Arial Narrow" w:hAnsi="Arial Narrow" w:cs="TimesNewRoman"/>
          <w:color w:val="000000"/>
          <w:lang w:val="es-ES"/>
        </w:rPr>
      </w:pPr>
      <w:ins w:id="1133" w:author="Ernesto del Puerto" w:date="2022-02-13T12:57:00Z">
        <w:r w:rsidRPr="00346E42">
          <w:rPr>
            <w:rFonts w:ascii="Arial Narrow" w:hAnsi="Arial Narrow" w:cs="TimesNewRoman"/>
            <w:color w:val="000000"/>
            <w:lang w:val="es-ES"/>
          </w:rPr>
          <w:t xml:space="preserve">Quizás se pregunte </w:t>
        </w:r>
      </w:ins>
      <w:ins w:id="1134" w:author="Ernesto del Puerto" w:date="2022-02-13T12:59:00Z">
        <w:r>
          <w:rPr>
            <w:rFonts w:ascii="Arial Narrow" w:hAnsi="Arial Narrow" w:cs="TimesNewRoman"/>
            <w:color w:val="000000"/>
            <w:lang w:val="es-ES"/>
          </w:rPr>
          <w:t xml:space="preserve">el lector, </w:t>
        </w:r>
      </w:ins>
      <w:ins w:id="1135" w:author="Ernesto del Puerto" w:date="2022-02-13T12:57:00Z">
        <w:r w:rsidRPr="00346E42">
          <w:rPr>
            <w:rFonts w:ascii="Arial Narrow" w:hAnsi="Arial Narrow" w:cs="TimesNewRoman"/>
            <w:color w:val="000000"/>
            <w:lang w:val="es-ES"/>
          </w:rPr>
          <w:t>si S1 y S2 existen.</w:t>
        </w:r>
      </w:ins>
    </w:p>
    <w:p w14:paraId="00919BBA" w14:textId="77777777" w:rsidR="00346E42" w:rsidRDefault="00346E42" w:rsidP="00346E42">
      <w:pPr>
        <w:autoSpaceDE w:val="0"/>
        <w:autoSpaceDN w:val="0"/>
        <w:adjustRightInd w:val="0"/>
        <w:spacing w:before="240"/>
        <w:rPr>
          <w:ins w:id="1136" w:author="Ernesto del Puerto" w:date="2022-02-13T12:59:00Z"/>
          <w:rFonts w:ascii="Arial Narrow" w:hAnsi="Arial Narrow" w:cs="TimesNewRoman"/>
          <w:color w:val="000000"/>
          <w:lang w:val="es-ES"/>
        </w:rPr>
      </w:pPr>
      <w:ins w:id="1137" w:author="Ernesto del Puerto" w:date="2022-02-13T12:57:00Z">
        <w:r w:rsidRPr="00346E42">
          <w:rPr>
            <w:rFonts w:ascii="Arial Narrow" w:hAnsi="Arial Narrow" w:cs="TimesNewRoman"/>
            <w:color w:val="000000"/>
            <w:lang w:val="es-ES"/>
          </w:rPr>
          <w:t>No es así: S3 y S4 se nombraron de acuerdo con las versiones de S que acompañaban.</w:t>
        </w:r>
      </w:ins>
    </w:p>
    <w:p w14:paraId="24664DA0" w14:textId="72A4B567" w:rsidR="00346E42" w:rsidRPr="00346E42" w:rsidRDefault="00346E42" w:rsidP="00346E42">
      <w:pPr>
        <w:autoSpaceDE w:val="0"/>
        <w:autoSpaceDN w:val="0"/>
        <w:adjustRightInd w:val="0"/>
        <w:spacing w:before="240"/>
        <w:rPr>
          <w:ins w:id="1138" w:author="Ernesto del Puerto" w:date="2022-02-13T12:57:00Z"/>
          <w:rFonts w:ascii="Arial Narrow" w:hAnsi="Arial Narrow" w:cs="TimesNewRoman"/>
          <w:color w:val="000000"/>
          <w:lang w:val="es-ES"/>
        </w:rPr>
      </w:pPr>
      <w:ins w:id="1139" w:author="Ernesto del Puerto" w:date="2022-02-13T12:57:00Z">
        <w:r w:rsidRPr="00346E42">
          <w:rPr>
            <w:rFonts w:ascii="Arial Narrow" w:hAnsi="Arial Narrow" w:cs="TimesNewRoman"/>
            <w:color w:val="000000"/>
            <w:lang w:val="es-ES"/>
          </w:rPr>
          <w:t>Las dos primeras versiones de S no tenían ningún marco OOP.</w:t>
        </w:r>
      </w:ins>
    </w:p>
    <w:p w14:paraId="4F8A791C" w14:textId="77777777" w:rsidR="00346E42" w:rsidRDefault="00346E42" w:rsidP="00346E42">
      <w:pPr>
        <w:pStyle w:val="Prrafodelista"/>
        <w:numPr>
          <w:ilvl w:val="0"/>
          <w:numId w:val="76"/>
        </w:numPr>
        <w:autoSpaceDE w:val="0"/>
        <w:autoSpaceDN w:val="0"/>
        <w:adjustRightInd w:val="0"/>
        <w:spacing w:before="240"/>
        <w:rPr>
          <w:ins w:id="1140" w:author="Ernesto del Puerto" w:date="2022-02-13T12:59:00Z"/>
          <w:rFonts w:ascii="Arial Narrow" w:hAnsi="Arial Narrow" w:cs="TimesNewRoman"/>
          <w:color w:val="000000"/>
          <w:lang w:val="es-ES"/>
        </w:rPr>
      </w:pPr>
      <w:ins w:id="1141" w:author="Ernesto del Puerto" w:date="2022-02-13T12:57:00Z">
        <w:r w:rsidRPr="00346E42">
          <w:rPr>
            <w:rFonts w:ascii="Arial Narrow" w:hAnsi="Arial Narrow" w:cs="TimesNewRoman"/>
            <w:color w:val="000000"/>
            <w:lang w:val="es-ES"/>
            <w:rPrChange w:id="1142" w:author="Ernesto del Puerto" w:date="2022-02-13T12:58:00Z">
              <w:rPr>
                <w:lang w:val="es-ES"/>
              </w:rPr>
            </w:rPrChange>
          </w:rPr>
          <w:t>RC implementa OO encapsulado.</w:t>
        </w:r>
      </w:ins>
    </w:p>
    <w:p w14:paraId="3D789C5F" w14:textId="33F1FE94" w:rsidR="00346E42" w:rsidRDefault="00346E42" w:rsidP="00346E42">
      <w:pPr>
        <w:autoSpaceDE w:val="0"/>
        <w:autoSpaceDN w:val="0"/>
        <w:adjustRightInd w:val="0"/>
        <w:spacing w:before="240"/>
        <w:rPr>
          <w:ins w:id="1143" w:author="Ernesto del Puerto" w:date="2022-02-13T12:59:00Z"/>
          <w:rFonts w:ascii="Arial Narrow" w:hAnsi="Arial Narrow" w:cs="TimesNewRoman"/>
          <w:color w:val="000000"/>
          <w:lang w:val="es-ES"/>
        </w:rPr>
      </w:pPr>
      <w:ins w:id="1144" w:author="Ernesto del Puerto" w:date="2022-02-13T12:57:00Z">
        <w:r w:rsidRPr="00346E42">
          <w:rPr>
            <w:rFonts w:ascii="Arial Narrow" w:hAnsi="Arial Narrow" w:cs="TimesNewRoman"/>
            <w:color w:val="000000"/>
            <w:lang w:val="es-ES"/>
            <w:rPrChange w:id="1145" w:author="Ernesto del Puerto" w:date="2022-02-13T12:59:00Z">
              <w:rPr>
                <w:lang w:val="es-ES"/>
              </w:rPr>
            </w:rPrChange>
          </w:rPr>
          <w:t>Los objetos RC son un tipo especial de objetos S4 que también son mutables, es decir, en lugar de usar la semántica habitual de copiar al modificar de R, se pueden modificar en su lugar.</w:t>
        </w:r>
      </w:ins>
    </w:p>
    <w:p w14:paraId="78A92418" w14:textId="7CAFE7A4" w:rsidR="00346E42" w:rsidRPr="00346E42" w:rsidRDefault="00346E42" w:rsidP="00346E42">
      <w:pPr>
        <w:autoSpaceDE w:val="0"/>
        <w:autoSpaceDN w:val="0"/>
        <w:adjustRightInd w:val="0"/>
        <w:spacing w:before="240"/>
        <w:rPr>
          <w:ins w:id="1146" w:author="Ernesto del Puerto" w:date="2022-02-13T12:57:00Z"/>
          <w:rFonts w:ascii="Arial Narrow" w:hAnsi="Arial Narrow" w:cs="TimesNewRoman"/>
          <w:color w:val="000000"/>
          <w:lang w:val="es-ES"/>
          <w:rPrChange w:id="1147" w:author="Ernesto del Puerto" w:date="2022-02-13T12:59:00Z">
            <w:rPr>
              <w:ins w:id="1148" w:author="Ernesto del Puerto" w:date="2022-02-13T12:57:00Z"/>
              <w:lang w:val="es-ES"/>
            </w:rPr>
          </w:rPrChange>
        </w:rPr>
      </w:pPr>
      <w:ins w:id="1149" w:author="Ernesto del Puerto" w:date="2022-02-13T12:57:00Z">
        <w:r w:rsidRPr="00346E42">
          <w:rPr>
            <w:rFonts w:ascii="Arial Narrow" w:hAnsi="Arial Narrow" w:cs="TimesNewRoman"/>
            <w:color w:val="000000"/>
            <w:lang w:val="es-ES"/>
            <w:rPrChange w:id="1150" w:author="Ernesto del Puerto" w:date="2022-02-13T12:59:00Z">
              <w:rPr>
                <w:lang w:val="es-ES"/>
              </w:rPr>
            </w:rPrChange>
          </w:rPr>
          <w:t>Esto los hace más difíciles de razonar, pero les permite resolver problemas que son difíciles de resolver en el estilo OOP funcional de S3 y S4.</w:t>
        </w:r>
      </w:ins>
    </w:p>
    <w:p w14:paraId="3E8E9D0C" w14:textId="40D1FCD3" w:rsidR="003E7EA5" w:rsidRDefault="00346E42" w:rsidP="00346E42">
      <w:pPr>
        <w:autoSpaceDE w:val="0"/>
        <w:autoSpaceDN w:val="0"/>
        <w:adjustRightInd w:val="0"/>
        <w:spacing w:before="240"/>
        <w:rPr>
          <w:ins w:id="1151" w:author="Ernesto del Puerto" w:date="2022-02-13T12:43:00Z"/>
          <w:rFonts w:ascii="Arial Narrow" w:hAnsi="Arial Narrow" w:cs="TimesNewRoman"/>
          <w:color w:val="000000"/>
          <w:lang w:val="es-ES"/>
        </w:rPr>
      </w:pPr>
      <w:ins w:id="1152" w:author="Ernesto del Puerto" w:date="2022-02-13T12:57:00Z">
        <w:r w:rsidRPr="00346E42">
          <w:rPr>
            <w:rFonts w:ascii="Arial Narrow" w:hAnsi="Arial Narrow" w:cs="TimesNewRoman"/>
            <w:color w:val="000000"/>
            <w:lang w:val="es-ES"/>
          </w:rPr>
          <w:t xml:space="preserve">Los paquetes </w:t>
        </w:r>
      </w:ins>
      <w:ins w:id="1153" w:author="Ernesto del Puerto" w:date="2022-02-13T13:00:00Z">
        <w:r>
          <w:rPr>
            <w:rFonts w:ascii="Arial Narrow" w:hAnsi="Arial Narrow" w:cs="TimesNewRoman"/>
            <w:color w:val="000000"/>
            <w:lang w:val="es-ES"/>
          </w:rPr>
          <w:t xml:space="preserve">de la </w:t>
        </w:r>
      </w:ins>
      <w:ins w:id="1154" w:author="Ernesto del Puerto" w:date="2022-02-13T12:57:00Z">
        <w:r w:rsidRPr="00346E42">
          <w:rPr>
            <w:rFonts w:ascii="Arial Narrow" w:hAnsi="Arial Narrow" w:cs="TimesNewRoman"/>
            <w:color w:val="000000"/>
            <w:lang w:val="es-ES"/>
          </w:rPr>
          <w:t>CRAN proporcionan otros sistemas OOP:</w:t>
        </w:r>
      </w:ins>
    </w:p>
    <w:p w14:paraId="46E34B53" w14:textId="77777777" w:rsidR="00433103" w:rsidRDefault="00433103" w:rsidP="00433103">
      <w:pPr>
        <w:pStyle w:val="Prrafodelista"/>
        <w:numPr>
          <w:ilvl w:val="0"/>
          <w:numId w:val="76"/>
        </w:numPr>
        <w:autoSpaceDE w:val="0"/>
        <w:autoSpaceDN w:val="0"/>
        <w:adjustRightInd w:val="0"/>
        <w:spacing w:before="240"/>
        <w:rPr>
          <w:ins w:id="1155" w:author="Ernesto del Puerto" w:date="2022-02-13T13:02:00Z"/>
          <w:rFonts w:ascii="Arial Narrow" w:hAnsi="Arial Narrow" w:cs="TimesNewRoman"/>
          <w:color w:val="000000"/>
          <w:lang w:val="es-ES"/>
        </w:rPr>
      </w:pPr>
      <w:ins w:id="1156" w:author="Ernesto del Puerto" w:date="2022-02-13T13:01:00Z">
        <w:r w:rsidRPr="00433103">
          <w:rPr>
            <w:rFonts w:ascii="Arial Narrow" w:hAnsi="Arial Narrow" w:cs="TimesNewRoman"/>
            <w:color w:val="000000"/>
            <w:lang w:val="es-ES"/>
            <w:rPrChange w:id="1157" w:author="Ernesto del Puerto" w:date="2022-02-13T13:02:00Z">
              <w:rPr>
                <w:lang w:val="es-ES"/>
              </w:rPr>
            </w:rPrChange>
          </w:rPr>
          <w:t>R6 implementa OOP encapsulado como RC, pero resuelve algunos problemas importantes.</w:t>
        </w:r>
      </w:ins>
    </w:p>
    <w:p w14:paraId="34616B98" w14:textId="378F93E1" w:rsidR="00433103" w:rsidRPr="00433103" w:rsidRDefault="00433103">
      <w:pPr>
        <w:pStyle w:val="Prrafodelista"/>
        <w:numPr>
          <w:ilvl w:val="0"/>
          <w:numId w:val="76"/>
        </w:numPr>
        <w:autoSpaceDE w:val="0"/>
        <w:autoSpaceDN w:val="0"/>
        <w:adjustRightInd w:val="0"/>
        <w:spacing w:before="240"/>
        <w:rPr>
          <w:ins w:id="1158" w:author="Ernesto del Puerto" w:date="2022-02-13T13:01:00Z"/>
          <w:rFonts w:ascii="Arial Narrow" w:hAnsi="Arial Narrow" w:cs="TimesNewRoman"/>
          <w:color w:val="000000"/>
          <w:lang w:val="es-ES"/>
          <w:rPrChange w:id="1159" w:author="Ernesto del Puerto" w:date="2022-02-13T13:02:00Z">
            <w:rPr>
              <w:ins w:id="1160" w:author="Ernesto del Puerto" w:date="2022-02-13T13:01:00Z"/>
              <w:lang w:val="es-ES"/>
            </w:rPr>
          </w:rPrChange>
        </w:rPr>
        <w:pPrChange w:id="1161" w:author="Ernesto del Puerto" w:date="2022-02-13T13:02:00Z">
          <w:pPr>
            <w:autoSpaceDE w:val="0"/>
            <w:autoSpaceDN w:val="0"/>
            <w:adjustRightInd w:val="0"/>
            <w:spacing w:before="240"/>
          </w:pPr>
        </w:pPrChange>
      </w:pPr>
      <w:proofErr w:type="spellStart"/>
      <w:proofErr w:type="gramStart"/>
      <w:ins w:id="1162" w:author="Ernesto del Puerto" w:date="2022-02-13T13:01:00Z">
        <w:r w:rsidRPr="00433103">
          <w:rPr>
            <w:rFonts w:ascii="Arial Narrow" w:hAnsi="Arial Narrow" w:cs="TimesNewRoman"/>
            <w:color w:val="000000"/>
            <w:lang w:val="es-ES"/>
            <w:rPrChange w:id="1163" w:author="Ernesto del Puerto" w:date="2022-02-13T13:02:00Z">
              <w:rPr>
                <w:lang w:val="es-ES"/>
              </w:rPr>
            </w:rPrChange>
          </w:rPr>
          <w:t>R</w:t>
        </w:r>
        <w:bookmarkStart w:id="1164" w:name="_GoBack"/>
        <w:bookmarkEnd w:id="1164"/>
        <w:r w:rsidRPr="00433103">
          <w:rPr>
            <w:rFonts w:ascii="Arial Narrow" w:hAnsi="Arial Narrow" w:cs="TimesNewRoman"/>
            <w:color w:val="000000"/>
            <w:lang w:val="es-ES"/>
            <w:rPrChange w:id="1165" w:author="Ernesto del Puerto" w:date="2022-02-13T13:02:00Z">
              <w:rPr>
                <w:lang w:val="es-ES"/>
              </w:rPr>
            </w:rPrChange>
          </w:rPr>
          <w:t>.oo</w:t>
        </w:r>
        <w:proofErr w:type="spellEnd"/>
        <w:proofErr w:type="gramEnd"/>
        <w:r w:rsidRPr="00433103">
          <w:rPr>
            <w:rFonts w:ascii="Arial Narrow" w:hAnsi="Arial Narrow" w:cs="TimesNewRoman"/>
            <w:color w:val="000000"/>
            <w:lang w:val="es-ES"/>
            <w:rPrChange w:id="1166" w:author="Ernesto del Puerto" w:date="2022-02-13T13:02:00Z">
              <w:rPr>
                <w:lang w:val="es-ES"/>
              </w:rPr>
            </w:rPrChange>
          </w:rPr>
          <w:t xml:space="preserve"> proporciona algo de formalismo además de S3 y hace posible tener objetos mutables de S3.</w:t>
        </w:r>
      </w:ins>
    </w:p>
    <w:p w14:paraId="46F6E221" w14:textId="7EEC6750" w:rsidR="00433103" w:rsidRDefault="00433103" w:rsidP="00433103">
      <w:pPr>
        <w:pStyle w:val="Prrafodelista"/>
        <w:numPr>
          <w:ilvl w:val="0"/>
          <w:numId w:val="76"/>
        </w:numPr>
        <w:autoSpaceDE w:val="0"/>
        <w:autoSpaceDN w:val="0"/>
        <w:adjustRightInd w:val="0"/>
        <w:spacing w:before="240"/>
        <w:rPr>
          <w:ins w:id="1167" w:author="Ernesto del Puerto" w:date="2022-02-13T13:03:00Z"/>
          <w:rFonts w:ascii="Arial Narrow" w:hAnsi="Arial Narrow" w:cs="TimesNewRoman"/>
          <w:color w:val="000000"/>
          <w:lang w:val="es-ES"/>
        </w:rPr>
      </w:pPr>
      <w:ins w:id="1168" w:author="Ernesto del Puerto" w:date="2022-02-13T13:01:00Z">
        <w:del w:id="1169" w:author="Usuario" w:date="2022-08-08T19:27:00Z">
          <w:r w:rsidRPr="00433103" w:rsidDel="00DD291F">
            <w:rPr>
              <w:rFonts w:ascii="Arial Narrow" w:hAnsi="Arial Narrow" w:cs="TimesNewRoman"/>
              <w:color w:val="000000"/>
              <w:lang w:val="es-ES"/>
              <w:rPrChange w:id="1170" w:author="Ernesto del Puerto" w:date="2022-02-13T13:02:00Z">
                <w:rPr>
                  <w:lang w:val="es-ES"/>
                </w:rPr>
              </w:rPrChange>
            </w:rPr>
            <w:delText>p</w:delText>
          </w:r>
        </w:del>
      </w:ins>
      <w:ins w:id="1171" w:author="Usuario" w:date="2022-08-08T19:27:00Z">
        <w:r w:rsidR="00DD291F">
          <w:rPr>
            <w:rFonts w:ascii="Arial Narrow" w:hAnsi="Arial Narrow" w:cs="TimesNewRoman"/>
            <w:color w:val="000000"/>
            <w:lang w:val="es-ES"/>
          </w:rPr>
          <w:t>P</w:t>
        </w:r>
      </w:ins>
      <w:ins w:id="1172" w:author="Ernesto del Puerto" w:date="2022-02-13T13:01:00Z">
        <w:r w:rsidRPr="00433103">
          <w:rPr>
            <w:rFonts w:ascii="Arial Narrow" w:hAnsi="Arial Narrow" w:cs="TimesNewRoman"/>
            <w:color w:val="000000"/>
            <w:lang w:val="es-ES"/>
            <w:rPrChange w:id="1173" w:author="Ernesto del Puerto" w:date="2022-02-13T13:02:00Z">
              <w:rPr>
                <w:lang w:val="es-ES"/>
              </w:rPr>
            </w:rPrChange>
          </w:rPr>
          <w:t>roto implementa otro estilo de programación orientada a objetos basado en la idea de prototipos, que desdibujan las distinciones entre clases e instancias de clases (objetos).</w:t>
        </w:r>
      </w:ins>
    </w:p>
    <w:p w14:paraId="03616AA2" w14:textId="77777777" w:rsidR="00433103" w:rsidRDefault="00433103" w:rsidP="00433103">
      <w:pPr>
        <w:autoSpaceDE w:val="0"/>
        <w:autoSpaceDN w:val="0"/>
        <w:adjustRightInd w:val="0"/>
        <w:spacing w:before="240"/>
        <w:rPr>
          <w:ins w:id="1174" w:author="Ernesto del Puerto" w:date="2022-02-13T13:04:00Z"/>
          <w:rFonts w:ascii="Arial Narrow" w:hAnsi="Arial Narrow" w:cs="TimesNewRoman"/>
          <w:color w:val="000000"/>
          <w:lang w:val="es-ES"/>
        </w:rPr>
      </w:pPr>
      <w:ins w:id="1175" w:author="Ernesto del Puerto" w:date="2022-02-13T13:01:00Z">
        <w:r w:rsidRPr="00433103">
          <w:rPr>
            <w:rFonts w:ascii="Arial Narrow" w:hAnsi="Arial Narrow" w:cs="TimesNewRoman"/>
            <w:color w:val="000000"/>
            <w:lang w:val="es-ES"/>
          </w:rPr>
          <w:t>Aparte del R6, que es ampliamente utilizado, estos sistemas son principalmente de interés teórico.</w:t>
        </w:r>
      </w:ins>
    </w:p>
    <w:p w14:paraId="34B6C757" w14:textId="2A877F90" w:rsidR="00433103" w:rsidRPr="00433103" w:rsidRDefault="00433103" w:rsidP="00433103">
      <w:pPr>
        <w:autoSpaceDE w:val="0"/>
        <w:autoSpaceDN w:val="0"/>
        <w:adjustRightInd w:val="0"/>
        <w:spacing w:before="240"/>
        <w:rPr>
          <w:ins w:id="1176" w:author="Ernesto del Puerto" w:date="2022-02-13T13:01:00Z"/>
          <w:rFonts w:ascii="Arial Narrow" w:hAnsi="Arial Narrow" w:cs="TimesNewRoman"/>
          <w:color w:val="000000"/>
          <w:lang w:val="es-ES"/>
        </w:rPr>
      </w:pPr>
      <w:ins w:id="1177" w:author="Ernesto del Puerto" w:date="2022-02-13T13:01:00Z">
        <w:r w:rsidRPr="00433103">
          <w:rPr>
            <w:rFonts w:ascii="Arial Narrow" w:hAnsi="Arial Narrow" w:cs="TimesNewRoman"/>
            <w:color w:val="000000"/>
            <w:lang w:val="es-ES"/>
          </w:rPr>
          <w:t>Tienen sus puntos fuertes, pero pocos usuarios de R los conocen y los entienden, por lo que es difícil que otros los lean y contribuyan a su código.</w:t>
        </w:r>
      </w:ins>
    </w:p>
    <w:p w14:paraId="190EF84E" w14:textId="2AB6BBB5" w:rsidR="00433103" w:rsidRPr="00433103" w:rsidRDefault="00433103">
      <w:pPr>
        <w:pStyle w:val="Ttulo1"/>
        <w:numPr>
          <w:ilvl w:val="0"/>
          <w:numId w:val="1"/>
        </w:numPr>
        <w:rPr>
          <w:ins w:id="1178" w:author="Ernesto del Puerto" w:date="2022-02-13T13:01:00Z"/>
          <w:rFonts w:ascii="Arial Narrow" w:hAnsi="Arial Narrow" w:cs="CourierNewPSMT"/>
          <w:b/>
          <w:color w:val="000000"/>
          <w:sz w:val="28"/>
          <w:szCs w:val="28"/>
          <w:lang w:val="es-ES"/>
          <w:rPrChange w:id="1179" w:author="Ernesto del Puerto" w:date="2022-02-13T13:05:00Z">
            <w:rPr>
              <w:ins w:id="1180" w:author="Ernesto del Puerto" w:date="2022-02-13T13:01:00Z"/>
              <w:rFonts w:ascii="Arial Narrow" w:hAnsi="Arial Narrow" w:cs="TimesNewRoman"/>
              <w:color w:val="000000"/>
              <w:lang w:val="es-ES"/>
            </w:rPr>
          </w:rPrChange>
        </w:rPr>
        <w:pPrChange w:id="1181" w:author="Ernesto del Puerto" w:date="2022-02-13T13:05:00Z">
          <w:pPr>
            <w:autoSpaceDE w:val="0"/>
            <w:autoSpaceDN w:val="0"/>
            <w:adjustRightInd w:val="0"/>
            <w:spacing w:before="240"/>
          </w:pPr>
        </w:pPrChange>
      </w:pPr>
      <w:bookmarkStart w:id="1182" w:name="_Toc97489923"/>
      <w:ins w:id="1183" w:author="Ernesto del Puerto" w:date="2022-02-13T13:04:00Z">
        <w:r w:rsidRPr="00433103">
          <w:rPr>
            <w:rFonts w:ascii="Arial Narrow" w:eastAsia="Times New Roman" w:hAnsi="Arial Narrow" w:cs="CourierNewPSMT"/>
            <w:b/>
            <w:color w:val="000000"/>
            <w:sz w:val="28"/>
            <w:szCs w:val="28"/>
            <w:lang w:val="es-ES"/>
            <w:rPrChange w:id="1184" w:author="Ernesto del Puerto" w:date="2022-02-13T13:05:00Z">
              <w:rPr>
                <w:rFonts w:ascii="Arial Narrow" w:hAnsi="Arial Narrow" w:cs="TimesNewRoman"/>
                <w:color w:val="000000"/>
                <w:lang w:val="es-ES"/>
              </w:rPr>
            </w:rPrChange>
          </w:rPr>
          <w:t xml:space="preserve">El paquete </w:t>
        </w:r>
        <w:proofErr w:type="spellStart"/>
        <w:r w:rsidRPr="00433103">
          <w:rPr>
            <w:rFonts w:ascii="Arial Narrow" w:eastAsia="Times New Roman" w:hAnsi="Arial Narrow" w:cs="CourierNewPSMT"/>
            <w:b/>
            <w:color w:val="000000"/>
            <w:sz w:val="28"/>
            <w:szCs w:val="28"/>
            <w:lang w:val="es-ES"/>
            <w:rPrChange w:id="1185" w:author="Ernesto del Puerto" w:date="2022-02-13T13:05:00Z">
              <w:rPr>
                <w:rFonts w:ascii="Arial Narrow" w:hAnsi="Arial Narrow" w:cs="TimesNewRoman"/>
                <w:color w:val="000000"/>
                <w:lang w:val="es-ES"/>
              </w:rPr>
            </w:rPrChange>
          </w:rPr>
          <w:t>sloop</w:t>
        </w:r>
      </w:ins>
      <w:bookmarkEnd w:id="1182"/>
      <w:proofErr w:type="spellEnd"/>
    </w:p>
    <w:p w14:paraId="5F78E85A" w14:textId="77777777" w:rsidR="00433103" w:rsidRDefault="00433103" w:rsidP="00433103">
      <w:pPr>
        <w:autoSpaceDE w:val="0"/>
        <w:autoSpaceDN w:val="0"/>
        <w:adjustRightInd w:val="0"/>
        <w:spacing w:before="240"/>
        <w:rPr>
          <w:ins w:id="1186" w:author="Ernesto del Puerto" w:date="2022-02-13T13:05:00Z"/>
          <w:rFonts w:ascii="Arial Narrow" w:hAnsi="Arial Narrow" w:cs="TimesNewRoman"/>
          <w:color w:val="000000"/>
          <w:lang w:val="es-ES"/>
        </w:rPr>
      </w:pPr>
      <w:ins w:id="1187" w:author="Ernesto del Puerto" w:date="2022-02-13T13:01:00Z">
        <w:r w:rsidRPr="00433103">
          <w:rPr>
            <w:rFonts w:ascii="Arial Narrow" w:hAnsi="Arial Narrow" w:cs="TimesNewRoman"/>
            <w:color w:val="000000"/>
            <w:lang w:val="es-ES"/>
          </w:rPr>
          <w:t>An</w:t>
        </w:r>
      </w:ins>
      <w:ins w:id="1188" w:author="Ernesto del Puerto" w:date="2022-02-13T13:05:00Z">
        <w:r>
          <w:rPr>
            <w:rFonts w:ascii="Arial Narrow" w:hAnsi="Arial Narrow" w:cs="TimesNewRoman"/>
            <w:color w:val="000000"/>
            <w:lang w:val="es-ES"/>
          </w:rPr>
          <w:t xml:space="preserve">alicemos </w:t>
        </w:r>
      </w:ins>
      <w:ins w:id="1189" w:author="Ernesto del Puerto" w:date="2022-02-13T13:01:00Z">
        <w:r w:rsidRPr="00433103">
          <w:rPr>
            <w:rFonts w:ascii="Arial Narrow" w:hAnsi="Arial Narrow" w:cs="TimesNewRoman"/>
            <w:color w:val="000000"/>
            <w:lang w:val="es-ES"/>
          </w:rPr>
          <w:t xml:space="preserve">el paquete </w:t>
        </w:r>
        <w:proofErr w:type="spellStart"/>
        <w:r w:rsidRPr="00433103">
          <w:rPr>
            <w:rFonts w:ascii="Arial Narrow" w:hAnsi="Arial Narrow" w:cs="TimesNewRoman"/>
            <w:b/>
            <w:bCs/>
            <w:i/>
            <w:iCs/>
            <w:color w:val="000000"/>
            <w:lang w:val="es-ES"/>
            <w:rPrChange w:id="1190" w:author="Ernesto del Puerto" w:date="2022-02-13T13:05:00Z">
              <w:rPr>
                <w:rFonts w:ascii="Arial Narrow" w:hAnsi="Arial Narrow" w:cs="TimesNewRoman"/>
                <w:color w:val="000000"/>
                <w:lang w:val="es-ES"/>
              </w:rPr>
            </w:rPrChange>
          </w:rPr>
          <w:t>sloop</w:t>
        </w:r>
      </w:ins>
      <w:proofErr w:type="spellEnd"/>
      <w:ins w:id="1191" w:author="Ernesto del Puerto" w:date="2022-02-13T13:05:00Z">
        <w:r>
          <w:rPr>
            <w:rFonts w:ascii="Arial Narrow" w:hAnsi="Arial Narrow" w:cs="TimesNewRoman"/>
            <w:color w:val="000000"/>
            <w:lang w:val="es-ES"/>
          </w:rPr>
          <w:t>.</w:t>
        </w:r>
      </w:ins>
    </w:p>
    <w:p w14:paraId="1841046F" w14:textId="77777777" w:rsidR="00FA6FAB" w:rsidRDefault="00F07D10" w:rsidP="00F07D10">
      <w:pPr>
        <w:autoSpaceDE w:val="0"/>
        <w:autoSpaceDN w:val="0"/>
        <w:adjustRightInd w:val="0"/>
        <w:spacing w:before="240"/>
        <w:rPr>
          <w:ins w:id="1192" w:author="Ernesto del Puerto" w:date="2022-02-13T13:12:00Z"/>
          <w:rFonts w:ascii="Arial Narrow" w:hAnsi="Arial Narrow" w:cs="TimesNewRoman"/>
          <w:color w:val="000000"/>
          <w:lang w:val="es-ES"/>
        </w:rPr>
      </w:pPr>
      <w:ins w:id="1193" w:author="Ernesto del Puerto" w:date="2022-02-13T13:11:00Z">
        <w:r w:rsidRPr="00F07D10">
          <w:rPr>
            <w:rFonts w:ascii="Arial Narrow" w:hAnsi="Arial Narrow" w:cs="TimesNewRoman"/>
            <w:color w:val="000000"/>
            <w:lang w:val="es-ES"/>
          </w:rPr>
          <w:t xml:space="preserve">El paquete </w:t>
        </w:r>
        <w:proofErr w:type="spellStart"/>
        <w:r w:rsidRPr="00FA6FAB">
          <w:rPr>
            <w:rFonts w:ascii="Arial Narrow" w:hAnsi="Arial Narrow" w:cs="TimesNewRoman"/>
            <w:b/>
            <w:bCs/>
            <w:i/>
            <w:iCs/>
            <w:color w:val="000000"/>
            <w:lang w:val="es-ES"/>
            <w:rPrChange w:id="1194" w:author="Ernesto del Puerto" w:date="2022-02-13T13:11:00Z">
              <w:rPr>
                <w:rFonts w:ascii="Arial Narrow" w:hAnsi="Arial Narrow" w:cs="TimesNewRoman"/>
                <w:color w:val="000000"/>
                <w:lang w:val="es-ES"/>
              </w:rPr>
            </w:rPrChange>
          </w:rPr>
          <w:t>sloop</w:t>
        </w:r>
        <w:proofErr w:type="spellEnd"/>
        <w:r w:rsidRPr="00F07D10">
          <w:rPr>
            <w:rFonts w:ascii="Arial Narrow" w:hAnsi="Arial Narrow" w:cs="TimesNewRoman"/>
            <w:color w:val="000000"/>
            <w:lang w:val="es-ES"/>
          </w:rPr>
          <w:t xml:space="preserve"> (pense</w:t>
        </w:r>
        <w:r w:rsidR="00FA6FAB">
          <w:rPr>
            <w:rFonts w:ascii="Arial Narrow" w:hAnsi="Arial Narrow" w:cs="TimesNewRoman"/>
            <w:color w:val="000000"/>
            <w:lang w:val="es-ES"/>
          </w:rPr>
          <w:t>mo</w:t>
        </w:r>
      </w:ins>
      <w:ins w:id="1195" w:author="Ernesto del Puerto" w:date="2022-02-13T13:12:00Z">
        <w:r w:rsidR="00FA6FAB">
          <w:rPr>
            <w:rFonts w:ascii="Arial Narrow" w:hAnsi="Arial Narrow" w:cs="TimesNewRoman"/>
            <w:color w:val="000000"/>
            <w:lang w:val="es-ES"/>
          </w:rPr>
          <w:t xml:space="preserve">s </w:t>
        </w:r>
      </w:ins>
      <w:ins w:id="1196" w:author="Ernesto del Puerto" w:date="2022-02-13T13:11:00Z">
        <w:r w:rsidRPr="00F07D10">
          <w:rPr>
            <w:rFonts w:ascii="Arial Narrow" w:hAnsi="Arial Narrow" w:cs="TimesNewRoman"/>
            <w:color w:val="000000"/>
            <w:lang w:val="es-ES"/>
          </w:rPr>
          <w:t>en navegar los mares de OOP) proporciona una serie de ayudantes que completan las piezas que faltan en la base R.</w:t>
        </w:r>
      </w:ins>
    </w:p>
    <w:p w14:paraId="0650067A" w14:textId="77777777" w:rsidR="00FA6FAB" w:rsidRDefault="00F07D10" w:rsidP="00F07D10">
      <w:pPr>
        <w:autoSpaceDE w:val="0"/>
        <w:autoSpaceDN w:val="0"/>
        <w:adjustRightInd w:val="0"/>
        <w:spacing w:before="240"/>
        <w:rPr>
          <w:ins w:id="1197" w:author="Ernesto del Puerto" w:date="2022-02-13T13:12:00Z"/>
          <w:rFonts w:ascii="Arial Narrow" w:hAnsi="Arial Narrow" w:cs="TimesNewRoman"/>
          <w:color w:val="000000"/>
          <w:lang w:val="es-ES"/>
        </w:rPr>
      </w:pPr>
      <w:ins w:id="1198" w:author="Ernesto del Puerto" w:date="2022-02-13T13:11:00Z">
        <w:r w:rsidRPr="00F07D10">
          <w:rPr>
            <w:rFonts w:ascii="Arial Narrow" w:hAnsi="Arial Narrow" w:cs="TimesNewRoman"/>
            <w:color w:val="000000"/>
            <w:lang w:val="es-ES"/>
          </w:rPr>
          <w:t xml:space="preserve">El primero de ellos es </w:t>
        </w:r>
        <w:proofErr w:type="spellStart"/>
        <w:proofErr w:type="gramStart"/>
        <w:r w:rsidRPr="00FA6FAB">
          <w:rPr>
            <w:rFonts w:ascii="Arial Narrow" w:hAnsi="Arial Narrow" w:cs="TimesNewRoman"/>
            <w:b/>
            <w:bCs/>
            <w:i/>
            <w:iCs/>
            <w:color w:val="000000"/>
            <w:lang w:val="es-ES"/>
            <w:rPrChange w:id="1199" w:author="Ernesto del Puerto" w:date="2022-02-13T13:12:00Z">
              <w:rPr>
                <w:rFonts w:ascii="Arial Narrow" w:hAnsi="Arial Narrow" w:cs="TimesNewRoman"/>
                <w:color w:val="000000"/>
                <w:lang w:val="es-ES"/>
              </w:rPr>
            </w:rPrChange>
          </w:rPr>
          <w:t>sloop</w:t>
        </w:r>
        <w:proofErr w:type="spellEnd"/>
        <w:r w:rsidRPr="00FA6FAB">
          <w:rPr>
            <w:rFonts w:ascii="Arial Narrow" w:hAnsi="Arial Narrow" w:cs="TimesNewRoman"/>
            <w:b/>
            <w:bCs/>
            <w:i/>
            <w:iCs/>
            <w:color w:val="000000"/>
            <w:lang w:val="es-ES"/>
            <w:rPrChange w:id="1200" w:author="Ernesto del Puerto" w:date="2022-02-13T13:12:00Z">
              <w:rPr>
                <w:rFonts w:ascii="Arial Narrow" w:hAnsi="Arial Narrow" w:cs="TimesNewRoman"/>
                <w:color w:val="000000"/>
                <w:lang w:val="es-ES"/>
              </w:rPr>
            </w:rPrChange>
          </w:rPr>
          <w:t>::</w:t>
        </w:r>
        <w:proofErr w:type="spellStart"/>
        <w:proofErr w:type="gramEnd"/>
        <w:r w:rsidRPr="00FA6FAB">
          <w:rPr>
            <w:rFonts w:ascii="Arial Narrow" w:hAnsi="Arial Narrow" w:cs="TimesNewRoman"/>
            <w:b/>
            <w:bCs/>
            <w:i/>
            <w:iCs/>
            <w:color w:val="000000"/>
            <w:lang w:val="es-ES"/>
            <w:rPrChange w:id="1201" w:author="Ernesto del Puerto" w:date="2022-02-13T13:12:00Z">
              <w:rPr>
                <w:rFonts w:ascii="Arial Narrow" w:hAnsi="Arial Narrow" w:cs="TimesNewRoman"/>
                <w:color w:val="000000"/>
                <w:lang w:val="es-ES"/>
              </w:rPr>
            </w:rPrChange>
          </w:rPr>
          <w:t>otype</w:t>
        </w:r>
        <w:proofErr w:type="spellEnd"/>
        <w:r w:rsidRPr="00FA6FAB">
          <w:rPr>
            <w:rFonts w:ascii="Arial Narrow" w:hAnsi="Arial Narrow" w:cs="TimesNewRoman"/>
            <w:b/>
            <w:bCs/>
            <w:i/>
            <w:iCs/>
            <w:color w:val="000000"/>
            <w:lang w:val="es-ES"/>
            <w:rPrChange w:id="1202" w:author="Ernesto del Puerto" w:date="2022-02-13T13:12:00Z">
              <w:rPr>
                <w:rFonts w:ascii="Arial Narrow" w:hAnsi="Arial Narrow" w:cs="TimesNewRoman"/>
                <w:color w:val="000000"/>
                <w:lang w:val="es-ES"/>
              </w:rPr>
            </w:rPrChange>
          </w:rPr>
          <w:t>()</w:t>
        </w:r>
        <w:r w:rsidRPr="00F07D10">
          <w:rPr>
            <w:rFonts w:ascii="Arial Narrow" w:hAnsi="Arial Narrow" w:cs="TimesNewRoman"/>
            <w:color w:val="000000"/>
            <w:lang w:val="es-ES"/>
          </w:rPr>
          <w:t>.</w:t>
        </w:r>
      </w:ins>
    </w:p>
    <w:p w14:paraId="1F1069CD" w14:textId="2CA0A017" w:rsidR="00F07D10" w:rsidRPr="00F07D10" w:rsidRDefault="00F07D10" w:rsidP="00F07D10">
      <w:pPr>
        <w:autoSpaceDE w:val="0"/>
        <w:autoSpaceDN w:val="0"/>
        <w:adjustRightInd w:val="0"/>
        <w:spacing w:before="240"/>
        <w:rPr>
          <w:ins w:id="1203" w:author="Ernesto del Puerto" w:date="2022-02-13T13:11:00Z"/>
          <w:rFonts w:ascii="Arial Narrow" w:hAnsi="Arial Narrow" w:cs="TimesNewRoman"/>
          <w:color w:val="000000"/>
          <w:lang w:val="es-ES"/>
        </w:rPr>
      </w:pPr>
      <w:ins w:id="1204" w:author="Ernesto del Puerto" w:date="2022-02-13T13:11:00Z">
        <w:r w:rsidRPr="00F07D10">
          <w:rPr>
            <w:rFonts w:ascii="Arial Narrow" w:hAnsi="Arial Narrow" w:cs="TimesNewRoman"/>
            <w:color w:val="000000"/>
            <w:lang w:val="es-ES"/>
          </w:rPr>
          <w:t>Hace que sea fácil descifrar el sistema OOP utilizado por un objeto capturado de forma salvaje</w:t>
        </w:r>
      </w:ins>
      <w:ins w:id="1205" w:author="Ernesto del Puerto" w:date="2022-02-13T13:12:00Z">
        <w:r w:rsidR="00FA6FAB">
          <w:rPr>
            <w:rFonts w:ascii="Arial Narrow" w:hAnsi="Arial Narrow" w:cs="TimesNewRoman"/>
            <w:color w:val="000000"/>
            <w:lang w:val="es-ES"/>
          </w:rPr>
          <w:t>, ver figura 4.1.</w:t>
        </w:r>
      </w:ins>
    </w:p>
    <w:p w14:paraId="2BDD6D0F" w14:textId="5A1C036B" w:rsidR="0059134F" w:rsidRDefault="0059134F" w:rsidP="00433103">
      <w:pPr>
        <w:autoSpaceDE w:val="0"/>
        <w:autoSpaceDN w:val="0"/>
        <w:adjustRightInd w:val="0"/>
        <w:spacing w:before="240"/>
        <w:rPr>
          <w:ins w:id="1206" w:author="Ernesto del Puerto" w:date="2022-02-13T13:09:00Z"/>
          <w:rFonts w:ascii="Arial Narrow" w:hAnsi="Arial Narrow" w:cs="TimesNewRoman"/>
          <w:color w:val="000000"/>
          <w:lang w:val="es-ES"/>
        </w:rPr>
      </w:pPr>
    </w:p>
    <w:p w14:paraId="2CE88A61" w14:textId="2A6E8FE6" w:rsidR="00433103" w:rsidRDefault="0059134F" w:rsidP="00433103">
      <w:pPr>
        <w:autoSpaceDE w:val="0"/>
        <w:autoSpaceDN w:val="0"/>
        <w:adjustRightInd w:val="0"/>
        <w:spacing w:before="240"/>
        <w:rPr>
          <w:ins w:id="1207" w:author="Ernesto del Puerto" w:date="2022-02-13T13:05:00Z"/>
          <w:rFonts w:ascii="Arial Narrow" w:hAnsi="Arial Narrow" w:cs="TimesNewRoman"/>
          <w:color w:val="000000"/>
          <w:lang w:val="es-ES"/>
        </w:rPr>
      </w:pPr>
      <w:ins w:id="1208" w:author="Ernesto del Puerto" w:date="2022-02-13T13:09:00Z">
        <w:r>
          <w:rPr>
            <w:rFonts w:ascii="Arial Narrow" w:hAnsi="Arial Narrow" w:cs="TimesNewRoman"/>
            <w:noProof/>
            <w:color w:val="000000"/>
            <w:lang w:val="es-ES"/>
          </w:rPr>
          <w:lastRenderedPageBreak/>
          <w:drawing>
            <wp:inline distT="0" distB="0" distL="0" distR="0" wp14:anchorId="7D657107" wp14:editId="3ECBC5C3">
              <wp:extent cx="6106160" cy="3142615"/>
              <wp:effectExtent l="0" t="0" r="889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06160" cy="3142615"/>
                      </a:xfrm>
                      <a:prstGeom prst="rect">
                        <a:avLst/>
                      </a:prstGeom>
                      <a:noFill/>
                      <a:ln>
                        <a:noFill/>
                      </a:ln>
                    </pic:spPr>
                  </pic:pic>
                </a:graphicData>
              </a:graphic>
            </wp:inline>
          </w:drawing>
        </w:r>
      </w:ins>
    </w:p>
    <w:p w14:paraId="06A6ADF1" w14:textId="060AEA67" w:rsidR="0059134F" w:rsidRDefault="0059134F" w:rsidP="0059134F">
      <w:pPr>
        <w:pStyle w:val="TtuloTDC"/>
        <w:autoSpaceDE w:val="0"/>
        <w:autoSpaceDN w:val="0"/>
        <w:adjustRightInd w:val="0"/>
        <w:outlineLvl w:val="2"/>
        <w:rPr>
          <w:ins w:id="1209" w:author="Ernesto del Puerto" w:date="2022-02-13T13:09:00Z"/>
          <w:rFonts w:ascii="Arial Narrow" w:hAnsi="Arial Narrow" w:cs="TimesNewRoman"/>
          <w:color w:val="000000"/>
          <w:lang w:val="es-AR"/>
        </w:rPr>
      </w:pPr>
      <w:bookmarkStart w:id="1210" w:name="_Toc97489924"/>
      <w:ins w:id="1211" w:author="Ernesto del Puerto" w:date="2022-02-13T13:09:00Z">
        <w:r>
          <w:rPr>
            <w:rFonts w:ascii="Arial Narrow" w:eastAsia="Times New Roman" w:hAnsi="Arial Narrow" w:cs="CourierNewPSMT"/>
            <w:b/>
            <w:color w:val="000000"/>
            <w:sz w:val="28"/>
            <w:szCs w:val="28"/>
            <w:lang w:val="es-ES" w:eastAsia="es-ES"/>
          </w:rPr>
          <w:t xml:space="preserve">Figura 4.1. El paquete </w:t>
        </w:r>
        <w:proofErr w:type="spellStart"/>
        <w:r>
          <w:rPr>
            <w:rFonts w:ascii="Arial Narrow" w:eastAsia="Times New Roman" w:hAnsi="Arial Narrow" w:cs="CourierNewPSMT"/>
            <w:b/>
            <w:color w:val="000000"/>
            <w:sz w:val="28"/>
            <w:szCs w:val="28"/>
            <w:lang w:val="es-ES" w:eastAsia="es-ES"/>
          </w:rPr>
          <w:t>sloop</w:t>
        </w:r>
        <w:bookmarkEnd w:id="1210"/>
        <w:proofErr w:type="spellEnd"/>
      </w:ins>
    </w:p>
    <w:p w14:paraId="181C0B2E" w14:textId="77777777" w:rsidR="00FA6FAB" w:rsidRPr="00FA6FAB" w:rsidRDefault="00FA6FAB">
      <w:pPr>
        <w:pStyle w:val="Ttulo1"/>
        <w:numPr>
          <w:ilvl w:val="0"/>
          <w:numId w:val="1"/>
        </w:numPr>
        <w:rPr>
          <w:ins w:id="1212" w:author="Ernesto del Puerto" w:date="2022-02-13T13:15:00Z"/>
          <w:rFonts w:ascii="Arial Narrow" w:hAnsi="Arial Narrow" w:cs="CourierNewPSMT"/>
          <w:b/>
          <w:color w:val="000000"/>
          <w:sz w:val="28"/>
          <w:szCs w:val="28"/>
          <w:lang w:val="es-ES"/>
          <w:rPrChange w:id="1213" w:author="Ernesto del Puerto" w:date="2022-02-13T13:15:00Z">
            <w:rPr>
              <w:ins w:id="1214" w:author="Ernesto del Puerto" w:date="2022-02-13T13:15:00Z"/>
              <w:rFonts w:ascii="Arial Narrow" w:hAnsi="Arial Narrow" w:cs="TimesNewRoman"/>
              <w:color w:val="000000"/>
              <w:lang w:val="es-ES"/>
            </w:rPr>
          </w:rPrChange>
        </w:rPr>
        <w:pPrChange w:id="1215" w:author="Ernesto del Puerto" w:date="2022-02-13T13:15:00Z">
          <w:pPr>
            <w:autoSpaceDE w:val="0"/>
            <w:autoSpaceDN w:val="0"/>
            <w:adjustRightInd w:val="0"/>
            <w:spacing w:before="240"/>
          </w:pPr>
        </w:pPrChange>
      </w:pPr>
      <w:bookmarkStart w:id="1216" w:name="_Toc97489925"/>
      <w:ins w:id="1217" w:author="Ernesto del Puerto" w:date="2022-02-13T13:15:00Z">
        <w:r w:rsidRPr="00FA6FAB">
          <w:rPr>
            <w:rFonts w:ascii="Arial Narrow" w:eastAsia="Times New Roman" w:hAnsi="Arial Narrow" w:cs="CourierNewPSMT"/>
            <w:b/>
            <w:color w:val="000000"/>
            <w:sz w:val="28"/>
            <w:szCs w:val="28"/>
            <w:lang w:val="es-ES"/>
            <w:rPrChange w:id="1218" w:author="Ernesto del Puerto" w:date="2022-02-13T13:15:00Z">
              <w:rPr>
                <w:rFonts w:ascii="Arial Narrow" w:hAnsi="Arial Narrow" w:cs="TimesNewRoman"/>
                <w:color w:val="000000"/>
                <w:lang w:val="es-ES"/>
              </w:rPr>
            </w:rPrChange>
          </w:rPr>
          <w:t>Tipos básicos</w:t>
        </w:r>
        <w:bookmarkEnd w:id="1216"/>
      </w:ins>
    </w:p>
    <w:p w14:paraId="06E594DE" w14:textId="71846790" w:rsidR="00FA6FAB" w:rsidRPr="00FA6FAB" w:rsidRDefault="00FA6FAB">
      <w:pPr>
        <w:pStyle w:val="Ttulo1"/>
        <w:numPr>
          <w:ilvl w:val="1"/>
          <w:numId w:val="1"/>
        </w:numPr>
        <w:rPr>
          <w:ins w:id="1219" w:author="Ernesto del Puerto" w:date="2022-02-13T13:15:00Z"/>
          <w:rFonts w:ascii="Arial Narrow" w:hAnsi="Arial Narrow" w:cs="CourierNewPSMT"/>
          <w:b/>
          <w:color w:val="000000"/>
          <w:sz w:val="28"/>
          <w:szCs w:val="28"/>
          <w:lang w:val="es-ES"/>
          <w:rPrChange w:id="1220" w:author="Ernesto del Puerto" w:date="2022-02-13T13:15:00Z">
            <w:rPr>
              <w:ins w:id="1221" w:author="Ernesto del Puerto" w:date="2022-02-13T13:15:00Z"/>
              <w:rFonts w:ascii="Arial Narrow" w:hAnsi="Arial Narrow" w:cs="TimesNewRoman"/>
              <w:color w:val="000000"/>
              <w:lang w:val="es-ES"/>
            </w:rPr>
          </w:rPrChange>
        </w:rPr>
        <w:pPrChange w:id="1222" w:author="Ernesto del Puerto" w:date="2022-02-13T13:15:00Z">
          <w:pPr>
            <w:autoSpaceDE w:val="0"/>
            <w:autoSpaceDN w:val="0"/>
            <w:adjustRightInd w:val="0"/>
            <w:spacing w:before="240"/>
          </w:pPr>
        </w:pPrChange>
      </w:pPr>
      <w:bookmarkStart w:id="1223" w:name="_Toc97489926"/>
      <w:ins w:id="1224" w:author="Ernesto del Puerto" w:date="2022-02-13T13:15:00Z">
        <w:r w:rsidRPr="00FA6FAB">
          <w:rPr>
            <w:rFonts w:ascii="Arial Narrow" w:eastAsia="Times New Roman" w:hAnsi="Arial Narrow" w:cs="CourierNewPSMT"/>
            <w:b/>
            <w:color w:val="000000"/>
            <w:sz w:val="28"/>
            <w:szCs w:val="28"/>
            <w:lang w:val="es-ES"/>
            <w:rPrChange w:id="1225" w:author="Ernesto del Puerto" w:date="2022-02-13T13:15:00Z">
              <w:rPr>
                <w:rFonts w:ascii="Arial Narrow" w:hAnsi="Arial Narrow" w:cs="TimesNewRoman"/>
                <w:color w:val="000000"/>
                <w:lang w:val="es-ES"/>
              </w:rPr>
            </w:rPrChange>
          </w:rPr>
          <w:t>Introducción</w:t>
        </w:r>
        <w:bookmarkEnd w:id="1223"/>
      </w:ins>
    </w:p>
    <w:p w14:paraId="14ED47D1" w14:textId="77777777" w:rsidR="00FA6FAB" w:rsidRDefault="00FA6FAB" w:rsidP="00FA6FAB">
      <w:pPr>
        <w:autoSpaceDE w:val="0"/>
        <w:autoSpaceDN w:val="0"/>
        <w:adjustRightInd w:val="0"/>
        <w:spacing w:before="240"/>
        <w:rPr>
          <w:ins w:id="1226" w:author="Ernesto del Puerto" w:date="2022-02-13T13:16:00Z"/>
          <w:rFonts w:ascii="Arial Narrow" w:hAnsi="Arial Narrow" w:cs="TimesNewRoman"/>
          <w:color w:val="000000"/>
          <w:lang w:val="es-ES"/>
        </w:rPr>
      </w:pPr>
      <w:ins w:id="1227" w:author="Ernesto del Puerto" w:date="2022-02-13T13:15:00Z">
        <w:r w:rsidRPr="00FA6FAB">
          <w:rPr>
            <w:rFonts w:ascii="Arial Narrow" w:hAnsi="Arial Narrow" w:cs="TimesNewRoman"/>
            <w:color w:val="000000"/>
            <w:lang w:val="es-ES"/>
          </w:rPr>
          <w:t>Para hablar de objetos y programación orientada a objetos en R, primero debemos aclarar una confusión fundamental sobre dos usos de la palabra objeto.</w:t>
        </w:r>
      </w:ins>
    </w:p>
    <w:p w14:paraId="218C1A5F" w14:textId="7D885B54" w:rsidR="00FA6FAB" w:rsidRDefault="00FA6FAB" w:rsidP="00FA6FAB">
      <w:pPr>
        <w:autoSpaceDE w:val="0"/>
        <w:autoSpaceDN w:val="0"/>
        <w:adjustRightInd w:val="0"/>
        <w:spacing w:before="240"/>
        <w:rPr>
          <w:ins w:id="1228" w:author="Ernesto del Puerto" w:date="2022-02-13T13:16:00Z"/>
          <w:rFonts w:ascii="Arial Narrow" w:hAnsi="Arial Narrow" w:cs="TimesNewRoman"/>
          <w:color w:val="000000"/>
          <w:lang w:val="es-ES"/>
        </w:rPr>
      </w:pPr>
      <w:ins w:id="1229" w:author="Ernesto del Puerto" w:date="2022-02-13T13:15:00Z">
        <w:r w:rsidRPr="00FA6FAB">
          <w:rPr>
            <w:rFonts w:ascii="Arial Narrow" w:hAnsi="Arial Narrow" w:cs="TimesNewRoman"/>
            <w:color w:val="000000"/>
            <w:lang w:val="es-ES"/>
          </w:rPr>
          <w:t>Hasta ahora hemos usado la palabra en el sentido general capturado por la concisa cita de John Chambers: Todo lo que existe en R es un objeto.</w:t>
        </w:r>
      </w:ins>
    </w:p>
    <w:p w14:paraId="59C8B78B" w14:textId="77777777" w:rsidR="00FA6FAB" w:rsidRDefault="00FA6FAB" w:rsidP="00FA6FAB">
      <w:pPr>
        <w:autoSpaceDE w:val="0"/>
        <w:autoSpaceDN w:val="0"/>
        <w:adjustRightInd w:val="0"/>
        <w:spacing w:before="240"/>
        <w:rPr>
          <w:ins w:id="1230" w:author="Ernesto del Puerto" w:date="2022-02-13T13:16:00Z"/>
          <w:rFonts w:ascii="Arial Narrow" w:hAnsi="Arial Narrow" w:cs="TimesNewRoman"/>
          <w:color w:val="000000"/>
          <w:lang w:val="es-ES"/>
        </w:rPr>
      </w:pPr>
      <w:ins w:id="1231" w:author="Ernesto del Puerto" w:date="2022-02-13T13:15:00Z">
        <w:r w:rsidRPr="00FA6FAB">
          <w:rPr>
            <w:rFonts w:ascii="Arial Narrow" w:hAnsi="Arial Narrow" w:cs="TimesNewRoman"/>
            <w:color w:val="000000"/>
            <w:lang w:val="es-ES"/>
          </w:rPr>
          <w:t>Sin embargo, si bien todo es un objeto, no todo está orientado a objetos.</w:t>
        </w:r>
      </w:ins>
    </w:p>
    <w:p w14:paraId="67B55DDB" w14:textId="77777777" w:rsidR="00FA6FAB" w:rsidRDefault="00FA6FAB" w:rsidP="00FA6FAB">
      <w:pPr>
        <w:autoSpaceDE w:val="0"/>
        <w:autoSpaceDN w:val="0"/>
        <w:adjustRightInd w:val="0"/>
        <w:spacing w:before="240"/>
        <w:rPr>
          <w:ins w:id="1232" w:author="Ernesto del Puerto" w:date="2022-02-13T13:17:00Z"/>
          <w:rFonts w:ascii="Arial Narrow" w:hAnsi="Arial Narrow" w:cs="TimesNewRoman"/>
          <w:color w:val="000000"/>
          <w:lang w:val="es-ES"/>
        </w:rPr>
      </w:pPr>
      <w:ins w:id="1233" w:author="Ernesto del Puerto" w:date="2022-02-13T13:15:00Z">
        <w:r w:rsidRPr="00FA6FAB">
          <w:rPr>
            <w:rFonts w:ascii="Arial Narrow" w:hAnsi="Arial Narrow" w:cs="TimesNewRoman"/>
            <w:color w:val="000000"/>
            <w:lang w:val="es-ES"/>
          </w:rPr>
          <w:t>Esta confusión surge porque los objetos base provienen de S y se desarrollaron antes de que nadie pensara que S podría necesitar un sistema OOP.</w:t>
        </w:r>
      </w:ins>
    </w:p>
    <w:p w14:paraId="308CC21F" w14:textId="5D5D73C8" w:rsidR="00FA6FAB" w:rsidRPr="00FA6FAB" w:rsidRDefault="00FA6FAB" w:rsidP="00FA6FAB">
      <w:pPr>
        <w:autoSpaceDE w:val="0"/>
        <w:autoSpaceDN w:val="0"/>
        <w:adjustRightInd w:val="0"/>
        <w:spacing w:before="240"/>
        <w:rPr>
          <w:ins w:id="1234" w:author="Ernesto del Puerto" w:date="2022-02-13T13:15:00Z"/>
          <w:rFonts w:ascii="Arial Narrow" w:hAnsi="Arial Narrow" w:cs="TimesNewRoman"/>
          <w:color w:val="000000"/>
          <w:lang w:val="es-ES"/>
        </w:rPr>
      </w:pPr>
      <w:ins w:id="1235" w:author="Ernesto del Puerto" w:date="2022-02-13T13:15:00Z">
        <w:r w:rsidRPr="00FA6FAB">
          <w:rPr>
            <w:rFonts w:ascii="Arial Narrow" w:hAnsi="Arial Narrow" w:cs="TimesNewRoman"/>
            <w:color w:val="000000"/>
            <w:lang w:val="es-ES"/>
          </w:rPr>
          <w:t>Las herramientas y la nomenclatura evolucionaron orgánicamente durante muchos años sin un solo principio rector.</w:t>
        </w:r>
      </w:ins>
    </w:p>
    <w:p w14:paraId="101CBC7E" w14:textId="77777777" w:rsidR="00FA6FAB" w:rsidRDefault="00FA6FAB" w:rsidP="00FA6FAB">
      <w:pPr>
        <w:autoSpaceDE w:val="0"/>
        <w:autoSpaceDN w:val="0"/>
        <w:adjustRightInd w:val="0"/>
        <w:spacing w:before="240"/>
        <w:rPr>
          <w:ins w:id="1236" w:author="Ernesto del Puerto" w:date="2022-02-13T13:17:00Z"/>
          <w:rFonts w:ascii="Arial Narrow" w:hAnsi="Arial Narrow" w:cs="TimesNewRoman"/>
          <w:color w:val="000000"/>
          <w:lang w:val="es-ES"/>
        </w:rPr>
      </w:pPr>
      <w:ins w:id="1237" w:author="Ernesto del Puerto" w:date="2022-02-13T13:15:00Z">
        <w:r w:rsidRPr="00FA6FAB">
          <w:rPr>
            <w:rFonts w:ascii="Arial Narrow" w:hAnsi="Arial Narrow" w:cs="TimesNewRoman"/>
            <w:color w:val="000000"/>
            <w:lang w:val="es-ES"/>
          </w:rPr>
          <w:t>La mayoría de las veces, la distinción entre objetos y objetos orientados a objetos no es importante.</w:t>
        </w:r>
      </w:ins>
    </w:p>
    <w:p w14:paraId="4D9B4EFD" w14:textId="6DB69256" w:rsidR="00346E42" w:rsidRDefault="00FA6FAB" w:rsidP="00FA6FAB">
      <w:pPr>
        <w:autoSpaceDE w:val="0"/>
        <w:autoSpaceDN w:val="0"/>
        <w:adjustRightInd w:val="0"/>
        <w:spacing w:before="240"/>
        <w:rPr>
          <w:ins w:id="1238" w:author="Ernesto del Puerto" w:date="2022-02-13T13:17:00Z"/>
          <w:rFonts w:ascii="Arial Narrow" w:hAnsi="Arial Narrow" w:cs="TimesNewRoman"/>
          <w:color w:val="000000"/>
          <w:lang w:val="es-ES"/>
        </w:rPr>
      </w:pPr>
      <w:ins w:id="1239" w:author="Ernesto del Puerto" w:date="2022-02-13T13:15:00Z">
        <w:r w:rsidRPr="00FA6FAB">
          <w:rPr>
            <w:rFonts w:ascii="Arial Narrow" w:hAnsi="Arial Narrow" w:cs="TimesNewRoman"/>
            <w:color w:val="000000"/>
            <w:lang w:val="es-ES"/>
          </w:rPr>
          <w:t>Pero tenemos que entrar en los detalles esenciales, así que usaremos los términos objetos base y objetos OO para distinguirlos</w:t>
        </w:r>
      </w:ins>
      <w:ins w:id="1240" w:author="Ernesto del Puerto" w:date="2022-02-13T13:18:00Z">
        <w:r w:rsidR="008A5472">
          <w:rPr>
            <w:rFonts w:ascii="Arial Narrow" w:hAnsi="Arial Narrow" w:cs="TimesNewRoman"/>
            <w:color w:val="000000"/>
            <w:lang w:val="es-ES"/>
          </w:rPr>
          <w:t>, ver figura 5.1</w:t>
        </w:r>
      </w:ins>
      <w:ins w:id="1241" w:author="Ernesto del Puerto" w:date="2022-02-13T13:15:00Z">
        <w:r w:rsidRPr="00FA6FAB">
          <w:rPr>
            <w:rFonts w:ascii="Arial Narrow" w:hAnsi="Arial Narrow" w:cs="TimesNewRoman"/>
            <w:color w:val="000000"/>
            <w:lang w:val="es-ES"/>
          </w:rPr>
          <w:t>.</w:t>
        </w:r>
      </w:ins>
    </w:p>
    <w:p w14:paraId="53E99863" w14:textId="77777777" w:rsidR="00EA141E" w:rsidRPr="00EA141E" w:rsidRDefault="00EA141E">
      <w:pPr>
        <w:pStyle w:val="Ttulo1"/>
        <w:numPr>
          <w:ilvl w:val="1"/>
          <w:numId w:val="1"/>
        </w:numPr>
        <w:rPr>
          <w:ins w:id="1242" w:author="Ernesto del Puerto" w:date="2022-02-13T13:20:00Z"/>
          <w:rFonts w:ascii="Arial Narrow" w:hAnsi="Arial Narrow" w:cs="CourierNewPSMT"/>
          <w:b/>
          <w:color w:val="000000"/>
          <w:sz w:val="28"/>
          <w:szCs w:val="28"/>
          <w:lang w:val="es-ES"/>
          <w:rPrChange w:id="1243" w:author="Ernesto del Puerto" w:date="2022-02-13T13:20:00Z">
            <w:rPr>
              <w:ins w:id="1244" w:author="Ernesto del Puerto" w:date="2022-02-13T13:20:00Z"/>
              <w:rFonts w:ascii="Arial Narrow" w:hAnsi="Arial Narrow" w:cs="TimesNewRoman"/>
              <w:color w:val="000000"/>
              <w:lang w:val="es-ES"/>
            </w:rPr>
          </w:rPrChange>
        </w:rPr>
        <w:pPrChange w:id="1245" w:author="Ernesto del Puerto" w:date="2022-02-13T13:20:00Z">
          <w:pPr>
            <w:autoSpaceDE w:val="0"/>
            <w:autoSpaceDN w:val="0"/>
            <w:adjustRightInd w:val="0"/>
            <w:spacing w:before="240"/>
          </w:pPr>
        </w:pPrChange>
      </w:pPr>
      <w:bookmarkStart w:id="1246" w:name="_Toc97489927"/>
      <w:ins w:id="1247" w:author="Ernesto del Puerto" w:date="2022-02-13T13:20:00Z">
        <w:r w:rsidRPr="00EA141E">
          <w:rPr>
            <w:rFonts w:ascii="Arial Narrow" w:eastAsia="Times New Roman" w:hAnsi="Arial Narrow" w:cs="CourierNewPSMT"/>
            <w:b/>
            <w:color w:val="000000"/>
            <w:sz w:val="28"/>
            <w:szCs w:val="28"/>
            <w:lang w:val="es-ES"/>
            <w:rPrChange w:id="1248" w:author="Ernesto del Puerto" w:date="2022-02-13T13:20:00Z">
              <w:rPr>
                <w:rFonts w:ascii="Arial Narrow" w:hAnsi="Arial Narrow" w:cs="TimesNewRoman"/>
                <w:color w:val="000000"/>
                <w:lang w:val="es-ES"/>
              </w:rPr>
            </w:rPrChange>
          </w:rPr>
          <w:t>Base versus objetos OO</w:t>
        </w:r>
        <w:bookmarkEnd w:id="1246"/>
      </w:ins>
    </w:p>
    <w:p w14:paraId="68782C66" w14:textId="0203901F" w:rsidR="008A5472" w:rsidRDefault="00EA141E" w:rsidP="00EA141E">
      <w:pPr>
        <w:autoSpaceDE w:val="0"/>
        <w:autoSpaceDN w:val="0"/>
        <w:adjustRightInd w:val="0"/>
        <w:spacing w:before="240"/>
        <w:rPr>
          <w:ins w:id="1249" w:author="Ernesto del Puerto" w:date="2022-02-13T13:21:00Z"/>
          <w:rFonts w:ascii="Arial Narrow" w:hAnsi="Arial Narrow" w:cs="TimesNewRoman"/>
          <w:color w:val="000000"/>
          <w:lang w:val="es-ES"/>
        </w:rPr>
      </w:pPr>
      <w:ins w:id="1250" w:author="Ernesto del Puerto" w:date="2022-02-13T13:20:00Z">
        <w:r w:rsidRPr="00EA141E">
          <w:rPr>
            <w:rFonts w:ascii="Arial Narrow" w:hAnsi="Arial Narrow" w:cs="TimesNewRoman"/>
            <w:color w:val="000000"/>
            <w:lang w:val="es-ES"/>
          </w:rPr>
          <w:t>Para saber la diferencia entre un objeto base y OO, use</w:t>
        </w:r>
        <w:r>
          <w:rPr>
            <w:rFonts w:ascii="Arial Narrow" w:hAnsi="Arial Narrow" w:cs="TimesNewRoman"/>
            <w:color w:val="000000"/>
            <w:lang w:val="es-ES"/>
          </w:rPr>
          <w:t>mos</w:t>
        </w:r>
        <w:r w:rsidRPr="00EA141E">
          <w:rPr>
            <w:rFonts w:ascii="Arial Narrow" w:hAnsi="Arial Narrow" w:cs="TimesNewRoman"/>
            <w:color w:val="000000"/>
            <w:lang w:val="es-ES"/>
          </w:rPr>
          <w:t xml:space="preserve"> </w:t>
        </w:r>
        <w:proofErr w:type="spellStart"/>
        <w:proofErr w:type="gramStart"/>
        <w:r w:rsidRPr="00EA141E">
          <w:rPr>
            <w:rFonts w:ascii="Arial Narrow" w:hAnsi="Arial Narrow" w:cs="TimesNewRoman"/>
            <w:b/>
            <w:bCs/>
            <w:i/>
            <w:iCs/>
            <w:color w:val="000000"/>
            <w:lang w:val="es-ES"/>
            <w:rPrChange w:id="1251" w:author="Ernesto del Puerto" w:date="2022-02-13T13:20:00Z">
              <w:rPr>
                <w:rFonts w:ascii="Arial Narrow" w:hAnsi="Arial Narrow" w:cs="TimesNewRoman"/>
                <w:color w:val="000000"/>
                <w:lang w:val="es-ES"/>
              </w:rPr>
            </w:rPrChange>
          </w:rPr>
          <w:t>is.object</w:t>
        </w:r>
        <w:proofErr w:type="spellEnd"/>
        <w:proofErr w:type="gramEnd"/>
        <w:r w:rsidRPr="00EA141E">
          <w:rPr>
            <w:rFonts w:ascii="Arial Narrow" w:hAnsi="Arial Narrow" w:cs="TimesNewRoman"/>
            <w:b/>
            <w:bCs/>
            <w:i/>
            <w:iCs/>
            <w:color w:val="000000"/>
            <w:lang w:val="es-ES"/>
            <w:rPrChange w:id="1252" w:author="Ernesto del Puerto" w:date="2022-02-13T13:20:00Z">
              <w:rPr>
                <w:rFonts w:ascii="Arial Narrow" w:hAnsi="Arial Narrow" w:cs="TimesNewRoman"/>
                <w:color w:val="000000"/>
                <w:lang w:val="es-ES"/>
              </w:rPr>
            </w:rPrChange>
          </w:rPr>
          <w:t>()</w:t>
        </w:r>
        <w:r w:rsidRPr="00EA141E">
          <w:rPr>
            <w:rFonts w:ascii="Arial Narrow" w:hAnsi="Arial Narrow" w:cs="TimesNewRoman"/>
            <w:color w:val="000000"/>
            <w:lang w:val="es-ES"/>
          </w:rPr>
          <w:t xml:space="preserve"> o </w:t>
        </w:r>
        <w:proofErr w:type="spellStart"/>
        <w:r w:rsidRPr="00EA141E">
          <w:rPr>
            <w:rFonts w:ascii="Arial Narrow" w:hAnsi="Arial Narrow" w:cs="TimesNewRoman"/>
            <w:b/>
            <w:bCs/>
            <w:i/>
            <w:iCs/>
            <w:color w:val="000000"/>
            <w:lang w:val="es-ES"/>
            <w:rPrChange w:id="1253" w:author="Ernesto del Puerto" w:date="2022-02-13T13:21:00Z">
              <w:rPr>
                <w:rFonts w:ascii="Arial Narrow" w:hAnsi="Arial Narrow" w:cs="TimesNewRoman"/>
                <w:color w:val="000000"/>
                <w:lang w:val="es-ES"/>
              </w:rPr>
            </w:rPrChange>
          </w:rPr>
          <w:t>sloop</w:t>
        </w:r>
        <w:proofErr w:type="spellEnd"/>
        <w:r w:rsidRPr="00EA141E">
          <w:rPr>
            <w:rFonts w:ascii="Arial Narrow" w:hAnsi="Arial Narrow" w:cs="TimesNewRoman"/>
            <w:b/>
            <w:bCs/>
            <w:i/>
            <w:iCs/>
            <w:color w:val="000000"/>
            <w:lang w:val="es-ES"/>
            <w:rPrChange w:id="1254" w:author="Ernesto del Puerto" w:date="2022-02-13T13:21:00Z">
              <w:rPr>
                <w:rFonts w:ascii="Arial Narrow" w:hAnsi="Arial Narrow" w:cs="TimesNewRoman"/>
                <w:color w:val="000000"/>
                <w:lang w:val="es-ES"/>
              </w:rPr>
            </w:rPrChange>
          </w:rPr>
          <w:t>::</w:t>
        </w:r>
        <w:proofErr w:type="spellStart"/>
        <w:r w:rsidRPr="00EA141E">
          <w:rPr>
            <w:rFonts w:ascii="Arial Narrow" w:hAnsi="Arial Narrow" w:cs="TimesNewRoman"/>
            <w:b/>
            <w:bCs/>
            <w:i/>
            <w:iCs/>
            <w:color w:val="000000"/>
            <w:lang w:val="es-ES"/>
            <w:rPrChange w:id="1255" w:author="Ernesto del Puerto" w:date="2022-02-13T13:21:00Z">
              <w:rPr>
                <w:rFonts w:ascii="Arial Narrow" w:hAnsi="Arial Narrow" w:cs="TimesNewRoman"/>
                <w:color w:val="000000"/>
                <w:lang w:val="es-ES"/>
              </w:rPr>
            </w:rPrChange>
          </w:rPr>
          <w:t>otype</w:t>
        </w:r>
        <w:proofErr w:type="spellEnd"/>
        <w:r w:rsidRPr="00EA141E">
          <w:rPr>
            <w:rFonts w:ascii="Arial Narrow" w:hAnsi="Arial Narrow" w:cs="TimesNewRoman"/>
            <w:b/>
            <w:bCs/>
            <w:i/>
            <w:iCs/>
            <w:color w:val="000000"/>
            <w:lang w:val="es-ES"/>
            <w:rPrChange w:id="1256" w:author="Ernesto del Puerto" w:date="2022-02-13T13:21:00Z">
              <w:rPr>
                <w:rFonts w:ascii="Arial Narrow" w:hAnsi="Arial Narrow" w:cs="TimesNewRoman"/>
                <w:color w:val="000000"/>
                <w:lang w:val="es-ES"/>
              </w:rPr>
            </w:rPrChange>
          </w:rPr>
          <w:t>()</w:t>
        </w:r>
        <w:r w:rsidRPr="00EA141E">
          <w:rPr>
            <w:rFonts w:ascii="Arial Narrow" w:hAnsi="Arial Narrow" w:cs="TimesNewRoman"/>
            <w:color w:val="000000"/>
            <w:lang w:val="es-ES"/>
          </w:rPr>
          <w:t>:</w:t>
        </w:r>
      </w:ins>
      <w:ins w:id="1257" w:author="Ernesto del Puerto" w:date="2022-02-13T13:21:00Z">
        <w:r>
          <w:rPr>
            <w:rFonts w:ascii="Arial Narrow" w:hAnsi="Arial Narrow" w:cs="TimesNewRoman"/>
            <w:color w:val="000000"/>
            <w:lang w:val="es-ES"/>
          </w:rPr>
          <w:t>, ver figura 5.2.</w:t>
        </w:r>
      </w:ins>
    </w:p>
    <w:p w14:paraId="5DBC99E6" w14:textId="23C5AAD4" w:rsidR="00EA141E" w:rsidRDefault="00EA141E" w:rsidP="00EA141E">
      <w:pPr>
        <w:autoSpaceDE w:val="0"/>
        <w:autoSpaceDN w:val="0"/>
        <w:adjustRightInd w:val="0"/>
        <w:spacing w:before="240"/>
        <w:rPr>
          <w:ins w:id="1258" w:author="Ernesto del Puerto" w:date="2022-02-13T13:21:00Z"/>
          <w:rFonts w:ascii="Arial Narrow" w:hAnsi="Arial Narrow" w:cs="TimesNewRoman"/>
          <w:color w:val="000000"/>
          <w:lang w:val="es-ES"/>
        </w:rPr>
      </w:pPr>
    </w:p>
    <w:p w14:paraId="6A45FA73" w14:textId="4E2D4184" w:rsidR="008A5472" w:rsidRDefault="008A5472" w:rsidP="00FA6FAB">
      <w:pPr>
        <w:autoSpaceDE w:val="0"/>
        <w:autoSpaceDN w:val="0"/>
        <w:adjustRightInd w:val="0"/>
        <w:spacing w:before="240"/>
        <w:rPr>
          <w:ins w:id="1259" w:author="Ernesto del Puerto" w:date="2022-02-13T13:18:00Z"/>
          <w:rFonts w:ascii="Arial Narrow" w:hAnsi="Arial Narrow" w:cs="TimesNewRoman"/>
          <w:color w:val="000000"/>
          <w:lang w:val="es-ES"/>
        </w:rPr>
      </w:pPr>
      <w:ins w:id="1260" w:author="Ernesto del Puerto" w:date="2022-02-13T13:18:00Z">
        <w:r>
          <w:rPr>
            <w:rFonts w:ascii="Arial Narrow" w:hAnsi="Arial Narrow" w:cs="TimesNewRoman"/>
            <w:noProof/>
            <w:color w:val="000000"/>
            <w:lang w:val="es-ES"/>
          </w:rPr>
          <w:lastRenderedPageBreak/>
          <w:drawing>
            <wp:inline distT="0" distB="0" distL="0" distR="0" wp14:anchorId="0237C584" wp14:editId="31456480">
              <wp:extent cx="2075815" cy="1343025"/>
              <wp:effectExtent l="0" t="0" r="63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75815" cy="1343025"/>
                      </a:xfrm>
                      <a:prstGeom prst="rect">
                        <a:avLst/>
                      </a:prstGeom>
                      <a:noFill/>
                      <a:ln>
                        <a:noFill/>
                      </a:ln>
                    </pic:spPr>
                  </pic:pic>
                </a:graphicData>
              </a:graphic>
            </wp:inline>
          </w:drawing>
        </w:r>
      </w:ins>
    </w:p>
    <w:p w14:paraId="35EF5E9D" w14:textId="47AC2A8A" w:rsidR="008A5472" w:rsidRDefault="008A5472" w:rsidP="008A5472">
      <w:pPr>
        <w:pStyle w:val="TtuloTDC"/>
        <w:autoSpaceDE w:val="0"/>
        <w:autoSpaceDN w:val="0"/>
        <w:adjustRightInd w:val="0"/>
        <w:outlineLvl w:val="2"/>
        <w:rPr>
          <w:ins w:id="1261" w:author="Ernesto del Puerto" w:date="2022-02-13T13:19:00Z"/>
          <w:rFonts w:ascii="Arial Narrow" w:hAnsi="Arial Narrow" w:cs="TimesNewRoman"/>
          <w:color w:val="000000"/>
          <w:lang w:val="es-AR"/>
        </w:rPr>
      </w:pPr>
      <w:bookmarkStart w:id="1262" w:name="_Toc97489928"/>
      <w:ins w:id="1263" w:author="Ernesto del Puerto" w:date="2022-02-13T13:19:00Z">
        <w:r>
          <w:rPr>
            <w:rFonts w:ascii="Arial Narrow" w:eastAsia="Times New Roman" w:hAnsi="Arial Narrow" w:cs="CourierNewPSMT"/>
            <w:b/>
            <w:color w:val="000000"/>
            <w:sz w:val="28"/>
            <w:szCs w:val="28"/>
            <w:lang w:val="es-ES" w:eastAsia="es-ES"/>
          </w:rPr>
          <w:t>Figura 5.1. Tipos b</w:t>
        </w:r>
        <w:r>
          <w:rPr>
            <w:rFonts w:ascii="Arial Narrow" w:eastAsia="Times New Roman" w:hAnsi="Arial Narrow" w:cs="CourierNewPSMT"/>
            <w:b/>
            <w:color w:val="000000"/>
            <w:sz w:val="28"/>
            <w:szCs w:val="28"/>
            <w:lang w:val="es-AR" w:eastAsia="es-ES"/>
          </w:rPr>
          <w:t>á</w:t>
        </w:r>
        <w:proofErr w:type="spellStart"/>
        <w:r>
          <w:rPr>
            <w:rFonts w:ascii="Arial Narrow" w:eastAsia="Times New Roman" w:hAnsi="Arial Narrow" w:cs="CourierNewPSMT"/>
            <w:b/>
            <w:color w:val="000000"/>
            <w:sz w:val="28"/>
            <w:szCs w:val="28"/>
            <w:lang w:val="es-ES" w:eastAsia="es-ES"/>
          </w:rPr>
          <w:t>sicos</w:t>
        </w:r>
        <w:bookmarkEnd w:id="1262"/>
        <w:proofErr w:type="spellEnd"/>
      </w:ins>
    </w:p>
    <w:p w14:paraId="04092F62" w14:textId="17D42143" w:rsidR="008A5472" w:rsidRDefault="008A5472" w:rsidP="00FA6FAB">
      <w:pPr>
        <w:autoSpaceDE w:val="0"/>
        <w:autoSpaceDN w:val="0"/>
        <w:adjustRightInd w:val="0"/>
        <w:spacing w:before="240"/>
        <w:rPr>
          <w:ins w:id="1264" w:author="Ernesto del Puerto" w:date="2022-02-13T13:18:00Z"/>
          <w:rFonts w:ascii="Arial Narrow" w:hAnsi="Arial Narrow" w:cs="TimesNewRoman"/>
          <w:color w:val="000000"/>
          <w:lang w:val="es-ES"/>
        </w:rPr>
      </w:pPr>
    </w:p>
    <w:p w14:paraId="400CD0C5" w14:textId="37EA716A" w:rsidR="008A5472" w:rsidRDefault="009E21C5" w:rsidP="00FA6FAB">
      <w:pPr>
        <w:autoSpaceDE w:val="0"/>
        <w:autoSpaceDN w:val="0"/>
        <w:adjustRightInd w:val="0"/>
        <w:spacing w:before="240"/>
        <w:rPr>
          <w:ins w:id="1265" w:author="Ernesto del Puerto" w:date="2022-02-13T13:18:00Z"/>
          <w:rFonts w:ascii="Arial Narrow" w:hAnsi="Arial Narrow" w:cs="TimesNewRoman"/>
          <w:color w:val="000000"/>
          <w:lang w:val="es-ES"/>
        </w:rPr>
      </w:pPr>
      <w:ins w:id="1266" w:author="Ernesto del Puerto" w:date="2022-02-13T13:30:00Z">
        <w:r>
          <w:rPr>
            <w:rFonts w:ascii="Arial Narrow" w:hAnsi="Arial Narrow" w:cs="TimesNewRoman"/>
            <w:noProof/>
            <w:color w:val="000000"/>
            <w:lang w:val="es-ES"/>
          </w:rPr>
          <w:drawing>
            <wp:inline distT="0" distB="0" distL="0" distR="0" wp14:anchorId="286198C4" wp14:editId="78999B5F">
              <wp:extent cx="3272790" cy="3561080"/>
              <wp:effectExtent l="0" t="0" r="381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72790" cy="3561080"/>
                      </a:xfrm>
                      <a:prstGeom prst="rect">
                        <a:avLst/>
                      </a:prstGeom>
                      <a:noFill/>
                      <a:ln>
                        <a:noFill/>
                      </a:ln>
                    </pic:spPr>
                  </pic:pic>
                </a:graphicData>
              </a:graphic>
            </wp:inline>
          </w:drawing>
        </w:r>
      </w:ins>
    </w:p>
    <w:p w14:paraId="1BE4D8C6" w14:textId="4E78592A" w:rsidR="00B61CCD" w:rsidRDefault="00B61CCD" w:rsidP="00B61CCD">
      <w:pPr>
        <w:pStyle w:val="TtuloTDC"/>
        <w:autoSpaceDE w:val="0"/>
        <w:autoSpaceDN w:val="0"/>
        <w:adjustRightInd w:val="0"/>
        <w:outlineLvl w:val="2"/>
        <w:rPr>
          <w:ins w:id="1267" w:author="Ernesto del Puerto" w:date="2022-02-13T13:24:00Z"/>
          <w:rFonts w:ascii="Arial Narrow" w:hAnsi="Arial Narrow" w:cs="TimesNewRoman"/>
          <w:color w:val="000000"/>
          <w:lang w:val="es-AR"/>
        </w:rPr>
      </w:pPr>
      <w:bookmarkStart w:id="1268" w:name="_Toc97489929"/>
      <w:ins w:id="1269" w:author="Ernesto del Puerto" w:date="2022-02-13T13:24:00Z">
        <w:r>
          <w:rPr>
            <w:rFonts w:ascii="Arial Narrow" w:eastAsia="Times New Roman" w:hAnsi="Arial Narrow" w:cs="CourierNewPSMT"/>
            <w:b/>
            <w:color w:val="000000"/>
            <w:sz w:val="28"/>
            <w:szCs w:val="28"/>
            <w:lang w:val="es-ES" w:eastAsia="es-ES"/>
          </w:rPr>
          <w:t>Figura 5.2. Objeto base versus objeto OO</w:t>
        </w:r>
        <w:bookmarkEnd w:id="1268"/>
      </w:ins>
    </w:p>
    <w:p w14:paraId="4DDBD205" w14:textId="77777777" w:rsidR="009E21C5" w:rsidRDefault="009E21C5" w:rsidP="00FA6FAB">
      <w:pPr>
        <w:autoSpaceDE w:val="0"/>
        <w:autoSpaceDN w:val="0"/>
        <w:adjustRightInd w:val="0"/>
        <w:spacing w:before="240"/>
        <w:rPr>
          <w:ins w:id="1270" w:author="Ernesto del Puerto" w:date="2022-02-13T13:28:00Z"/>
          <w:rFonts w:ascii="Arial Narrow" w:hAnsi="Arial Narrow" w:cs="TimesNewRoman"/>
          <w:color w:val="000000"/>
          <w:lang w:val="es-ES"/>
        </w:rPr>
      </w:pPr>
      <w:ins w:id="1271" w:author="Ernesto del Puerto" w:date="2022-02-13T13:27:00Z">
        <w:r w:rsidRPr="009E21C5">
          <w:rPr>
            <w:rFonts w:ascii="Arial Narrow" w:hAnsi="Arial Narrow" w:cs="TimesNewRoman"/>
            <w:color w:val="000000"/>
            <w:lang w:val="es-ES"/>
          </w:rPr>
          <w:t>Técnicamente, la diferencia entre los objetos base y OO es que los objetos OO tienen un atributo de clase</w:t>
        </w:r>
      </w:ins>
      <w:ins w:id="1272" w:author="Ernesto del Puerto" w:date="2022-02-13T13:28:00Z">
        <w:r>
          <w:rPr>
            <w:rFonts w:ascii="Arial Narrow" w:hAnsi="Arial Narrow" w:cs="TimesNewRoman"/>
            <w:color w:val="000000"/>
            <w:lang w:val="es-ES"/>
          </w:rPr>
          <w:t>.</w:t>
        </w:r>
      </w:ins>
    </w:p>
    <w:p w14:paraId="4920463B" w14:textId="77777777" w:rsidR="009E21C5" w:rsidRDefault="009E21C5" w:rsidP="00FA6FAB">
      <w:pPr>
        <w:autoSpaceDE w:val="0"/>
        <w:autoSpaceDN w:val="0"/>
        <w:adjustRightInd w:val="0"/>
        <w:spacing w:before="240"/>
        <w:rPr>
          <w:ins w:id="1273" w:author="Ernesto del Puerto" w:date="2022-02-13T13:31:00Z"/>
          <w:rFonts w:ascii="Arial Narrow" w:hAnsi="Arial Narrow" w:cs="TimesNewRoman"/>
          <w:color w:val="000000"/>
          <w:lang w:val="es-ES"/>
        </w:rPr>
      </w:pPr>
      <w:ins w:id="1274" w:author="Ernesto del Puerto" w:date="2022-02-13T13:30:00Z">
        <w:r w:rsidRPr="009E21C5">
          <w:rPr>
            <w:rFonts w:ascii="Arial Narrow" w:hAnsi="Arial Narrow" w:cs="TimesNewRoman"/>
            <w:color w:val="000000"/>
            <w:lang w:val="es-ES"/>
          </w:rPr>
          <w:t xml:space="preserve">Es posible que </w:t>
        </w:r>
        <w:r>
          <w:rPr>
            <w:rFonts w:ascii="Arial Narrow" w:hAnsi="Arial Narrow" w:cs="TimesNewRoman"/>
            <w:color w:val="000000"/>
            <w:lang w:val="es-ES"/>
          </w:rPr>
          <w:t xml:space="preserve">el lector </w:t>
        </w:r>
        <w:r w:rsidRPr="009E21C5">
          <w:rPr>
            <w:rFonts w:ascii="Arial Narrow" w:hAnsi="Arial Narrow" w:cs="TimesNewRoman"/>
            <w:color w:val="000000"/>
            <w:lang w:val="es-ES"/>
          </w:rPr>
          <w:t xml:space="preserve">esté familiarizado con la función </w:t>
        </w:r>
        <w:proofErr w:type="spellStart"/>
        <w:proofErr w:type="gramStart"/>
        <w:r w:rsidRPr="009E21C5">
          <w:rPr>
            <w:rFonts w:ascii="Arial Narrow" w:hAnsi="Arial Narrow" w:cs="TimesNewRoman"/>
            <w:b/>
            <w:bCs/>
            <w:i/>
            <w:iCs/>
            <w:color w:val="000000"/>
            <w:lang w:val="es-ES"/>
            <w:rPrChange w:id="1275" w:author="Ernesto del Puerto" w:date="2022-02-13T13:31:00Z">
              <w:rPr>
                <w:rFonts w:ascii="Arial Narrow" w:hAnsi="Arial Narrow" w:cs="TimesNewRoman"/>
                <w:color w:val="000000"/>
                <w:lang w:val="es-ES"/>
              </w:rPr>
            </w:rPrChange>
          </w:rPr>
          <w:t>class</w:t>
        </w:r>
        <w:proofErr w:type="spellEnd"/>
        <w:r w:rsidRPr="009E21C5">
          <w:rPr>
            <w:rFonts w:ascii="Arial Narrow" w:hAnsi="Arial Narrow" w:cs="TimesNewRoman"/>
            <w:b/>
            <w:bCs/>
            <w:i/>
            <w:iCs/>
            <w:color w:val="000000"/>
            <w:lang w:val="es-ES"/>
            <w:rPrChange w:id="1276" w:author="Ernesto del Puerto" w:date="2022-02-13T13:31:00Z">
              <w:rPr>
                <w:rFonts w:ascii="Arial Narrow" w:hAnsi="Arial Narrow" w:cs="TimesNewRoman"/>
                <w:color w:val="000000"/>
                <w:lang w:val="es-ES"/>
              </w:rPr>
            </w:rPrChange>
          </w:rPr>
          <w:t>(</w:t>
        </w:r>
        <w:proofErr w:type="gramEnd"/>
        <w:r w:rsidRPr="009E21C5">
          <w:rPr>
            <w:rFonts w:ascii="Arial Narrow" w:hAnsi="Arial Narrow" w:cs="TimesNewRoman"/>
            <w:b/>
            <w:bCs/>
            <w:i/>
            <w:iCs/>
            <w:color w:val="000000"/>
            <w:lang w:val="es-ES"/>
            <w:rPrChange w:id="1277" w:author="Ernesto del Puerto" w:date="2022-02-13T13:31:00Z">
              <w:rPr>
                <w:rFonts w:ascii="Arial Narrow" w:hAnsi="Arial Narrow" w:cs="TimesNewRoman"/>
                <w:color w:val="000000"/>
                <w:lang w:val="es-ES"/>
              </w:rPr>
            </w:rPrChange>
          </w:rPr>
          <w:t>)</w:t>
        </w:r>
        <w:r w:rsidRPr="009E21C5">
          <w:rPr>
            <w:rFonts w:ascii="Arial Narrow" w:hAnsi="Arial Narrow" w:cs="TimesNewRoman"/>
            <w:color w:val="000000"/>
            <w:lang w:val="es-ES"/>
          </w:rPr>
          <w:t>.</w:t>
        </w:r>
      </w:ins>
    </w:p>
    <w:p w14:paraId="1DC2AD4B" w14:textId="77777777" w:rsidR="009E21C5" w:rsidRDefault="009E21C5" w:rsidP="00FA6FAB">
      <w:pPr>
        <w:autoSpaceDE w:val="0"/>
        <w:autoSpaceDN w:val="0"/>
        <w:adjustRightInd w:val="0"/>
        <w:spacing w:before="240"/>
        <w:rPr>
          <w:ins w:id="1278" w:author="Ernesto del Puerto" w:date="2022-02-13T13:31:00Z"/>
          <w:rFonts w:ascii="Arial Narrow" w:hAnsi="Arial Narrow" w:cs="TimesNewRoman"/>
          <w:color w:val="000000"/>
          <w:lang w:val="es-ES"/>
        </w:rPr>
      </w:pPr>
      <w:ins w:id="1279" w:author="Ernesto del Puerto" w:date="2022-02-13T13:30:00Z">
        <w:r w:rsidRPr="009E21C5">
          <w:rPr>
            <w:rFonts w:ascii="Arial Narrow" w:hAnsi="Arial Narrow" w:cs="TimesNewRoman"/>
            <w:color w:val="000000"/>
            <w:lang w:val="es-ES"/>
          </w:rPr>
          <w:t>Es seguro aplicar esta función a objetos S3 y S4, pero devuelve resultados engañosos cuando se aplica a objetos base.</w:t>
        </w:r>
      </w:ins>
    </w:p>
    <w:p w14:paraId="5B76825D" w14:textId="77777777" w:rsidR="009E21C5" w:rsidRDefault="009E21C5" w:rsidP="00FA6FAB">
      <w:pPr>
        <w:autoSpaceDE w:val="0"/>
        <w:autoSpaceDN w:val="0"/>
        <w:adjustRightInd w:val="0"/>
        <w:spacing w:before="240"/>
        <w:rPr>
          <w:ins w:id="1280" w:author="Ernesto del Puerto" w:date="2022-02-13T13:31:00Z"/>
          <w:rFonts w:ascii="Arial Narrow" w:hAnsi="Arial Narrow" w:cs="TimesNewRoman"/>
          <w:color w:val="000000"/>
          <w:lang w:val="es-ES"/>
        </w:rPr>
      </w:pPr>
      <w:ins w:id="1281" w:author="Ernesto del Puerto" w:date="2022-02-13T13:30:00Z">
        <w:r w:rsidRPr="009E21C5">
          <w:rPr>
            <w:rFonts w:ascii="Arial Narrow" w:hAnsi="Arial Narrow" w:cs="TimesNewRoman"/>
            <w:color w:val="000000"/>
            <w:lang w:val="es-ES"/>
          </w:rPr>
          <w:t xml:space="preserve">Es más seguro usar </w:t>
        </w:r>
        <w:proofErr w:type="spellStart"/>
        <w:proofErr w:type="gramStart"/>
        <w:r w:rsidRPr="009E21C5">
          <w:rPr>
            <w:rFonts w:ascii="Arial Narrow" w:hAnsi="Arial Narrow" w:cs="TimesNewRoman"/>
            <w:b/>
            <w:bCs/>
            <w:i/>
            <w:iCs/>
            <w:color w:val="000000"/>
            <w:lang w:val="es-ES"/>
            <w:rPrChange w:id="1282" w:author="Ernesto del Puerto" w:date="2022-02-13T13:31:00Z">
              <w:rPr>
                <w:rFonts w:ascii="Arial Narrow" w:hAnsi="Arial Narrow" w:cs="TimesNewRoman"/>
                <w:color w:val="000000"/>
                <w:lang w:val="es-ES"/>
              </w:rPr>
            </w:rPrChange>
          </w:rPr>
          <w:t>sloop</w:t>
        </w:r>
        <w:proofErr w:type="spellEnd"/>
        <w:r w:rsidRPr="009E21C5">
          <w:rPr>
            <w:rFonts w:ascii="Arial Narrow" w:hAnsi="Arial Narrow" w:cs="TimesNewRoman"/>
            <w:b/>
            <w:bCs/>
            <w:i/>
            <w:iCs/>
            <w:color w:val="000000"/>
            <w:lang w:val="es-ES"/>
            <w:rPrChange w:id="1283" w:author="Ernesto del Puerto" w:date="2022-02-13T13:31:00Z">
              <w:rPr>
                <w:rFonts w:ascii="Arial Narrow" w:hAnsi="Arial Narrow" w:cs="TimesNewRoman"/>
                <w:color w:val="000000"/>
                <w:lang w:val="es-ES"/>
              </w:rPr>
            </w:rPrChange>
          </w:rPr>
          <w:t>::</w:t>
        </w:r>
        <w:proofErr w:type="gramEnd"/>
        <w:r w:rsidRPr="009E21C5">
          <w:rPr>
            <w:rFonts w:ascii="Arial Narrow" w:hAnsi="Arial Narrow" w:cs="TimesNewRoman"/>
            <w:b/>
            <w:bCs/>
            <w:i/>
            <w:iCs/>
            <w:color w:val="000000"/>
            <w:lang w:val="es-ES"/>
            <w:rPrChange w:id="1284" w:author="Ernesto del Puerto" w:date="2022-02-13T13:31:00Z">
              <w:rPr>
                <w:rFonts w:ascii="Arial Narrow" w:hAnsi="Arial Narrow" w:cs="TimesNewRoman"/>
                <w:color w:val="000000"/>
                <w:lang w:val="es-ES"/>
              </w:rPr>
            </w:rPrChange>
          </w:rPr>
          <w:t>s3_class()</w:t>
        </w:r>
        <w:r w:rsidRPr="009E21C5">
          <w:rPr>
            <w:rFonts w:ascii="Arial Narrow" w:hAnsi="Arial Narrow" w:cs="TimesNewRoman"/>
            <w:color w:val="000000"/>
            <w:lang w:val="es-ES"/>
          </w:rPr>
          <w:t>, que devuelve la clase implícita que los sistemas S3 y S4 usarán para seleccionar métodos</w:t>
        </w:r>
      </w:ins>
    </w:p>
    <w:p w14:paraId="0AF7CEDE" w14:textId="481D3B95" w:rsidR="00F31836" w:rsidRPr="00F31836" w:rsidRDefault="00F31836">
      <w:pPr>
        <w:pStyle w:val="Ttulo1"/>
        <w:numPr>
          <w:ilvl w:val="1"/>
          <w:numId w:val="1"/>
        </w:numPr>
        <w:rPr>
          <w:ins w:id="1285" w:author="Ernesto del Puerto" w:date="2022-02-13T13:43:00Z"/>
          <w:rFonts w:ascii="Arial Narrow" w:hAnsi="Arial Narrow" w:cs="CourierNewPSMT"/>
          <w:b/>
          <w:color w:val="000000"/>
          <w:sz w:val="28"/>
          <w:szCs w:val="28"/>
          <w:lang w:val="es-ES"/>
          <w:rPrChange w:id="1286" w:author="Ernesto del Puerto" w:date="2022-02-13T13:44:00Z">
            <w:rPr>
              <w:ins w:id="1287" w:author="Ernesto del Puerto" w:date="2022-02-13T13:43:00Z"/>
              <w:rFonts w:ascii="Arial Narrow" w:hAnsi="Arial Narrow" w:cs="TimesNewRoman"/>
              <w:color w:val="000000"/>
              <w:lang w:val="es-AR"/>
            </w:rPr>
          </w:rPrChange>
        </w:rPr>
        <w:pPrChange w:id="1288" w:author="Ernesto del Puerto" w:date="2022-02-13T13:44:00Z">
          <w:pPr>
            <w:autoSpaceDE w:val="0"/>
            <w:autoSpaceDN w:val="0"/>
            <w:adjustRightInd w:val="0"/>
            <w:spacing w:before="240"/>
          </w:pPr>
        </w:pPrChange>
      </w:pPr>
      <w:bookmarkStart w:id="1289" w:name="_Toc97489930"/>
      <w:ins w:id="1290" w:author="Ernesto del Puerto" w:date="2022-02-13T13:43:00Z">
        <w:r w:rsidRPr="00F31836">
          <w:rPr>
            <w:rFonts w:ascii="Arial Narrow" w:eastAsia="Times New Roman" w:hAnsi="Arial Narrow" w:cs="CourierNewPSMT"/>
            <w:b/>
            <w:color w:val="000000"/>
            <w:sz w:val="28"/>
            <w:szCs w:val="28"/>
            <w:lang w:val="es-ES"/>
            <w:rPrChange w:id="1291" w:author="Ernesto del Puerto" w:date="2022-02-13T13:44:00Z">
              <w:rPr>
                <w:rFonts w:ascii="Arial Narrow" w:hAnsi="Arial Narrow" w:cs="TimesNewRoman"/>
                <w:color w:val="000000"/>
                <w:lang w:val="es-AR"/>
              </w:rPr>
            </w:rPrChange>
          </w:rPr>
          <w:t>Tipos b</w:t>
        </w:r>
      </w:ins>
      <w:ins w:id="1292" w:author="Ernesto del Puerto" w:date="2022-02-13T13:44:00Z">
        <w:r w:rsidRPr="00F31836">
          <w:rPr>
            <w:rFonts w:ascii="Arial Narrow" w:eastAsia="Times New Roman" w:hAnsi="Arial Narrow" w:cs="CourierNewPSMT"/>
            <w:b/>
            <w:color w:val="000000"/>
            <w:sz w:val="28"/>
            <w:szCs w:val="28"/>
            <w:lang w:val="es-ES"/>
            <w:rPrChange w:id="1293" w:author="Ernesto del Puerto" w:date="2022-02-13T13:44:00Z">
              <w:rPr>
                <w:rFonts w:ascii="Arial Narrow" w:hAnsi="Arial Narrow" w:cs="TimesNewRoman"/>
                <w:color w:val="000000"/>
                <w:lang w:val="es-AR"/>
              </w:rPr>
            </w:rPrChange>
          </w:rPr>
          <w:t>ase</w:t>
        </w:r>
      </w:ins>
      <w:bookmarkEnd w:id="1289"/>
    </w:p>
    <w:p w14:paraId="7C9AEF21" w14:textId="77777777" w:rsidR="009E21C5" w:rsidRDefault="009E21C5" w:rsidP="00FA6FAB">
      <w:pPr>
        <w:autoSpaceDE w:val="0"/>
        <w:autoSpaceDN w:val="0"/>
        <w:adjustRightInd w:val="0"/>
        <w:spacing w:before="240"/>
        <w:rPr>
          <w:ins w:id="1294" w:author="Ernesto del Puerto" w:date="2022-02-13T13:31:00Z"/>
          <w:rFonts w:ascii="Arial Narrow" w:hAnsi="Arial Narrow" w:cs="TimesNewRoman"/>
          <w:color w:val="000000"/>
          <w:lang w:val="es-ES"/>
        </w:rPr>
      </w:pPr>
    </w:p>
    <w:p w14:paraId="64290B25" w14:textId="446ABD3B" w:rsidR="00FA6FAB" w:rsidRDefault="00F31836" w:rsidP="00FA6FAB">
      <w:pPr>
        <w:autoSpaceDE w:val="0"/>
        <w:autoSpaceDN w:val="0"/>
        <w:adjustRightInd w:val="0"/>
        <w:spacing w:before="240"/>
        <w:rPr>
          <w:ins w:id="1295" w:author="Ernesto del Puerto" w:date="2022-02-13T13:17:00Z"/>
          <w:rFonts w:ascii="Arial Narrow" w:hAnsi="Arial Narrow" w:cs="TimesNewRoman"/>
          <w:color w:val="000000"/>
          <w:lang w:val="es-ES"/>
        </w:rPr>
      </w:pPr>
      <w:ins w:id="1296" w:author="Ernesto del Puerto" w:date="2022-02-13T13:39:00Z">
        <w:r>
          <w:rPr>
            <w:rFonts w:ascii="Arial Narrow" w:hAnsi="Arial Narrow" w:cs="TimesNewRoman"/>
            <w:noProof/>
            <w:color w:val="000000"/>
            <w:lang w:val="es-ES"/>
          </w:rPr>
          <w:lastRenderedPageBreak/>
          <w:drawing>
            <wp:inline distT="0" distB="0" distL="0" distR="0" wp14:anchorId="680325E1" wp14:editId="00186F19">
              <wp:extent cx="4333875" cy="4586605"/>
              <wp:effectExtent l="0" t="0" r="9525"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33875" cy="4586605"/>
                      </a:xfrm>
                      <a:prstGeom prst="rect">
                        <a:avLst/>
                      </a:prstGeom>
                      <a:noFill/>
                      <a:ln>
                        <a:noFill/>
                      </a:ln>
                    </pic:spPr>
                  </pic:pic>
                </a:graphicData>
              </a:graphic>
            </wp:inline>
          </w:drawing>
        </w:r>
      </w:ins>
    </w:p>
    <w:p w14:paraId="248D28EB" w14:textId="7CA1698C" w:rsidR="00F31836" w:rsidRDefault="00F31836" w:rsidP="00F31836">
      <w:pPr>
        <w:pStyle w:val="TtuloTDC"/>
        <w:autoSpaceDE w:val="0"/>
        <w:autoSpaceDN w:val="0"/>
        <w:adjustRightInd w:val="0"/>
        <w:outlineLvl w:val="2"/>
        <w:rPr>
          <w:ins w:id="1297" w:author="Ernesto del Puerto" w:date="2022-02-13T13:40:00Z"/>
          <w:rFonts w:ascii="Arial Narrow" w:hAnsi="Arial Narrow" w:cs="TimesNewRoman"/>
          <w:color w:val="000000"/>
          <w:lang w:val="es-AR"/>
        </w:rPr>
      </w:pPr>
      <w:bookmarkStart w:id="1298" w:name="_Toc97489931"/>
      <w:ins w:id="1299" w:author="Ernesto del Puerto" w:date="2022-02-13T13:40:00Z">
        <w:r>
          <w:rPr>
            <w:rFonts w:ascii="Arial Narrow" w:eastAsia="Times New Roman" w:hAnsi="Arial Narrow" w:cs="CourierNewPSMT"/>
            <w:b/>
            <w:color w:val="000000"/>
            <w:sz w:val="28"/>
            <w:szCs w:val="28"/>
            <w:lang w:val="es-ES" w:eastAsia="es-ES"/>
          </w:rPr>
          <w:t>Figura 5.3. Objeto base versus objeto OO</w:t>
        </w:r>
        <w:bookmarkEnd w:id="1298"/>
      </w:ins>
    </w:p>
    <w:p w14:paraId="683FA6EA" w14:textId="77777777" w:rsidR="00F31836" w:rsidRPr="00F31836" w:rsidRDefault="00F31836" w:rsidP="00F31836">
      <w:pPr>
        <w:autoSpaceDE w:val="0"/>
        <w:autoSpaceDN w:val="0"/>
        <w:adjustRightInd w:val="0"/>
        <w:spacing w:before="240"/>
        <w:rPr>
          <w:ins w:id="1300" w:author="Ernesto del Puerto" w:date="2022-02-13T13:42:00Z"/>
          <w:rFonts w:ascii="Arial Narrow" w:hAnsi="Arial Narrow" w:cs="TimesNewRoman"/>
          <w:color w:val="000000"/>
          <w:lang w:val="es-AR"/>
        </w:rPr>
      </w:pPr>
      <w:ins w:id="1301" w:author="Ernesto del Puerto" w:date="2022-02-13T13:42:00Z">
        <w:r w:rsidRPr="00F31836">
          <w:rPr>
            <w:rFonts w:ascii="Arial Narrow" w:hAnsi="Arial Narrow" w:cs="TimesNewRoman"/>
            <w:color w:val="000000"/>
            <w:lang w:val="es-AR"/>
          </w:rPr>
          <w:t>Mientras que solo los objetos OO tienen un atributo de clase, cada objeto tiene un tipo base:</w:t>
        </w:r>
      </w:ins>
    </w:p>
    <w:p w14:paraId="2DCB33A8" w14:textId="77777777" w:rsidR="00F31836" w:rsidRDefault="00F31836" w:rsidP="00F31836">
      <w:pPr>
        <w:pStyle w:val="Prrafodelista"/>
        <w:numPr>
          <w:ilvl w:val="0"/>
          <w:numId w:val="77"/>
        </w:numPr>
        <w:autoSpaceDE w:val="0"/>
        <w:autoSpaceDN w:val="0"/>
        <w:adjustRightInd w:val="0"/>
        <w:spacing w:before="240"/>
        <w:rPr>
          <w:ins w:id="1302" w:author="Ernesto del Puerto" w:date="2022-02-13T13:45:00Z"/>
          <w:rFonts w:ascii="Arial Narrow" w:hAnsi="Arial Narrow" w:cs="TimesNewRoman"/>
          <w:color w:val="000000"/>
          <w:lang w:val="es-AR"/>
        </w:rPr>
      </w:pPr>
      <w:ins w:id="1303" w:author="Ernesto del Puerto" w:date="2022-02-13T13:42:00Z">
        <w:r w:rsidRPr="00F31836">
          <w:rPr>
            <w:rFonts w:ascii="Arial Narrow" w:hAnsi="Arial Narrow" w:cs="TimesNewRoman"/>
            <w:color w:val="000000"/>
            <w:lang w:val="es-AR"/>
            <w:rPrChange w:id="1304" w:author="Ernesto del Puerto" w:date="2022-02-13T13:44:00Z">
              <w:rPr>
                <w:lang w:val="es-AR"/>
              </w:rPr>
            </w:rPrChange>
          </w:rPr>
          <w:t>Los tipos base no forman un sistema OOP porque las funciones que se comportan de manera diferente para diferentes tipos base se escriben principalmente en código C que usa instrucciones de cambio.</w:t>
        </w:r>
      </w:ins>
    </w:p>
    <w:p w14:paraId="593B924F" w14:textId="77777777" w:rsidR="00F31836" w:rsidRDefault="00F31836" w:rsidP="00F31836">
      <w:pPr>
        <w:autoSpaceDE w:val="0"/>
        <w:autoSpaceDN w:val="0"/>
        <w:adjustRightInd w:val="0"/>
        <w:spacing w:before="240"/>
        <w:rPr>
          <w:ins w:id="1305" w:author="Ernesto del Puerto" w:date="2022-02-13T13:45:00Z"/>
          <w:rFonts w:ascii="Arial Narrow" w:hAnsi="Arial Narrow" w:cs="TimesNewRoman"/>
          <w:color w:val="000000"/>
          <w:lang w:val="es-AR"/>
        </w:rPr>
      </w:pPr>
      <w:ins w:id="1306" w:author="Ernesto del Puerto" w:date="2022-02-13T13:42:00Z">
        <w:r w:rsidRPr="00F31836">
          <w:rPr>
            <w:rFonts w:ascii="Arial Narrow" w:hAnsi="Arial Narrow" w:cs="TimesNewRoman"/>
            <w:color w:val="000000"/>
            <w:lang w:val="es-AR"/>
            <w:rPrChange w:id="1307" w:author="Ernesto del Puerto" w:date="2022-02-13T13:45:00Z">
              <w:rPr>
                <w:lang w:val="es-AR"/>
              </w:rPr>
            </w:rPrChange>
          </w:rPr>
          <w:t>Esto significa que solo R-</w:t>
        </w:r>
        <w:proofErr w:type="spellStart"/>
        <w:r w:rsidRPr="00F31836">
          <w:rPr>
            <w:rFonts w:ascii="Arial Narrow" w:hAnsi="Arial Narrow" w:cs="TimesNewRoman"/>
            <w:color w:val="000000"/>
            <w:lang w:val="es-AR"/>
            <w:rPrChange w:id="1308" w:author="Ernesto del Puerto" w:date="2022-02-13T13:45:00Z">
              <w:rPr>
                <w:lang w:val="es-AR"/>
              </w:rPr>
            </w:rPrChange>
          </w:rPr>
          <w:t>core</w:t>
        </w:r>
        <w:proofErr w:type="spellEnd"/>
        <w:r w:rsidRPr="00F31836">
          <w:rPr>
            <w:rFonts w:ascii="Arial Narrow" w:hAnsi="Arial Narrow" w:cs="TimesNewRoman"/>
            <w:color w:val="000000"/>
            <w:lang w:val="es-AR"/>
            <w:rPrChange w:id="1309" w:author="Ernesto del Puerto" w:date="2022-02-13T13:45:00Z">
              <w:rPr>
                <w:lang w:val="es-AR"/>
              </w:rPr>
            </w:rPrChange>
          </w:rPr>
          <w:t xml:space="preserve"> puede crear nuevos tipos, y crear un nuevo tipo es mucho trabajo porque cada declaración de cambio debe modificarse para manejar un nuevo caso.</w:t>
        </w:r>
      </w:ins>
    </w:p>
    <w:p w14:paraId="35F6FEC7" w14:textId="77777777" w:rsidR="00F31836" w:rsidRDefault="00F31836" w:rsidP="00F31836">
      <w:pPr>
        <w:autoSpaceDE w:val="0"/>
        <w:autoSpaceDN w:val="0"/>
        <w:adjustRightInd w:val="0"/>
        <w:spacing w:before="240"/>
        <w:rPr>
          <w:ins w:id="1310" w:author="Ernesto del Puerto" w:date="2022-02-13T13:45:00Z"/>
          <w:rFonts w:ascii="Arial Narrow" w:hAnsi="Arial Narrow" w:cs="TimesNewRoman"/>
          <w:color w:val="000000"/>
          <w:lang w:val="es-AR"/>
        </w:rPr>
      </w:pPr>
      <w:ins w:id="1311" w:author="Ernesto del Puerto" w:date="2022-02-13T13:42:00Z">
        <w:r w:rsidRPr="00F31836">
          <w:rPr>
            <w:rFonts w:ascii="Arial Narrow" w:hAnsi="Arial Narrow" w:cs="TimesNewRoman"/>
            <w:color w:val="000000"/>
            <w:lang w:val="es-AR"/>
            <w:rPrChange w:id="1312" w:author="Ernesto del Puerto" w:date="2022-02-13T13:45:00Z">
              <w:rPr>
                <w:lang w:val="es-AR"/>
              </w:rPr>
            </w:rPrChange>
          </w:rPr>
          <w:t>Como consecuencia, rara vez se agregan nuevos tipos base.</w:t>
        </w:r>
      </w:ins>
    </w:p>
    <w:p w14:paraId="3AD18F88" w14:textId="77777777" w:rsidR="00F31836" w:rsidRDefault="00F31836" w:rsidP="00F31836">
      <w:pPr>
        <w:autoSpaceDE w:val="0"/>
        <w:autoSpaceDN w:val="0"/>
        <w:adjustRightInd w:val="0"/>
        <w:spacing w:before="240"/>
        <w:rPr>
          <w:ins w:id="1313" w:author="Ernesto del Puerto" w:date="2022-02-13T13:45:00Z"/>
          <w:rFonts w:ascii="Arial Narrow" w:hAnsi="Arial Narrow" w:cs="TimesNewRoman"/>
          <w:color w:val="000000"/>
          <w:lang w:val="es-AR"/>
        </w:rPr>
      </w:pPr>
      <w:ins w:id="1314" w:author="Ernesto del Puerto" w:date="2022-02-13T13:42:00Z">
        <w:r w:rsidRPr="00F31836">
          <w:rPr>
            <w:rFonts w:ascii="Arial Narrow" w:hAnsi="Arial Narrow" w:cs="TimesNewRoman"/>
            <w:color w:val="000000"/>
            <w:lang w:val="es-AR"/>
            <w:rPrChange w:id="1315" w:author="Ernesto del Puerto" w:date="2022-02-13T13:45:00Z">
              <w:rPr>
                <w:lang w:val="es-AR"/>
              </w:rPr>
            </w:rPrChange>
          </w:rPr>
          <w:t>El cambio más reciente, en 2011, agregó dos tipos exóticos que nunca se ven en R, pero que son necesarios para diagnosticar problemas de memoria.</w:t>
        </w:r>
      </w:ins>
    </w:p>
    <w:p w14:paraId="6CF35C96" w14:textId="7DFF71F8" w:rsidR="00F31836" w:rsidRPr="00F31836" w:rsidRDefault="00F31836" w:rsidP="00F31836">
      <w:pPr>
        <w:autoSpaceDE w:val="0"/>
        <w:autoSpaceDN w:val="0"/>
        <w:adjustRightInd w:val="0"/>
        <w:spacing w:before="240"/>
        <w:rPr>
          <w:ins w:id="1316" w:author="Ernesto del Puerto" w:date="2022-02-13T13:42:00Z"/>
          <w:rFonts w:ascii="Arial Narrow" w:hAnsi="Arial Narrow" w:cs="TimesNewRoman"/>
          <w:color w:val="000000"/>
          <w:lang w:val="es-AR"/>
          <w:rPrChange w:id="1317" w:author="Ernesto del Puerto" w:date="2022-02-13T13:45:00Z">
            <w:rPr>
              <w:ins w:id="1318" w:author="Ernesto del Puerto" w:date="2022-02-13T13:42:00Z"/>
              <w:lang w:val="es-AR"/>
            </w:rPr>
          </w:rPrChange>
        </w:rPr>
      </w:pPr>
      <w:ins w:id="1319" w:author="Ernesto del Puerto" w:date="2022-02-13T13:42:00Z">
        <w:r w:rsidRPr="00F31836">
          <w:rPr>
            <w:rFonts w:ascii="Arial Narrow" w:hAnsi="Arial Narrow" w:cs="TimesNewRoman"/>
            <w:color w:val="000000"/>
            <w:lang w:val="es-AR"/>
            <w:rPrChange w:id="1320" w:author="Ernesto del Puerto" w:date="2022-02-13T13:45:00Z">
              <w:rPr>
                <w:lang w:val="es-AR"/>
              </w:rPr>
            </w:rPrChange>
          </w:rPr>
          <w:t>Antes de eso, el último tipo agregado fue un tipo base especial para objetos S4 agregado en 2005.</w:t>
        </w:r>
      </w:ins>
    </w:p>
    <w:p w14:paraId="6E7FA2AB" w14:textId="77777777" w:rsidR="00F31836" w:rsidRDefault="00F31836" w:rsidP="00F31836">
      <w:pPr>
        <w:autoSpaceDE w:val="0"/>
        <w:autoSpaceDN w:val="0"/>
        <w:adjustRightInd w:val="0"/>
        <w:spacing w:before="240"/>
        <w:rPr>
          <w:ins w:id="1321" w:author="Ernesto del Puerto" w:date="2022-02-13T13:46:00Z"/>
          <w:rFonts w:ascii="Arial Narrow" w:hAnsi="Arial Narrow" w:cs="TimesNewRoman"/>
          <w:color w:val="000000"/>
          <w:lang w:val="es-AR"/>
        </w:rPr>
      </w:pPr>
      <w:ins w:id="1322" w:author="Ernesto del Puerto" w:date="2022-02-13T13:42:00Z">
        <w:r w:rsidRPr="00F31836">
          <w:rPr>
            <w:rFonts w:ascii="Arial Narrow" w:hAnsi="Arial Narrow" w:cs="TimesNewRoman"/>
            <w:color w:val="000000"/>
            <w:lang w:val="es-AR"/>
          </w:rPr>
          <w:t>En total, hay 25 tipos de base diferentes.</w:t>
        </w:r>
      </w:ins>
    </w:p>
    <w:p w14:paraId="797DD565" w14:textId="77777777" w:rsidR="00B100C6" w:rsidRDefault="00F31836" w:rsidP="00F31836">
      <w:pPr>
        <w:autoSpaceDE w:val="0"/>
        <w:autoSpaceDN w:val="0"/>
        <w:adjustRightInd w:val="0"/>
        <w:spacing w:before="240"/>
        <w:rPr>
          <w:ins w:id="1323" w:author="Ernesto del Puerto" w:date="2022-02-13T13:50:00Z"/>
          <w:rFonts w:ascii="Arial Narrow" w:hAnsi="Arial Narrow" w:cs="TimesNewRoman"/>
          <w:color w:val="000000"/>
          <w:lang w:val="es-AR"/>
        </w:rPr>
      </w:pPr>
      <w:ins w:id="1324" w:author="Ernesto del Puerto" w:date="2022-02-13T13:42:00Z">
        <w:r w:rsidRPr="00F31836">
          <w:rPr>
            <w:rFonts w:ascii="Arial Narrow" w:hAnsi="Arial Narrow" w:cs="TimesNewRoman"/>
            <w:color w:val="000000"/>
            <w:lang w:val="es-AR"/>
          </w:rPr>
          <w:t>Se enumeran a continuación, agrupados libremente</w:t>
        </w:r>
      </w:ins>
      <w:ins w:id="1325" w:author="Ernesto del Puerto" w:date="2022-02-13T13:50:00Z">
        <w:r w:rsidR="00B100C6">
          <w:rPr>
            <w:rFonts w:ascii="Arial Narrow" w:hAnsi="Arial Narrow" w:cs="TimesNewRoman"/>
            <w:color w:val="000000"/>
            <w:lang w:val="es-AR"/>
          </w:rPr>
          <w:t>.</w:t>
        </w:r>
      </w:ins>
    </w:p>
    <w:p w14:paraId="6EF9FD8C" w14:textId="77777777" w:rsidR="00F31836" w:rsidRDefault="00F31836" w:rsidP="00F31836">
      <w:pPr>
        <w:autoSpaceDE w:val="0"/>
        <w:autoSpaceDN w:val="0"/>
        <w:adjustRightInd w:val="0"/>
        <w:spacing w:before="240"/>
        <w:rPr>
          <w:ins w:id="1326" w:author="Ernesto del Puerto" w:date="2022-02-13T13:46:00Z"/>
          <w:rFonts w:ascii="Arial Narrow" w:hAnsi="Arial Narrow" w:cs="TimesNewRoman"/>
          <w:color w:val="000000"/>
          <w:lang w:val="es-AR"/>
        </w:rPr>
      </w:pPr>
      <w:ins w:id="1327" w:author="Ernesto del Puerto" w:date="2022-02-13T13:42:00Z">
        <w:r w:rsidRPr="00F31836">
          <w:rPr>
            <w:rFonts w:ascii="Arial Narrow" w:hAnsi="Arial Narrow" w:cs="TimesNewRoman"/>
            <w:color w:val="000000"/>
            <w:lang w:val="es-AR"/>
          </w:rPr>
          <w:lastRenderedPageBreak/>
          <w:t>Estos tipos son los más importantes en el código C, por lo que a menudo los verá llamados por sus nombres de tipo C.</w:t>
        </w:r>
      </w:ins>
    </w:p>
    <w:p w14:paraId="754FCBBB" w14:textId="0200FB7C" w:rsidR="00F31836" w:rsidRDefault="00F31836" w:rsidP="00F31836">
      <w:pPr>
        <w:autoSpaceDE w:val="0"/>
        <w:autoSpaceDN w:val="0"/>
        <w:adjustRightInd w:val="0"/>
        <w:spacing w:before="240"/>
        <w:rPr>
          <w:ins w:id="1328" w:author="Ernesto del Puerto" w:date="2022-02-13T13:40:00Z"/>
          <w:rFonts w:ascii="Arial Narrow" w:hAnsi="Arial Narrow" w:cs="TimesNewRoman"/>
          <w:color w:val="000000"/>
          <w:lang w:val="es-AR"/>
        </w:rPr>
      </w:pPr>
      <w:ins w:id="1329" w:author="Ernesto del Puerto" w:date="2022-02-13T13:42:00Z">
        <w:r w:rsidRPr="00F31836">
          <w:rPr>
            <w:rFonts w:ascii="Arial Narrow" w:hAnsi="Arial Narrow" w:cs="TimesNewRoman"/>
            <w:color w:val="000000"/>
            <w:lang w:val="es-AR"/>
          </w:rPr>
          <w:t>Los he</w:t>
        </w:r>
      </w:ins>
      <w:ins w:id="1330" w:author="Ernesto del Puerto" w:date="2022-02-13T13:50:00Z">
        <w:r w:rsidR="00B100C6">
          <w:rPr>
            <w:rFonts w:ascii="Arial Narrow" w:hAnsi="Arial Narrow" w:cs="TimesNewRoman"/>
            <w:color w:val="000000"/>
            <w:lang w:val="es-AR"/>
          </w:rPr>
          <w:t>mos</w:t>
        </w:r>
      </w:ins>
      <w:ins w:id="1331" w:author="Ernesto del Puerto" w:date="2022-02-13T13:42:00Z">
        <w:r w:rsidRPr="00F31836">
          <w:rPr>
            <w:rFonts w:ascii="Arial Narrow" w:hAnsi="Arial Narrow" w:cs="TimesNewRoman"/>
            <w:color w:val="000000"/>
            <w:lang w:val="es-AR"/>
          </w:rPr>
          <w:t xml:space="preserve"> incluido entre paréntesis.</w:t>
        </w:r>
      </w:ins>
    </w:p>
    <w:p w14:paraId="0B82B4C0" w14:textId="50483CF2" w:rsidR="00F31836" w:rsidRPr="00B100C6" w:rsidRDefault="00F31836">
      <w:pPr>
        <w:pStyle w:val="Prrafodelista"/>
        <w:numPr>
          <w:ilvl w:val="0"/>
          <w:numId w:val="77"/>
        </w:numPr>
        <w:autoSpaceDE w:val="0"/>
        <w:autoSpaceDN w:val="0"/>
        <w:adjustRightInd w:val="0"/>
        <w:spacing w:before="240"/>
        <w:rPr>
          <w:ins w:id="1332" w:author="Ernesto del Puerto" w:date="2022-02-13T13:17:00Z"/>
          <w:rFonts w:ascii="Arial Narrow" w:hAnsi="Arial Narrow" w:cs="TimesNewRoman"/>
          <w:color w:val="000000"/>
          <w:rPrChange w:id="1333" w:author="Ernesto del Puerto" w:date="2022-02-13T13:50:00Z">
            <w:rPr>
              <w:ins w:id="1334" w:author="Ernesto del Puerto" w:date="2022-02-13T13:17:00Z"/>
              <w:rFonts w:ascii="Arial Narrow" w:hAnsi="Arial Narrow" w:cs="TimesNewRoman"/>
              <w:color w:val="000000"/>
              <w:lang w:val="es-ES"/>
            </w:rPr>
          </w:rPrChange>
        </w:rPr>
        <w:pPrChange w:id="1335" w:author="Ernesto del Puerto" w:date="2022-02-13T13:50:00Z">
          <w:pPr>
            <w:autoSpaceDE w:val="0"/>
            <w:autoSpaceDN w:val="0"/>
            <w:adjustRightInd w:val="0"/>
            <w:spacing w:before="240"/>
          </w:pPr>
        </w:pPrChange>
      </w:pPr>
      <w:ins w:id="1336" w:author="Ernesto del Puerto" w:date="2022-02-13T13:47:00Z">
        <w:r w:rsidRPr="00B100C6">
          <w:rPr>
            <w:rFonts w:ascii="Arial Narrow" w:hAnsi="Arial Narrow" w:cs="TimesNewRoman"/>
            <w:color w:val="000000"/>
            <w:rPrChange w:id="1337" w:author="Ernesto del Puerto" w:date="2022-02-13T13:50:00Z">
              <w:rPr>
                <w:rFonts w:ascii="Arial Narrow" w:hAnsi="Arial Narrow" w:cs="TimesNewRoman"/>
                <w:color w:val="000000"/>
                <w:lang w:val="es-AR"/>
              </w:rPr>
            </w:rPrChange>
          </w:rPr>
          <w:t>V</w:t>
        </w:r>
        <w:r w:rsidRPr="00B100C6">
          <w:rPr>
            <w:rFonts w:ascii="Arial Narrow" w:hAnsi="Arial Narrow" w:cs="TimesNewRoman"/>
            <w:color w:val="000000"/>
            <w:rPrChange w:id="1338" w:author="Ernesto del Puerto" w:date="2022-02-13T13:50:00Z">
              <w:rPr>
                <w:rFonts w:ascii="Segoe UI" w:hAnsi="Segoe UI" w:cs="Segoe UI"/>
                <w:color w:val="212529"/>
                <w:sz w:val="27"/>
                <w:szCs w:val="27"/>
                <w:shd w:val="clear" w:color="auto" w:fill="FFFFFF"/>
              </w:rPr>
            </w:rPrChange>
          </w:rPr>
          <w:t>ectors, include types</w:t>
        </w:r>
      </w:ins>
      <w:ins w:id="1339" w:author="Ernesto del Puerto" w:date="2022-02-13T13:49:00Z">
        <w:r w:rsidRPr="00B100C6">
          <w:rPr>
            <w:rFonts w:ascii="Arial Narrow" w:hAnsi="Arial Narrow" w:cs="TimesNewRoman"/>
            <w:color w:val="000000"/>
            <w:rPrChange w:id="1340" w:author="Ernesto del Puerto" w:date="2022-02-13T13:50:00Z">
              <w:rPr/>
            </w:rPrChange>
          </w:rPr>
          <w:t xml:space="preserve"> </w:t>
        </w:r>
      </w:ins>
      <w:ins w:id="1341" w:author="Ernesto del Puerto" w:date="2022-02-13T13:47:00Z">
        <w:r w:rsidRPr="00B100C6">
          <w:rPr>
            <w:rFonts w:ascii="Arial Narrow" w:hAnsi="Arial Narrow" w:cs="TimesNewRoman"/>
            <w:color w:val="000000"/>
            <w:rPrChange w:id="1342" w:author="Ernesto del Puerto" w:date="2022-02-13T13:50:00Z">
              <w:rPr>
                <w:rStyle w:val="CdigoHTML"/>
                <w:rFonts w:ascii="Consolas" w:hAnsi="Consolas"/>
                <w:color w:val="212529"/>
                <w:shd w:val="clear" w:color="auto" w:fill="F8F8F8"/>
              </w:rPr>
            </w:rPrChange>
          </w:rPr>
          <w:t>NULL</w:t>
        </w:r>
      </w:ins>
      <w:ins w:id="1343" w:author="Ernesto del Puerto" w:date="2022-02-13T13:49:00Z">
        <w:r w:rsidRPr="00B100C6">
          <w:rPr>
            <w:rFonts w:ascii="Arial Narrow" w:hAnsi="Arial Narrow" w:cs="TimesNewRoman"/>
            <w:color w:val="000000"/>
            <w:rPrChange w:id="1344" w:author="Ernesto del Puerto" w:date="2022-02-13T13:50:00Z">
              <w:rPr/>
            </w:rPrChange>
          </w:rPr>
          <w:t xml:space="preserve"> </w:t>
        </w:r>
      </w:ins>
      <w:ins w:id="1345" w:author="Ernesto del Puerto" w:date="2022-02-13T13:47:00Z">
        <w:r w:rsidRPr="00B100C6">
          <w:rPr>
            <w:rFonts w:ascii="Arial Narrow" w:hAnsi="Arial Narrow" w:cs="TimesNewRoman"/>
            <w:color w:val="000000"/>
            <w:rPrChange w:id="1346" w:author="Ernesto del Puerto" w:date="2022-02-13T13:50:00Z">
              <w:rPr>
                <w:rFonts w:ascii="Segoe UI" w:hAnsi="Segoe UI" w:cs="Segoe UI"/>
                <w:color w:val="212529"/>
                <w:sz w:val="27"/>
                <w:szCs w:val="27"/>
                <w:shd w:val="clear" w:color="auto" w:fill="FFFFFF"/>
              </w:rPr>
            </w:rPrChange>
          </w:rPr>
          <w:t>(</w:t>
        </w:r>
        <w:r w:rsidRPr="00B100C6">
          <w:rPr>
            <w:rFonts w:ascii="Arial Narrow" w:hAnsi="Arial Narrow" w:cs="TimesNewRoman"/>
            <w:color w:val="000000"/>
            <w:rPrChange w:id="1347" w:author="Ernesto del Puerto" w:date="2022-02-13T13:50:00Z">
              <w:rPr>
                <w:rStyle w:val="CdigoHTML"/>
                <w:rFonts w:ascii="Consolas" w:hAnsi="Consolas"/>
                <w:color w:val="212529"/>
                <w:shd w:val="clear" w:color="auto" w:fill="F8F8F8"/>
              </w:rPr>
            </w:rPrChange>
          </w:rPr>
          <w:t>NILSXP</w:t>
        </w:r>
        <w:r w:rsidRPr="00B100C6">
          <w:rPr>
            <w:rFonts w:ascii="Arial Narrow" w:hAnsi="Arial Narrow" w:cs="TimesNewRoman"/>
            <w:color w:val="000000"/>
            <w:rPrChange w:id="1348" w:author="Ernesto del Puerto" w:date="2022-02-13T13:50:00Z">
              <w:rPr>
                <w:rFonts w:ascii="Segoe UI" w:hAnsi="Segoe UI" w:cs="Segoe UI"/>
                <w:color w:val="212529"/>
                <w:sz w:val="27"/>
                <w:szCs w:val="27"/>
                <w:shd w:val="clear" w:color="auto" w:fill="FFFFFF"/>
              </w:rPr>
            </w:rPrChange>
          </w:rPr>
          <w:t>),</w:t>
        </w:r>
      </w:ins>
      <w:ins w:id="1349" w:author="Ernesto del Puerto" w:date="2022-02-13T13:49:00Z">
        <w:r w:rsidRPr="00B100C6">
          <w:rPr>
            <w:rFonts w:ascii="Arial Narrow" w:hAnsi="Arial Narrow" w:cs="TimesNewRoman"/>
            <w:color w:val="000000"/>
            <w:rPrChange w:id="1350" w:author="Ernesto del Puerto" w:date="2022-02-13T13:50:00Z">
              <w:rPr/>
            </w:rPrChange>
          </w:rPr>
          <w:t xml:space="preserve"> </w:t>
        </w:r>
      </w:ins>
      <w:ins w:id="1351" w:author="Ernesto del Puerto" w:date="2022-02-13T13:47:00Z">
        <w:r w:rsidRPr="00B100C6">
          <w:rPr>
            <w:rFonts w:ascii="Arial Narrow" w:hAnsi="Arial Narrow" w:cs="TimesNewRoman"/>
            <w:color w:val="000000"/>
            <w:rPrChange w:id="1352" w:author="Ernesto del Puerto" w:date="2022-02-13T13:50:00Z">
              <w:rPr>
                <w:rStyle w:val="CdigoHTML"/>
                <w:rFonts w:ascii="Consolas" w:hAnsi="Consolas"/>
                <w:color w:val="212529"/>
                <w:shd w:val="clear" w:color="auto" w:fill="F8F8F8"/>
              </w:rPr>
            </w:rPrChange>
          </w:rPr>
          <w:t>logical</w:t>
        </w:r>
      </w:ins>
      <w:ins w:id="1353" w:author="Ernesto del Puerto" w:date="2022-02-13T13:49:00Z">
        <w:r w:rsidRPr="00B100C6">
          <w:rPr>
            <w:rFonts w:ascii="Arial Narrow" w:hAnsi="Arial Narrow" w:cs="TimesNewRoman"/>
            <w:color w:val="000000"/>
            <w:rPrChange w:id="1354" w:author="Ernesto del Puerto" w:date="2022-02-13T13:50:00Z">
              <w:rPr/>
            </w:rPrChange>
          </w:rPr>
          <w:t xml:space="preserve"> </w:t>
        </w:r>
      </w:ins>
      <w:ins w:id="1355" w:author="Ernesto del Puerto" w:date="2022-02-13T13:47:00Z">
        <w:r w:rsidRPr="00B100C6">
          <w:rPr>
            <w:rFonts w:ascii="Arial Narrow" w:hAnsi="Arial Narrow" w:cs="TimesNewRoman"/>
            <w:color w:val="000000"/>
            <w:rPrChange w:id="1356" w:author="Ernesto del Puerto" w:date="2022-02-13T13:50:00Z">
              <w:rPr>
                <w:rFonts w:ascii="Segoe UI" w:hAnsi="Segoe UI" w:cs="Segoe UI"/>
                <w:color w:val="212529"/>
                <w:sz w:val="27"/>
                <w:szCs w:val="27"/>
                <w:shd w:val="clear" w:color="auto" w:fill="FFFFFF"/>
              </w:rPr>
            </w:rPrChange>
          </w:rPr>
          <w:t>(</w:t>
        </w:r>
        <w:r w:rsidRPr="00B100C6">
          <w:rPr>
            <w:rFonts w:ascii="Arial Narrow" w:hAnsi="Arial Narrow" w:cs="TimesNewRoman"/>
            <w:color w:val="000000"/>
            <w:rPrChange w:id="1357" w:author="Ernesto del Puerto" w:date="2022-02-13T13:50:00Z">
              <w:rPr>
                <w:rStyle w:val="CdigoHTML"/>
                <w:rFonts w:ascii="Consolas" w:hAnsi="Consolas"/>
                <w:color w:val="212529"/>
                <w:shd w:val="clear" w:color="auto" w:fill="F8F8F8"/>
              </w:rPr>
            </w:rPrChange>
          </w:rPr>
          <w:t>LGLSXP</w:t>
        </w:r>
        <w:r w:rsidRPr="00B100C6">
          <w:rPr>
            <w:rFonts w:ascii="Arial Narrow" w:hAnsi="Arial Narrow" w:cs="TimesNewRoman"/>
            <w:color w:val="000000"/>
            <w:rPrChange w:id="1358" w:author="Ernesto del Puerto" w:date="2022-02-13T13:50:00Z">
              <w:rPr>
                <w:rFonts w:ascii="Segoe UI" w:hAnsi="Segoe UI" w:cs="Segoe UI"/>
                <w:color w:val="212529"/>
                <w:sz w:val="27"/>
                <w:szCs w:val="27"/>
                <w:shd w:val="clear" w:color="auto" w:fill="FFFFFF"/>
              </w:rPr>
            </w:rPrChange>
          </w:rPr>
          <w:t>),</w:t>
        </w:r>
      </w:ins>
      <w:ins w:id="1359" w:author="Ernesto del Puerto" w:date="2022-02-13T13:49:00Z">
        <w:r w:rsidRPr="00B100C6">
          <w:rPr>
            <w:rFonts w:ascii="Arial Narrow" w:hAnsi="Arial Narrow" w:cs="TimesNewRoman"/>
            <w:color w:val="000000"/>
            <w:rPrChange w:id="1360" w:author="Ernesto del Puerto" w:date="2022-02-13T13:50:00Z">
              <w:rPr/>
            </w:rPrChange>
          </w:rPr>
          <w:t xml:space="preserve"> </w:t>
        </w:r>
      </w:ins>
      <w:ins w:id="1361" w:author="Ernesto del Puerto" w:date="2022-02-13T13:47:00Z">
        <w:r w:rsidRPr="00B100C6">
          <w:rPr>
            <w:rFonts w:ascii="Arial Narrow" w:hAnsi="Arial Narrow" w:cs="TimesNewRoman"/>
            <w:color w:val="000000"/>
            <w:rPrChange w:id="1362" w:author="Ernesto del Puerto" w:date="2022-02-13T13:50:00Z">
              <w:rPr>
                <w:rStyle w:val="CdigoHTML"/>
                <w:rFonts w:ascii="Consolas" w:hAnsi="Consolas"/>
                <w:color w:val="212529"/>
                <w:shd w:val="clear" w:color="auto" w:fill="F8F8F8"/>
              </w:rPr>
            </w:rPrChange>
          </w:rPr>
          <w:t>integer</w:t>
        </w:r>
      </w:ins>
      <w:ins w:id="1363" w:author="Ernesto del Puerto" w:date="2022-02-13T13:49:00Z">
        <w:r w:rsidRPr="00B100C6">
          <w:rPr>
            <w:rFonts w:ascii="Arial Narrow" w:hAnsi="Arial Narrow" w:cs="TimesNewRoman"/>
            <w:color w:val="000000"/>
            <w:rPrChange w:id="1364" w:author="Ernesto del Puerto" w:date="2022-02-13T13:50:00Z">
              <w:rPr/>
            </w:rPrChange>
          </w:rPr>
          <w:t xml:space="preserve"> </w:t>
        </w:r>
      </w:ins>
      <w:ins w:id="1365" w:author="Ernesto del Puerto" w:date="2022-02-13T13:47:00Z">
        <w:r w:rsidRPr="00B100C6">
          <w:rPr>
            <w:rFonts w:ascii="Arial Narrow" w:hAnsi="Arial Narrow" w:cs="TimesNewRoman"/>
            <w:color w:val="000000"/>
            <w:rPrChange w:id="1366" w:author="Ernesto del Puerto" w:date="2022-02-13T13:50:00Z">
              <w:rPr>
                <w:rFonts w:ascii="Segoe UI" w:hAnsi="Segoe UI" w:cs="Segoe UI"/>
                <w:color w:val="212529"/>
                <w:sz w:val="27"/>
                <w:szCs w:val="27"/>
                <w:shd w:val="clear" w:color="auto" w:fill="FFFFFF"/>
              </w:rPr>
            </w:rPrChange>
          </w:rPr>
          <w:t>(</w:t>
        </w:r>
        <w:r w:rsidRPr="00B100C6">
          <w:rPr>
            <w:rFonts w:ascii="Arial Narrow" w:hAnsi="Arial Narrow" w:cs="TimesNewRoman"/>
            <w:color w:val="000000"/>
            <w:rPrChange w:id="1367" w:author="Ernesto del Puerto" w:date="2022-02-13T13:50:00Z">
              <w:rPr>
                <w:rStyle w:val="CdigoHTML"/>
                <w:rFonts w:ascii="Consolas" w:hAnsi="Consolas"/>
                <w:color w:val="212529"/>
                <w:shd w:val="clear" w:color="auto" w:fill="F8F8F8"/>
              </w:rPr>
            </w:rPrChange>
          </w:rPr>
          <w:t>INTSXP</w:t>
        </w:r>
        <w:r w:rsidRPr="00B100C6">
          <w:rPr>
            <w:rFonts w:ascii="Arial Narrow" w:hAnsi="Arial Narrow" w:cs="TimesNewRoman"/>
            <w:color w:val="000000"/>
            <w:rPrChange w:id="1368" w:author="Ernesto del Puerto" w:date="2022-02-13T13:50:00Z">
              <w:rPr>
                <w:rFonts w:ascii="Segoe UI" w:hAnsi="Segoe UI" w:cs="Segoe UI"/>
                <w:color w:val="212529"/>
                <w:sz w:val="27"/>
                <w:szCs w:val="27"/>
                <w:shd w:val="clear" w:color="auto" w:fill="FFFFFF"/>
              </w:rPr>
            </w:rPrChange>
          </w:rPr>
          <w:t>),</w:t>
        </w:r>
      </w:ins>
      <w:ins w:id="1369" w:author="Ernesto del Puerto" w:date="2022-02-13T13:49:00Z">
        <w:r w:rsidRPr="00B100C6">
          <w:rPr>
            <w:rFonts w:ascii="Arial Narrow" w:hAnsi="Arial Narrow" w:cs="TimesNewRoman"/>
            <w:color w:val="000000"/>
            <w:rPrChange w:id="1370" w:author="Ernesto del Puerto" w:date="2022-02-13T13:50:00Z">
              <w:rPr/>
            </w:rPrChange>
          </w:rPr>
          <w:t xml:space="preserve"> </w:t>
        </w:r>
      </w:ins>
      <w:ins w:id="1371" w:author="Ernesto del Puerto" w:date="2022-02-13T13:47:00Z">
        <w:r w:rsidRPr="00B100C6">
          <w:rPr>
            <w:rFonts w:ascii="Arial Narrow" w:hAnsi="Arial Narrow" w:cs="TimesNewRoman"/>
            <w:color w:val="000000"/>
            <w:rPrChange w:id="1372" w:author="Ernesto del Puerto" w:date="2022-02-13T13:50:00Z">
              <w:rPr>
                <w:rStyle w:val="CdigoHTML"/>
                <w:rFonts w:ascii="Consolas" w:hAnsi="Consolas"/>
                <w:color w:val="212529"/>
                <w:shd w:val="clear" w:color="auto" w:fill="F8F8F8"/>
              </w:rPr>
            </w:rPrChange>
          </w:rPr>
          <w:t>double</w:t>
        </w:r>
      </w:ins>
      <w:ins w:id="1373" w:author="Ernesto del Puerto" w:date="2022-02-13T13:49:00Z">
        <w:r w:rsidRPr="00B100C6">
          <w:rPr>
            <w:rFonts w:ascii="Arial Narrow" w:hAnsi="Arial Narrow" w:cs="TimesNewRoman"/>
            <w:color w:val="000000"/>
            <w:rPrChange w:id="1374" w:author="Ernesto del Puerto" w:date="2022-02-13T13:50:00Z">
              <w:rPr/>
            </w:rPrChange>
          </w:rPr>
          <w:t xml:space="preserve"> </w:t>
        </w:r>
      </w:ins>
      <w:ins w:id="1375" w:author="Ernesto del Puerto" w:date="2022-02-13T13:47:00Z">
        <w:r w:rsidRPr="00B100C6">
          <w:rPr>
            <w:rFonts w:ascii="Arial Narrow" w:hAnsi="Arial Narrow" w:cs="TimesNewRoman"/>
            <w:color w:val="000000"/>
            <w:rPrChange w:id="1376" w:author="Ernesto del Puerto" w:date="2022-02-13T13:50:00Z">
              <w:rPr>
                <w:rFonts w:ascii="Segoe UI" w:hAnsi="Segoe UI" w:cs="Segoe UI"/>
                <w:color w:val="212529"/>
                <w:sz w:val="27"/>
                <w:szCs w:val="27"/>
                <w:shd w:val="clear" w:color="auto" w:fill="FFFFFF"/>
              </w:rPr>
            </w:rPrChange>
          </w:rPr>
          <w:t>(</w:t>
        </w:r>
        <w:r w:rsidRPr="00B100C6">
          <w:rPr>
            <w:rFonts w:ascii="Arial Narrow" w:hAnsi="Arial Narrow" w:cs="TimesNewRoman"/>
            <w:color w:val="000000"/>
            <w:rPrChange w:id="1377" w:author="Ernesto del Puerto" w:date="2022-02-13T13:50:00Z">
              <w:rPr>
                <w:rStyle w:val="CdigoHTML"/>
                <w:rFonts w:ascii="Consolas" w:hAnsi="Consolas"/>
                <w:color w:val="212529"/>
                <w:shd w:val="clear" w:color="auto" w:fill="F8F8F8"/>
              </w:rPr>
            </w:rPrChange>
          </w:rPr>
          <w:t>REALSXP</w:t>
        </w:r>
        <w:r w:rsidRPr="00B100C6">
          <w:rPr>
            <w:rFonts w:ascii="Arial Narrow" w:hAnsi="Arial Narrow" w:cs="TimesNewRoman"/>
            <w:color w:val="000000"/>
            <w:rPrChange w:id="1378" w:author="Ernesto del Puerto" w:date="2022-02-13T13:50:00Z">
              <w:rPr>
                <w:rFonts w:ascii="Segoe UI" w:hAnsi="Segoe UI" w:cs="Segoe UI"/>
                <w:color w:val="212529"/>
                <w:sz w:val="27"/>
                <w:szCs w:val="27"/>
                <w:shd w:val="clear" w:color="auto" w:fill="FFFFFF"/>
              </w:rPr>
            </w:rPrChange>
          </w:rPr>
          <w:t>),</w:t>
        </w:r>
      </w:ins>
      <w:ins w:id="1379" w:author="Ernesto del Puerto" w:date="2022-02-13T13:49:00Z">
        <w:r w:rsidRPr="00B100C6">
          <w:rPr>
            <w:rFonts w:ascii="Arial Narrow" w:hAnsi="Arial Narrow" w:cs="TimesNewRoman"/>
            <w:color w:val="000000"/>
            <w:rPrChange w:id="1380" w:author="Ernesto del Puerto" w:date="2022-02-13T13:50:00Z">
              <w:rPr/>
            </w:rPrChange>
          </w:rPr>
          <w:t xml:space="preserve"> </w:t>
        </w:r>
      </w:ins>
      <w:ins w:id="1381" w:author="Ernesto del Puerto" w:date="2022-02-13T13:47:00Z">
        <w:r w:rsidRPr="00B100C6">
          <w:rPr>
            <w:rFonts w:ascii="Arial Narrow" w:hAnsi="Arial Narrow" w:cs="TimesNewRoman"/>
            <w:color w:val="000000"/>
            <w:rPrChange w:id="1382" w:author="Ernesto del Puerto" w:date="2022-02-13T13:50:00Z">
              <w:rPr>
                <w:rStyle w:val="CdigoHTML"/>
                <w:rFonts w:ascii="Consolas" w:hAnsi="Consolas"/>
                <w:color w:val="212529"/>
                <w:shd w:val="clear" w:color="auto" w:fill="F8F8F8"/>
              </w:rPr>
            </w:rPrChange>
          </w:rPr>
          <w:t>complex</w:t>
        </w:r>
      </w:ins>
      <w:ins w:id="1383" w:author="Ernesto del Puerto" w:date="2022-02-13T13:49:00Z">
        <w:r w:rsidRPr="00B100C6">
          <w:rPr>
            <w:rFonts w:ascii="Arial Narrow" w:hAnsi="Arial Narrow" w:cs="TimesNewRoman"/>
            <w:color w:val="000000"/>
            <w:rPrChange w:id="1384" w:author="Ernesto del Puerto" w:date="2022-02-13T13:50:00Z">
              <w:rPr/>
            </w:rPrChange>
          </w:rPr>
          <w:t xml:space="preserve"> </w:t>
        </w:r>
      </w:ins>
      <w:ins w:id="1385" w:author="Ernesto del Puerto" w:date="2022-02-13T13:47:00Z">
        <w:r w:rsidRPr="00B100C6">
          <w:rPr>
            <w:rFonts w:ascii="Arial Narrow" w:hAnsi="Arial Narrow" w:cs="TimesNewRoman"/>
            <w:color w:val="000000"/>
            <w:rPrChange w:id="1386" w:author="Ernesto del Puerto" w:date="2022-02-13T13:50:00Z">
              <w:rPr>
                <w:rFonts w:ascii="Segoe UI" w:hAnsi="Segoe UI" w:cs="Segoe UI"/>
                <w:color w:val="212529"/>
                <w:sz w:val="27"/>
                <w:szCs w:val="27"/>
                <w:shd w:val="clear" w:color="auto" w:fill="FFFFFF"/>
              </w:rPr>
            </w:rPrChange>
          </w:rPr>
          <w:t>(</w:t>
        </w:r>
        <w:r w:rsidRPr="00B100C6">
          <w:rPr>
            <w:rFonts w:ascii="Arial Narrow" w:hAnsi="Arial Narrow" w:cs="TimesNewRoman"/>
            <w:color w:val="000000"/>
            <w:rPrChange w:id="1387" w:author="Ernesto del Puerto" w:date="2022-02-13T13:50:00Z">
              <w:rPr>
                <w:rStyle w:val="CdigoHTML"/>
                <w:rFonts w:ascii="Consolas" w:hAnsi="Consolas"/>
                <w:color w:val="212529"/>
                <w:shd w:val="clear" w:color="auto" w:fill="F8F8F8"/>
              </w:rPr>
            </w:rPrChange>
          </w:rPr>
          <w:t>CPLXSXP</w:t>
        </w:r>
        <w:r w:rsidRPr="00B100C6">
          <w:rPr>
            <w:rFonts w:ascii="Arial Narrow" w:hAnsi="Arial Narrow" w:cs="TimesNewRoman"/>
            <w:color w:val="000000"/>
            <w:rPrChange w:id="1388" w:author="Ernesto del Puerto" w:date="2022-02-13T13:50:00Z">
              <w:rPr>
                <w:rFonts w:ascii="Segoe UI" w:hAnsi="Segoe UI" w:cs="Segoe UI"/>
                <w:color w:val="212529"/>
                <w:sz w:val="27"/>
                <w:szCs w:val="27"/>
                <w:shd w:val="clear" w:color="auto" w:fill="FFFFFF"/>
              </w:rPr>
            </w:rPrChange>
          </w:rPr>
          <w:t>),</w:t>
        </w:r>
      </w:ins>
      <w:ins w:id="1389" w:author="Ernesto del Puerto" w:date="2022-02-13T13:49:00Z">
        <w:r w:rsidRPr="00B100C6">
          <w:rPr>
            <w:rFonts w:ascii="Arial Narrow" w:hAnsi="Arial Narrow" w:cs="TimesNewRoman"/>
            <w:color w:val="000000"/>
            <w:rPrChange w:id="1390" w:author="Ernesto del Puerto" w:date="2022-02-13T13:50:00Z">
              <w:rPr/>
            </w:rPrChange>
          </w:rPr>
          <w:t xml:space="preserve"> </w:t>
        </w:r>
      </w:ins>
      <w:ins w:id="1391" w:author="Ernesto del Puerto" w:date="2022-02-13T13:47:00Z">
        <w:r w:rsidRPr="00B100C6">
          <w:rPr>
            <w:rFonts w:ascii="Arial Narrow" w:hAnsi="Arial Narrow" w:cs="TimesNewRoman"/>
            <w:color w:val="000000"/>
            <w:rPrChange w:id="1392" w:author="Ernesto del Puerto" w:date="2022-02-13T13:50:00Z">
              <w:rPr>
                <w:rStyle w:val="CdigoHTML"/>
                <w:rFonts w:ascii="Consolas" w:hAnsi="Consolas"/>
                <w:color w:val="212529"/>
                <w:shd w:val="clear" w:color="auto" w:fill="F8F8F8"/>
              </w:rPr>
            </w:rPrChange>
          </w:rPr>
          <w:t>character</w:t>
        </w:r>
      </w:ins>
      <w:ins w:id="1393" w:author="Ernesto del Puerto" w:date="2022-02-13T13:49:00Z">
        <w:r w:rsidRPr="00B100C6">
          <w:rPr>
            <w:rFonts w:ascii="Arial Narrow" w:hAnsi="Arial Narrow" w:cs="TimesNewRoman"/>
            <w:color w:val="000000"/>
            <w:rPrChange w:id="1394" w:author="Ernesto del Puerto" w:date="2022-02-13T13:50:00Z">
              <w:rPr/>
            </w:rPrChange>
          </w:rPr>
          <w:t xml:space="preserve"> </w:t>
        </w:r>
      </w:ins>
      <w:ins w:id="1395" w:author="Ernesto del Puerto" w:date="2022-02-13T13:47:00Z">
        <w:r w:rsidRPr="00B100C6">
          <w:rPr>
            <w:rFonts w:ascii="Arial Narrow" w:hAnsi="Arial Narrow" w:cs="TimesNewRoman"/>
            <w:color w:val="000000"/>
            <w:rPrChange w:id="1396" w:author="Ernesto del Puerto" w:date="2022-02-13T13:50:00Z">
              <w:rPr>
                <w:rFonts w:ascii="Segoe UI" w:hAnsi="Segoe UI" w:cs="Segoe UI"/>
                <w:color w:val="212529"/>
                <w:sz w:val="27"/>
                <w:szCs w:val="27"/>
                <w:shd w:val="clear" w:color="auto" w:fill="FFFFFF"/>
              </w:rPr>
            </w:rPrChange>
          </w:rPr>
          <w:t>(</w:t>
        </w:r>
        <w:r w:rsidRPr="00B100C6">
          <w:rPr>
            <w:rFonts w:ascii="Arial Narrow" w:hAnsi="Arial Narrow" w:cs="TimesNewRoman"/>
            <w:color w:val="000000"/>
            <w:rPrChange w:id="1397" w:author="Ernesto del Puerto" w:date="2022-02-13T13:50:00Z">
              <w:rPr>
                <w:rStyle w:val="CdigoHTML"/>
                <w:rFonts w:ascii="Consolas" w:hAnsi="Consolas"/>
                <w:color w:val="212529"/>
                <w:shd w:val="clear" w:color="auto" w:fill="F8F8F8"/>
              </w:rPr>
            </w:rPrChange>
          </w:rPr>
          <w:t>STRSXP</w:t>
        </w:r>
        <w:r w:rsidRPr="00B100C6">
          <w:rPr>
            <w:rFonts w:ascii="Arial Narrow" w:hAnsi="Arial Narrow" w:cs="TimesNewRoman"/>
            <w:color w:val="000000"/>
            <w:rPrChange w:id="1398" w:author="Ernesto del Puerto" w:date="2022-02-13T13:50:00Z">
              <w:rPr>
                <w:rFonts w:ascii="Segoe UI" w:hAnsi="Segoe UI" w:cs="Segoe UI"/>
                <w:color w:val="212529"/>
                <w:sz w:val="27"/>
                <w:szCs w:val="27"/>
                <w:shd w:val="clear" w:color="auto" w:fill="FFFFFF"/>
              </w:rPr>
            </w:rPrChange>
          </w:rPr>
          <w:t>),</w:t>
        </w:r>
      </w:ins>
      <w:ins w:id="1399" w:author="Ernesto del Puerto" w:date="2022-02-13T13:49:00Z">
        <w:r w:rsidRPr="00B100C6">
          <w:rPr>
            <w:rFonts w:ascii="Arial Narrow" w:hAnsi="Arial Narrow" w:cs="TimesNewRoman"/>
            <w:color w:val="000000"/>
            <w:rPrChange w:id="1400" w:author="Ernesto del Puerto" w:date="2022-02-13T13:50:00Z">
              <w:rPr/>
            </w:rPrChange>
          </w:rPr>
          <w:t xml:space="preserve"> </w:t>
        </w:r>
      </w:ins>
      <w:ins w:id="1401" w:author="Ernesto del Puerto" w:date="2022-02-13T13:47:00Z">
        <w:r w:rsidRPr="00B100C6">
          <w:rPr>
            <w:rFonts w:ascii="Arial Narrow" w:hAnsi="Arial Narrow" w:cs="TimesNewRoman"/>
            <w:color w:val="000000"/>
            <w:rPrChange w:id="1402" w:author="Ernesto del Puerto" w:date="2022-02-13T13:50:00Z">
              <w:rPr>
                <w:rStyle w:val="CdigoHTML"/>
                <w:rFonts w:ascii="Consolas" w:hAnsi="Consolas"/>
                <w:color w:val="212529"/>
                <w:shd w:val="clear" w:color="auto" w:fill="F8F8F8"/>
              </w:rPr>
            </w:rPrChange>
          </w:rPr>
          <w:t>list</w:t>
        </w:r>
      </w:ins>
      <w:ins w:id="1403" w:author="Ernesto del Puerto" w:date="2022-02-13T13:49:00Z">
        <w:r w:rsidRPr="00B100C6">
          <w:rPr>
            <w:rFonts w:ascii="Arial Narrow" w:hAnsi="Arial Narrow" w:cs="TimesNewRoman"/>
            <w:color w:val="000000"/>
            <w:rPrChange w:id="1404" w:author="Ernesto del Puerto" w:date="2022-02-13T13:50:00Z">
              <w:rPr/>
            </w:rPrChange>
          </w:rPr>
          <w:t xml:space="preserve"> </w:t>
        </w:r>
      </w:ins>
      <w:ins w:id="1405" w:author="Ernesto del Puerto" w:date="2022-02-13T13:47:00Z">
        <w:r w:rsidRPr="00B100C6">
          <w:rPr>
            <w:rFonts w:ascii="Arial Narrow" w:hAnsi="Arial Narrow" w:cs="TimesNewRoman"/>
            <w:color w:val="000000"/>
            <w:rPrChange w:id="1406" w:author="Ernesto del Puerto" w:date="2022-02-13T13:50:00Z">
              <w:rPr>
                <w:rFonts w:ascii="Segoe UI" w:hAnsi="Segoe UI" w:cs="Segoe UI"/>
                <w:color w:val="212529"/>
                <w:sz w:val="27"/>
                <w:szCs w:val="27"/>
                <w:shd w:val="clear" w:color="auto" w:fill="FFFFFF"/>
              </w:rPr>
            </w:rPrChange>
          </w:rPr>
          <w:t>(</w:t>
        </w:r>
        <w:r w:rsidRPr="00B100C6">
          <w:rPr>
            <w:rFonts w:ascii="Arial Narrow" w:hAnsi="Arial Narrow" w:cs="TimesNewRoman"/>
            <w:color w:val="000000"/>
            <w:rPrChange w:id="1407" w:author="Ernesto del Puerto" w:date="2022-02-13T13:50:00Z">
              <w:rPr>
                <w:rStyle w:val="CdigoHTML"/>
                <w:rFonts w:ascii="Consolas" w:hAnsi="Consolas"/>
                <w:color w:val="212529"/>
                <w:shd w:val="clear" w:color="auto" w:fill="F8F8F8"/>
              </w:rPr>
            </w:rPrChange>
          </w:rPr>
          <w:t>VECSXP</w:t>
        </w:r>
        <w:r w:rsidRPr="00B100C6">
          <w:rPr>
            <w:rFonts w:ascii="Arial Narrow" w:hAnsi="Arial Narrow" w:cs="TimesNewRoman"/>
            <w:color w:val="000000"/>
            <w:rPrChange w:id="1408" w:author="Ernesto del Puerto" w:date="2022-02-13T13:50:00Z">
              <w:rPr>
                <w:rFonts w:ascii="Segoe UI" w:hAnsi="Segoe UI" w:cs="Segoe UI"/>
                <w:color w:val="212529"/>
                <w:sz w:val="27"/>
                <w:szCs w:val="27"/>
                <w:shd w:val="clear" w:color="auto" w:fill="FFFFFF"/>
              </w:rPr>
            </w:rPrChange>
          </w:rPr>
          <w:t>)</w:t>
        </w:r>
      </w:ins>
      <w:ins w:id="1409" w:author="Ernesto del Puerto" w:date="2022-02-13T13:51:00Z">
        <w:r w:rsidR="00B100C6">
          <w:rPr>
            <w:rFonts w:ascii="Arial Narrow" w:hAnsi="Arial Narrow" w:cs="TimesNewRoman"/>
            <w:color w:val="000000"/>
          </w:rPr>
          <w:t xml:space="preserve"> y</w:t>
        </w:r>
      </w:ins>
      <w:ins w:id="1410" w:author="Ernesto del Puerto" w:date="2022-02-13T13:50:00Z">
        <w:r w:rsidRPr="00B100C6">
          <w:rPr>
            <w:rFonts w:ascii="Arial Narrow" w:hAnsi="Arial Narrow" w:cs="TimesNewRoman"/>
            <w:color w:val="000000"/>
            <w:rPrChange w:id="1411" w:author="Ernesto del Puerto" w:date="2022-02-13T13:50:00Z">
              <w:rPr/>
            </w:rPrChange>
          </w:rPr>
          <w:t xml:space="preserve"> </w:t>
        </w:r>
      </w:ins>
      <w:ins w:id="1412" w:author="Ernesto del Puerto" w:date="2022-02-13T13:47:00Z">
        <w:r w:rsidRPr="00B100C6">
          <w:rPr>
            <w:rFonts w:ascii="Arial Narrow" w:hAnsi="Arial Narrow" w:cs="TimesNewRoman"/>
            <w:color w:val="000000"/>
            <w:rPrChange w:id="1413" w:author="Ernesto del Puerto" w:date="2022-02-13T13:50:00Z">
              <w:rPr>
                <w:rStyle w:val="CdigoHTML"/>
                <w:rFonts w:ascii="Consolas" w:hAnsi="Consolas"/>
                <w:color w:val="212529"/>
                <w:shd w:val="clear" w:color="auto" w:fill="F8F8F8"/>
              </w:rPr>
            </w:rPrChange>
          </w:rPr>
          <w:t>raw</w:t>
        </w:r>
      </w:ins>
      <w:ins w:id="1414" w:author="Ernesto del Puerto" w:date="2022-02-13T13:50:00Z">
        <w:r w:rsidRPr="00B100C6">
          <w:rPr>
            <w:rFonts w:ascii="Arial Narrow" w:hAnsi="Arial Narrow" w:cs="TimesNewRoman"/>
            <w:color w:val="000000"/>
            <w:rPrChange w:id="1415" w:author="Ernesto del Puerto" w:date="2022-02-13T13:50:00Z">
              <w:rPr/>
            </w:rPrChange>
          </w:rPr>
          <w:t xml:space="preserve"> </w:t>
        </w:r>
      </w:ins>
      <w:ins w:id="1416" w:author="Ernesto del Puerto" w:date="2022-02-13T13:47:00Z">
        <w:r w:rsidRPr="00B100C6">
          <w:rPr>
            <w:rFonts w:ascii="Arial Narrow" w:hAnsi="Arial Narrow" w:cs="TimesNewRoman"/>
            <w:color w:val="000000"/>
            <w:rPrChange w:id="1417" w:author="Ernesto del Puerto" w:date="2022-02-13T13:50:00Z">
              <w:rPr>
                <w:rFonts w:ascii="Segoe UI" w:hAnsi="Segoe UI" w:cs="Segoe UI"/>
                <w:color w:val="212529"/>
                <w:sz w:val="27"/>
                <w:szCs w:val="27"/>
                <w:shd w:val="clear" w:color="auto" w:fill="FFFFFF"/>
              </w:rPr>
            </w:rPrChange>
          </w:rPr>
          <w:t>(</w:t>
        </w:r>
        <w:r w:rsidRPr="00B100C6">
          <w:rPr>
            <w:rFonts w:ascii="Arial Narrow" w:hAnsi="Arial Narrow" w:cs="TimesNewRoman"/>
            <w:color w:val="000000"/>
            <w:rPrChange w:id="1418" w:author="Ernesto del Puerto" w:date="2022-02-13T13:50:00Z">
              <w:rPr>
                <w:rStyle w:val="CdigoHTML"/>
                <w:rFonts w:ascii="Consolas" w:hAnsi="Consolas"/>
                <w:color w:val="212529"/>
                <w:shd w:val="clear" w:color="auto" w:fill="F8F8F8"/>
              </w:rPr>
            </w:rPrChange>
          </w:rPr>
          <w:t>RAWSXP</w:t>
        </w:r>
        <w:r w:rsidRPr="00B100C6">
          <w:rPr>
            <w:rFonts w:ascii="Arial Narrow" w:hAnsi="Arial Narrow" w:cs="TimesNewRoman"/>
            <w:color w:val="000000"/>
            <w:rPrChange w:id="1419" w:author="Ernesto del Puerto" w:date="2022-02-13T13:50:00Z">
              <w:rPr>
                <w:rFonts w:ascii="Segoe UI" w:hAnsi="Segoe UI" w:cs="Segoe UI"/>
                <w:color w:val="212529"/>
                <w:sz w:val="27"/>
                <w:szCs w:val="27"/>
                <w:shd w:val="clear" w:color="auto" w:fill="FFFFFF"/>
              </w:rPr>
            </w:rPrChange>
          </w:rPr>
          <w:t>).</w:t>
        </w:r>
      </w:ins>
    </w:p>
    <w:p w14:paraId="615540ED" w14:textId="23788565" w:rsidR="00B100C6" w:rsidRDefault="00B819DB">
      <w:pPr>
        <w:pStyle w:val="Prrafodelista"/>
        <w:numPr>
          <w:ilvl w:val="0"/>
          <w:numId w:val="77"/>
        </w:numPr>
        <w:autoSpaceDE w:val="0"/>
        <w:autoSpaceDN w:val="0"/>
        <w:adjustRightInd w:val="0"/>
        <w:spacing w:before="240"/>
        <w:rPr>
          <w:ins w:id="1420" w:author="Ernesto del Puerto" w:date="2022-02-13T13:51:00Z"/>
          <w:rFonts w:ascii="Arial Narrow" w:hAnsi="Arial Narrow" w:cs="TimesNewRoman"/>
          <w:color w:val="000000"/>
        </w:rPr>
        <w:pPrChange w:id="1421" w:author="Ernesto del Puerto" w:date="2022-02-13T13:52:00Z">
          <w:pPr>
            <w:autoSpaceDE w:val="0"/>
            <w:autoSpaceDN w:val="0"/>
            <w:adjustRightInd w:val="0"/>
            <w:spacing w:before="240"/>
          </w:pPr>
        </w:pPrChange>
      </w:pPr>
      <w:ins w:id="1422" w:author="Ernesto del Puerto" w:date="2022-02-13T13:52:00Z">
        <w:r w:rsidRPr="00B819DB">
          <w:rPr>
            <w:rFonts w:ascii="Arial Narrow" w:hAnsi="Arial Narrow" w:cs="TimesNewRoman"/>
            <w:color w:val="000000"/>
            <w:rPrChange w:id="1423" w:author="Ernesto del Puerto" w:date="2022-02-13T13:52:00Z">
              <w:rPr>
                <w:rFonts w:ascii="Segoe UI" w:hAnsi="Segoe UI" w:cs="Segoe UI"/>
                <w:color w:val="212529"/>
                <w:sz w:val="27"/>
                <w:szCs w:val="27"/>
                <w:shd w:val="clear" w:color="auto" w:fill="FFFFFF"/>
              </w:rPr>
            </w:rPrChange>
          </w:rPr>
          <w:t>Functions, include types</w:t>
        </w:r>
        <w:r>
          <w:rPr>
            <w:rFonts w:ascii="Arial Narrow" w:hAnsi="Arial Narrow" w:cs="TimesNewRoman"/>
            <w:color w:val="000000"/>
          </w:rPr>
          <w:t xml:space="preserve"> </w:t>
        </w:r>
        <w:r w:rsidRPr="00B819DB">
          <w:rPr>
            <w:rFonts w:ascii="Arial Narrow" w:hAnsi="Arial Narrow" w:cs="TimesNewRoman"/>
            <w:color w:val="000000"/>
            <w:rPrChange w:id="1424" w:author="Ernesto del Puerto" w:date="2022-02-13T13:52:00Z">
              <w:rPr>
                <w:rStyle w:val="CdigoHTML"/>
                <w:rFonts w:ascii="Consolas" w:hAnsi="Consolas"/>
                <w:color w:val="212529"/>
                <w:shd w:val="clear" w:color="auto" w:fill="F8F8F8"/>
              </w:rPr>
            </w:rPrChange>
          </w:rPr>
          <w:t>closure</w:t>
        </w:r>
        <w:r>
          <w:rPr>
            <w:rFonts w:ascii="Arial Narrow" w:hAnsi="Arial Narrow" w:cs="TimesNewRoman"/>
            <w:color w:val="000000"/>
          </w:rPr>
          <w:t xml:space="preserve"> </w:t>
        </w:r>
        <w:r w:rsidRPr="00B819DB">
          <w:rPr>
            <w:rFonts w:ascii="Arial Narrow" w:hAnsi="Arial Narrow" w:cs="TimesNewRoman"/>
            <w:color w:val="000000"/>
            <w:rPrChange w:id="1425" w:author="Ernesto del Puerto" w:date="2022-02-13T13:52:00Z">
              <w:rPr>
                <w:rFonts w:ascii="Segoe UI" w:hAnsi="Segoe UI" w:cs="Segoe UI"/>
                <w:color w:val="212529"/>
                <w:sz w:val="27"/>
                <w:szCs w:val="27"/>
                <w:shd w:val="clear" w:color="auto" w:fill="FFFFFF"/>
              </w:rPr>
            </w:rPrChange>
          </w:rPr>
          <w:t>(regular R functions,</w:t>
        </w:r>
        <w:r>
          <w:rPr>
            <w:rFonts w:ascii="Arial Narrow" w:hAnsi="Arial Narrow" w:cs="TimesNewRoman"/>
            <w:color w:val="000000"/>
          </w:rPr>
          <w:t xml:space="preserve"> </w:t>
        </w:r>
        <w:r w:rsidRPr="00B819DB">
          <w:rPr>
            <w:rFonts w:ascii="Arial Narrow" w:hAnsi="Arial Narrow" w:cs="TimesNewRoman"/>
            <w:color w:val="000000"/>
            <w:rPrChange w:id="1426" w:author="Ernesto del Puerto" w:date="2022-02-13T13:52:00Z">
              <w:rPr>
                <w:rStyle w:val="CdigoHTML"/>
                <w:rFonts w:ascii="Consolas" w:hAnsi="Consolas"/>
                <w:color w:val="212529"/>
                <w:shd w:val="clear" w:color="auto" w:fill="F8F8F8"/>
              </w:rPr>
            </w:rPrChange>
          </w:rPr>
          <w:t>CLOSXP</w:t>
        </w:r>
        <w:r w:rsidRPr="00B819DB">
          <w:rPr>
            <w:rFonts w:ascii="Arial Narrow" w:hAnsi="Arial Narrow" w:cs="TimesNewRoman"/>
            <w:color w:val="000000"/>
            <w:rPrChange w:id="1427" w:author="Ernesto del Puerto" w:date="2022-02-13T13:52:00Z">
              <w:rPr>
                <w:rFonts w:ascii="Segoe UI" w:hAnsi="Segoe UI" w:cs="Segoe UI"/>
                <w:color w:val="212529"/>
                <w:sz w:val="27"/>
                <w:szCs w:val="27"/>
                <w:shd w:val="clear" w:color="auto" w:fill="FFFFFF"/>
              </w:rPr>
            </w:rPrChange>
          </w:rPr>
          <w:t>),</w:t>
        </w:r>
        <w:r>
          <w:rPr>
            <w:rFonts w:ascii="Arial Narrow" w:hAnsi="Arial Narrow" w:cs="TimesNewRoman"/>
            <w:color w:val="000000"/>
          </w:rPr>
          <w:t xml:space="preserve"> </w:t>
        </w:r>
        <w:r w:rsidRPr="00B819DB">
          <w:rPr>
            <w:rFonts w:ascii="Arial Narrow" w:hAnsi="Arial Narrow" w:cs="TimesNewRoman"/>
            <w:color w:val="000000"/>
            <w:rPrChange w:id="1428" w:author="Ernesto del Puerto" w:date="2022-02-13T13:52:00Z">
              <w:rPr>
                <w:rStyle w:val="CdigoHTML"/>
                <w:rFonts w:ascii="Consolas" w:hAnsi="Consolas"/>
                <w:color w:val="212529"/>
                <w:shd w:val="clear" w:color="auto" w:fill="F8F8F8"/>
              </w:rPr>
            </w:rPrChange>
          </w:rPr>
          <w:t>special</w:t>
        </w:r>
        <w:r>
          <w:rPr>
            <w:rFonts w:ascii="Arial Narrow" w:hAnsi="Arial Narrow" w:cs="TimesNewRoman"/>
            <w:color w:val="000000"/>
          </w:rPr>
          <w:t xml:space="preserve"> </w:t>
        </w:r>
        <w:r w:rsidRPr="00B819DB">
          <w:rPr>
            <w:rFonts w:ascii="Arial Narrow" w:hAnsi="Arial Narrow" w:cs="TimesNewRoman"/>
            <w:color w:val="000000"/>
            <w:rPrChange w:id="1429" w:author="Ernesto del Puerto" w:date="2022-02-13T13:52:00Z">
              <w:rPr>
                <w:rFonts w:ascii="Segoe UI" w:hAnsi="Segoe UI" w:cs="Segoe UI"/>
                <w:color w:val="212529"/>
                <w:sz w:val="27"/>
                <w:szCs w:val="27"/>
                <w:shd w:val="clear" w:color="auto" w:fill="FFFFFF"/>
              </w:rPr>
            </w:rPrChange>
          </w:rPr>
          <w:t>(internal functions,</w:t>
        </w:r>
      </w:ins>
      <w:ins w:id="1430" w:author="Ernesto del Puerto" w:date="2022-02-13T13:53:00Z">
        <w:r>
          <w:rPr>
            <w:rFonts w:ascii="Arial Narrow" w:hAnsi="Arial Narrow" w:cs="TimesNewRoman"/>
            <w:color w:val="000000"/>
          </w:rPr>
          <w:t xml:space="preserve"> </w:t>
        </w:r>
      </w:ins>
      <w:ins w:id="1431" w:author="Ernesto del Puerto" w:date="2022-02-13T13:52:00Z">
        <w:r w:rsidRPr="00B819DB">
          <w:rPr>
            <w:rFonts w:ascii="Arial Narrow" w:hAnsi="Arial Narrow" w:cs="TimesNewRoman"/>
            <w:color w:val="000000"/>
            <w:rPrChange w:id="1432" w:author="Ernesto del Puerto" w:date="2022-02-13T13:52:00Z">
              <w:rPr>
                <w:rStyle w:val="CdigoHTML"/>
                <w:rFonts w:ascii="Consolas" w:hAnsi="Consolas"/>
                <w:color w:val="212529"/>
                <w:shd w:val="clear" w:color="auto" w:fill="F8F8F8"/>
              </w:rPr>
            </w:rPrChange>
          </w:rPr>
          <w:t>SPECIALSXP</w:t>
        </w:r>
        <w:r w:rsidRPr="00B819DB">
          <w:rPr>
            <w:rFonts w:ascii="Arial Narrow" w:hAnsi="Arial Narrow" w:cs="TimesNewRoman"/>
            <w:color w:val="000000"/>
            <w:rPrChange w:id="1433" w:author="Ernesto del Puerto" w:date="2022-02-13T13:52:00Z">
              <w:rPr>
                <w:rFonts w:ascii="Segoe UI" w:hAnsi="Segoe UI" w:cs="Segoe UI"/>
                <w:color w:val="212529"/>
                <w:sz w:val="27"/>
                <w:szCs w:val="27"/>
                <w:shd w:val="clear" w:color="auto" w:fill="FFFFFF"/>
              </w:rPr>
            </w:rPrChange>
          </w:rPr>
          <w:t>)</w:t>
        </w:r>
      </w:ins>
      <w:ins w:id="1434" w:author="Ernesto del Puerto" w:date="2022-02-13T13:53:00Z">
        <w:r>
          <w:rPr>
            <w:rFonts w:ascii="Arial Narrow" w:hAnsi="Arial Narrow" w:cs="TimesNewRoman"/>
            <w:color w:val="000000"/>
          </w:rPr>
          <w:t xml:space="preserve"> y </w:t>
        </w:r>
      </w:ins>
      <w:proofErr w:type="spellStart"/>
      <w:ins w:id="1435" w:author="Ernesto del Puerto" w:date="2022-02-13T13:52:00Z">
        <w:r w:rsidRPr="00B819DB">
          <w:rPr>
            <w:rFonts w:ascii="Arial Narrow" w:hAnsi="Arial Narrow" w:cs="TimesNewRoman"/>
            <w:color w:val="000000"/>
            <w:rPrChange w:id="1436" w:author="Ernesto del Puerto" w:date="2022-02-13T13:52:00Z">
              <w:rPr>
                <w:rStyle w:val="CdigoHTML"/>
                <w:rFonts w:ascii="Consolas" w:hAnsi="Consolas"/>
                <w:color w:val="212529"/>
                <w:shd w:val="clear" w:color="auto" w:fill="F8F8F8"/>
              </w:rPr>
            </w:rPrChange>
          </w:rPr>
          <w:t>builtin</w:t>
        </w:r>
      </w:ins>
      <w:proofErr w:type="spellEnd"/>
      <w:ins w:id="1437" w:author="Ernesto del Puerto" w:date="2022-02-13T13:53:00Z">
        <w:r>
          <w:rPr>
            <w:rFonts w:ascii="Arial Narrow" w:hAnsi="Arial Narrow" w:cs="TimesNewRoman"/>
            <w:color w:val="000000"/>
          </w:rPr>
          <w:t xml:space="preserve"> </w:t>
        </w:r>
      </w:ins>
      <w:ins w:id="1438" w:author="Ernesto del Puerto" w:date="2022-02-13T13:52:00Z">
        <w:r w:rsidRPr="00B819DB">
          <w:rPr>
            <w:rFonts w:ascii="Arial Narrow" w:hAnsi="Arial Narrow" w:cs="TimesNewRoman"/>
            <w:color w:val="000000"/>
            <w:rPrChange w:id="1439" w:author="Ernesto del Puerto" w:date="2022-02-13T13:52:00Z">
              <w:rPr>
                <w:rFonts w:ascii="Segoe UI" w:hAnsi="Segoe UI" w:cs="Segoe UI"/>
                <w:color w:val="212529"/>
                <w:sz w:val="27"/>
                <w:szCs w:val="27"/>
                <w:shd w:val="clear" w:color="auto" w:fill="FFFFFF"/>
              </w:rPr>
            </w:rPrChange>
          </w:rPr>
          <w:t>(primitive functions,</w:t>
        </w:r>
      </w:ins>
      <w:ins w:id="1440" w:author="Ernesto del Puerto" w:date="2022-02-13T13:53:00Z">
        <w:r>
          <w:rPr>
            <w:rFonts w:ascii="Arial Narrow" w:hAnsi="Arial Narrow" w:cs="TimesNewRoman"/>
            <w:color w:val="000000"/>
          </w:rPr>
          <w:t xml:space="preserve"> </w:t>
        </w:r>
      </w:ins>
      <w:ins w:id="1441" w:author="Ernesto del Puerto" w:date="2022-02-13T13:52:00Z">
        <w:r w:rsidRPr="00B819DB">
          <w:rPr>
            <w:rFonts w:ascii="Arial Narrow" w:hAnsi="Arial Narrow" w:cs="TimesNewRoman"/>
            <w:color w:val="000000"/>
            <w:rPrChange w:id="1442" w:author="Ernesto del Puerto" w:date="2022-02-13T13:52:00Z">
              <w:rPr>
                <w:rStyle w:val="CdigoHTML"/>
                <w:rFonts w:ascii="Consolas" w:hAnsi="Consolas"/>
                <w:color w:val="212529"/>
                <w:shd w:val="clear" w:color="auto" w:fill="F8F8F8"/>
              </w:rPr>
            </w:rPrChange>
          </w:rPr>
          <w:t>BUILTINSXP</w:t>
        </w:r>
        <w:r w:rsidRPr="00B819DB">
          <w:rPr>
            <w:rFonts w:ascii="Arial Narrow" w:hAnsi="Arial Narrow" w:cs="TimesNewRoman"/>
            <w:color w:val="000000"/>
            <w:rPrChange w:id="1443" w:author="Ernesto del Puerto" w:date="2022-02-13T13:52:00Z">
              <w:rPr>
                <w:rFonts w:ascii="Segoe UI" w:hAnsi="Segoe UI" w:cs="Segoe UI"/>
                <w:color w:val="212529"/>
                <w:sz w:val="27"/>
                <w:szCs w:val="27"/>
                <w:shd w:val="clear" w:color="auto" w:fill="FFFFFF"/>
              </w:rPr>
            </w:rPrChange>
          </w:rPr>
          <w:t>).</w:t>
        </w:r>
      </w:ins>
    </w:p>
    <w:p w14:paraId="338E5E18" w14:textId="5627C5CF" w:rsidR="00B100C6" w:rsidRDefault="00F131CA">
      <w:pPr>
        <w:pStyle w:val="Prrafodelista"/>
        <w:numPr>
          <w:ilvl w:val="0"/>
          <w:numId w:val="77"/>
        </w:numPr>
        <w:autoSpaceDE w:val="0"/>
        <w:autoSpaceDN w:val="0"/>
        <w:adjustRightInd w:val="0"/>
        <w:spacing w:before="240"/>
        <w:rPr>
          <w:ins w:id="1444" w:author="Ernesto del Puerto" w:date="2022-02-13T13:51:00Z"/>
          <w:rFonts w:ascii="Arial Narrow" w:hAnsi="Arial Narrow" w:cs="TimesNewRoman"/>
          <w:color w:val="000000"/>
        </w:rPr>
        <w:pPrChange w:id="1445" w:author="Ernesto del Puerto" w:date="2022-02-13T13:54:00Z">
          <w:pPr>
            <w:autoSpaceDE w:val="0"/>
            <w:autoSpaceDN w:val="0"/>
            <w:adjustRightInd w:val="0"/>
            <w:spacing w:before="240"/>
          </w:pPr>
        </w:pPrChange>
      </w:pPr>
      <w:ins w:id="1446" w:author="Ernesto del Puerto" w:date="2022-02-13T13:54:00Z">
        <w:r w:rsidRPr="00F131CA">
          <w:rPr>
            <w:rFonts w:ascii="Arial Narrow" w:hAnsi="Arial Narrow" w:cs="TimesNewRoman"/>
            <w:color w:val="000000"/>
            <w:rPrChange w:id="1447" w:author="Ernesto del Puerto" w:date="2022-02-13T13:54:00Z">
              <w:rPr>
                <w:rFonts w:ascii="Segoe UI" w:hAnsi="Segoe UI" w:cs="Segoe UI"/>
                <w:color w:val="212529"/>
                <w:sz w:val="27"/>
                <w:szCs w:val="27"/>
                <w:shd w:val="clear" w:color="auto" w:fill="FFFFFF"/>
              </w:rPr>
            </w:rPrChange>
          </w:rPr>
          <w:t>Environments, type</w:t>
        </w:r>
        <w:r>
          <w:rPr>
            <w:rFonts w:ascii="Arial Narrow" w:hAnsi="Arial Narrow" w:cs="TimesNewRoman"/>
            <w:color w:val="000000"/>
          </w:rPr>
          <w:t xml:space="preserve"> </w:t>
        </w:r>
        <w:r w:rsidRPr="00F131CA">
          <w:rPr>
            <w:rFonts w:ascii="Arial Narrow" w:hAnsi="Arial Narrow" w:cs="TimesNewRoman"/>
            <w:color w:val="000000"/>
            <w:rPrChange w:id="1448" w:author="Ernesto del Puerto" w:date="2022-02-13T13:54:00Z">
              <w:rPr>
                <w:rStyle w:val="CdigoHTML"/>
                <w:rFonts w:ascii="Consolas" w:hAnsi="Consolas"/>
                <w:color w:val="212529"/>
                <w:shd w:val="clear" w:color="auto" w:fill="F8F8F8"/>
              </w:rPr>
            </w:rPrChange>
          </w:rPr>
          <w:t>environment</w:t>
        </w:r>
        <w:r>
          <w:rPr>
            <w:rFonts w:ascii="Arial Narrow" w:hAnsi="Arial Narrow" w:cs="TimesNewRoman"/>
            <w:color w:val="000000"/>
          </w:rPr>
          <w:t xml:space="preserve"> </w:t>
        </w:r>
        <w:r w:rsidRPr="00F131CA">
          <w:rPr>
            <w:rFonts w:ascii="Arial Narrow" w:hAnsi="Arial Narrow" w:cs="TimesNewRoman"/>
            <w:color w:val="000000"/>
            <w:rPrChange w:id="1449" w:author="Ernesto del Puerto" w:date="2022-02-13T13:54:00Z">
              <w:rPr>
                <w:rFonts w:ascii="Segoe UI" w:hAnsi="Segoe UI" w:cs="Segoe UI"/>
                <w:color w:val="212529"/>
                <w:sz w:val="27"/>
                <w:szCs w:val="27"/>
                <w:shd w:val="clear" w:color="auto" w:fill="FFFFFF"/>
              </w:rPr>
            </w:rPrChange>
          </w:rPr>
          <w:t>(</w:t>
        </w:r>
        <w:r w:rsidRPr="00F131CA">
          <w:rPr>
            <w:rFonts w:ascii="Arial Narrow" w:hAnsi="Arial Narrow" w:cs="TimesNewRoman"/>
            <w:color w:val="000000"/>
            <w:rPrChange w:id="1450" w:author="Ernesto del Puerto" w:date="2022-02-13T13:54:00Z">
              <w:rPr>
                <w:rStyle w:val="CdigoHTML"/>
                <w:rFonts w:ascii="Consolas" w:hAnsi="Consolas"/>
                <w:color w:val="212529"/>
                <w:shd w:val="clear" w:color="auto" w:fill="F8F8F8"/>
              </w:rPr>
            </w:rPrChange>
          </w:rPr>
          <w:t>ENVSXP</w:t>
        </w:r>
        <w:r w:rsidRPr="00F131CA">
          <w:rPr>
            <w:rFonts w:ascii="Arial Narrow" w:hAnsi="Arial Narrow" w:cs="TimesNewRoman"/>
            <w:color w:val="000000"/>
            <w:rPrChange w:id="1451" w:author="Ernesto del Puerto" w:date="2022-02-13T13:54:00Z">
              <w:rPr>
                <w:rFonts w:ascii="Segoe UI" w:hAnsi="Segoe UI" w:cs="Segoe UI"/>
                <w:color w:val="212529"/>
                <w:sz w:val="27"/>
                <w:szCs w:val="27"/>
                <w:shd w:val="clear" w:color="auto" w:fill="FFFFFF"/>
              </w:rPr>
            </w:rPrChange>
          </w:rPr>
          <w:t>).</w:t>
        </w:r>
      </w:ins>
    </w:p>
    <w:p w14:paraId="185DC2FA" w14:textId="32A6F948" w:rsidR="00B100C6" w:rsidRPr="009464F0" w:rsidRDefault="009464F0" w:rsidP="00F131CA">
      <w:pPr>
        <w:pStyle w:val="Prrafodelista"/>
        <w:numPr>
          <w:ilvl w:val="0"/>
          <w:numId w:val="77"/>
        </w:numPr>
        <w:autoSpaceDE w:val="0"/>
        <w:autoSpaceDN w:val="0"/>
        <w:adjustRightInd w:val="0"/>
        <w:spacing w:before="240"/>
        <w:rPr>
          <w:ins w:id="1452" w:author="Ernesto del Puerto" w:date="2022-02-13T13:55:00Z"/>
          <w:rFonts w:ascii="Arial Narrow" w:hAnsi="Arial Narrow" w:cs="TimesNewRoman"/>
          <w:color w:val="000000"/>
          <w:lang w:val="es-AR"/>
          <w:rPrChange w:id="1453" w:author="Ernesto del Puerto" w:date="2022-02-13T13:57:00Z">
            <w:rPr>
              <w:ins w:id="1454" w:author="Ernesto del Puerto" w:date="2022-02-13T13:55:00Z"/>
              <w:rFonts w:ascii="Segoe UI" w:hAnsi="Segoe UI" w:cs="Segoe UI"/>
              <w:color w:val="212529"/>
              <w:sz w:val="27"/>
              <w:szCs w:val="27"/>
              <w:shd w:val="clear" w:color="auto" w:fill="FFFFFF"/>
            </w:rPr>
          </w:rPrChange>
        </w:rPr>
      </w:pPr>
      <w:ins w:id="1455" w:author="Ernesto del Puerto" w:date="2022-02-13T13:56:00Z">
        <w:r w:rsidRPr="009464F0">
          <w:rPr>
            <w:rFonts w:ascii="Arial Narrow" w:hAnsi="Arial Narrow" w:cs="TimesNewRoman"/>
            <w:color w:val="000000"/>
            <w:lang w:val="es-AR"/>
            <w:rPrChange w:id="1456" w:author="Ernesto del Puerto" w:date="2022-02-13T13:57:00Z">
              <w:rPr>
                <w:rFonts w:ascii="Arial Narrow" w:hAnsi="Arial Narrow" w:cs="TimesNewRoman"/>
                <w:color w:val="000000"/>
              </w:rPr>
            </w:rPrChange>
          </w:rPr>
          <w:t xml:space="preserve">El </w:t>
        </w:r>
      </w:ins>
      <w:ins w:id="1457" w:author="Ernesto del Puerto" w:date="2022-02-13T13:55:00Z">
        <w:r w:rsidRPr="009464F0">
          <w:rPr>
            <w:rFonts w:ascii="Arial Narrow" w:hAnsi="Arial Narrow" w:cs="TimesNewRoman"/>
            <w:color w:val="000000"/>
            <w:lang w:val="es-AR"/>
            <w:rPrChange w:id="1458" w:author="Ernesto del Puerto" w:date="2022-02-13T13:57:00Z">
              <w:rPr>
                <w:rStyle w:val="CdigoHTML"/>
                <w:rFonts w:ascii="Consolas" w:hAnsi="Consolas"/>
                <w:color w:val="212529"/>
                <w:sz w:val="24"/>
                <w:szCs w:val="24"/>
                <w:shd w:val="clear" w:color="auto" w:fill="F8F8F8"/>
              </w:rPr>
            </w:rPrChange>
          </w:rPr>
          <w:t>S4</w:t>
        </w:r>
      </w:ins>
      <w:ins w:id="1459" w:author="Ernesto del Puerto" w:date="2022-02-13T13:56:00Z">
        <w:r w:rsidRPr="009464F0">
          <w:rPr>
            <w:rFonts w:ascii="Arial Narrow" w:hAnsi="Arial Narrow" w:cs="TimesNewRoman"/>
            <w:color w:val="000000"/>
            <w:lang w:val="es-AR"/>
            <w:rPrChange w:id="1460" w:author="Ernesto del Puerto" w:date="2022-02-13T13:57:00Z">
              <w:rPr>
                <w:rFonts w:ascii="Arial Narrow" w:hAnsi="Arial Narrow" w:cs="TimesNewRoman"/>
                <w:color w:val="000000"/>
              </w:rPr>
            </w:rPrChange>
          </w:rPr>
          <w:t xml:space="preserve"> </w:t>
        </w:r>
      </w:ins>
      <w:proofErr w:type="spellStart"/>
      <w:ins w:id="1461" w:author="Ernesto del Puerto" w:date="2022-02-13T13:55:00Z">
        <w:r w:rsidRPr="009464F0">
          <w:rPr>
            <w:rFonts w:ascii="Arial Narrow" w:hAnsi="Arial Narrow" w:cs="TimesNewRoman"/>
            <w:color w:val="000000"/>
            <w:lang w:val="es-AR"/>
            <w:rPrChange w:id="1462" w:author="Ernesto del Puerto" w:date="2022-02-13T13:57:00Z">
              <w:rPr>
                <w:rFonts w:ascii="Segoe UI" w:hAnsi="Segoe UI" w:cs="Segoe UI"/>
                <w:color w:val="212529"/>
                <w:sz w:val="27"/>
                <w:szCs w:val="27"/>
                <w:shd w:val="clear" w:color="auto" w:fill="FFFFFF"/>
              </w:rPr>
            </w:rPrChange>
          </w:rPr>
          <w:t>type</w:t>
        </w:r>
        <w:proofErr w:type="spellEnd"/>
        <w:r w:rsidRPr="009464F0">
          <w:rPr>
            <w:rFonts w:ascii="Arial Narrow" w:hAnsi="Arial Narrow" w:cs="TimesNewRoman"/>
            <w:color w:val="000000"/>
            <w:lang w:val="es-AR"/>
            <w:rPrChange w:id="1463" w:author="Ernesto del Puerto" w:date="2022-02-13T13:57:00Z">
              <w:rPr>
                <w:rFonts w:ascii="Segoe UI" w:hAnsi="Segoe UI" w:cs="Segoe UI"/>
                <w:color w:val="212529"/>
                <w:sz w:val="27"/>
                <w:szCs w:val="27"/>
                <w:shd w:val="clear" w:color="auto" w:fill="FFFFFF"/>
              </w:rPr>
            </w:rPrChange>
          </w:rPr>
          <w:t xml:space="preserve"> (</w:t>
        </w:r>
        <w:r w:rsidRPr="009464F0">
          <w:rPr>
            <w:rFonts w:ascii="Arial Narrow" w:hAnsi="Arial Narrow" w:cs="TimesNewRoman"/>
            <w:color w:val="000000"/>
            <w:lang w:val="es-AR"/>
            <w:rPrChange w:id="1464" w:author="Ernesto del Puerto" w:date="2022-02-13T13:57:00Z">
              <w:rPr>
                <w:rStyle w:val="CdigoHTML"/>
                <w:rFonts w:ascii="Consolas" w:hAnsi="Consolas"/>
                <w:color w:val="212529"/>
                <w:sz w:val="24"/>
                <w:szCs w:val="24"/>
                <w:shd w:val="clear" w:color="auto" w:fill="F8F8F8"/>
              </w:rPr>
            </w:rPrChange>
          </w:rPr>
          <w:t>S4SXP</w:t>
        </w:r>
        <w:r w:rsidRPr="009464F0">
          <w:rPr>
            <w:rFonts w:ascii="Arial Narrow" w:hAnsi="Arial Narrow" w:cs="TimesNewRoman"/>
            <w:color w:val="000000"/>
            <w:lang w:val="es-AR"/>
            <w:rPrChange w:id="1465" w:author="Ernesto del Puerto" w:date="2022-02-13T13:57:00Z">
              <w:rPr>
                <w:rFonts w:ascii="Segoe UI" w:hAnsi="Segoe UI" w:cs="Segoe UI"/>
                <w:color w:val="212529"/>
                <w:sz w:val="27"/>
                <w:szCs w:val="27"/>
                <w:shd w:val="clear" w:color="auto" w:fill="FFFFFF"/>
              </w:rPr>
            </w:rPrChange>
          </w:rPr>
          <w:t xml:space="preserve">), </w:t>
        </w:r>
      </w:ins>
      <w:ins w:id="1466" w:author="Ernesto del Puerto" w:date="2022-02-13T13:56:00Z">
        <w:r w:rsidRPr="009464F0">
          <w:rPr>
            <w:rFonts w:ascii="Arial Narrow" w:hAnsi="Arial Narrow" w:cs="TimesNewRoman"/>
            <w:color w:val="000000"/>
            <w:lang w:val="es-AR"/>
            <w:rPrChange w:id="1467" w:author="Ernesto del Puerto" w:date="2022-02-13T13:57:00Z">
              <w:rPr>
                <w:rFonts w:ascii="Arial Narrow" w:hAnsi="Arial Narrow" w:cs="TimesNewRoman"/>
                <w:color w:val="000000"/>
              </w:rPr>
            </w:rPrChange>
          </w:rPr>
          <w:t>se usa para</w:t>
        </w:r>
      </w:ins>
      <w:ins w:id="1468" w:author="Ernesto del Puerto" w:date="2022-02-13T13:55:00Z">
        <w:r w:rsidRPr="009464F0">
          <w:rPr>
            <w:rFonts w:ascii="Arial Narrow" w:hAnsi="Arial Narrow" w:cs="TimesNewRoman"/>
            <w:color w:val="000000"/>
            <w:lang w:val="es-AR"/>
            <w:rPrChange w:id="1469" w:author="Ernesto del Puerto" w:date="2022-02-13T13:57:00Z">
              <w:rPr>
                <w:rFonts w:ascii="Segoe UI" w:hAnsi="Segoe UI" w:cs="Segoe UI"/>
                <w:color w:val="212529"/>
                <w:sz w:val="27"/>
                <w:szCs w:val="27"/>
                <w:shd w:val="clear" w:color="auto" w:fill="FFFFFF"/>
              </w:rPr>
            </w:rPrChange>
          </w:rPr>
          <w:t xml:space="preserve"> </w:t>
        </w:r>
      </w:ins>
      <w:ins w:id="1470" w:author="Ernesto del Puerto" w:date="2022-02-13T13:56:00Z">
        <w:r w:rsidRPr="009464F0">
          <w:rPr>
            <w:rFonts w:ascii="Arial Narrow" w:hAnsi="Arial Narrow" w:cs="TimesNewRoman"/>
            <w:color w:val="000000"/>
            <w:lang w:val="es-AR"/>
            <w:rPrChange w:id="1471" w:author="Ernesto del Puerto" w:date="2022-02-13T13:57:00Z">
              <w:rPr>
                <w:rFonts w:ascii="Arial Narrow" w:hAnsi="Arial Narrow" w:cs="TimesNewRoman"/>
                <w:color w:val="000000"/>
              </w:rPr>
            </w:rPrChange>
          </w:rPr>
          <w:t xml:space="preserve">clases </w:t>
        </w:r>
      </w:ins>
      <w:ins w:id="1472" w:author="Ernesto del Puerto" w:date="2022-02-13T13:55:00Z">
        <w:r w:rsidRPr="009464F0">
          <w:rPr>
            <w:rFonts w:ascii="Arial Narrow" w:hAnsi="Arial Narrow" w:cs="TimesNewRoman"/>
            <w:color w:val="000000"/>
            <w:lang w:val="es-AR"/>
            <w:rPrChange w:id="1473" w:author="Ernesto del Puerto" w:date="2022-02-13T13:57:00Z">
              <w:rPr>
                <w:rFonts w:ascii="Segoe UI" w:hAnsi="Segoe UI" w:cs="Segoe UI"/>
                <w:color w:val="212529"/>
                <w:sz w:val="27"/>
                <w:szCs w:val="27"/>
                <w:shd w:val="clear" w:color="auto" w:fill="FFFFFF"/>
              </w:rPr>
            </w:rPrChange>
          </w:rPr>
          <w:t xml:space="preserve">S4 </w:t>
        </w:r>
      </w:ins>
      <w:ins w:id="1474" w:author="Ernesto del Puerto" w:date="2022-02-13T13:56:00Z">
        <w:r w:rsidRPr="009464F0">
          <w:rPr>
            <w:rFonts w:ascii="Arial Narrow" w:hAnsi="Arial Narrow" w:cs="TimesNewRoman"/>
            <w:color w:val="000000"/>
            <w:lang w:val="es-AR"/>
            <w:rPrChange w:id="1475" w:author="Ernesto del Puerto" w:date="2022-02-13T13:57:00Z">
              <w:rPr>
                <w:rFonts w:ascii="Arial Narrow" w:hAnsi="Arial Narrow" w:cs="TimesNewRoman"/>
                <w:color w:val="000000"/>
              </w:rPr>
            </w:rPrChange>
          </w:rPr>
          <w:t>que no here</w:t>
        </w:r>
      </w:ins>
      <w:ins w:id="1476" w:author="Ernesto del Puerto" w:date="2022-02-13T13:57:00Z">
        <w:r w:rsidRPr="009464F0">
          <w:rPr>
            <w:rFonts w:ascii="Arial Narrow" w:hAnsi="Arial Narrow" w:cs="TimesNewRoman"/>
            <w:color w:val="000000"/>
            <w:lang w:val="es-AR"/>
            <w:rPrChange w:id="1477" w:author="Ernesto del Puerto" w:date="2022-02-13T13:57:00Z">
              <w:rPr>
                <w:rFonts w:ascii="Arial Narrow" w:hAnsi="Arial Narrow" w:cs="TimesNewRoman"/>
                <w:color w:val="000000"/>
              </w:rPr>
            </w:rPrChange>
          </w:rPr>
          <w:t>dan de un tipo base</w:t>
        </w:r>
      </w:ins>
      <w:ins w:id="1478" w:author="Ernesto del Puerto" w:date="2022-02-13T13:55:00Z">
        <w:r w:rsidRPr="009464F0">
          <w:rPr>
            <w:rFonts w:ascii="Arial Narrow" w:hAnsi="Arial Narrow" w:cs="TimesNewRoman"/>
            <w:color w:val="000000"/>
            <w:lang w:val="es-AR"/>
            <w:rPrChange w:id="1479" w:author="Ernesto del Puerto" w:date="2022-02-13T13:57:00Z">
              <w:rPr>
                <w:rFonts w:ascii="Segoe UI" w:hAnsi="Segoe UI" w:cs="Segoe UI"/>
                <w:color w:val="212529"/>
                <w:sz w:val="27"/>
                <w:szCs w:val="27"/>
                <w:shd w:val="clear" w:color="auto" w:fill="FFFFFF"/>
              </w:rPr>
            </w:rPrChange>
          </w:rPr>
          <w:t>.</w:t>
        </w:r>
      </w:ins>
    </w:p>
    <w:p w14:paraId="096DFA56" w14:textId="7B015DB6" w:rsidR="009464F0" w:rsidRDefault="009464F0">
      <w:pPr>
        <w:pStyle w:val="Prrafodelista"/>
        <w:numPr>
          <w:ilvl w:val="0"/>
          <w:numId w:val="77"/>
        </w:numPr>
        <w:autoSpaceDE w:val="0"/>
        <w:autoSpaceDN w:val="0"/>
        <w:adjustRightInd w:val="0"/>
        <w:spacing w:before="240"/>
        <w:rPr>
          <w:ins w:id="1480" w:author="Ernesto del Puerto" w:date="2022-02-13T13:51:00Z"/>
          <w:rFonts w:ascii="Arial Narrow" w:hAnsi="Arial Narrow" w:cs="TimesNewRoman"/>
          <w:color w:val="000000"/>
        </w:rPr>
        <w:pPrChange w:id="1481" w:author="Ernesto del Puerto" w:date="2022-02-13T13:54:00Z">
          <w:pPr>
            <w:autoSpaceDE w:val="0"/>
            <w:autoSpaceDN w:val="0"/>
            <w:adjustRightInd w:val="0"/>
            <w:spacing w:before="240"/>
          </w:pPr>
        </w:pPrChange>
      </w:pPr>
      <w:ins w:id="1482" w:author="Ernesto del Puerto" w:date="2022-02-13T13:55:00Z">
        <w:r w:rsidRPr="009464F0">
          <w:rPr>
            <w:rFonts w:ascii="Arial Narrow" w:hAnsi="Arial Narrow" w:cs="TimesNewRoman"/>
            <w:color w:val="000000"/>
            <w:rPrChange w:id="1483" w:author="Ernesto del Puerto" w:date="2022-02-13T13:55:00Z">
              <w:rPr>
                <w:rFonts w:ascii="Segoe UI" w:hAnsi="Segoe UI" w:cs="Segoe UI"/>
                <w:color w:val="212529"/>
                <w:sz w:val="27"/>
                <w:szCs w:val="27"/>
                <w:shd w:val="clear" w:color="auto" w:fill="FFFFFF"/>
              </w:rPr>
            </w:rPrChange>
          </w:rPr>
          <w:t>Language components, include</w:t>
        </w:r>
      </w:ins>
      <w:ins w:id="1484" w:author="Ernesto del Puerto" w:date="2022-02-13T13:57:00Z">
        <w:r>
          <w:rPr>
            <w:rFonts w:ascii="Arial Narrow" w:hAnsi="Arial Narrow" w:cs="TimesNewRoman"/>
            <w:color w:val="000000"/>
          </w:rPr>
          <w:t xml:space="preserve"> </w:t>
        </w:r>
      </w:ins>
      <w:ins w:id="1485" w:author="Ernesto del Puerto" w:date="2022-02-13T13:55:00Z">
        <w:r w:rsidRPr="009464F0">
          <w:rPr>
            <w:rFonts w:ascii="Arial Narrow" w:hAnsi="Arial Narrow" w:cs="TimesNewRoman"/>
            <w:color w:val="000000"/>
            <w:rPrChange w:id="1486" w:author="Ernesto del Puerto" w:date="2022-02-13T13:55:00Z">
              <w:rPr>
                <w:rStyle w:val="CdigoHTML"/>
                <w:rFonts w:ascii="Consolas" w:hAnsi="Consolas"/>
                <w:color w:val="212529"/>
                <w:shd w:val="clear" w:color="auto" w:fill="F8F8F8"/>
              </w:rPr>
            </w:rPrChange>
          </w:rPr>
          <w:t>symbol</w:t>
        </w:r>
      </w:ins>
      <w:ins w:id="1487" w:author="Ernesto del Puerto" w:date="2022-02-13T13:57:00Z">
        <w:r>
          <w:rPr>
            <w:rFonts w:ascii="Arial Narrow" w:hAnsi="Arial Narrow" w:cs="TimesNewRoman"/>
            <w:color w:val="000000"/>
          </w:rPr>
          <w:t xml:space="preserve"> </w:t>
        </w:r>
      </w:ins>
      <w:ins w:id="1488" w:author="Ernesto del Puerto" w:date="2022-02-13T13:55:00Z">
        <w:r w:rsidRPr="009464F0">
          <w:rPr>
            <w:rFonts w:ascii="Arial Narrow" w:hAnsi="Arial Narrow" w:cs="TimesNewRoman"/>
            <w:color w:val="000000"/>
            <w:rPrChange w:id="1489" w:author="Ernesto del Puerto" w:date="2022-02-13T13:55:00Z">
              <w:rPr>
                <w:rFonts w:ascii="Segoe UI" w:hAnsi="Segoe UI" w:cs="Segoe UI"/>
                <w:color w:val="212529"/>
                <w:sz w:val="27"/>
                <w:szCs w:val="27"/>
                <w:shd w:val="clear" w:color="auto" w:fill="FFFFFF"/>
              </w:rPr>
            </w:rPrChange>
          </w:rPr>
          <w:t>(aka name,</w:t>
        </w:r>
      </w:ins>
      <w:ins w:id="1490" w:author="Ernesto del Puerto" w:date="2022-02-13T13:57:00Z">
        <w:r>
          <w:rPr>
            <w:rFonts w:ascii="Arial Narrow" w:hAnsi="Arial Narrow" w:cs="TimesNewRoman"/>
            <w:color w:val="000000"/>
          </w:rPr>
          <w:t xml:space="preserve"> </w:t>
        </w:r>
      </w:ins>
      <w:ins w:id="1491" w:author="Ernesto del Puerto" w:date="2022-02-13T13:55:00Z">
        <w:r w:rsidRPr="009464F0">
          <w:rPr>
            <w:rFonts w:ascii="Arial Narrow" w:hAnsi="Arial Narrow" w:cs="TimesNewRoman"/>
            <w:color w:val="000000"/>
            <w:rPrChange w:id="1492" w:author="Ernesto del Puerto" w:date="2022-02-13T13:55:00Z">
              <w:rPr>
                <w:rStyle w:val="CdigoHTML"/>
                <w:rFonts w:ascii="Consolas" w:hAnsi="Consolas"/>
                <w:color w:val="212529"/>
                <w:shd w:val="clear" w:color="auto" w:fill="F8F8F8"/>
              </w:rPr>
            </w:rPrChange>
          </w:rPr>
          <w:t>SYMSXP</w:t>
        </w:r>
        <w:r w:rsidRPr="009464F0">
          <w:rPr>
            <w:rFonts w:ascii="Arial Narrow" w:hAnsi="Arial Narrow" w:cs="TimesNewRoman"/>
            <w:color w:val="000000"/>
            <w:rPrChange w:id="1493" w:author="Ernesto del Puerto" w:date="2022-02-13T13:55:00Z">
              <w:rPr>
                <w:rFonts w:ascii="Segoe UI" w:hAnsi="Segoe UI" w:cs="Segoe UI"/>
                <w:color w:val="212529"/>
                <w:sz w:val="27"/>
                <w:szCs w:val="27"/>
                <w:shd w:val="clear" w:color="auto" w:fill="FFFFFF"/>
              </w:rPr>
            </w:rPrChange>
          </w:rPr>
          <w:t>),</w:t>
        </w:r>
      </w:ins>
      <w:ins w:id="1494" w:author="Ernesto del Puerto" w:date="2022-02-13T13:57:00Z">
        <w:r>
          <w:rPr>
            <w:rFonts w:ascii="Arial Narrow" w:hAnsi="Arial Narrow" w:cs="TimesNewRoman"/>
            <w:color w:val="000000"/>
          </w:rPr>
          <w:t xml:space="preserve"> </w:t>
        </w:r>
      </w:ins>
      <w:ins w:id="1495" w:author="Ernesto del Puerto" w:date="2022-02-13T13:55:00Z">
        <w:r w:rsidRPr="009464F0">
          <w:rPr>
            <w:rFonts w:ascii="Arial Narrow" w:hAnsi="Arial Narrow" w:cs="TimesNewRoman"/>
            <w:color w:val="000000"/>
            <w:rPrChange w:id="1496" w:author="Ernesto del Puerto" w:date="2022-02-13T13:55:00Z">
              <w:rPr>
                <w:rStyle w:val="CdigoHTML"/>
                <w:rFonts w:ascii="Consolas" w:hAnsi="Consolas"/>
                <w:color w:val="212529"/>
                <w:shd w:val="clear" w:color="auto" w:fill="F8F8F8"/>
              </w:rPr>
            </w:rPrChange>
          </w:rPr>
          <w:t>language</w:t>
        </w:r>
      </w:ins>
      <w:ins w:id="1497" w:author="Ernesto del Puerto" w:date="2022-02-13T13:57:00Z">
        <w:r>
          <w:rPr>
            <w:rFonts w:ascii="Arial Narrow" w:hAnsi="Arial Narrow" w:cs="TimesNewRoman"/>
            <w:color w:val="000000"/>
          </w:rPr>
          <w:t xml:space="preserve"> </w:t>
        </w:r>
      </w:ins>
      <w:ins w:id="1498" w:author="Ernesto del Puerto" w:date="2022-02-13T13:55:00Z">
        <w:r w:rsidRPr="009464F0">
          <w:rPr>
            <w:rFonts w:ascii="Arial Narrow" w:hAnsi="Arial Narrow" w:cs="TimesNewRoman"/>
            <w:color w:val="000000"/>
            <w:rPrChange w:id="1499" w:author="Ernesto del Puerto" w:date="2022-02-13T13:55:00Z">
              <w:rPr>
                <w:rFonts w:ascii="Segoe UI" w:hAnsi="Segoe UI" w:cs="Segoe UI"/>
                <w:color w:val="212529"/>
                <w:sz w:val="27"/>
                <w:szCs w:val="27"/>
                <w:shd w:val="clear" w:color="auto" w:fill="FFFFFF"/>
              </w:rPr>
            </w:rPrChange>
          </w:rPr>
          <w:t>usually called calls,</w:t>
        </w:r>
      </w:ins>
      <w:ins w:id="1500" w:author="Ernesto del Puerto" w:date="2022-02-13T13:58:00Z">
        <w:r>
          <w:rPr>
            <w:rFonts w:ascii="Arial Narrow" w:hAnsi="Arial Narrow" w:cs="TimesNewRoman"/>
            <w:color w:val="000000"/>
          </w:rPr>
          <w:t xml:space="preserve"> </w:t>
        </w:r>
      </w:ins>
      <w:ins w:id="1501" w:author="Ernesto del Puerto" w:date="2022-02-13T14:00:00Z">
        <w:r>
          <w:rPr>
            <w:rFonts w:ascii="Arial Narrow" w:hAnsi="Arial Narrow" w:cs="TimesNewRoman"/>
            <w:color w:val="000000"/>
          </w:rPr>
          <w:t>(</w:t>
        </w:r>
      </w:ins>
      <w:ins w:id="1502" w:author="Ernesto del Puerto" w:date="2022-02-13T13:55:00Z">
        <w:r w:rsidRPr="009464F0">
          <w:rPr>
            <w:rFonts w:ascii="Arial Narrow" w:hAnsi="Arial Narrow" w:cs="TimesNewRoman"/>
            <w:color w:val="000000"/>
            <w:rPrChange w:id="1503" w:author="Ernesto del Puerto" w:date="2022-02-13T13:55:00Z">
              <w:rPr>
                <w:rStyle w:val="CdigoHTML"/>
                <w:rFonts w:ascii="Consolas" w:hAnsi="Consolas"/>
                <w:color w:val="212529"/>
                <w:shd w:val="clear" w:color="auto" w:fill="F8F8F8"/>
              </w:rPr>
            </w:rPrChange>
          </w:rPr>
          <w:t>LANGSXP</w:t>
        </w:r>
        <w:r w:rsidRPr="009464F0">
          <w:rPr>
            <w:rFonts w:ascii="Arial Narrow" w:hAnsi="Arial Narrow" w:cs="TimesNewRoman"/>
            <w:color w:val="000000"/>
            <w:rPrChange w:id="1504" w:author="Ernesto del Puerto" w:date="2022-02-13T13:55:00Z">
              <w:rPr>
                <w:rFonts w:ascii="Segoe UI" w:hAnsi="Segoe UI" w:cs="Segoe UI"/>
                <w:color w:val="212529"/>
                <w:sz w:val="27"/>
                <w:szCs w:val="27"/>
                <w:shd w:val="clear" w:color="auto" w:fill="FFFFFF"/>
              </w:rPr>
            </w:rPrChange>
          </w:rPr>
          <w:t>)</w:t>
        </w:r>
      </w:ins>
      <w:ins w:id="1505" w:author="Ernesto del Puerto" w:date="2022-02-13T13:58:00Z">
        <w:r>
          <w:rPr>
            <w:rFonts w:ascii="Arial Narrow" w:hAnsi="Arial Narrow" w:cs="TimesNewRoman"/>
            <w:color w:val="000000"/>
          </w:rPr>
          <w:t xml:space="preserve"> y </w:t>
        </w:r>
      </w:ins>
      <w:proofErr w:type="spellStart"/>
      <w:ins w:id="1506" w:author="Ernesto del Puerto" w:date="2022-02-13T13:55:00Z">
        <w:r w:rsidRPr="009464F0">
          <w:rPr>
            <w:rFonts w:ascii="Arial Narrow" w:hAnsi="Arial Narrow" w:cs="TimesNewRoman"/>
            <w:color w:val="000000"/>
            <w:rPrChange w:id="1507" w:author="Ernesto del Puerto" w:date="2022-02-13T13:55:00Z">
              <w:rPr>
                <w:rStyle w:val="CdigoHTML"/>
                <w:rFonts w:ascii="Consolas" w:hAnsi="Consolas"/>
                <w:color w:val="212529"/>
                <w:shd w:val="clear" w:color="auto" w:fill="F8F8F8"/>
              </w:rPr>
            </w:rPrChange>
          </w:rPr>
          <w:t>pairlist</w:t>
        </w:r>
      </w:ins>
      <w:proofErr w:type="spellEnd"/>
      <w:ins w:id="1508" w:author="Ernesto del Puerto" w:date="2022-02-13T13:58:00Z">
        <w:r>
          <w:rPr>
            <w:rFonts w:ascii="Arial Narrow" w:hAnsi="Arial Narrow" w:cs="TimesNewRoman"/>
            <w:color w:val="000000"/>
          </w:rPr>
          <w:t xml:space="preserve"> </w:t>
        </w:r>
      </w:ins>
      <w:ins w:id="1509" w:author="Ernesto del Puerto" w:date="2022-02-13T13:55:00Z">
        <w:r w:rsidRPr="009464F0">
          <w:rPr>
            <w:rFonts w:ascii="Arial Narrow" w:hAnsi="Arial Narrow" w:cs="TimesNewRoman"/>
            <w:color w:val="000000"/>
            <w:rPrChange w:id="1510" w:author="Ernesto del Puerto" w:date="2022-02-13T13:55:00Z">
              <w:rPr>
                <w:rFonts w:ascii="Segoe UI" w:hAnsi="Segoe UI" w:cs="Segoe UI"/>
                <w:color w:val="212529"/>
                <w:sz w:val="27"/>
                <w:szCs w:val="27"/>
                <w:shd w:val="clear" w:color="auto" w:fill="FFFFFF"/>
              </w:rPr>
            </w:rPrChange>
          </w:rPr>
          <w:t>(</w:t>
        </w:r>
        <w:proofErr w:type="spellStart"/>
        <w:r w:rsidRPr="009464F0">
          <w:rPr>
            <w:rFonts w:ascii="Arial Narrow" w:hAnsi="Arial Narrow" w:cs="TimesNewRoman"/>
            <w:color w:val="000000"/>
            <w:rPrChange w:id="1511" w:author="Ernesto del Puerto" w:date="2022-02-13T13:55:00Z">
              <w:rPr>
                <w:rFonts w:ascii="Segoe UI" w:hAnsi="Segoe UI" w:cs="Segoe UI"/>
                <w:color w:val="212529"/>
                <w:sz w:val="27"/>
                <w:szCs w:val="27"/>
                <w:shd w:val="clear" w:color="auto" w:fill="FFFFFF"/>
              </w:rPr>
            </w:rPrChange>
          </w:rPr>
          <w:t>us</w:t>
        </w:r>
      </w:ins>
      <w:ins w:id="1512" w:author="Ernesto del Puerto" w:date="2022-02-13T13:58:00Z">
        <w:r>
          <w:rPr>
            <w:rFonts w:ascii="Arial Narrow" w:hAnsi="Arial Narrow" w:cs="TimesNewRoman"/>
            <w:color w:val="000000"/>
          </w:rPr>
          <w:t>ado</w:t>
        </w:r>
        <w:proofErr w:type="spellEnd"/>
        <w:r>
          <w:rPr>
            <w:rFonts w:ascii="Arial Narrow" w:hAnsi="Arial Narrow" w:cs="TimesNewRoman"/>
            <w:color w:val="000000"/>
          </w:rPr>
          <w:t xml:space="preserve"> para </w:t>
        </w:r>
        <w:proofErr w:type="spellStart"/>
        <w:r>
          <w:rPr>
            <w:rFonts w:ascii="Arial Narrow" w:hAnsi="Arial Narrow" w:cs="TimesNewRoman"/>
            <w:color w:val="000000"/>
          </w:rPr>
          <w:t>argumentos</w:t>
        </w:r>
        <w:proofErr w:type="spellEnd"/>
        <w:r>
          <w:rPr>
            <w:rFonts w:ascii="Arial Narrow" w:hAnsi="Arial Narrow" w:cs="TimesNewRoman"/>
            <w:color w:val="000000"/>
          </w:rPr>
          <w:t xml:space="preserve"> de </w:t>
        </w:r>
        <w:proofErr w:type="spellStart"/>
        <w:r>
          <w:rPr>
            <w:rFonts w:ascii="Arial Narrow" w:hAnsi="Arial Narrow" w:cs="TimesNewRoman"/>
            <w:color w:val="000000"/>
          </w:rPr>
          <w:t>funciones</w:t>
        </w:r>
      </w:ins>
      <w:proofErr w:type="spellEnd"/>
      <w:ins w:id="1513" w:author="Ernesto del Puerto" w:date="2022-02-13T13:55:00Z">
        <w:r w:rsidRPr="009464F0">
          <w:rPr>
            <w:rFonts w:ascii="Arial Narrow" w:hAnsi="Arial Narrow" w:cs="TimesNewRoman"/>
            <w:color w:val="000000"/>
            <w:rPrChange w:id="1514" w:author="Ernesto del Puerto" w:date="2022-02-13T13:55:00Z">
              <w:rPr>
                <w:rFonts w:ascii="Segoe UI" w:hAnsi="Segoe UI" w:cs="Segoe UI"/>
                <w:color w:val="212529"/>
                <w:sz w:val="27"/>
                <w:szCs w:val="27"/>
                <w:shd w:val="clear" w:color="auto" w:fill="FFFFFF"/>
              </w:rPr>
            </w:rPrChange>
          </w:rPr>
          <w:t>,</w:t>
        </w:r>
      </w:ins>
      <w:ins w:id="1515" w:author="Ernesto del Puerto" w:date="2022-02-13T13:59:00Z">
        <w:r>
          <w:rPr>
            <w:rFonts w:ascii="Arial Narrow" w:hAnsi="Arial Narrow" w:cs="TimesNewRoman"/>
            <w:color w:val="000000"/>
          </w:rPr>
          <w:t xml:space="preserve"> </w:t>
        </w:r>
      </w:ins>
      <w:ins w:id="1516" w:author="Ernesto del Puerto" w:date="2022-02-13T13:55:00Z">
        <w:r w:rsidRPr="009464F0">
          <w:rPr>
            <w:rFonts w:ascii="Arial Narrow" w:hAnsi="Arial Narrow" w:cs="TimesNewRoman"/>
            <w:color w:val="000000"/>
            <w:rPrChange w:id="1517" w:author="Ernesto del Puerto" w:date="2022-02-13T13:55:00Z">
              <w:rPr>
                <w:rStyle w:val="CdigoHTML"/>
                <w:rFonts w:ascii="Consolas" w:hAnsi="Consolas"/>
                <w:color w:val="212529"/>
                <w:shd w:val="clear" w:color="auto" w:fill="F8F8F8"/>
              </w:rPr>
            </w:rPrChange>
          </w:rPr>
          <w:t>LISTSXP</w:t>
        </w:r>
        <w:r w:rsidRPr="009464F0">
          <w:rPr>
            <w:rFonts w:ascii="Arial Narrow" w:hAnsi="Arial Narrow" w:cs="TimesNewRoman"/>
            <w:color w:val="000000"/>
            <w:rPrChange w:id="1518" w:author="Ernesto del Puerto" w:date="2022-02-13T13:55:00Z">
              <w:rPr>
                <w:rFonts w:ascii="Segoe UI" w:hAnsi="Segoe UI" w:cs="Segoe UI"/>
                <w:color w:val="212529"/>
                <w:sz w:val="27"/>
                <w:szCs w:val="27"/>
                <w:shd w:val="clear" w:color="auto" w:fill="FFFFFF"/>
              </w:rPr>
            </w:rPrChange>
          </w:rPr>
          <w:t>).</w:t>
        </w:r>
      </w:ins>
    </w:p>
    <w:p w14:paraId="7715F478" w14:textId="77777777" w:rsidR="001A5255" w:rsidRDefault="001A5255" w:rsidP="001A5255">
      <w:pPr>
        <w:autoSpaceDE w:val="0"/>
        <w:autoSpaceDN w:val="0"/>
        <w:adjustRightInd w:val="0"/>
        <w:spacing w:before="240"/>
        <w:rPr>
          <w:ins w:id="1519" w:author="Ernesto del Puerto" w:date="2022-02-13T14:02:00Z"/>
          <w:rFonts w:ascii="Arial Narrow" w:hAnsi="Arial Narrow" w:cs="TimesNewRoman"/>
          <w:color w:val="000000"/>
          <w:lang w:val="es-AR"/>
        </w:rPr>
      </w:pPr>
      <w:proofErr w:type="spellStart"/>
      <w:ins w:id="1520" w:author="Ernesto del Puerto" w:date="2022-02-13T14:01:00Z">
        <w:r w:rsidRPr="001A5255">
          <w:rPr>
            <w:rFonts w:ascii="Arial Narrow" w:hAnsi="Arial Narrow" w:cs="TimesNewRoman"/>
            <w:color w:val="000000"/>
            <w:lang w:val="es-AR"/>
            <w:rPrChange w:id="1521" w:author="Ernesto del Puerto" w:date="2022-02-13T14:01:00Z">
              <w:rPr>
                <w:rFonts w:ascii="Arial Narrow" w:hAnsi="Arial Narrow" w:cs="TimesNewRoman"/>
                <w:color w:val="000000"/>
              </w:rPr>
            </w:rPrChange>
          </w:rPr>
          <w:t>expres</w:t>
        </w:r>
        <w:r>
          <w:rPr>
            <w:rFonts w:ascii="Arial Narrow" w:hAnsi="Arial Narrow" w:cs="TimesNewRoman"/>
            <w:color w:val="000000"/>
            <w:lang w:val="es-AR"/>
          </w:rPr>
          <w:t>s</w:t>
        </w:r>
        <w:r w:rsidRPr="001A5255">
          <w:rPr>
            <w:rFonts w:ascii="Arial Narrow" w:hAnsi="Arial Narrow" w:cs="TimesNewRoman"/>
            <w:color w:val="000000"/>
            <w:lang w:val="es-AR"/>
            <w:rPrChange w:id="1522" w:author="Ernesto del Puerto" w:date="2022-02-13T14:01:00Z">
              <w:rPr>
                <w:rFonts w:ascii="Arial Narrow" w:hAnsi="Arial Narrow" w:cs="TimesNewRoman"/>
                <w:color w:val="000000"/>
              </w:rPr>
            </w:rPrChange>
          </w:rPr>
          <w:t>i</w:t>
        </w:r>
        <w:r>
          <w:rPr>
            <w:rFonts w:ascii="Arial Narrow" w:hAnsi="Arial Narrow" w:cs="TimesNewRoman"/>
            <w:color w:val="000000"/>
            <w:lang w:val="es-AR"/>
          </w:rPr>
          <w:t>o</w:t>
        </w:r>
        <w:r w:rsidRPr="001A5255">
          <w:rPr>
            <w:rFonts w:ascii="Arial Narrow" w:hAnsi="Arial Narrow" w:cs="TimesNewRoman"/>
            <w:color w:val="000000"/>
            <w:lang w:val="es-AR"/>
            <w:rPrChange w:id="1523" w:author="Ernesto del Puerto" w:date="2022-02-13T14:01:00Z">
              <w:rPr>
                <w:rFonts w:ascii="Arial Narrow" w:hAnsi="Arial Narrow" w:cs="TimesNewRoman"/>
                <w:color w:val="000000"/>
              </w:rPr>
            </w:rPrChange>
          </w:rPr>
          <w:t>n</w:t>
        </w:r>
        <w:proofErr w:type="spellEnd"/>
        <w:r w:rsidRPr="001A5255">
          <w:rPr>
            <w:rFonts w:ascii="Arial Narrow" w:hAnsi="Arial Narrow" w:cs="TimesNewRoman"/>
            <w:color w:val="000000"/>
            <w:lang w:val="es-AR"/>
            <w:rPrChange w:id="1524" w:author="Ernesto del Puerto" w:date="2022-02-13T14:01:00Z">
              <w:rPr>
                <w:rFonts w:ascii="Arial Narrow" w:hAnsi="Arial Narrow" w:cs="TimesNewRoman"/>
                <w:color w:val="000000"/>
              </w:rPr>
            </w:rPrChange>
          </w:rPr>
          <w:t xml:space="preserve"> (EXPRSXP) es un tipo de propósito especial que solo devuelven </w:t>
        </w:r>
        <w:proofErr w:type="spellStart"/>
        <w:proofErr w:type="gramStart"/>
        <w:r w:rsidRPr="001A5255">
          <w:rPr>
            <w:rFonts w:ascii="Arial Narrow" w:hAnsi="Arial Narrow" w:cs="TimesNewRoman"/>
            <w:color w:val="000000"/>
            <w:lang w:val="es-AR"/>
            <w:rPrChange w:id="1525" w:author="Ernesto del Puerto" w:date="2022-02-13T14:01:00Z">
              <w:rPr>
                <w:rFonts w:ascii="Arial Narrow" w:hAnsi="Arial Narrow" w:cs="TimesNewRoman"/>
                <w:color w:val="000000"/>
              </w:rPr>
            </w:rPrChange>
          </w:rPr>
          <w:t>parse</w:t>
        </w:r>
        <w:proofErr w:type="spellEnd"/>
        <w:r w:rsidRPr="001A5255">
          <w:rPr>
            <w:rFonts w:ascii="Arial Narrow" w:hAnsi="Arial Narrow" w:cs="TimesNewRoman"/>
            <w:color w:val="000000"/>
            <w:lang w:val="es-AR"/>
            <w:rPrChange w:id="1526" w:author="Ernesto del Puerto" w:date="2022-02-13T14:01:00Z">
              <w:rPr>
                <w:rFonts w:ascii="Arial Narrow" w:hAnsi="Arial Narrow" w:cs="TimesNewRoman"/>
                <w:color w:val="000000"/>
              </w:rPr>
            </w:rPrChange>
          </w:rPr>
          <w:t>(</w:t>
        </w:r>
        <w:proofErr w:type="gramEnd"/>
        <w:r w:rsidRPr="001A5255">
          <w:rPr>
            <w:rFonts w:ascii="Arial Narrow" w:hAnsi="Arial Narrow" w:cs="TimesNewRoman"/>
            <w:color w:val="000000"/>
            <w:lang w:val="es-AR"/>
            <w:rPrChange w:id="1527" w:author="Ernesto del Puerto" w:date="2022-02-13T14:01:00Z">
              <w:rPr>
                <w:rFonts w:ascii="Arial Narrow" w:hAnsi="Arial Narrow" w:cs="TimesNewRoman"/>
                <w:color w:val="000000"/>
              </w:rPr>
            </w:rPrChange>
          </w:rPr>
          <w:t>) y expresión().</w:t>
        </w:r>
      </w:ins>
    </w:p>
    <w:p w14:paraId="2A423890" w14:textId="0DA264B4" w:rsidR="001A5255" w:rsidRPr="001A5255" w:rsidRDefault="001A5255" w:rsidP="001A5255">
      <w:pPr>
        <w:autoSpaceDE w:val="0"/>
        <w:autoSpaceDN w:val="0"/>
        <w:adjustRightInd w:val="0"/>
        <w:spacing w:before="240"/>
        <w:rPr>
          <w:ins w:id="1528" w:author="Ernesto del Puerto" w:date="2022-02-13T14:01:00Z"/>
          <w:rFonts w:ascii="Arial Narrow" w:hAnsi="Arial Narrow" w:cs="TimesNewRoman"/>
          <w:color w:val="000000"/>
          <w:lang w:val="es-AR"/>
          <w:rPrChange w:id="1529" w:author="Ernesto del Puerto" w:date="2022-02-13T14:01:00Z">
            <w:rPr>
              <w:ins w:id="1530" w:author="Ernesto del Puerto" w:date="2022-02-13T14:01:00Z"/>
              <w:rFonts w:ascii="Arial Narrow" w:hAnsi="Arial Narrow" w:cs="TimesNewRoman"/>
              <w:color w:val="000000"/>
            </w:rPr>
          </w:rPrChange>
        </w:rPr>
      </w:pPr>
      <w:ins w:id="1531" w:author="Ernesto del Puerto" w:date="2022-02-13T14:01:00Z">
        <w:r w:rsidRPr="001A5255">
          <w:rPr>
            <w:rFonts w:ascii="Arial Narrow" w:hAnsi="Arial Narrow" w:cs="TimesNewRoman"/>
            <w:color w:val="000000"/>
            <w:lang w:val="es-AR"/>
            <w:rPrChange w:id="1532" w:author="Ernesto del Puerto" w:date="2022-02-13T14:01:00Z">
              <w:rPr>
                <w:rFonts w:ascii="Arial Narrow" w:hAnsi="Arial Narrow" w:cs="TimesNewRoman"/>
                <w:color w:val="000000"/>
              </w:rPr>
            </w:rPrChange>
          </w:rPr>
          <w:t>Las expresiones generalmente no son necesarias en el código de usuario.</w:t>
        </w:r>
      </w:ins>
    </w:p>
    <w:p w14:paraId="07956FEA" w14:textId="77777777" w:rsidR="001A5255" w:rsidRDefault="001A5255" w:rsidP="001A5255">
      <w:pPr>
        <w:autoSpaceDE w:val="0"/>
        <w:autoSpaceDN w:val="0"/>
        <w:adjustRightInd w:val="0"/>
        <w:spacing w:before="240"/>
        <w:rPr>
          <w:ins w:id="1533" w:author="Ernesto del Puerto" w:date="2022-02-13T14:02:00Z"/>
          <w:rFonts w:ascii="Arial Narrow" w:hAnsi="Arial Narrow" w:cs="TimesNewRoman"/>
          <w:color w:val="000000"/>
          <w:lang w:val="es-AR"/>
        </w:rPr>
      </w:pPr>
      <w:ins w:id="1534" w:author="Ernesto del Puerto" w:date="2022-02-13T14:01:00Z">
        <w:r w:rsidRPr="001A5255">
          <w:rPr>
            <w:rFonts w:ascii="Arial Narrow" w:hAnsi="Arial Narrow" w:cs="TimesNewRoman"/>
            <w:color w:val="000000"/>
            <w:lang w:val="es-AR"/>
            <w:rPrChange w:id="1535" w:author="Ernesto del Puerto" w:date="2022-02-13T14:01:00Z">
              <w:rPr>
                <w:rFonts w:ascii="Arial Narrow" w:hAnsi="Arial Narrow" w:cs="TimesNewRoman"/>
                <w:color w:val="000000"/>
              </w:rPr>
            </w:rPrChange>
          </w:rPr>
          <w:t>Los tipos restantes son esotéricos y rara vez se ven en R.</w:t>
        </w:r>
      </w:ins>
    </w:p>
    <w:p w14:paraId="681147F2" w14:textId="139848CF" w:rsidR="001A5255" w:rsidRPr="001A5255" w:rsidRDefault="001A5255" w:rsidP="001A5255">
      <w:pPr>
        <w:autoSpaceDE w:val="0"/>
        <w:autoSpaceDN w:val="0"/>
        <w:adjustRightInd w:val="0"/>
        <w:spacing w:before="240"/>
        <w:rPr>
          <w:ins w:id="1536" w:author="Ernesto del Puerto" w:date="2022-02-13T14:01:00Z"/>
          <w:rFonts w:ascii="Arial Narrow" w:hAnsi="Arial Narrow" w:cs="TimesNewRoman"/>
          <w:color w:val="000000"/>
          <w:lang w:val="es-AR"/>
          <w:rPrChange w:id="1537" w:author="Ernesto del Puerto" w:date="2022-02-13T14:01:00Z">
            <w:rPr>
              <w:ins w:id="1538" w:author="Ernesto del Puerto" w:date="2022-02-13T14:01:00Z"/>
              <w:rFonts w:ascii="Arial Narrow" w:hAnsi="Arial Narrow" w:cs="TimesNewRoman"/>
              <w:color w:val="000000"/>
            </w:rPr>
          </w:rPrChange>
        </w:rPr>
      </w:pPr>
      <w:ins w:id="1539" w:author="Ernesto del Puerto" w:date="2022-02-13T14:01:00Z">
        <w:r w:rsidRPr="001A5255">
          <w:rPr>
            <w:rFonts w:ascii="Arial Narrow" w:hAnsi="Arial Narrow" w:cs="TimesNewRoman"/>
            <w:color w:val="000000"/>
            <w:lang w:val="es-AR"/>
            <w:rPrChange w:id="1540" w:author="Ernesto del Puerto" w:date="2022-02-13T14:01:00Z">
              <w:rPr>
                <w:rFonts w:ascii="Arial Narrow" w:hAnsi="Arial Narrow" w:cs="TimesNewRoman"/>
                <w:color w:val="000000"/>
              </w:rPr>
            </w:rPrChange>
          </w:rPr>
          <w:t xml:space="preserve">Son importantes principalmente para el código C: </w:t>
        </w:r>
        <w:proofErr w:type="spellStart"/>
        <w:r w:rsidRPr="001A5255">
          <w:rPr>
            <w:rFonts w:ascii="Arial Narrow" w:hAnsi="Arial Narrow" w:cs="TimesNewRoman"/>
            <w:color w:val="000000"/>
            <w:lang w:val="es-AR"/>
            <w:rPrChange w:id="1541" w:author="Ernesto del Puerto" w:date="2022-02-13T14:01:00Z">
              <w:rPr>
                <w:rFonts w:ascii="Arial Narrow" w:hAnsi="Arial Narrow" w:cs="TimesNewRoman"/>
                <w:color w:val="000000"/>
              </w:rPr>
            </w:rPrChange>
          </w:rPr>
          <w:t>externalptr</w:t>
        </w:r>
        <w:proofErr w:type="spellEnd"/>
        <w:r w:rsidRPr="001A5255">
          <w:rPr>
            <w:rFonts w:ascii="Arial Narrow" w:hAnsi="Arial Narrow" w:cs="TimesNewRoman"/>
            <w:color w:val="000000"/>
            <w:lang w:val="es-AR"/>
            <w:rPrChange w:id="1542" w:author="Ernesto del Puerto" w:date="2022-02-13T14:01:00Z">
              <w:rPr>
                <w:rFonts w:ascii="Arial Narrow" w:hAnsi="Arial Narrow" w:cs="TimesNewRoman"/>
                <w:color w:val="000000"/>
              </w:rPr>
            </w:rPrChange>
          </w:rPr>
          <w:t xml:space="preserve"> (EXTPTRSXP), </w:t>
        </w:r>
      </w:ins>
      <w:proofErr w:type="spellStart"/>
      <w:ins w:id="1543" w:author="Ernesto del Puerto" w:date="2022-02-13T14:03:00Z">
        <w:r>
          <w:rPr>
            <w:rFonts w:ascii="Arial Narrow" w:hAnsi="Arial Narrow" w:cs="TimesNewRoman"/>
            <w:color w:val="000000"/>
            <w:lang w:val="es-AR"/>
          </w:rPr>
          <w:t>weak</w:t>
        </w:r>
      </w:ins>
      <w:ins w:id="1544" w:author="Ernesto del Puerto" w:date="2022-02-13T14:01:00Z">
        <w:r w:rsidRPr="001A5255">
          <w:rPr>
            <w:rFonts w:ascii="Arial Narrow" w:hAnsi="Arial Narrow" w:cs="TimesNewRoman"/>
            <w:color w:val="000000"/>
            <w:lang w:val="es-AR"/>
            <w:rPrChange w:id="1545" w:author="Ernesto del Puerto" w:date="2022-02-13T14:01:00Z">
              <w:rPr>
                <w:rFonts w:ascii="Arial Narrow" w:hAnsi="Arial Narrow" w:cs="TimesNewRoman"/>
                <w:color w:val="000000"/>
              </w:rPr>
            </w:rPrChange>
          </w:rPr>
          <w:t>ref</w:t>
        </w:r>
        <w:proofErr w:type="spellEnd"/>
        <w:r w:rsidRPr="001A5255">
          <w:rPr>
            <w:rFonts w:ascii="Arial Narrow" w:hAnsi="Arial Narrow" w:cs="TimesNewRoman"/>
            <w:color w:val="000000"/>
            <w:lang w:val="es-AR"/>
            <w:rPrChange w:id="1546" w:author="Ernesto del Puerto" w:date="2022-02-13T14:01:00Z">
              <w:rPr>
                <w:rFonts w:ascii="Arial Narrow" w:hAnsi="Arial Narrow" w:cs="TimesNewRoman"/>
                <w:color w:val="000000"/>
              </w:rPr>
            </w:rPrChange>
          </w:rPr>
          <w:t xml:space="preserve"> (WEAKREFSXP), </w:t>
        </w:r>
        <w:proofErr w:type="spellStart"/>
        <w:r w:rsidRPr="001A5255">
          <w:rPr>
            <w:rFonts w:ascii="Arial Narrow" w:hAnsi="Arial Narrow" w:cs="TimesNewRoman"/>
            <w:color w:val="000000"/>
            <w:lang w:val="es-AR"/>
            <w:rPrChange w:id="1547" w:author="Ernesto del Puerto" w:date="2022-02-13T14:01:00Z">
              <w:rPr>
                <w:rFonts w:ascii="Arial Narrow" w:hAnsi="Arial Narrow" w:cs="TimesNewRoman"/>
                <w:color w:val="000000"/>
              </w:rPr>
            </w:rPrChange>
          </w:rPr>
          <w:t>byte</w:t>
        </w:r>
      </w:ins>
      <w:ins w:id="1548" w:author="Ernesto del Puerto" w:date="2022-02-13T14:03:00Z">
        <w:r>
          <w:rPr>
            <w:rFonts w:ascii="Arial Narrow" w:hAnsi="Arial Narrow" w:cs="TimesNewRoman"/>
            <w:color w:val="000000"/>
            <w:lang w:val="es-AR"/>
          </w:rPr>
          <w:t>code</w:t>
        </w:r>
      </w:ins>
      <w:proofErr w:type="spellEnd"/>
      <w:ins w:id="1549" w:author="Ernesto del Puerto" w:date="2022-02-13T14:01:00Z">
        <w:r w:rsidRPr="001A5255">
          <w:rPr>
            <w:rFonts w:ascii="Arial Narrow" w:hAnsi="Arial Narrow" w:cs="TimesNewRoman"/>
            <w:color w:val="000000"/>
            <w:lang w:val="es-AR"/>
            <w:rPrChange w:id="1550" w:author="Ernesto del Puerto" w:date="2022-02-13T14:01:00Z">
              <w:rPr>
                <w:rFonts w:ascii="Arial Narrow" w:hAnsi="Arial Narrow" w:cs="TimesNewRoman"/>
                <w:color w:val="000000"/>
              </w:rPr>
            </w:rPrChange>
          </w:rPr>
          <w:t xml:space="preserve"> (BCODESXP), </w:t>
        </w:r>
        <w:proofErr w:type="spellStart"/>
        <w:r w:rsidRPr="001A5255">
          <w:rPr>
            <w:rFonts w:ascii="Arial Narrow" w:hAnsi="Arial Narrow" w:cs="TimesNewRoman"/>
            <w:color w:val="000000"/>
            <w:lang w:val="es-AR"/>
            <w:rPrChange w:id="1551" w:author="Ernesto del Puerto" w:date="2022-02-13T14:01:00Z">
              <w:rPr>
                <w:rFonts w:ascii="Arial Narrow" w:hAnsi="Arial Narrow" w:cs="TimesNewRoman"/>
                <w:color w:val="000000"/>
              </w:rPr>
            </w:rPrChange>
          </w:rPr>
          <w:t>prom</w:t>
        </w:r>
      </w:ins>
      <w:ins w:id="1552" w:author="Ernesto del Puerto" w:date="2022-02-13T14:04:00Z">
        <w:r>
          <w:rPr>
            <w:rFonts w:ascii="Arial Narrow" w:hAnsi="Arial Narrow" w:cs="TimesNewRoman"/>
            <w:color w:val="000000"/>
            <w:lang w:val="es-AR"/>
          </w:rPr>
          <w:t>is</w:t>
        </w:r>
      </w:ins>
      <w:ins w:id="1553" w:author="Ernesto del Puerto" w:date="2022-02-13T14:01:00Z">
        <w:r w:rsidRPr="001A5255">
          <w:rPr>
            <w:rFonts w:ascii="Arial Narrow" w:hAnsi="Arial Narrow" w:cs="TimesNewRoman"/>
            <w:color w:val="000000"/>
            <w:lang w:val="es-AR"/>
            <w:rPrChange w:id="1554" w:author="Ernesto del Puerto" w:date="2022-02-13T14:01:00Z">
              <w:rPr>
                <w:rFonts w:ascii="Arial Narrow" w:hAnsi="Arial Narrow" w:cs="TimesNewRoman"/>
                <w:color w:val="000000"/>
              </w:rPr>
            </w:rPrChange>
          </w:rPr>
          <w:t>e</w:t>
        </w:r>
        <w:proofErr w:type="spellEnd"/>
        <w:r w:rsidRPr="001A5255">
          <w:rPr>
            <w:rFonts w:ascii="Arial Narrow" w:hAnsi="Arial Narrow" w:cs="TimesNewRoman"/>
            <w:color w:val="000000"/>
            <w:lang w:val="es-AR"/>
            <w:rPrChange w:id="1555" w:author="Ernesto del Puerto" w:date="2022-02-13T14:01:00Z">
              <w:rPr>
                <w:rFonts w:ascii="Arial Narrow" w:hAnsi="Arial Narrow" w:cs="TimesNewRoman"/>
                <w:color w:val="000000"/>
              </w:rPr>
            </w:rPrChange>
          </w:rPr>
          <w:t xml:space="preserve"> (PROMSXP), ... (DOTSXP) y </w:t>
        </w:r>
      </w:ins>
      <w:proofErr w:type="spellStart"/>
      <w:ins w:id="1556" w:author="Ernesto del Puerto" w:date="2022-02-13T14:04:00Z">
        <w:r>
          <w:rPr>
            <w:rFonts w:ascii="Arial Narrow" w:hAnsi="Arial Narrow" w:cs="TimesNewRoman"/>
            <w:color w:val="000000"/>
            <w:lang w:val="es-AR"/>
          </w:rPr>
          <w:t>any</w:t>
        </w:r>
        <w:proofErr w:type="spellEnd"/>
        <w:r>
          <w:rPr>
            <w:rFonts w:ascii="Arial Narrow" w:hAnsi="Arial Narrow" w:cs="TimesNewRoman"/>
            <w:color w:val="000000"/>
            <w:lang w:val="es-AR"/>
          </w:rPr>
          <w:t xml:space="preserve"> </w:t>
        </w:r>
      </w:ins>
      <w:ins w:id="1557" w:author="Ernesto del Puerto" w:date="2022-02-13T14:01:00Z">
        <w:r w:rsidRPr="001A5255">
          <w:rPr>
            <w:rFonts w:ascii="Arial Narrow" w:hAnsi="Arial Narrow" w:cs="TimesNewRoman"/>
            <w:color w:val="000000"/>
            <w:lang w:val="es-AR"/>
            <w:rPrChange w:id="1558" w:author="Ernesto del Puerto" w:date="2022-02-13T14:01:00Z">
              <w:rPr>
                <w:rFonts w:ascii="Arial Narrow" w:hAnsi="Arial Narrow" w:cs="TimesNewRoman"/>
                <w:color w:val="000000"/>
              </w:rPr>
            </w:rPrChange>
          </w:rPr>
          <w:t>(ANYSXP</w:t>
        </w:r>
        <w:proofErr w:type="gramStart"/>
        <w:r w:rsidRPr="001A5255">
          <w:rPr>
            <w:rFonts w:ascii="Arial Narrow" w:hAnsi="Arial Narrow" w:cs="TimesNewRoman"/>
            <w:color w:val="000000"/>
            <w:lang w:val="es-AR"/>
            <w:rPrChange w:id="1559" w:author="Ernesto del Puerto" w:date="2022-02-13T14:01:00Z">
              <w:rPr>
                <w:rFonts w:ascii="Arial Narrow" w:hAnsi="Arial Narrow" w:cs="TimesNewRoman"/>
                <w:color w:val="000000"/>
              </w:rPr>
            </w:rPrChange>
          </w:rPr>
          <w:t>) )</w:t>
        </w:r>
        <w:proofErr w:type="gramEnd"/>
        <w:r w:rsidRPr="001A5255">
          <w:rPr>
            <w:rFonts w:ascii="Arial Narrow" w:hAnsi="Arial Narrow" w:cs="TimesNewRoman"/>
            <w:color w:val="000000"/>
            <w:lang w:val="es-AR"/>
            <w:rPrChange w:id="1560" w:author="Ernesto del Puerto" w:date="2022-02-13T14:01:00Z">
              <w:rPr>
                <w:rFonts w:ascii="Arial Narrow" w:hAnsi="Arial Narrow" w:cs="TimesNewRoman"/>
                <w:color w:val="000000"/>
              </w:rPr>
            </w:rPrChange>
          </w:rPr>
          <w:t>.</w:t>
        </w:r>
      </w:ins>
    </w:p>
    <w:p w14:paraId="106243A8" w14:textId="77777777" w:rsidR="001A5255" w:rsidRDefault="001A5255" w:rsidP="001A5255">
      <w:pPr>
        <w:autoSpaceDE w:val="0"/>
        <w:autoSpaceDN w:val="0"/>
        <w:adjustRightInd w:val="0"/>
        <w:spacing w:before="240"/>
        <w:rPr>
          <w:ins w:id="1561" w:author="Ernesto del Puerto" w:date="2022-02-13T14:05:00Z"/>
          <w:rFonts w:ascii="Arial Narrow" w:hAnsi="Arial Narrow" w:cs="TimesNewRoman"/>
          <w:color w:val="000000"/>
          <w:lang w:val="es-AR"/>
        </w:rPr>
      </w:pPr>
      <w:ins w:id="1562" w:author="Ernesto del Puerto" w:date="2022-02-13T14:01:00Z">
        <w:r w:rsidRPr="001A5255">
          <w:rPr>
            <w:rFonts w:ascii="Arial Narrow" w:hAnsi="Arial Narrow" w:cs="TimesNewRoman"/>
            <w:color w:val="000000"/>
            <w:lang w:val="es-AR"/>
            <w:rPrChange w:id="1563" w:author="Ernesto del Puerto" w:date="2022-02-13T14:01:00Z">
              <w:rPr>
                <w:rFonts w:ascii="Arial Narrow" w:hAnsi="Arial Narrow" w:cs="TimesNewRoman"/>
                <w:color w:val="000000"/>
              </w:rPr>
            </w:rPrChange>
          </w:rPr>
          <w:t xml:space="preserve">Es posible que </w:t>
        </w:r>
      </w:ins>
      <w:ins w:id="1564" w:author="Ernesto del Puerto" w:date="2022-02-13T14:04:00Z">
        <w:r>
          <w:rPr>
            <w:rFonts w:ascii="Arial Narrow" w:hAnsi="Arial Narrow" w:cs="TimesNewRoman"/>
            <w:color w:val="000000"/>
            <w:lang w:val="es-AR"/>
          </w:rPr>
          <w:t xml:space="preserve">el lector conozca </w:t>
        </w:r>
      </w:ins>
      <w:proofErr w:type="spellStart"/>
      <w:proofErr w:type="gramStart"/>
      <w:ins w:id="1565" w:author="Ernesto del Puerto" w:date="2022-02-13T14:01:00Z">
        <w:r w:rsidRPr="001A5255">
          <w:rPr>
            <w:rFonts w:ascii="Arial Narrow" w:hAnsi="Arial Narrow" w:cs="TimesNewRoman"/>
            <w:color w:val="000000"/>
            <w:lang w:val="es-AR"/>
            <w:rPrChange w:id="1566" w:author="Ernesto del Puerto" w:date="2022-02-13T14:01:00Z">
              <w:rPr>
                <w:rFonts w:ascii="Arial Narrow" w:hAnsi="Arial Narrow" w:cs="TimesNewRoman"/>
                <w:color w:val="000000"/>
              </w:rPr>
            </w:rPrChange>
          </w:rPr>
          <w:t>mode</w:t>
        </w:r>
        <w:proofErr w:type="spellEnd"/>
        <w:r w:rsidRPr="001A5255">
          <w:rPr>
            <w:rFonts w:ascii="Arial Narrow" w:hAnsi="Arial Narrow" w:cs="TimesNewRoman"/>
            <w:color w:val="000000"/>
            <w:lang w:val="es-AR"/>
            <w:rPrChange w:id="1567" w:author="Ernesto del Puerto" w:date="2022-02-13T14:01:00Z">
              <w:rPr>
                <w:rFonts w:ascii="Arial Narrow" w:hAnsi="Arial Narrow" w:cs="TimesNewRoman"/>
                <w:color w:val="000000"/>
              </w:rPr>
            </w:rPrChange>
          </w:rPr>
          <w:t>(</w:t>
        </w:r>
        <w:proofErr w:type="gramEnd"/>
        <w:r w:rsidRPr="001A5255">
          <w:rPr>
            <w:rFonts w:ascii="Arial Narrow" w:hAnsi="Arial Narrow" w:cs="TimesNewRoman"/>
            <w:color w:val="000000"/>
            <w:lang w:val="es-AR"/>
            <w:rPrChange w:id="1568" w:author="Ernesto del Puerto" w:date="2022-02-13T14:01:00Z">
              <w:rPr>
                <w:rFonts w:ascii="Arial Narrow" w:hAnsi="Arial Narrow" w:cs="TimesNewRoman"/>
                <w:color w:val="000000"/>
              </w:rPr>
            </w:rPrChange>
          </w:rPr>
          <w:t xml:space="preserve">) y </w:t>
        </w:r>
        <w:proofErr w:type="spellStart"/>
        <w:r w:rsidRPr="001A5255">
          <w:rPr>
            <w:rFonts w:ascii="Arial Narrow" w:hAnsi="Arial Narrow" w:cs="TimesNewRoman"/>
            <w:color w:val="000000"/>
            <w:lang w:val="es-AR"/>
            <w:rPrChange w:id="1569" w:author="Ernesto del Puerto" w:date="2022-02-13T14:01:00Z">
              <w:rPr>
                <w:rFonts w:ascii="Arial Narrow" w:hAnsi="Arial Narrow" w:cs="TimesNewRoman"/>
                <w:color w:val="000000"/>
              </w:rPr>
            </w:rPrChange>
          </w:rPr>
          <w:t>storage.mode</w:t>
        </w:r>
        <w:proofErr w:type="spellEnd"/>
        <w:r w:rsidRPr="001A5255">
          <w:rPr>
            <w:rFonts w:ascii="Arial Narrow" w:hAnsi="Arial Narrow" w:cs="TimesNewRoman"/>
            <w:color w:val="000000"/>
            <w:lang w:val="es-AR"/>
            <w:rPrChange w:id="1570" w:author="Ernesto del Puerto" w:date="2022-02-13T14:01:00Z">
              <w:rPr>
                <w:rFonts w:ascii="Arial Narrow" w:hAnsi="Arial Narrow" w:cs="TimesNewRoman"/>
                <w:color w:val="000000"/>
              </w:rPr>
            </w:rPrChange>
          </w:rPr>
          <w:t>().</w:t>
        </w:r>
      </w:ins>
    </w:p>
    <w:p w14:paraId="3BC006EF" w14:textId="23175E16" w:rsidR="001A5255" w:rsidRPr="001A5255" w:rsidRDefault="001A5255" w:rsidP="001A5255">
      <w:pPr>
        <w:autoSpaceDE w:val="0"/>
        <w:autoSpaceDN w:val="0"/>
        <w:adjustRightInd w:val="0"/>
        <w:spacing w:before="240"/>
        <w:rPr>
          <w:ins w:id="1571" w:author="Ernesto del Puerto" w:date="2022-02-13T14:01:00Z"/>
          <w:rFonts w:ascii="Arial Narrow" w:hAnsi="Arial Narrow" w:cs="TimesNewRoman"/>
          <w:color w:val="000000"/>
          <w:lang w:val="es-AR"/>
          <w:rPrChange w:id="1572" w:author="Ernesto del Puerto" w:date="2022-02-13T14:01:00Z">
            <w:rPr>
              <w:ins w:id="1573" w:author="Ernesto del Puerto" w:date="2022-02-13T14:01:00Z"/>
              <w:rFonts w:ascii="Arial Narrow" w:hAnsi="Arial Narrow" w:cs="TimesNewRoman"/>
              <w:color w:val="000000"/>
            </w:rPr>
          </w:rPrChange>
        </w:rPr>
      </w:pPr>
      <w:ins w:id="1574" w:author="Ernesto del Puerto" w:date="2022-02-13T14:01:00Z">
        <w:r w:rsidRPr="001A5255">
          <w:rPr>
            <w:rFonts w:ascii="Arial Narrow" w:hAnsi="Arial Narrow" w:cs="TimesNewRoman"/>
            <w:color w:val="000000"/>
            <w:lang w:val="es-AR"/>
            <w:rPrChange w:id="1575" w:author="Ernesto del Puerto" w:date="2022-02-13T14:01:00Z">
              <w:rPr>
                <w:rFonts w:ascii="Arial Narrow" w:hAnsi="Arial Narrow" w:cs="TimesNewRoman"/>
                <w:color w:val="000000"/>
              </w:rPr>
            </w:rPrChange>
          </w:rPr>
          <w:t>No utilice estas funciones: solo existen para proporcionar nombres de tipo que sean compatibles con S.</w:t>
        </w:r>
      </w:ins>
    </w:p>
    <w:p w14:paraId="0E199432" w14:textId="21FD1C9D" w:rsidR="009464F0" w:rsidRPr="001A5255" w:rsidRDefault="001A5255">
      <w:pPr>
        <w:pStyle w:val="Ttulo1"/>
        <w:numPr>
          <w:ilvl w:val="2"/>
          <w:numId w:val="1"/>
        </w:numPr>
        <w:rPr>
          <w:ins w:id="1576" w:author="Ernesto del Puerto" w:date="2022-02-13T13:55:00Z"/>
          <w:rFonts w:ascii="Arial Narrow" w:hAnsi="Arial Narrow" w:cs="CourierNewPSMT"/>
          <w:b/>
          <w:color w:val="000000"/>
          <w:sz w:val="28"/>
          <w:szCs w:val="28"/>
          <w:lang w:val="es-ES"/>
          <w:rPrChange w:id="1577" w:author="Ernesto del Puerto" w:date="2022-02-13T14:05:00Z">
            <w:rPr>
              <w:ins w:id="1578" w:author="Ernesto del Puerto" w:date="2022-02-13T13:55:00Z"/>
              <w:rFonts w:ascii="Arial Narrow" w:hAnsi="Arial Narrow" w:cs="TimesNewRoman"/>
              <w:color w:val="000000"/>
            </w:rPr>
          </w:rPrChange>
        </w:rPr>
        <w:pPrChange w:id="1579" w:author="Ernesto del Puerto" w:date="2022-02-13T14:05:00Z">
          <w:pPr>
            <w:autoSpaceDE w:val="0"/>
            <w:autoSpaceDN w:val="0"/>
            <w:adjustRightInd w:val="0"/>
            <w:spacing w:before="240"/>
          </w:pPr>
        </w:pPrChange>
      </w:pPr>
      <w:bookmarkStart w:id="1580" w:name="_Toc97489932"/>
      <w:ins w:id="1581" w:author="Ernesto del Puerto" w:date="2022-02-13T14:01:00Z">
        <w:r w:rsidRPr="001A5255">
          <w:rPr>
            <w:rFonts w:ascii="Arial Narrow" w:eastAsia="Times New Roman" w:hAnsi="Arial Narrow" w:cs="CourierNewPSMT"/>
            <w:b/>
            <w:color w:val="000000"/>
            <w:sz w:val="28"/>
            <w:szCs w:val="28"/>
            <w:lang w:val="es-ES"/>
            <w:rPrChange w:id="1582" w:author="Ernesto del Puerto" w:date="2022-02-13T14:05:00Z">
              <w:rPr>
                <w:rFonts w:ascii="Arial Narrow" w:hAnsi="Arial Narrow" w:cs="TimesNewRoman"/>
                <w:color w:val="000000"/>
              </w:rPr>
            </w:rPrChange>
          </w:rPr>
          <w:t>Tipo numérico</w:t>
        </w:r>
      </w:ins>
      <w:bookmarkEnd w:id="1580"/>
    </w:p>
    <w:p w14:paraId="08F8A1DC" w14:textId="0BE40551" w:rsidR="00B914DA" w:rsidRPr="00B914DA" w:rsidRDefault="00B914DA" w:rsidP="00B914DA">
      <w:pPr>
        <w:autoSpaceDE w:val="0"/>
        <w:autoSpaceDN w:val="0"/>
        <w:adjustRightInd w:val="0"/>
        <w:spacing w:before="240"/>
        <w:rPr>
          <w:ins w:id="1583" w:author="Ernesto del Puerto" w:date="2022-02-13T21:09:00Z"/>
          <w:rFonts w:ascii="Arial Narrow" w:hAnsi="Arial Narrow" w:cs="TimesNewRoman"/>
          <w:color w:val="000000"/>
          <w:lang w:val="es-AR"/>
          <w:rPrChange w:id="1584" w:author="Ernesto del Puerto" w:date="2022-02-13T21:09:00Z">
            <w:rPr>
              <w:ins w:id="1585" w:author="Ernesto del Puerto" w:date="2022-02-13T21:09:00Z"/>
              <w:rFonts w:ascii="Arial Narrow" w:hAnsi="Arial Narrow" w:cs="TimesNewRoman"/>
              <w:color w:val="000000"/>
            </w:rPr>
          </w:rPrChange>
        </w:rPr>
      </w:pPr>
      <w:ins w:id="1586" w:author="Ernesto del Puerto" w:date="2022-02-13T21:09:00Z">
        <w:r w:rsidRPr="00B914DA">
          <w:rPr>
            <w:rFonts w:ascii="Arial Narrow" w:hAnsi="Arial Narrow" w:cs="TimesNewRoman"/>
            <w:color w:val="000000"/>
            <w:lang w:val="es-AR"/>
            <w:rPrChange w:id="1587" w:author="Ernesto del Puerto" w:date="2022-02-13T21:09:00Z">
              <w:rPr>
                <w:rFonts w:ascii="Arial Narrow" w:hAnsi="Arial Narrow" w:cs="TimesNewRoman"/>
                <w:color w:val="000000"/>
              </w:rPr>
            </w:rPrChange>
          </w:rPr>
          <w:t>Tenga</w:t>
        </w:r>
        <w:r>
          <w:rPr>
            <w:rFonts w:ascii="Arial Narrow" w:hAnsi="Arial Narrow" w:cs="TimesNewRoman"/>
            <w:color w:val="000000"/>
            <w:lang w:val="es-AR"/>
          </w:rPr>
          <w:t>mos</w:t>
        </w:r>
        <w:r w:rsidRPr="00B914DA">
          <w:rPr>
            <w:rFonts w:ascii="Arial Narrow" w:hAnsi="Arial Narrow" w:cs="TimesNewRoman"/>
            <w:color w:val="000000"/>
            <w:lang w:val="es-AR"/>
            <w:rPrChange w:id="1588" w:author="Ernesto del Puerto" w:date="2022-02-13T21:09:00Z">
              <w:rPr>
                <w:rFonts w:ascii="Arial Narrow" w:hAnsi="Arial Narrow" w:cs="TimesNewRoman"/>
                <w:color w:val="000000"/>
              </w:rPr>
            </w:rPrChange>
          </w:rPr>
          <w:t xml:space="preserve"> cuidado al hablar del tipo numérico, porque R usa </w:t>
        </w:r>
        <w:proofErr w:type="spellStart"/>
        <w:r w:rsidRPr="00B914DA">
          <w:rPr>
            <w:rFonts w:ascii="Arial Narrow" w:hAnsi="Arial Narrow" w:cs="TimesNewRoman"/>
            <w:color w:val="000000"/>
            <w:lang w:val="es-AR"/>
            <w:rPrChange w:id="1589" w:author="Ernesto del Puerto" w:date="2022-02-13T21:09:00Z">
              <w:rPr>
                <w:rFonts w:ascii="Arial Narrow" w:hAnsi="Arial Narrow" w:cs="TimesNewRoman"/>
                <w:color w:val="000000"/>
              </w:rPr>
            </w:rPrChange>
          </w:rPr>
          <w:t>num</w:t>
        </w:r>
      </w:ins>
      <w:ins w:id="1590" w:author="Ernesto del Puerto" w:date="2022-02-13T21:10:00Z">
        <w:r>
          <w:rPr>
            <w:rFonts w:ascii="Arial Narrow" w:hAnsi="Arial Narrow" w:cs="TimesNewRoman"/>
            <w:color w:val="000000"/>
            <w:lang w:val="es-AR"/>
          </w:rPr>
          <w:t>eric</w:t>
        </w:r>
      </w:ins>
      <w:proofErr w:type="spellEnd"/>
      <w:ins w:id="1591" w:author="Ernesto del Puerto" w:date="2022-02-13T21:09:00Z">
        <w:r w:rsidRPr="00B914DA">
          <w:rPr>
            <w:rFonts w:ascii="Arial Narrow" w:hAnsi="Arial Narrow" w:cs="TimesNewRoman"/>
            <w:color w:val="000000"/>
            <w:lang w:val="es-AR"/>
            <w:rPrChange w:id="1592" w:author="Ernesto del Puerto" w:date="2022-02-13T21:09:00Z">
              <w:rPr>
                <w:rFonts w:ascii="Arial Narrow" w:hAnsi="Arial Narrow" w:cs="TimesNewRoman"/>
                <w:color w:val="000000"/>
              </w:rPr>
            </w:rPrChange>
          </w:rPr>
          <w:t xml:space="preserve"> para referirse a tres cosas ligeramente diferentes:</w:t>
        </w:r>
      </w:ins>
    </w:p>
    <w:p w14:paraId="0334682B" w14:textId="3FA0F312" w:rsidR="00440328" w:rsidRDefault="00440328" w:rsidP="00FA6FAB">
      <w:pPr>
        <w:autoSpaceDE w:val="0"/>
        <w:autoSpaceDN w:val="0"/>
        <w:adjustRightInd w:val="0"/>
        <w:spacing w:before="240"/>
        <w:rPr>
          <w:ins w:id="1593" w:author="Ernesto del Puerto" w:date="2022-02-13T21:20:00Z"/>
          <w:rFonts w:ascii="Arial Narrow" w:hAnsi="Arial Narrow" w:cs="TimesNewRoman"/>
          <w:color w:val="000000"/>
          <w:lang w:val="es-AR"/>
        </w:rPr>
      </w:pPr>
    </w:p>
    <w:p w14:paraId="77E5C008" w14:textId="73A4EBB6" w:rsidR="00B914DA" w:rsidRDefault="00440328" w:rsidP="00FA6FAB">
      <w:pPr>
        <w:autoSpaceDE w:val="0"/>
        <w:autoSpaceDN w:val="0"/>
        <w:adjustRightInd w:val="0"/>
        <w:spacing w:before="240"/>
        <w:rPr>
          <w:ins w:id="1594" w:author="Ernesto del Puerto" w:date="2022-02-13T21:16:00Z"/>
          <w:rFonts w:ascii="Arial Narrow" w:hAnsi="Arial Narrow" w:cs="TimesNewRoman"/>
          <w:color w:val="000000"/>
          <w:lang w:val="es-AR"/>
        </w:rPr>
      </w:pPr>
      <w:ins w:id="1595" w:author="Ernesto del Puerto" w:date="2022-02-13T21:20:00Z">
        <w:r>
          <w:rPr>
            <w:rFonts w:ascii="Arial Narrow" w:hAnsi="Arial Narrow" w:cs="TimesNewRoman"/>
            <w:noProof/>
            <w:color w:val="000000"/>
            <w:lang w:val="es-AR"/>
          </w:rPr>
          <w:drawing>
            <wp:inline distT="0" distB="0" distL="0" distR="0" wp14:anchorId="2C2DAEAB" wp14:editId="1B179B13">
              <wp:extent cx="2272665" cy="183769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72665" cy="1837690"/>
                      </a:xfrm>
                      <a:prstGeom prst="rect">
                        <a:avLst/>
                      </a:prstGeom>
                      <a:noFill/>
                      <a:ln>
                        <a:noFill/>
                      </a:ln>
                    </pic:spPr>
                  </pic:pic>
                </a:graphicData>
              </a:graphic>
            </wp:inline>
          </w:drawing>
        </w:r>
      </w:ins>
    </w:p>
    <w:p w14:paraId="6836B9E5" w14:textId="16F3FFD9" w:rsidR="00440328" w:rsidRDefault="00440328" w:rsidP="00440328">
      <w:pPr>
        <w:pStyle w:val="TtuloTDC"/>
        <w:autoSpaceDE w:val="0"/>
        <w:autoSpaceDN w:val="0"/>
        <w:adjustRightInd w:val="0"/>
        <w:outlineLvl w:val="2"/>
        <w:rPr>
          <w:ins w:id="1596" w:author="Ernesto del Puerto" w:date="2022-02-13T21:20:00Z"/>
          <w:rFonts w:ascii="Arial Narrow" w:hAnsi="Arial Narrow" w:cs="TimesNewRoman"/>
          <w:color w:val="000000"/>
          <w:lang w:val="es-AR"/>
        </w:rPr>
      </w:pPr>
      <w:bookmarkStart w:id="1597" w:name="_Toc97489933"/>
      <w:ins w:id="1598" w:author="Ernesto del Puerto" w:date="2022-02-13T21:20:00Z">
        <w:r>
          <w:rPr>
            <w:rFonts w:ascii="Arial Narrow" w:eastAsia="Times New Roman" w:hAnsi="Arial Narrow" w:cs="CourierNewPSMT"/>
            <w:b/>
            <w:color w:val="000000"/>
            <w:sz w:val="28"/>
            <w:szCs w:val="28"/>
            <w:lang w:val="es-ES" w:eastAsia="es-ES"/>
          </w:rPr>
          <w:t xml:space="preserve">Figura 5.4. Tipo </w:t>
        </w:r>
        <w:proofErr w:type="spellStart"/>
        <w:r>
          <w:rPr>
            <w:rFonts w:ascii="Arial Narrow" w:eastAsia="Times New Roman" w:hAnsi="Arial Narrow" w:cs="CourierNewPSMT"/>
            <w:b/>
            <w:color w:val="000000"/>
            <w:sz w:val="28"/>
            <w:szCs w:val="28"/>
            <w:lang w:val="es-ES" w:eastAsia="es-ES"/>
          </w:rPr>
          <w:t>numeric</w:t>
        </w:r>
        <w:bookmarkEnd w:id="1597"/>
        <w:proofErr w:type="spellEnd"/>
      </w:ins>
    </w:p>
    <w:p w14:paraId="12765F92" w14:textId="77777777" w:rsidR="00440328" w:rsidRDefault="00440328" w:rsidP="00440328">
      <w:pPr>
        <w:pStyle w:val="Prrafodelista"/>
        <w:numPr>
          <w:ilvl w:val="0"/>
          <w:numId w:val="78"/>
        </w:numPr>
        <w:autoSpaceDE w:val="0"/>
        <w:autoSpaceDN w:val="0"/>
        <w:adjustRightInd w:val="0"/>
        <w:spacing w:before="240"/>
        <w:rPr>
          <w:ins w:id="1599" w:author="Ernesto del Puerto" w:date="2022-02-13T21:21:00Z"/>
          <w:rFonts w:ascii="Arial Narrow" w:hAnsi="Arial Narrow" w:cs="TimesNewRoman"/>
          <w:color w:val="000000"/>
          <w:lang w:val="es-AR"/>
        </w:rPr>
      </w:pPr>
      <w:ins w:id="1600" w:author="Ernesto del Puerto" w:date="2022-02-13T21:21:00Z">
        <w:r w:rsidRPr="001000C1">
          <w:rPr>
            <w:rFonts w:ascii="Arial Narrow" w:hAnsi="Arial Narrow" w:cs="TimesNewRoman"/>
            <w:color w:val="000000"/>
            <w:lang w:val="es-AR"/>
          </w:rPr>
          <w:t xml:space="preserve">En algunos lugares, </w:t>
        </w:r>
        <w:proofErr w:type="spellStart"/>
        <w:r w:rsidRPr="001000C1">
          <w:rPr>
            <w:rFonts w:ascii="Arial Narrow" w:hAnsi="Arial Narrow" w:cs="TimesNewRoman"/>
            <w:color w:val="000000"/>
            <w:lang w:val="es-AR"/>
          </w:rPr>
          <w:t>num</w:t>
        </w:r>
        <w:r>
          <w:rPr>
            <w:rFonts w:ascii="Arial Narrow" w:hAnsi="Arial Narrow" w:cs="TimesNewRoman"/>
            <w:color w:val="000000"/>
            <w:lang w:val="es-AR"/>
          </w:rPr>
          <w:t>er</w:t>
        </w:r>
        <w:r w:rsidRPr="001000C1">
          <w:rPr>
            <w:rFonts w:ascii="Arial Narrow" w:hAnsi="Arial Narrow" w:cs="TimesNewRoman"/>
            <w:color w:val="000000"/>
            <w:lang w:val="es-AR"/>
          </w:rPr>
          <w:t>ic</w:t>
        </w:r>
        <w:proofErr w:type="spellEnd"/>
        <w:r w:rsidRPr="001000C1">
          <w:rPr>
            <w:rFonts w:ascii="Arial Narrow" w:hAnsi="Arial Narrow" w:cs="TimesNewRoman"/>
            <w:color w:val="000000"/>
            <w:lang w:val="es-AR"/>
          </w:rPr>
          <w:t xml:space="preserve"> se usa como un alias para el tipo </w:t>
        </w:r>
        <w:proofErr w:type="spellStart"/>
        <w:r w:rsidRPr="001000C1">
          <w:rPr>
            <w:rFonts w:ascii="Arial Narrow" w:hAnsi="Arial Narrow" w:cs="TimesNewRoman"/>
            <w:color w:val="000000"/>
            <w:lang w:val="es-AR"/>
          </w:rPr>
          <w:t>do</w:t>
        </w:r>
        <w:r>
          <w:rPr>
            <w:rFonts w:ascii="Arial Narrow" w:hAnsi="Arial Narrow" w:cs="TimesNewRoman"/>
            <w:color w:val="000000"/>
            <w:lang w:val="es-AR"/>
          </w:rPr>
          <w:t>u</w:t>
        </w:r>
        <w:r w:rsidRPr="001000C1">
          <w:rPr>
            <w:rFonts w:ascii="Arial Narrow" w:hAnsi="Arial Narrow" w:cs="TimesNewRoman"/>
            <w:color w:val="000000"/>
            <w:lang w:val="es-AR"/>
          </w:rPr>
          <w:t>ble</w:t>
        </w:r>
        <w:proofErr w:type="spellEnd"/>
        <w:r w:rsidRPr="001000C1">
          <w:rPr>
            <w:rFonts w:ascii="Arial Narrow" w:hAnsi="Arial Narrow" w:cs="TimesNewRoman"/>
            <w:color w:val="000000"/>
            <w:lang w:val="es-AR"/>
          </w:rPr>
          <w:t>.</w:t>
        </w:r>
      </w:ins>
    </w:p>
    <w:p w14:paraId="6F194BAD" w14:textId="77777777" w:rsidR="00440328" w:rsidRPr="001000C1" w:rsidRDefault="00440328" w:rsidP="00440328">
      <w:pPr>
        <w:autoSpaceDE w:val="0"/>
        <w:autoSpaceDN w:val="0"/>
        <w:adjustRightInd w:val="0"/>
        <w:spacing w:before="240"/>
        <w:rPr>
          <w:ins w:id="1601" w:author="Ernesto del Puerto" w:date="2022-02-13T21:21:00Z"/>
          <w:rFonts w:ascii="Arial Narrow" w:hAnsi="Arial Narrow" w:cs="TimesNewRoman"/>
          <w:color w:val="000000"/>
          <w:lang w:val="es-AR"/>
        </w:rPr>
      </w:pPr>
      <w:ins w:id="1602" w:author="Ernesto del Puerto" w:date="2022-02-13T21:21:00Z">
        <w:r w:rsidRPr="001000C1">
          <w:rPr>
            <w:rFonts w:ascii="Arial Narrow" w:hAnsi="Arial Narrow" w:cs="TimesNewRoman"/>
            <w:color w:val="000000"/>
            <w:lang w:val="es-AR"/>
          </w:rPr>
          <w:lastRenderedPageBreak/>
          <w:t xml:space="preserve">Por ejemplo, </w:t>
        </w:r>
        <w:proofErr w:type="spellStart"/>
        <w:proofErr w:type="gramStart"/>
        <w:r w:rsidRPr="001000C1">
          <w:rPr>
            <w:rFonts w:ascii="Arial Narrow" w:hAnsi="Arial Narrow" w:cs="TimesNewRoman"/>
            <w:b/>
            <w:bCs/>
            <w:i/>
            <w:iCs/>
            <w:color w:val="000000"/>
            <w:lang w:val="es-AR"/>
          </w:rPr>
          <w:t>as.numeric</w:t>
        </w:r>
        <w:proofErr w:type="spellEnd"/>
        <w:proofErr w:type="gramEnd"/>
        <w:r w:rsidRPr="001000C1">
          <w:rPr>
            <w:rFonts w:ascii="Arial Narrow" w:hAnsi="Arial Narrow" w:cs="TimesNewRoman"/>
            <w:b/>
            <w:bCs/>
            <w:i/>
            <w:iCs/>
            <w:color w:val="000000"/>
            <w:lang w:val="es-AR"/>
          </w:rPr>
          <w:t>()</w:t>
        </w:r>
        <w:r w:rsidRPr="001000C1">
          <w:rPr>
            <w:rFonts w:ascii="Arial Narrow" w:hAnsi="Arial Narrow" w:cs="TimesNewRoman"/>
            <w:color w:val="000000"/>
            <w:lang w:val="es-AR"/>
          </w:rPr>
          <w:t xml:space="preserve"> es idéntico a </w:t>
        </w:r>
        <w:proofErr w:type="spellStart"/>
        <w:r w:rsidRPr="001000C1">
          <w:rPr>
            <w:rFonts w:ascii="Arial Narrow" w:hAnsi="Arial Narrow" w:cs="TimesNewRoman"/>
            <w:b/>
            <w:bCs/>
            <w:i/>
            <w:iCs/>
            <w:color w:val="000000"/>
            <w:lang w:val="es-AR"/>
          </w:rPr>
          <w:t>as.double</w:t>
        </w:r>
        <w:proofErr w:type="spellEnd"/>
        <w:r w:rsidRPr="001000C1">
          <w:rPr>
            <w:rFonts w:ascii="Arial Narrow" w:hAnsi="Arial Narrow" w:cs="TimesNewRoman"/>
            <w:b/>
            <w:bCs/>
            <w:i/>
            <w:iCs/>
            <w:color w:val="000000"/>
            <w:lang w:val="es-AR"/>
          </w:rPr>
          <w:t xml:space="preserve">() </w:t>
        </w:r>
        <w:r w:rsidRPr="001000C1">
          <w:rPr>
            <w:rFonts w:ascii="Arial Narrow" w:hAnsi="Arial Narrow" w:cs="TimesNewRoman"/>
            <w:color w:val="000000"/>
            <w:lang w:val="es-AR"/>
          </w:rPr>
          <w:t xml:space="preserve">y </w:t>
        </w:r>
        <w:proofErr w:type="spellStart"/>
        <w:r w:rsidRPr="001000C1">
          <w:rPr>
            <w:rFonts w:ascii="Arial Narrow" w:hAnsi="Arial Narrow" w:cs="TimesNewRoman"/>
            <w:b/>
            <w:bCs/>
            <w:i/>
            <w:iCs/>
            <w:color w:val="000000"/>
            <w:lang w:val="es-AR"/>
          </w:rPr>
          <w:t>numeric</w:t>
        </w:r>
        <w:proofErr w:type="spellEnd"/>
        <w:r w:rsidRPr="001000C1">
          <w:rPr>
            <w:rFonts w:ascii="Arial Narrow" w:hAnsi="Arial Narrow" w:cs="TimesNewRoman"/>
            <w:b/>
            <w:bCs/>
            <w:i/>
            <w:iCs/>
            <w:color w:val="000000"/>
            <w:lang w:val="es-AR"/>
          </w:rPr>
          <w:t>()</w:t>
        </w:r>
        <w:r w:rsidRPr="001000C1">
          <w:rPr>
            <w:rFonts w:ascii="Arial Narrow" w:hAnsi="Arial Narrow" w:cs="TimesNewRoman"/>
            <w:color w:val="000000"/>
            <w:lang w:val="es-AR"/>
          </w:rPr>
          <w:t xml:space="preserve"> es idéntico a </w:t>
        </w:r>
        <w:proofErr w:type="spellStart"/>
        <w:r w:rsidRPr="001000C1">
          <w:rPr>
            <w:rFonts w:ascii="Arial Narrow" w:hAnsi="Arial Narrow" w:cs="TimesNewRoman"/>
            <w:b/>
            <w:bCs/>
            <w:i/>
            <w:iCs/>
            <w:color w:val="000000"/>
            <w:lang w:val="es-AR"/>
          </w:rPr>
          <w:t>double</w:t>
        </w:r>
        <w:proofErr w:type="spellEnd"/>
        <w:r w:rsidRPr="001000C1">
          <w:rPr>
            <w:rFonts w:ascii="Arial Narrow" w:hAnsi="Arial Narrow" w:cs="TimesNewRoman"/>
            <w:b/>
            <w:bCs/>
            <w:i/>
            <w:iCs/>
            <w:color w:val="000000"/>
            <w:lang w:val="es-AR"/>
          </w:rPr>
          <w:t>()</w:t>
        </w:r>
        <w:r>
          <w:rPr>
            <w:rFonts w:ascii="Arial Narrow" w:hAnsi="Arial Narrow" w:cs="TimesNewRoman"/>
            <w:color w:val="000000"/>
            <w:lang w:val="es-AR"/>
          </w:rPr>
          <w:t>.</w:t>
        </w:r>
      </w:ins>
    </w:p>
    <w:p w14:paraId="38792F6C" w14:textId="77777777" w:rsidR="00440328" w:rsidRPr="001000C1" w:rsidRDefault="00440328" w:rsidP="00440328">
      <w:pPr>
        <w:autoSpaceDE w:val="0"/>
        <w:autoSpaceDN w:val="0"/>
        <w:adjustRightInd w:val="0"/>
        <w:spacing w:before="240"/>
        <w:rPr>
          <w:ins w:id="1603" w:author="Ernesto del Puerto" w:date="2022-02-13T21:21:00Z"/>
          <w:rFonts w:ascii="Arial Narrow" w:hAnsi="Arial Narrow" w:cs="TimesNewRoman"/>
          <w:color w:val="000000"/>
          <w:lang w:val="es-AR"/>
        </w:rPr>
      </w:pPr>
      <w:ins w:id="1604" w:author="Ernesto del Puerto" w:date="2022-02-13T21:21:00Z">
        <w:r w:rsidRPr="001000C1">
          <w:rPr>
            <w:rFonts w:ascii="Arial Narrow" w:hAnsi="Arial Narrow" w:cs="TimesNewRoman"/>
            <w:color w:val="000000"/>
            <w:lang w:val="es-AR"/>
          </w:rPr>
          <w:t xml:space="preserve">R también usa ocasionalmente </w:t>
        </w:r>
        <w:r w:rsidRPr="001000C1">
          <w:rPr>
            <w:rFonts w:ascii="Arial Narrow" w:hAnsi="Arial Narrow" w:cs="TimesNewRoman"/>
            <w:b/>
            <w:bCs/>
            <w:i/>
            <w:iCs/>
            <w:color w:val="000000"/>
            <w:lang w:val="es-AR"/>
          </w:rPr>
          <w:t>real</w:t>
        </w:r>
        <w:r w:rsidRPr="001000C1">
          <w:rPr>
            <w:rFonts w:ascii="Arial Narrow" w:hAnsi="Arial Narrow" w:cs="TimesNewRoman"/>
            <w:color w:val="000000"/>
            <w:lang w:val="es-AR"/>
          </w:rPr>
          <w:t xml:space="preserve"> en lugar de </w:t>
        </w:r>
        <w:proofErr w:type="spellStart"/>
        <w:r w:rsidRPr="001000C1">
          <w:rPr>
            <w:rFonts w:ascii="Arial Narrow" w:hAnsi="Arial Narrow" w:cs="TimesNewRoman"/>
            <w:b/>
            <w:bCs/>
            <w:i/>
            <w:iCs/>
            <w:color w:val="000000"/>
            <w:lang w:val="es-AR"/>
          </w:rPr>
          <w:t>double</w:t>
        </w:r>
        <w:proofErr w:type="spellEnd"/>
        <w:r w:rsidRPr="001000C1">
          <w:rPr>
            <w:rFonts w:ascii="Arial Narrow" w:hAnsi="Arial Narrow" w:cs="TimesNewRoman"/>
            <w:color w:val="000000"/>
            <w:lang w:val="es-AR"/>
          </w:rPr>
          <w:t xml:space="preserve">; </w:t>
        </w:r>
        <w:proofErr w:type="spellStart"/>
        <w:r w:rsidRPr="001000C1">
          <w:rPr>
            <w:rFonts w:ascii="Arial Narrow" w:hAnsi="Arial Narrow" w:cs="TimesNewRoman"/>
            <w:b/>
            <w:bCs/>
            <w:i/>
            <w:iCs/>
            <w:color w:val="000000"/>
            <w:lang w:val="es-AR"/>
          </w:rPr>
          <w:t>NA_real</w:t>
        </w:r>
        <w:proofErr w:type="spellEnd"/>
        <w:r w:rsidRPr="001000C1">
          <w:rPr>
            <w:rFonts w:ascii="Arial Narrow" w:hAnsi="Arial Narrow" w:cs="TimesNewRoman"/>
            <w:b/>
            <w:bCs/>
            <w:i/>
            <w:iCs/>
            <w:color w:val="000000"/>
            <w:lang w:val="es-AR"/>
          </w:rPr>
          <w:t>_</w:t>
        </w:r>
        <w:r w:rsidRPr="001000C1">
          <w:rPr>
            <w:rFonts w:ascii="Arial Narrow" w:hAnsi="Arial Narrow" w:cs="TimesNewRoman"/>
            <w:color w:val="000000"/>
            <w:lang w:val="es-AR"/>
          </w:rPr>
          <w:t xml:space="preserve"> es el único lugar donde es probable que </w:t>
        </w:r>
        <w:proofErr w:type="spellStart"/>
        <w:r w:rsidRPr="001000C1">
          <w:rPr>
            <w:rFonts w:ascii="Arial Narrow" w:hAnsi="Arial Narrow" w:cs="TimesNewRoman"/>
            <w:color w:val="000000"/>
            <w:lang w:val="es-AR"/>
          </w:rPr>
          <w:t>encuentre</w:t>
        </w:r>
        <w:r>
          <w:rPr>
            <w:rFonts w:ascii="Arial Narrow" w:hAnsi="Arial Narrow" w:cs="TimesNewRoman"/>
            <w:color w:val="000000"/>
            <w:lang w:val="es-AR"/>
          </w:rPr>
          <w:t>mos</w:t>
        </w:r>
        <w:proofErr w:type="spellEnd"/>
        <w:r w:rsidRPr="001000C1">
          <w:rPr>
            <w:rFonts w:ascii="Arial Narrow" w:hAnsi="Arial Narrow" w:cs="TimesNewRoman"/>
            <w:color w:val="000000"/>
            <w:lang w:val="es-AR"/>
          </w:rPr>
          <w:t xml:space="preserve"> esto en la práctica.</w:t>
        </w:r>
      </w:ins>
    </w:p>
    <w:p w14:paraId="1C1D1A94" w14:textId="77777777" w:rsidR="00440328" w:rsidRDefault="00440328" w:rsidP="00440328">
      <w:pPr>
        <w:pStyle w:val="Prrafodelista"/>
        <w:numPr>
          <w:ilvl w:val="0"/>
          <w:numId w:val="79"/>
        </w:numPr>
        <w:autoSpaceDE w:val="0"/>
        <w:autoSpaceDN w:val="0"/>
        <w:adjustRightInd w:val="0"/>
        <w:spacing w:before="240"/>
        <w:rPr>
          <w:ins w:id="1605" w:author="Ernesto del Puerto" w:date="2022-02-13T21:21:00Z"/>
          <w:rFonts w:ascii="Arial Narrow" w:hAnsi="Arial Narrow" w:cs="TimesNewRoman"/>
          <w:color w:val="000000"/>
          <w:lang w:val="es-AR"/>
        </w:rPr>
      </w:pPr>
      <w:ins w:id="1606" w:author="Ernesto del Puerto" w:date="2022-02-13T21:21:00Z">
        <w:r w:rsidRPr="001000C1">
          <w:rPr>
            <w:rFonts w:ascii="Arial Narrow" w:hAnsi="Arial Narrow" w:cs="TimesNewRoman"/>
            <w:color w:val="000000"/>
            <w:lang w:val="es-AR"/>
          </w:rPr>
          <w:t xml:space="preserve">En los sistemas S3 y S4, </w:t>
        </w:r>
        <w:proofErr w:type="spellStart"/>
        <w:r w:rsidRPr="001000C1">
          <w:rPr>
            <w:rFonts w:ascii="Arial Narrow" w:hAnsi="Arial Narrow" w:cs="TimesNewRoman"/>
            <w:color w:val="000000"/>
            <w:lang w:val="es-AR"/>
          </w:rPr>
          <w:t>num</w:t>
        </w:r>
        <w:r>
          <w:rPr>
            <w:rFonts w:ascii="Arial Narrow" w:hAnsi="Arial Narrow" w:cs="TimesNewRoman"/>
            <w:color w:val="000000"/>
            <w:lang w:val="es-AR"/>
          </w:rPr>
          <w:t>e</w:t>
        </w:r>
        <w:r w:rsidRPr="001000C1">
          <w:rPr>
            <w:rFonts w:ascii="Arial Narrow" w:hAnsi="Arial Narrow" w:cs="TimesNewRoman"/>
            <w:color w:val="000000"/>
            <w:lang w:val="es-AR"/>
          </w:rPr>
          <w:t>ric</w:t>
        </w:r>
        <w:proofErr w:type="spellEnd"/>
        <w:r w:rsidRPr="001000C1">
          <w:rPr>
            <w:rFonts w:ascii="Arial Narrow" w:hAnsi="Arial Narrow" w:cs="TimesNewRoman"/>
            <w:color w:val="000000"/>
            <w:lang w:val="es-AR"/>
          </w:rPr>
          <w:t xml:space="preserve"> se usa como una forma abreviada de tipo entero o doble, y se usa cuando se seleccionan métodos</w:t>
        </w:r>
        <w:r>
          <w:rPr>
            <w:rFonts w:ascii="Arial Narrow" w:hAnsi="Arial Narrow" w:cs="TimesNewRoman"/>
            <w:color w:val="000000"/>
            <w:lang w:val="es-AR"/>
          </w:rPr>
          <w:t>.</w:t>
        </w:r>
      </w:ins>
    </w:p>
    <w:p w14:paraId="2391592A" w14:textId="77777777" w:rsidR="00440328" w:rsidRDefault="00440328" w:rsidP="00440328">
      <w:pPr>
        <w:pStyle w:val="Prrafodelista"/>
        <w:numPr>
          <w:ilvl w:val="0"/>
          <w:numId w:val="79"/>
        </w:numPr>
        <w:autoSpaceDE w:val="0"/>
        <w:autoSpaceDN w:val="0"/>
        <w:adjustRightInd w:val="0"/>
        <w:spacing w:before="240"/>
        <w:rPr>
          <w:ins w:id="1607" w:author="Ernesto del Puerto" w:date="2022-02-13T21:21:00Z"/>
          <w:rFonts w:ascii="Arial Narrow" w:hAnsi="Arial Narrow" w:cs="TimesNewRoman"/>
          <w:color w:val="000000"/>
          <w:lang w:val="es-AR"/>
        </w:rPr>
      </w:pPr>
      <w:proofErr w:type="spellStart"/>
      <w:proofErr w:type="gramStart"/>
      <w:ins w:id="1608" w:author="Ernesto del Puerto" w:date="2022-02-13T21:21:00Z">
        <w:r w:rsidRPr="001000C1">
          <w:rPr>
            <w:rFonts w:ascii="Arial Narrow" w:hAnsi="Arial Narrow" w:cs="TimesNewRoman"/>
            <w:b/>
            <w:bCs/>
            <w:i/>
            <w:iCs/>
            <w:color w:val="000000"/>
            <w:lang w:val="es-AR"/>
          </w:rPr>
          <w:t>is.numeric</w:t>
        </w:r>
        <w:proofErr w:type="spellEnd"/>
        <w:proofErr w:type="gramEnd"/>
        <w:r w:rsidRPr="001000C1">
          <w:rPr>
            <w:rFonts w:ascii="Arial Narrow" w:hAnsi="Arial Narrow" w:cs="TimesNewRoman"/>
            <w:b/>
            <w:bCs/>
            <w:i/>
            <w:iCs/>
            <w:color w:val="000000"/>
            <w:lang w:val="es-AR"/>
          </w:rPr>
          <w:t>()</w:t>
        </w:r>
        <w:r w:rsidRPr="009B3DC6">
          <w:rPr>
            <w:rFonts w:ascii="Arial Narrow" w:hAnsi="Arial Narrow" w:cs="TimesNewRoman"/>
            <w:color w:val="000000"/>
            <w:lang w:val="es-AR"/>
          </w:rPr>
          <w:t xml:space="preserve"> prueba objetos que se comportan como números.</w:t>
        </w:r>
      </w:ins>
    </w:p>
    <w:p w14:paraId="1A1658FB" w14:textId="77777777" w:rsidR="00440328" w:rsidRPr="001000C1" w:rsidRDefault="00440328" w:rsidP="00440328">
      <w:pPr>
        <w:autoSpaceDE w:val="0"/>
        <w:autoSpaceDN w:val="0"/>
        <w:adjustRightInd w:val="0"/>
        <w:spacing w:before="240"/>
        <w:rPr>
          <w:ins w:id="1609" w:author="Ernesto del Puerto" w:date="2022-02-13T21:21:00Z"/>
          <w:rFonts w:ascii="Arial Narrow" w:hAnsi="Arial Narrow" w:cs="TimesNewRoman"/>
          <w:color w:val="000000"/>
          <w:lang w:val="es-AR"/>
        </w:rPr>
      </w:pPr>
      <w:ins w:id="1610" w:author="Ernesto del Puerto" w:date="2022-02-13T21:21:00Z">
        <w:r w:rsidRPr="001000C1">
          <w:rPr>
            <w:rFonts w:ascii="Arial Narrow" w:hAnsi="Arial Narrow" w:cs="TimesNewRoman"/>
            <w:color w:val="000000"/>
            <w:lang w:val="es-AR"/>
          </w:rPr>
          <w:t xml:space="preserve"> Por ejemplo, los factores tienen el tipo </w:t>
        </w:r>
        <w:proofErr w:type="gramStart"/>
        <w:r w:rsidRPr="001000C1">
          <w:rPr>
            <w:rFonts w:ascii="Arial Narrow" w:hAnsi="Arial Narrow" w:cs="TimesNewRoman"/>
            <w:color w:val="000000"/>
            <w:lang w:val="es-AR"/>
          </w:rPr>
          <w:t>entero</w:t>
        </w:r>
        <w:proofErr w:type="gramEnd"/>
        <w:r w:rsidRPr="001000C1">
          <w:rPr>
            <w:rFonts w:ascii="Arial Narrow" w:hAnsi="Arial Narrow" w:cs="TimesNewRoman"/>
            <w:color w:val="000000"/>
            <w:lang w:val="es-AR"/>
          </w:rPr>
          <w:t xml:space="preserve"> pero no se comportan como números (es decir, no tiene sentido tomar la media del factor)</w:t>
        </w:r>
        <w:r>
          <w:rPr>
            <w:rFonts w:ascii="Arial Narrow" w:hAnsi="Arial Narrow" w:cs="TimesNewRoman"/>
            <w:color w:val="000000"/>
            <w:lang w:val="es-AR"/>
          </w:rPr>
          <w:t>, ver figura 5.4</w:t>
        </w:r>
        <w:r w:rsidRPr="001000C1">
          <w:rPr>
            <w:rFonts w:ascii="Arial Narrow" w:hAnsi="Arial Narrow" w:cs="TimesNewRoman"/>
            <w:color w:val="000000"/>
            <w:lang w:val="es-AR"/>
          </w:rPr>
          <w:t>.</w:t>
        </w:r>
      </w:ins>
    </w:p>
    <w:p w14:paraId="270164E8" w14:textId="09D311B8" w:rsidR="009B3DC6" w:rsidRDefault="00F55839" w:rsidP="00FA6FAB">
      <w:pPr>
        <w:autoSpaceDE w:val="0"/>
        <w:autoSpaceDN w:val="0"/>
        <w:adjustRightInd w:val="0"/>
        <w:spacing w:before="240"/>
        <w:rPr>
          <w:ins w:id="1611" w:author="Ernesto del Puerto" w:date="2022-02-13T21:16:00Z"/>
          <w:rFonts w:ascii="Arial Narrow" w:hAnsi="Arial Narrow" w:cs="TimesNewRoman"/>
          <w:color w:val="000000"/>
          <w:lang w:val="es-AR"/>
        </w:rPr>
      </w:pPr>
      <w:ins w:id="1612" w:author="Ernesto del Puerto" w:date="2022-02-13T21:22:00Z">
        <w:r>
          <w:rPr>
            <w:rFonts w:ascii="Arial Narrow" w:hAnsi="Arial Narrow" w:cs="TimesNewRoman"/>
            <w:color w:val="000000"/>
            <w:lang w:val="es-AR"/>
          </w:rPr>
          <w:t xml:space="preserve">Usaremos </w:t>
        </w:r>
        <w:r w:rsidRPr="00F55839">
          <w:rPr>
            <w:rFonts w:ascii="Arial Narrow" w:hAnsi="Arial Narrow" w:cs="TimesNewRoman"/>
            <w:color w:val="000000"/>
            <w:lang w:val="es-AR"/>
          </w:rPr>
          <w:t>numérico para indicar un objeto de tipo entero o doble.</w:t>
        </w:r>
      </w:ins>
    </w:p>
    <w:p w14:paraId="62AEF9DE" w14:textId="77777777" w:rsidR="00E57682" w:rsidRPr="00E57682" w:rsidRDefault="00E57682">
      <w:pPr>
        <w:pStyle w:val="Ttulo1"/>
        <w:numPr>
          <w:ilvl w:val="0"/>
          <w:numId w:val="1"/>
        </w:numPr>
        <w:rPr>
          <w:ins w:id="1613" w:author="Ernesto del Puerto" w:date="2022-02-13T21:23:00Z"/>
          <w:rFonts w:ascii="Arial Narrow" w:hAnsi="Arial Narrow" w:cs="CourierNewPSMT"/>
          <w:b/>
          <w:color w:val="000000"/>
          <w:sz w:val="28"/>
          <w:szCs w:val="28"/>
          <w:lang w:val="es-ES"/>
          <w:rPrChange w:id="1614" w:author="Ernesto del Puerto" w:date="2022-02-13T21:23:00Z">
            <w:rPr>
              <w:ins w:id="1615" w:author="Ernesto del Puerto" w:date="2022-02-13T21:23:00Z"/>
              <w:rFonts w:ascii="Arial Narrow" w:hAnsi="Arial Narrow" w:cs="TimesNewRoman"/>
              <w:color w:val="000000"/>
              <w:lang w:val="es-AR"/>
            </w:rPr>
          </w:rPrChange>
        </w:rPr>
        <w:pPrChange w:id="1616" w:author="Ernesto del Puerto" w:date="2022-02-13T21:24:00Z">
          <w:pPr>
            <w:autoSpaceDE w:val="0"/>
            <w:autoSpaceDN w:val="0"/>
            <w:adjustRightInd w:val="0"/>
            <w:spacing w:before="240"/>
          </w:pPr>
        </w:pPrChange>
      </w:pPr>
      <w:bookmarkStart w:id="1617" w:name="_Toc97489934"/>
      <w:ins w:id="1618" w:author="Ernesto del Puerto" w:date="2022-02-13T21:23:00Z">
        <w:r w:rsidRPr="00E57682">
          <w:rPr>
            <w:rFonts w:ascii="Arial Narrow" w:eastAsia="Times New Roman" w:hAnsi="Arial Narrow" w:cs="CourierNewPSMT"/>
            <w:b/>
            <w:color w:val="000000"/>
            <w:sz w:val="28"/>
            <w:szCs w:val="28"/>
            <w:lang w:val="es-ES"/>
            <w:rPrChange w:id="1619" w:author="Ernesto del Puerto" w:date="2022-02-13T21:23:00Z">
              <w:rPr>
                <w:rFonts w:ascii="Arial Narrow" w:hAnsi="Arial Narrow" w:cs="TimesNewRoman"/>
                <w:color w:val="000000"/>
                <w:lang w:val="es-AR"/>
              </w:rPr>
            </w:rPrChange>
          </w:rPr>
          <w:t>S3</w:t>
        </w:r>
        <w:bookmarkEnd w:id="1617"/>
      </w:ins>
    </w:p>
    <w:p w14:paraId="6DB49881" w14:textId="18BB415A" w:rsidR="00E57682" w:rsidRPr="00E57682" w:rsidRDefault="00E57682">
      <w:pPr>
        <w:pStyle w:val="Ttulo1"/>
        <w:numPr>
          <w:ilvl w:val="1"/>
          <w:numId w:val="1"/>
        </w:numPr>
        <w:rPr>
          <w:ins w:id="1620" w:author="Ernesto del Puerto" w:date="2022-02-13T21:23:00Z"/>
          <w:rFonts w:ascii="Arial Narrow" w:hAnsi="Arial Narrow" w:cs="CourierNewPSMT"/>
          <w:b/>
          <w:color w:val="000000"/>
          <w:sz w:val="28"/>
          <w:szCs w:val="28"/>
          <w:lang w:val="es-ES"/>
          <w:rPrChange w:id="1621" w:author="Ernesto del Puerto" w:date="2022-02-13T21:24:00Z">
            <w:rPr>
              <w:ins w:id="1622" w:author="Ernesto del Puerto" w:date="2022-02-13T21:23:00Z"/>
              <w:rFonts w:ascii="Arial Narrow" w:hAnsi="Arial Narrow" w:cs="TimesNewRoman"/>
              <w:color w:val="000000"/>
              <w:lang w:val="es-AR"/>
            </w:rPr>
          </w:rPrChange>
        </w:rPr>
        <w:pPrChange w:id="1623" w:author="Ernesto del Puerto" w:date="2022-02-13T21:24:00Z">
          <w:pPr>
            <w:autoSpaceDE w:val="0"/>
            <w:autoSpaceDN w:val="0"/>
            <w:adjustRightInd w:val="0"/>
            <w:spacing w:before="240"/>
          </w:pPr>
        </w:pPrChange>
      </w:pPr>
      <w:bookmarkStart w:id="1624" w:name="_Toc97489935"/>
      <w:ins w:id="1625" w:author="Ernesto del Puerto" w:date="2022-02-13T21:23:00Z">
        <w:r w:rsidRPr="00E57682">
          <w:rPr>
            <w:rFonts w:ascii="Arial Narrow" w:eastAsia="Times New Roman" w:hAnsi="Arial Narrow" w:cs="CourierNewPSMT"/>
            <w:b/>
            <w:color w:val="000000"/>
            <w:sz w:val="28"/>
            <w:szCs w:val="28"/>
            <w:lang w:val="es-ES"/>
            <w:rPrChange w:id="1626" w:author="Ernesto del Puerto" w:date="2022-02-13T21:24:00Z">
              <w:rPr>
                <w:rFonts w:ascii="Arial Narrow" w:hAnsi="Arial Narrow" w:cs="TimesNewRoman"/>
                <w:color w:val="000000"/>
                <w:lang w:val="es-AR"/>
              </w:rPr>
            </w:rPrChange>
          </w:rPr>
          <w:t>Introducción</w:t>
        </w:r>
        <w:bookmarkEnd w:id="1624"/>
      </w:ins>
    </w:p>
    <w:p w14:paraId="0B7443B4" w14:textId="77777777" w:rsidR="00E57682" w:rsidRDefault="00E57682" w:rsidP="00E57682">
      <w:pPr>
        <w:autoSpaceDE w:val="0"/>
        <w:autoSpaceDN w:val="0"/>
        <w:adjustRightInd w:val="0"/>
        <w:spacing w:before="240"/>
        <w:rPr>
          <w:ins w:id="1627" w:author="Ernesto del Puerto" w:date="2022-02-13T21:24:00Z"/>
          <w:rFonts w:ascii="Arial Narrow" w:hAnsi="Arial Narrow" w:cs="TimesNewRoman"/>
          <w:color w:val="000000"/>
          <w:lang w:val="es-AR"/>
        </w:rPr>
      </w:pPr>
      <w:ins w:id="1628" w:author="Ernesto del Puerto" w:date="2022-02-13T21:23:00Z">
        <w:r w:rsidRPr="00E57682">
          <w:rPr>
            <w:rFonts w:ascii="Arial Narrow" w:hAnsi="Arial Narrow" w:cs="TimesNewRoman"/>
            <w:color w:val="000000"/>
            <w:lang w:val="es-AR"/>
          </w:rPr>
          <w:t>S3 es el primer y más simple sistema OO de R.</w:t>
        </w:r>
      </w:ins>
    </w:p>
    <w:p w14:paraId="22D94F45" w14:textId="77777777" w:rsidR="00E57682" w:rsidRDefault="00E57682" w:rsidP="00E57682">
      <w:pPr>
        <w:autoSpaceDE w:val="0"/>
        <w:autoSpaceDN w:val="0"/>
        <w:adjustRightInd w:val="0"/>
        <w:spacing w:before="240"/>
        <w:rPr>
          <w:ins w:id="1629" w:author="Ernesto del Puerto" w:date="2022-02-13T21:24:00Z"/>
          <w:rFonts w:ascii="Arial Narrow" w:hAnsi="Arial Narrow" w:cs="TimesNewRoman"/>
          <w:color w:val="000000"/>
          <w:lang w:val="es-AR"/>
        </w:rPr>
      </w:pPr>
      <w:ins w:id="1630" w:author="Ernesto del Puerto" w:date="2022-02-13T21:23:00Z">
        <w:r w:rsidRPr="00E57682">
          <w:rPr>
            <w:rFonts w:ascii="Arial Narrow" w:hAnsi="Arial Narrow" w:cs="TimesNewRoman"/>
            <w:color w:val="000000"/>
            <w:lang w:val="es-AR"/>
          </w:rPr>
          <w:t>S3 es informal y ad hoc, pero hay cierta elegancia en su minimalismo: no se le puede quitar ninguna parte y seguir teniendo un sistema OO útil.</w:t>
        </w:r>
      </w:ins>
    </w:p>
    <w:p w14:paraId="41D23917" w14:textId="77777777" w:rsidR="00E57682" w:rsidRDefault="00E57682" w:rsidP="00E57682">
      <w:pPr>
        <w:autoSpaceDE w:val="0"/>
        <w:autoSpaceDN w:val="0"/>
        <w:adjustRightInd w:val="0"/>
        <w:spacing w:before="240"/>
        <w:rPr>
          <w:ins w:id="1631" w:author="Ernesto del Puerto" w:date="2022-02-13T21:25:00Z"/>
          <w:rFonts w:ascii="Arial Narrow" w:hAnsi="Arial Narrow" w:cs="TimesNewRoman"/>
          <w:color w:val="000000"/>
          <w:lang w:val="es-AR"/>
        </w:rPr>
      </w:pPr>
      <w:ins w:id="1632" w:author="Ernesto del Puerto" w:date="2022-02-13T21:23:00Z">
        <w:r w:rsidRPr="00E57682">
          <w:rPr>
            <w:rFonts w:ascii="Arial Narrow" w:hAnsi="Arial Narrow" w:cs="TimesNewRoman"/>
            <w:color w:val="000000"/>
            <w:lang w:val="es-AR"/>
          </w:rPr>
          <w:t>Por estas razones, debe</w:t>
        </w:r>
      </w:ins>
      <w:ins w:id="1633" w:author="Ernesto del Puerto" w:date="2022-02-13T21:24:00Z">
        <w:r>
          <w:rPr>
            <w:rFonts w:ascii="Arial Narrow" w:hAnsi="Arial Narrow" w:cs="TimesNewRoman"/>
            <w:color w:val="000000"/>
            <w:lang w:val="es-AR"/>
          </w:rPr>
          <w:t>mos</w:t>
        </w:r>
      </w:ins>
      <w:ins w:id="1634" w:author="Ernesto del Puerto" w:date="2022-02-13T21:23:00Z">
        <w:r w:rsidRPr="00E57682">
          <w:rPr>
            <w:rFonts w:ascii="Arial Narrow" w:hAnsi="Arial Narrow" w:cs="TimesNewRoman"/>
            <w:color w:val="000000"/>
            <w:lang w:val="es-AR"/>
          </w:rPr>
          <w:t xml:space="preserve"> usarlo, a menos que tenga</w:t>
        </w:r>
      </w:ins>
      <w:ins w:id="1635" w:author="Ernesto del Puerto" w:date="2022-02-13T21:24:00Z">
        <w:r>
          <w:rPr>
            <w:rFonts w:ascii="Arial Narrow" w:hAnsi="Arial Narrow" w:cs="TimesNewRoman"/>
            <w:color w:val="000000"/>
            <w:lang w:val="es-AR"/>
          </w:rPr>
          <w:t>mos</w:t>
        </w:r>
      </w:ins>
      <w:ins w:id="1636" w:author="Ernesto del Puerto" w:date="2022-02-13T21:23:00Z">
        <w:r w:rsidRPr="00E57682">
          <w:rPr>
            <w:rFonts w:ascii="Arial Narrow" w:hAnsi="Arial Narrow" w:cs="TimesNewRoman"/>
            <w:color w:val="000000"/>
            <w:lang w:val="es-AR"/>
          </w:rPr>
          <w:t xml:space="preserve"> una razón convincente para hacerlo de otra manera.</w:t>
        </w:r>
      </w:ins>
    </w:p>
    <w:p w14:paraId="444B8B6B" w14:textId="662D8BD1" w:rsidR="00E57682" w:rsidRPr="00E57682" w:rsidRDefault="00E57682" w:rsidP="00E57682">
      <w:pPr>
        <w:autoSpaceDE w:val="0"/>
        <w:autoSpaceDN w:val="0"/>
        <w:adjustRightInd w:val="0"/>
        <w:spacing w:before="240"/>
        <w:rPr>
          <w:ins w:id="1637" w:author="Ernesto del Puerto" w:date="2022-02-13T21:23:00Z"/>
          <w:rFonts w:ascii="Arial Narrow" w:hAnsi="Arial Narrow" w:cs="TimesNewRoman"/>
          <w:color w:val="000000"/>
          <w:lang w:val="es-AR"/>
        </w:rPr>
      </w:pPr>
      <w:ins w:id="1638" w:author="Ernesto del Puerto" w:date="2022-02-13T21:23:00Z">
        <w:r w:rsidRPr="00E57682">
          <w:rPr>
            <w:rFonts w:ascii="Arial Narrow" w:hAnsi="Arial Narrow" w:cs="TimesNewRoman"/>
            <w:color w:val="000000"/>
            <w:lang w:val="es-AR"/>
          </w:rPr>
          <w:t xml:space="preserve">S3 es el único sistema OO utilizado en los paquetes base y </w:t>
        </w:r>
        <w:proofErr w:type="spellStart"/>
        <w:r w:rsidRPr="00E57682">
          <w:rPr>
            <w:rFonts w:ascii="Arial Narrow" w:hAnsi="Arial Narrow" w:cs="TimesNewRoman"/>
            <w:color w:val="000000"/>
            <w:lang w:val="es-AR"/>
          </w:rPr>
          <w:t>stats</w:t>
        </w:r>
        <w:proofErr w:type="spellEnd"/>
        <w:r w:rsidRPr="00E57682">
          <w:rPr>
            <w:rFonts w:ascii="Arial Narrow" w:hAnsi="Arial Narrow" w:cs="TimesNewRoman"/>
            <w:color w:val="000000"/>
            <w:lang w:val="es-AR"/>
          </w:rPr>
          <w:t>, y es el sistema más utilizado en los paquetes CRAN.</w:t>
        </w:r>
      </w:ins>
    </w:p>
    <w:p w14:paraId="493239B4" w14:textId="77777777" w:rsidR="00E57682" w:rsidRDefault="00E57682" w:rsidP="00E57682">
      <w:pPr>
        <w:autoSpaceDE w:val="0"/>
        <w:autoSpaceDN w:val="0"/>
        <w:adjustRightInd w:val="0"/>
        <w:spacing w:before="240"/>
        <w:rPr>
          <w:ins w:id="1639" w:author="Ernesto del Puerto" w:date="2022-02-13T21:25:00Z"/>
          <w:rFonts w:ascii="Arial Narrow" w:hAnsi="Arial Narrow" w:cs="TimesNewRoman"/>
          <w:color w:val="000000"/>
          <w:lang w:val="es-AR"/>
        </w:rPr>
      </w:pPr>
      <w:ins w:id="1640" w:author="Ernesto del Puerto" w:date="2022-02-13T21:23:00Z">
        <w:r w:rsidRPr="00E57682">
          <w:rPr>
            <w:rFonts w:ascii="Arial Narrow" w:hAnsi="Arial Narrow" w:cs="TimesNewRoman"/>
            <w:color w:val="000000"/>
            <w:lang w:val="es-AR"/>
          </w:rPr>
          <w:t>S3 es muy flexible, lo que significa que te permite hacer cosas que son bastante desaconsejables.</w:t>
        </w:r>
      </w:ins>
    </w:p>
    <w:p w14:paraId="68472E9D" w14:textId="77777777" w:rsidR="00E57682" w:rsidRDefault="00E57682" w:rsidP="00E57682">
      <w:pPr>
        <w:autoSpaceDE w:val="0"/>
        <w:autoSpaceDN w:val="0"/>
        <w:adjustRightInd w:val="0"/>
        <w:spacing w:before="240"/>
        <w:rPr>
          <w:ins w:id="1641" w:author="Ernesto del Puerto" w:date="2022-02-13T21:25:00Z"/>
          <w:rFonts w:ascii="Arial Narrow" w:hAnsi="Arial Narrow" w:cs="TimesNewRoman"/>
          <w:color w:val="000000"/>
          <w:lang w:val="es-AR"/>
        </w:rPr>
      </w:pPr>
      <w:ins w:id="1642" w:author="Ernesto del Puerto" w:date="2022-02-13T21:23:00Z">
        <w:r w:rsidRPr="00E57682">
          <w:rPr>
            <w:rFonts w:ascii="Arial Narrow" w:hAnsi="Arial Narrow" w:cs="TimesNewRoman"/>
            <w:color w:val="000000"/>
            <w:lang w:val="es-AR"/>
          </w:rPr>
          <w:t xml:space="preserve">Si </w:t>
        </w:r>
      </w:ins>
      <w:ins w:id="1643" w:author="Ernesto del Puerto" w:date="2022-02-13T21:25:00Z">
        <w:r>
          <w:rPr>
            <w:rFonts w:ascii="Arial Narrow" w:hAnsi="Arial Narrow" w:cs="TimesNewRoman"/>
            <w:color w:val="000000"/>
            <w:lang w:val="es-AR"/>
          </w:rPr>
          <w:t xml:space="preserve">hemos usado </w:t>
        </w:r>
      </w:ins>
      <w:ins w:id="1644" w:author="Ernesto del Puerto" w:date="2022-02-13T21:23:00Z">
        <w:r w:rsidRPr="00E57682">
          <w:rPr>
            <w:rFonts w:ascii="Arial Narrow" w:hAnsi="Arial Narrow" w:cs="TimesNewRoman"/>
            <w:color w:val="000000"/>
            <w:lang w:val="es-AR"/>
          </w:rPr>
          <w:t xml:space="preserve">un entorno estricto como Java, esto parecerá bastante aterrador, pero </w:t>
        </w:r>
        <w:proofErr w:type="gramStart"/>
        <w:r w:rsidRPr="00E57682">
          <w:rPr>
            <w:rFonts w:ascii="Arial Narrow" w:hAnsi="Arial Narrow" w:cs="TimesNewRoman"/>
            <w:color w:val="000000"/>
            <w:lang w:val="es-AR"/>
          </w:rPr>
          <w:t>le</w:t>
        </w:r>
        <w:proofErr w:type="gramEnd"/>
        <w:r w:rsidRPr="00E57682">
          <w:rPr>
            <w:rFonts w:ascii="Arial Narrow" w:hAnsi="Arial Narrow" w:cs="TimesNewRoman"/>
            <w:color w:val="000000"/>
            <w:lang w:val="es-AR"/>
          </w:rPr>
          <w:t xml:space="preserve"> da a los programadores de R una gran libertad.</w:t>
        </w:r>
      </w:ins>
    </w:p>
    <w:p w14:paraId="7ADD3096" w14:textId="2928A286" w:rsidR="00E57682" w:rsidRDefault="00E57682" w:rsidP="00E57682">
      <w:pPr>
        <w:autoSpaceDE w:val="0"/>
        <w:autoSpaceDN w:val="0"/>
        <w:adjustRightInd w:val="0"/>
        <w:spacing w:before="240"/>
        <w:rPr>
          <w:ins w:id="1645" w:author="Ernesto del Puerto" w:date="2022-02-13T21:26:00Z"/>
          <w:rFonts w:ascii="Arial Narrow" w:hAnsi="Arial Narrow" w:cs="TimesNewRoman"/>
          <w:color w:val="000000"/>
          <w:lang w:val="es-AR"/>
        </w:rPr>
      </w:pPr>
      <w:ins w:id="1646" w:author="Ernesto del Puerto" w:date="2022-02-13T21:23:00Z">
        <w:r w:rsidRPr="00E57682">
          <w:rPr>
            <w:rFonts w:ascii="Arial Narrow" w:hAnsi="Arial Narrow" w:cs="TimesNewRoman"/>
            <w:color w:val="000000"/>
            <w:lang w:val="es-AR"/>
          </w:rPr>
          <w:t>Puede ser muy difícil evitar que las personas hagan algo que no quere</w:t>
        </w:r>
      </w:ins>
      <w:ins w:id="1647" w:author="Ernesto del Puerto" w:date="2022-02-13T21:26:00Z">
        <w:r>
          <w:rPr>
            <w:rFonts w:ascii="Arial Narrow" w:hAnsi="Arial Narrow" w:cs="TimesNewRoman"/>
            <w:color w:val="000000"/>
            <w:lang w:val="es-AR"/>
          </w:rPr>
          <w:t>mos</w:t>
        </w:r>
      </w:ins>
      <w:ins w:id="1648" w:author="Ernesto del Puerto" w:date="2022-02-13T21:23:00Z">
        <w:r w:rsidRPr="00E57682">
          <w:rPr>
            <w:rFonts w:ascii="Arial Narrow" w:hAnsi="Arial Narrow" w:cs="TimesNewRoman"/>
            <w:color w:val="000000"/>
            <w:lang w:val="es-AR"/>
          </w:rPr>
          <w:t xml:space="preserve"> que hagan, pero </w:t>
        </w:r>
      </w:ins>
      <w:ins w:id="1649" w:author="Ernesto del Puerto" w:date="2022-02-13T21:26:00Z">
        <w:r>
          <w:rPr>
            <w:rFonts w:ascii="Arial Narrow" w:hAnsi="Arial Narrow" w:cs="TimesNewRoman"/>
            <w:color w:val="000000"/>
            <w:lang w:val="es-AR"/>
          </w:rPr>
          <w:t>n</w:t>
        </w:r>
      </w:ins>
      <w:ins w:id="1650" w:author="Ernesto del Puerto" w:date="2022-02-13T21:23:00Z">
        <w:r w:rsidRPr="00E57682">
          <w:rPr>
            <w:rFonts w:ascii="Arial Narrow" w:hAnsi="Arial Narrow" w:cs="TimesNewRoman"/>
            <w:color w:val="000000"/>
            <w:lang w:val="es-AR"/>
          </w:rPr>
          <w:t>u</w:t>
        </w:r>
      </w:ins>
      <w:ins w:id="1651" w:author="Ernesto del Puerto" w:date="2022-02-13T21:26:00Z">
        <w:r>
          <w:rPr>
            <w:rFonts w:ascii="Arial Narrow" w:hAnsi="Arial Narrow" w:cs="TimesNewRoman"/>
            <w:color w:val="000000"/>
            <w:lang w:val="es-AR"/>
          </w:rPr>
          <w:t>e</w:t>
        </w:r>
      </w:ins>
      <w:ins w:id="1652" w:author="Ernesto del Puerto" w:date="2022-02-13T21:23:00Z">
        <w:r w:rsidRPr="00E57682">
          <w:rPr>
            <w:rFonts w:ascii="Arial Narrow" w:hAnsi="Arial Narrow" w:cs="TimesNewRoman"/>
            <w:color w:val="000000"/>
            <w:lang w:val="es-AR"/>
          </w:rPr>
          <w:t>s</w:t>
        </w:r>
      </w:ins>
      <w:ins w:id="1653" w:author="Ernesto del Puerto" w:date="2022-02-13T21:26:00Z">
        <w:r>
          <w:rPr>
            <w:rFonts w:ascii="Arial Narrow" w:hAnsi="Arial Narrow" w:cs="TimesNewRoman"/>
            <w:color w:val="000000"/>
            <w:lang w:val="es-AR"/>
          </w:rPr>
          <w:t>tros</w:t>
        </w:r>
      </w:ins>
      <w:ins w:id="1654" w:author="Ernesto del Puerto" w:date="2022-02-13T21:23:00Z">
        <w:r w:rsidRPr="00E57682">
          <w:rPr>
            <w:rFonts w:ascii="Arial Narrow" w:hAnsi="Arial Narrow" w:cs="TimesNewRoman"/>
            <w:color w:val="000000"/>
            <w:lang w:val="es-AR"/>
          </w:rPr>
          <w:t xml:space="preserve"> usuarios nunca se detendrán porque hay algo que aún no h</w:t>
        </w:r>
      </w:ins>
      <w:ins w:id="1655" w:author="Ernesto del Puerto" w:date="2022-02-13T21:26:00Z">
        <w:r>
          <w:rPr>
            <w:rFonts w:ascii="Arial Narrow" w:hAnsi="Arial Narrow" w:cs="TimesNewRoman"/>
            <w:color w:val="000000"/>
            <w:lang w:val="es-AR"/>
          </w:rPr>
          <w:t>emos</w:t>
        </w:r>
      </w:ins>
      <w:ins w:id="1656" w:author="Ernesto del Puerto" w:date="2022-02-13T21:23:00Z">
        <w:r w:rsidRPr="00E57682">
          <w:rPr>
            <w:rFonts w:ascii="Arial Narrow" w:hAnsi="Arial Narrow" w:cs="TimesNewRoman"/>
            <w:color w:val="000000"/>
            <w:lang w:val="es-AR"/>
          </w:rPr>
          <w:t xml:space="preserve"> implementado.</w:t>
        </w:r>
      </w:ins>
    </w:p>
    <w:p w14:paraId="03767955" w14:textId="77777777" w:rsidR="00E57682" w:rsidRDefault="00E57682" w:rsidP="00E57682">
      <w:pPr>
        <w:autoSpaceDE w:val="0"/>
        <w:autoSpaceDN w:val="0"/>
        <w:adjustRightInd w:val="0"/>
        <w:spacing w:before="240"/>
        <w:rPr>
          <w:ins w:id="1657" w:author="Ernesto del Puerto" w:date="2022-02-13T21:27:00Z"/>
          <w:rFonts w:ascii="Arial Narrow" w:hAnsi="Arial Narrow" w:cs="TimesNewRoman"/>
          <w:color w:val="000000"/>
          <w:lang w:val="es-AR"/>
        </w:rPr>
      </w:pPr>
      <w:ins w:id="1658" w:author="Ernesto del Puerto" w:date="2022-02-13T21:23:00Z">
        <w:r w:rsidRPr="00E57682">
          <w:rPr>
            <w:rFonts w:ascii="Arial Narrow" w:hAnsi="Arial Narrow" w:cs="TimesNewRoman"/>
            <w:color w:val="000000"/>
            <w:lang w:val="es-AR"/>
          </w:rPr>
          <w:t xml:space="preserve">Dado que S3 tiene pocas restricciones integradas, la clave para su uso exitoso es aplicar las restricciones </w:t>
        </w:r>
      </w:ins>
      <w:ins w:id="1659" w:author="Ernesto del Puerto" w:date="2022-02-13T21:27:00Z">
        <w:r>
          <w:rPr>
            <w:rFonts w:ascii="Arial Narrow" w:hAnsi="Arial Narrow" w:cs="TimesNewRoman"/>
            <w:color w:val="000000"/>
            <w:lang w:val="es-AR"/>
          </w:rPr>
          <w:t xml:space="preserve">nosotros </w:t>
        </w:r>
      </w:ins>
      <w:ins w:id="1660" w:author="Ernesto del Puerto" w:date="2022-02-13T21:23:00Z">
        <w:r w:rsidRPr="00E57682">
          <w:rPr>
            <w:rFonts w:ascii="Arial Narrow" w:hAnsi="Arial Narrow" w:cs="TimesNewRoman"/>
            <w:color w:val="000000"/>
            <w:lang w:val="es-AR"/>
          </w:rPr>
          <w:t>mismo.</w:t>
        </w:r>
      </w:ins>
    </w:p>
    <w:p w14:paraId="6456439A" w14:textId="77777777" w:rsidR="00E57682" w:rsidRDefault="00E57682" w:rsidP="00E57682">
      <w:pPr>
        <w:autoSpaceDE w:val="0"/>
        <w:autoSpaceDN w:val="0"/>
        <w:adjustRightInd w:val="0"/>
        <w:spacing w:before="240"/>
        <w:rPr>
          <w:ins w:id="1661" w:author="Ernesto del Puerto" w:date="2022-02-13T21:27:00Z"/>
          <w:rFonts w:ascii="Arial Narrow" w:hAnsi="Arial Narrow" w:cs="TimesNewRoman"/>
          <w:color w:val="000000"/>
          <w:lang w:val="es-AR"/>
        </w:rPr>
      </w:pPr>
      <w:ins w:id="1662" w:author="Ernesto del Puerto" w:date="2022-02-13T21:27:00Z">
        <w:r>
          <w:rPr>
            <w:rFonts w:ascii="Arial Narrow" w:hAnsi="Arial Narrow" w:cs="TimesNewRoman"/>
            <w:color w:val="000000"/>
            <w:lang w:val="es-AR"/>
          </w:rPr>
          <w:t xml:space="preserve">Analicemos </w:t>
        </w:r>
      </w:ins>
      <w:ins w:id="1663" w:author="Ernesto del Puerto" w:date="2022-02-13T21:23:00Z">
        <w:r w:rsidRPr="00E57682">
          <w:rPr>
            <w:rFonts w:ascii="Arial Narrow" w:hAnsi="Arial Narrow" w:cs="TimesNewRoman"/>
            <w:color w:val="000000"/>
            <w:lang w:val="es-AR"/>
          </w:rPr>
          <w:t>cómo funciona el sistema S3, no cómo usarlo de manera efectiva para crear nuevas clases y genéricos.</w:t>
        </w:r>
      </w:ins>
    </w:p>
    <w:p w14:paraId="0B17C66B" w14:textId="67450EA6" w:rsidR="00F55839" w:rsidRDefault="00E57682" w:rsidP="00E57682">
      <w:pPr>
        <w:autoSpaceDE w:val="0"/>
        <w:autoSpaceDN w:val="0"/>
        <w:adjustRightInd w:val="0"/>
        <w:spacing w:before="240"/>
        <w:rPr>
          <w:ins w:id="1664" w:author="Ernesto del Puerto" w:date="2022-02-13T21:22:00Z"/>
          <w:rFonts w:ascii="Arial Narrow" w:hAnsi="Arial Narrow" w:cs="TimesNewRoman"/>
          <w:color w:val="000000"/>
          <w:lang w:val="es-AR"/>
        </w:rPr>
      </w:pPr>
      <w:ins w:id="1665" w:author="Ernesto del Puerto" w:date="2022-02-13T21:23:00Z">
        <w:r w:rsidRPr="00E57682">
          <w:rPr>
            <w:rFonts w:ascii="Arial Narrow" w:hAnsi="Arial Narrow" w:cs="TimesNewRoman"/>
            <w:color w:val="000000"/>
            <w:lang w:val="es-AR"/>
          </w:rPr>
          <w:t>Recomenda</w:t>
        </w:r>
      </w:ins>
      <w:ins w:id="1666" w:author="Ernesto del Puerto" w:date="2022-02-13T21:27:00Z">
        <w:r>
          <w:rPr>
            <w:rFonts w:ascii="Arial Narrow" w:hAnsi="Arial Narrow" w:cs="TimesNewRoman"/>
            <w:color w:val="000000"/>
            <w:lang w:val="es-AR"/>
          </w:rPr>
          <w:t>mos</w:t>
        </w:r>
      </w:ins>
      <w:ins w:id="1667" w:author="Ernesto del Puerto" w:date="2022-02-13T21:23:00Z">
        <w:r w:rsidRPr="00E57682">
          <w:rPr>
            <w:rFonts w:ascii="Arial Narrow" w:hAnsi="Arial Narrow" w:cs="TimesNewRoman"/>
            <w:color w:val="000000"/>
            <w:lang w:val="es-AR"/>
          </w:rPr>
          <w:t xml:space="preserve"> combinar el conocimiento teórico con el conocimiento práctico codificado en el paquete </w:t>
        </w:r>
        <w:proofErr w:type="spellStart"/>
        <w:r w:rsidRPr="00E57682">
          <w:rPr>
            <w:rFonts w:ascii="Arial Narrow" w:hAnsi="Arial Narrow" w:cs="TimesNewRoman"/>
            <w:b/>
            <w:bCs/>
            <w:i/>
            <w:iCs/>
            <w:color w:val="000000"/>
            <w:lang w:val="es-AR"/>
            <w:rPrChange w:id="1668" w:author="Ernesto del Puerto" w:date="2022-02-13T21:28:00Z">
              <w:rPr>
                <w:rFonts w:ascii="Arial Narrow" w:hAnsi="Arial Narrow" w:cs="TimesNewRoman"/>
                <w:color w:val="000000"/>
                <w:lang w:val="es-AR"/>
              </w:rPr>
            </w:rPrChange>
          </w:rPr>
          <w:t>vctrs</w:t>
        </w:r>
        <w:proofErr w:type="spellEnd"/>
        <w:r w:rsidRPr="00E57682">
          <w:rPr>
            <w:rFonts w:ascii="Arial Narrow" w:hAnsi="Arial Narrow" w:cs="TimesNewRoman"/>
            <w:color w:val="000000"/>
            <w:lang w:val="es-AR"/>
          </w:rPr>
          <w:t>.</w:t>
        </w:r>
      </w:ins>
    </w:p>
    <w:p w14:paraId="0EC8418A" w14:textId="77777777" w:rsidR="00E467CD" w:rsidRDefault="00E467CD" w:rsidP="00E467CD">
      <w:pPr>
        <w:autoSpaceDE w:val="0"/>
        <w:autoSpaceDN w:val="0"/>
        <w:adjustRightInd w:val="0"/>
        <w:spacing w:before="240"/>
        <w:rPr>
          <w:ins w:id="1669" w:author="Ernesto del Puerto" w:date="2022-02-13T21:31:00Z"/>
          <w:rFonts w:ascii="Arial Narrow" w:hAnsi="Arial Narrow" w:cs="TimesNewRoman"/>
          <w:color w:val="000000"/>
          <w:lang w:val="es-AR"/>
        </w:rPr>
      </w:pPr>
      <w:ins w:id="1670" w:author="Ernesto del Puerto" w:date="2022-02-13T21:30:00Z">
        <w:r>
          <w:rPr>
            <w:rFonts w:ascii="Arial Narrow" w:hAnsi="Arial Narrow" w:cs="TimesNewRoman"/>
            <w:color w:val="000000"/>
            <w:lang w:val="es-AR"/>
          </w:rPr>
          <w:t xml:space="preserve">Analicemos </w:t>
        </w:r>
        <w:r w:rsidRPr="00E467CD">
          <w:rPr>
            <w:rFonts w:ascii="Arial Narrow" w:hAnsi="Arial Narrow" w:cs="TimesNewRoman"/>
            <w:color w:val="000000"/>
            <w:lang w:val="es-AR"/>
          </w:rPr>
          <w:t>una descripción general rápida de todos los componentes principales de S3: clases, genéricos y métodos.</w:t>
        </w:r>
      </w:ins>
    </w:p>
    <w:p w14:paraId="7024DC76" w14:textId="040076F4" w:rsidR="00E467CD" w:rsidRPr="00E467CD" w:rsidRDefault="00E467CD" w:rsidP="00E467CD">
      <w:pPr>
        <w:autoSpaceDE w:val="0"/>
        <w:autoSpaceDN w:val="0"/>
        <w:adjustRightInd w:val="0"/>
        <w:spacing w:before="240"/>
        <w:rPr>
          <w:ins w:id="1671" w:author="Ernesto del Puerto" w:date="2022-02-13T21:30:00Z"/>
          <w:rFonts w:ascii="Arial Narrow" w:hAnsi="Arial Narrow" w:cs="TimesNewRoman"/>
          <w:color w:val="000000"/>
          <w:lang w:val="es-AR"/>
        </w:rPr>
      </w:pPr>
      <w:ins w:id="1672" w:author="Ernesto del Puerto" w:date="2022-02-13T21:31:00Z">
        <w:r>
          <w:rPr>
            <w:rFonts w:ascii="Arial Narrow" w:hAnsi="Arial Narrow" w:cs="TimesNewRoman"/>
            <w:color w:val="000000"/>
            <w:lang w:val="es-AR"/>
          </w:rPr>
          <w:t xml:space="preserve">Analicemos </w:t>
        </w:r>
      </w:ins>
      <w:proofErr w:type="spellStart"/>
      <w:proofErr w:type="gramStart"/>
      <w:ins w:id="1673" w:author="Ernesto del Puerto" w:date="2022-02-13T21:30:00Z">
        <w:r w:rsidRPr="00E467CD">
          <w:rPr>
            <w:rFonts w:ascii="Arial Narrow" w:hAnsi="Arial Narrow" w:cs="TimesNewRoman"/>
            <w:b/>
            <w:bCs/>
            <w:i/>
            <w:iCs/>
            <w:color w:val="000000"/>
            <w:lang w:val="es-AR"/>
            <w:rPrChange w:id="1674" w:author="Ernesto del Puerto" w:date="2022-02-13T21:31:00Z">
              <w:rPr>
                <w:rFonts w:ascii="Arial Narrow" w:hAnsi="Arial Narrow" w:cs="TimesNewRoman"/>
                <w:color w:val="000000"/>
                <w:lang w:val="es-AR"/>
              </w:rPr>
            </w:rPrChange>
          </w:rPr>
          <w:t>sloop</w:t>
        </w:r>
        <w:proofErr w:type="spellEnd"/>
        <w:r w:rsidRPr="00E467CD">
          <w:rPr>
            <w:rFonts w:ascii="Arial Narrow" w:hAnsi="Arial Narrow" w:cs="TimesNewRoman"/>
            <w:b/>
            <w:bCs/>
            <w:i/>
            <w:iCs/>
            <w:color w:val="000000"/>
            <w:lang w:val="es-AR"/>
            <w:rPrChange w:id="1675" w:author="Ernesto del Puerto" w:date="2022-02-13T21:31:00Z">
              <w:rPr>
                <w:rFonts w:ascii="Arial Narrow" w:hAnsi="Arial Narrow" w:cs="TimesNewRoman"/>
                <w:color w:val="000000"/>
                <w:lang w:val="es-AR"/>
              </w:rPr>
            </w:rPrChange>
          </w:rPr>
          <w:t>::</w:t>
        </w:r>
        <w:proofErr w:type="gramEnd"/>
        <w:r w:rsidRPr="00E467CD">
          <w:rPr>
            <w:rFonts w:ascii="Arial Narrow" w:hAnsi="Arial Narrow" w:cs="TimesNewRoman"/>
            <w:b/>
            <w:bCs/>
            <w:i/>
            <w:iCs/>
            <w:color w:val="000000"/>
            <w:lang w:val="es-AR"/>
            <w:rPrChange w:id="1676" w:author="Ernesto del Puerto" w:date="2022-02-13T21:31:00Z">
              <w:rPr>
                <w:rFonts w:ascii="Arial Narrow" w:hAnsi="Arial Narrow" w:cs="TimesNewRoman"/>
                <w:color w:val="000000"/>
                <w:lang w:val="es-AR"/>
              </w:rPr>
            </w:rPrChange>
          </w:rPr>
          <w:t>s3_dispatch()</w:t>
        </w:r>
        <w:r w:rsidRPr="00E467CD">
          <w:rPr>
            <w:rFonts w:ascii="Arial Narrow" w:hAnsi="Arial Narrow" w:cs="TimesNewRoman"/>
            <w:color w:val="000000"/>
            <w:lang w:val="es-AR"/>
          </w:rPr>
          <w:t xml:space="preserve"> para explorar cómo funciona S3.</w:t>
        </w:r>
      </w:ins>
    </w:p>
    <w:p w14:paraId="3F7C63FD" w14:textId="77777777" w:rsidR="002D3514" w:rsidRDefault="002D3514" w:rsidP="00E467CD">
      <w:pPr>
        <w:autoSpaceDE w:val="0"/>
        <w:autoSpaceDN w:val="0"/>
        <w:adjustRightInd w:val="0"/>
        <w:spacing w:before="240"/>
        <w:rPr>
          <w:ins w:id="1677" w:author="Ernesto del Puerto" w:date="2022-02-13T21:51:00Z"/>
          <w:rFonts w:ascii="Arial Narrow" w:hAnsi="Arial Narrow" w:cs="TimesNewRoman"/>
          <w:color w:val="000000"/>
          <w:lang w:val="es-AR"/>
        </w:rPr>
      </w:pPr>
    </w:p>
    <w:p w14:paraId="0414454F" w14:textId="61716A8D" w:rsidR="002D3514" w:rsidRDefault="002D3514" w:rsidP="00E467CD">
      <w:pPr>
        <w:autoSpaceDE w:val="0"/>
        <w:autoSpaceDN w:val="0"/>
        <w:adjustRightInd w:val="0"/>
        <w:spacing w:before="240"/>
        <w:rPr>
          <w:ins w:id="1678" w:author="Ernesto del Puerto" w:date="2022-02-13T21:51:00Z"/>
          <w:rFonts w:ascii="Arial Narrow" w:hAnsi="Arial Narrow" w:cs="TimesNewRoman"/>
          <w:color w:val="000000"/>
          <w:lang w:val="es-AR"/>
        </w:rPr>
      </w:pPr>
      <w:ins w:id="1679" w:author="Ernesto del Puerto" w:date="2022-02-13T21:51:00Z">
        <w:r>
          <w:rPr>
            <w:rFonts w:ascii="Arial Narrow" w:hAnsi="Arial Narrow" w:cs="TimesNewRoman"/>
            <w:noProof/>
            <w:color w:val="000000"/>
            <w:lang w:val="es-AR"/>
          </w:rPr>
          <w:drawing>
            <wp:inline distT="0" distB="0" distL="0" distR="0" wp14:anchorId="1D5058A7" wp14:editId="4EB06DCF">
              <wp:extent cx="5501005" cy="6853555"/>
              <wp:effectExtent l="0" t="0" r="4445"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01005" cy="6853555"/>
                      </a:xfrm>
                      <a:prstGeom prst="rect">
                        <a:avLst/>
                      </a:prstGeom>
                      <a:noFill/>
                      <a:ln>
                        <a:noFill/>
                      </a:ln>
                    </pic:spPr>
                  </pic:pic>
                </a:graphicData>
              </a:graphic>
            </wp:inline>
          </w:drawing>
        </w:r>
      </w:ins>
    </w:p>
    <w:p w14:paraId="2CBC93FE" w14:textId="54C7CFD4" w:rsidR="002D3514" w:rsidRDefault="002D3514" w:rsidP="002D3514">
      <w:pPr>
        <w:pStyle w:val="TtuloTDC"/>
        <w:autoSpaceDE w:val="0"/>
        <w:autoSpaceDN w:val="0"/>
        <w:adjustRightInd w:val="0"/>
        <w:outlineLvl w:val="2"/>
        <w:rPr>
          <w:ins w:id="1680" w:author="Ernesto del Puerto" w:date="2022-02-13T21:51:00Z"/>
          <w:rFonts w:ascii="Arial Narrow" w:hAnsi="Arial Narrow" w:cs="TimesNewRoman"/>
          <w:color w:val="000000"/>
          <w:lang w:val="es-AR"/>
        </w:rPr>
      </w:pPr>
      <w:bookmarkStart w:id="1681" w:name="_Toc97489936"/>
      <w:ins w:id="1682" w:author="Ernesto del Puerto" w:date="2022-02-13T21:51:00Z">
        <w:r>
          <w:rPr>
            <w:rFonts w:ascii="Arial Narrow" w:eastAsia="Times New Roman" w:hAnsi="Arial Narrow" w:cs="CourierNewPSMT"/>
            <w:b/>
            <w:color w:val="000000"/>
            <w:sz w:val="28"/>
            <w:szCs w:val="28"/>
            <w:lang w:val="es-ES" w:eastAsia="es-ES"/>
          </w:rPr>
          <w:t xml:space="preserve">Figura </w:t>
        </w:r>
      </w:ins>
      <w:ins w:id="1683" w:author="Ernesto del Puerto" w:date="2022-02-13T21:52:00Z">
        <w:r>
          <w:rPr>
            <w:rFonts w:ascii="Arial Narrow" w:eastAsia="Times New Roman" w:hAnsi="Arial Narrow" w:cs="CourierNewPSMT"/>
            <w:b/>
            <w:color w:val="000000"/>
            <w:sz w:val="28"/>
            <w:szCs w:val="28"/>
            <w:lang w:val="es-ES" w:eastAsia="es-ES"/>
          </w:rPr>
          <w:t>6.1</w:t>
        </w:r>
      </w:ins>
      <w:ins w:id="1684" w:author="Ernesto del Puerto" w:date="2022-02-13T21:51:00Z">
        <w:r>
          <w:rPr>
            <w:rFonts w:ascii="Arial Narrow" w:eastAsia="Times New Roman" w:hAnsi="Arial Narrow" w:cs="CourierNewPSMT"/>
            <w:b/>
            <w:color w:val="000000"/>
            <w:sz w:val="28"/>
            <w:szCs w:val="28"/>
            <w:lang w:val="es-ES" w:eastAsia="es-ES"/>
          </w:rPr>
          <w:t xml:space="preserve">. </w:t>
        </w:r>
      </w:ins>
      <w:ins w:id="1685" w:author="Ernesto del Puerto" w:date="2022-02-13T21:52:00Z">
        <w:r>
          <w:rPr>
            <w:rFonts w:ascii="Arial Narrow" w:eastAsia="Times New Roman" w:hAnsi="Arial Narrow" w:cs="CourierNewPSMT"/>
            <w:b/>
            <w:color w:val="000000"/>
            <w:sz w:val="28"/>
            <w:szCs w:val="28"/>
            <w:lang w:val="es-ES" w:eastAsia="es-ES"/>
          </w:rPr>
          <w:t>S3</w:t>
        </w:r>
      </w:ins>
      <w:bookmarkEnd w:id="1681"/>
    </w:p>
    <w:p w14:paraId="69721FF5" w14:textId="35774FE3" w:rsidR="00E467CD" w:rsidRPr="00E467CD" w:rsidRDefault="00E467CD" w:rsidP="00E467CD">
      <w:pPr>
        <w:autoSpaceDE w:val="0"/>
        <w:autoSpaceDN w:val="0"/>
        <w:adjustRightInd w:val="0"/>
        <w:spacing w:before="240"/>
        <w:rPr>
          <w:ins w:id="1686" w:author="Ernesto del Puerto" w:date="2022-02-13T21:30:00Z"/>
          <w:rFonts w:ascii="Arial Narrow" w:hAnsi="Arial Narrow" w:cs="TimesNewRoman"/>
          <w:color w:val="000000"/>
          <w:lang w:val="es-AR"/>
        </w:rPr>
      </w:pPr>
      <w:ins w:id="1687" w:author="Ernesto del Puerto" w:date="2022-02-13T21:32:00Z">
        <w:r>
          <w:rPr>
            <w:rFonts w:ascii="Arial Narrow" w:hAnsi="Arial Narrow" w:cs="TimesNewRoman"/>
            <w:color w:val="000000"/>
            <w:lang w:val="es-AR"/>
          </w:rPr>
          <w:t xml:space="preserve">Analicemos </w:t>
        </w:r>
      </w:ins>
      <w:ins w:id="1688" w:author="Ernesto del Puerto" w:date="2022-02-13T21:30:00Z">
        <w:r w:rsidRPr="00E467CD">
          <w:rPr>
            <w:rFonts w:ascii="Arial Narrow" w:hAnsi="Arial Narrow" w:cs="TimesNewRoman"/>
            <w:color w:val="000000"/>
            <w:lang w:val="es-AR"/>
          </w:rPr>
          <w:t>la creación de una nueva clase S3, incluidas las tres funciones que deberían acompañar a la mayoría de las clases: un constructor, un ayudante</w:t>
        </w:r>
      </w:ins>
      <w:ins w:id="1689" w:author="Ernesto del Puerto" w:date="2022-02-13T21:33:00Z">
        <w:r>
          <w:rPr>
            <w:rFonts w:ascii="Arial Narrow" w:hAnsi="Arial Narrow" w:cs="TimesNewRoman"/>
            <w:color w:val="000000"/>
            <w:lang w:val="es-AR"/>
          </w:rPr>
          <w:t xml:space="preserve"> (</w:t>
        </w:r>
        <w:proofErr w:type="spellStart"/>
        <w:r>
          <w:rPr>
            <w:rFonts w:ascii="Arial Narrow" w:hAnsi="Arial Narrow" w:cs="TimesNewRoman"/>
            <w:color w:val="000000"/>
            <w:lang w:val="es-AR"/>
          </w:rPr>
          <w:t>help</w:t>
        </w:r>
      </w:ins>
      <w:ins w:id="1690" w:author="Ernesto del Puerto" w:date="2022-02-13T21:34:00Z">
        <w:r>
          <w:rPr>
            <w:rFonts w:ascii="Arial Narrow" w:hAnsi="Arial Narrow" w:cs="TimesNewRoman"/>
            <w:color w:val="000000"/>
            <w:lang w:val="es-AR"/>
          </w:rPr>
          <w:t>er</w:t>
        </w:r>
        <w:proofErr w:type="spellEnd"/>
        <w:r>
          <w:rPr>
            <w:rFonts w:ascii="Arial Narrow" w:hAnsi="Arial Narrow" w:cs="TimesNewRoman"/>
            <w:color w:val="000000"/>
            <w:lang w:val="es-AR"/>
          </w:rPr>
          <w:t>)</w:t>
        </w:r>
      </w:ins>
      <w:ins w:id="1691" w:author="Ernesto del Puerto" w:date="2022-02-13T21:30:00Z">
        <w:r w:rsidRPr="00E467CD">
          <w:rPr>
            <w:rFonts w:ascii="Arial Narrow" w:hAnsi="Arial Narrow" w:cs="TimesNewRoman"/>
            <w:color w:val="000000"/>
            <w:lang w:val="es-AR"/>
          </w:rPr>
          <w:t xml:space="preserve"> y un validador.</w:t>
        </w:r>
      </w:ins>
    </w:p>
    <w:p w14:paraId="080E08FA" w14:textId="6768A504" w:rsidR="00E467CD" w:rsidRPr="00E467CD" w:rsidRDefault="00E467CD" w:rsidP="00E467CD">
      <w:pPr>
        <w:autoSpaceDE w:val="0"/>
        <w:autoSpaceDN w:val="0"/>
        <w:adjustRightInd w:val="0"/>
        <w:spacing w:before="240"/>
        <w:rPr>
          <w:ins w:id="1692" w:author="Ernesto del Puerto" w:date="2022-02-13T21:30:00Z"/>
          <w:rFonts w:ascii="Arial Narrow" w:hAnsi="Arial Narrow" w:cs="TimesNewRoman"/>
          <w:color w:val="000000"/>
          <w:lang w:val="es-AR"/>
        </w:rPr>
      </w:pPr>
      <w:ins w:id="1693" w:author="Ernesto del Puerto" w:date="2022-02-13T21:34:00Z">
        <w:r>
          <w:rPr>
            <w:rFonts w:ascii="Arial Narrow" w:hAnsi="Arial Narrow" w:cs="TimesNewRoman"/>
            <w:color w:val="000000"/>
            <w:lang w:val="es-AR"/>
          </w:rPr>
          <w:lastRenderedPageBreak/>
          <w:t xml:space="preserve">Analicemos </w:t>
        </w:r>
      </w:ins>
      <w:ins w:id="1694" w:author="Ernesto del Puerto" w:date="2022-02-13T21:30:00Z">
        <w:r w:rsidRPr="00E467CD">
          <w:rPr>
            <w:rFonts w:ascii="Arial Narrow" w:hAnsi="Arial Narrow" w:cs="TimesNewRoman"/>
            <w:color w:val="000000"/>
            <w:lang w:val="es-AR"/>
          </w:rPr>
          <w:t>cómo funcionan los métodos y los genéricos de S3, incluidos los aspectos básicos del envío de métodos</w:t>
        </w:r>
      </w:ins>
      <w:ins w:id="1695" w:author="Ernesto del Puerto" w:date="2022-02-13T21:34:00Z">
        <w:r>
          <w:rPr>
            <w:rFonts w:ascii="Arial Narrow" w:hAnsi="Arial Narrow" w:cs="TimesNewRoman"/>
            <w:color w:val="000000"/>
            <w:lang w:val="es-AR"/>
          </w:rPr>
          <w:t xml:space="preserve"> (</w:t>
        </w:r>
        <w:proofErr w:type="spellStart"/>
        <w:r>
          <w:rPr>
            <w:rFonts w:ascii="Arial Narrow" w:hAnsi="Arial Narrow" w:cs="TimesNewRoman"/>
            <w:color w:val="000000"/>
            <w:lang w:val="es-AR"/>
          </w:rPr>
          <w:t>method</w:t>
        </w:r>
      </w:ins>
      <w:proofErr w:type="spellEnd"/>
      <w:ins w:id="1696" w:author="Ernesto del Puerto" w:date="2022-02-13T21:35:00Z">
        <w:r>
          <w:rPr>
            <w:rFonts w:ascii="Arial Narrow" w:hAnsi="Arial Narrow" w:cs="TimesNewRoman"/>
            <w:color w:val="000000"/>
            <w:lang w:val="es-AR"/>
          </w:rPr>
          <w:t xml:space="preserve"> </w:t>
        </w:r>
        <w:proofErr w:type="spellStart"/>
        <w:r>
          <w:rPr>
            <w:rFonts w:ascii="Arial Narrow" w:hAnsi="Arial Narrow" w:cs="TimesNewRoman"/>
            <w:color w:val="000000"/>
            <w:lang w:val="es-AR"/>
          </w:rPr>
          <w:t>dispatch</w:t>
        </w:r>
        <w:proofErr w:type="spellEnd"/>
        <w:r>
          <w:rPr>
            <w:rFonts w:ascii="Arial Narrow" w:hAnsi="Arial Narrow" w:cs="TimesNewRoman"/>
            <w:color w:val="000000"/>
            <w:lang w:val="es-AR"/>
          </w:rPr>
          <w:t>)</w:t>
        </w:r>
      </w:ins>
      <w:ins w:id="1697" w:author="Ernesto del Puerto" w:date="2022-02-13T21:30:00Z">
        <w:r w:rsidRPr="00E467CD">
          <w:rPr>
            <w:rFonts w:ascii="Arial Narrow" w:hAnsi="Arial Narrow" w:cs="TimesNewRoman"/>
            <w:color w:val="000000"/>
            <w:lang w:val="es-AR"/>
          </w:rPr>
          <w:t>.</w:t>
        </w:r>
      </w:ins>
    </w:p>
    <w:p w14:paraId="1365F736" w14:textId="5169606A" w:rsidR="00E467CD" w:rsidRPr="00E467CD" w:rsidRDefault="00E467CD" w:rsidP="00E467CD">
      <w:pPr>
        <w:autoSpaceDE w:val="0"/>
        <w:autoSpaceDN w:val="0"/>
        <w:adjustRightInd w:val="0"/>
        <w:spacing w:before="240"/>
        <w:rPr>
          <w:ins w:id="1698" w:author="Ernesto del Puerto" w:date="2022-02-13T21:30:00Z"/>
          <w:rFonts w:ascii="Arial Narrow" w:hAnsi="Arial Narrow" w:cs="TimesNewRoman"/>
          <w:color w:val="000000"/>
          <w:lang w:val="es-AR"/>
        </w:rPr>
      </w:pPr>
      <w:ins w:id="1699" w:author="Ernesto del Puerto" w:date="2022-02-13T21:35:00Z">
        <w:r>
          <w:rPr>
            <w:rFonts w:ascii="Arial Narrow" w:hAnsi="Arial Narrow" w:cs="TimesNewRoman"/>
            <w:color w:val="000000"/>
            <w:lang w:val="es-AR"/>
          </w:rPr>
          <w:t xml:space="preserve">Analicemos </w:t>
        </w:r>
      </w:ins>
      <w:ins w:id="1700" w:author="Ernesto del Puerto" w:date="2022-02-13T21:30:00Z">
        <w:r w:rsidRPr="00E467CD">
          <w:rPr>
            <w:rFonts w:ascii="Arial Narrow" w:hAnsi="Arial Narrow" w:cs="TimesNewRoman"/>
            <w:color w:val="000000"/>
            <w:lang w:val="es-AR"/>
          </w:rPr>
          <w:t>los cuatro estilos principales de los objetos de S3: vector, registro</w:t>
        </w:r>
      </w:ins>
      <w:ins w:id="1701" w:author="Ernesto del Puerto" w:date="2022-02-13T21:36:00Z">
        <w:r w:rsidR="00AF6707">
          <w:rPr>
            <w:rFonts w:ascii="Arial Narrow" w:hAnsi="Arial Narrow" w:cs="TimesNewRoman"/>
            <w:color w:val="000000"/>
            <w:lang w:val="es-AR"/>
          </w:rPr>
          <w:t xml:space="preserve"> (</w:t>
        </w:r>
        <w:proofErr w:type="spellStart"/>
        <w:r w:rsidR="00AF6707">
          <w:rPr>
            <w:rFonts w:ascii="Arial Narrow" w:hAnsi="Arial Narrow" w:cs="TimesNewRoman"/>
            <w:color w:val="000000"/>
            <w:lang w:val="es-AR"/>
          </w:rPr>
          <w:t>record</w:t>
        </w:r>
        <w:proofErr w:type="spellEnd"/>
        <w:r w:rsidR="00AF6707">
          <w:rPr>
            <w:rFonts w:ascii="Arial Narrow" w:hAnsi="Arial Narrow" w:cs="TimesNewRoman"/>
            <w:color w:val="000000"/>
            <w:lang w:val="es-AR"/>
          </w:rPr>
          <w:t>)</w:t>
        </w:r>
      </w:ins>
      <w:ins w:id="1702" w:author="Ernesto del Puerto" w:date="2022-02-13T21:30:00Z">
        <w:r w:rsidRPr="00E467CD">
          <w:rPr>
            <w:rFonts w:ascii="Arial Narrow" w:hAnsi="Arial Narrow" w:cs="TimesNewRoman"/>
            <w:color w:val="000000"/>
            <w:lang w:val="es-AR"/>
          </w:rPr>
          <w:t xml:space="preserve">, </w:t>
        </w:r>
      </w:ins>
      <w:ins w:id="1703" w:author="Ernesto del Puerto" w:date="2022-02-13T21:35:00Z">
        <w:r>
          <w:rPr>
            <w:rFonts w:ascii="Arial Narrow" w:hAnsi="Arial Narrow" w:cs="TimesNewRoman"/>
            <w:color w:val="000000"/>
            <w:lang w:val="es-AR"/>
          </w:rPr>
          <w:t xml:space="preserve">data </w:t>
        </w:r>
        <w:proofErr w:type="spellStart"/>
        <w:r>
          <w:rPr>
            <w:rFonts w:ascii="Arial Narrow" w:hAnsi="Arial Narrow" w:cs="TimesNewRoman"/>
            <w:color w:val="000000"/>
            <w:lang w:val="es-AR"/>
          </w:rPr>
          <w:t>frame</w:t>
        </w:r>
        <w:proofErr w:type="spellEnd"/>
        <w:r>
          <w:rPr>
            <w:rFonts w:ascii="Arial Narrow" w:hAnsi="Arial Narrow" w:cs="TimesNewRoman"/>
            <w:color w:val="000000"/>
            <w:lang w:val="es-AR"/>
          </w:rPr>
          <w:t xml:space="preserve"> </w:t>
        </w:r>
      </w:ins>
      <w:ins w:id="1704" w:author="Ernesto del Puerto" w:date="2022-02-13T21:30:00Z">
        <w:r w:rsidRPr="00E467CD">
          <w:rPr>
            <w:rFonts w:ascii="Arial Narrow" w:hAnsi="Arial Narrow" w:cs="TimesNewRoman"/>
            <w:color w:val="000000"/>
            <w:lang w:val="es-AR"/>
          </w:rPr>
          <w:t>y escalar</w:t>
        </w:r>
      </w:ins>
      <w:ins w:id="1705" w:author="Ernesto del Puerto" w:date="2022-02-13T21:36:00Z">
        <w:r w:rsidR="00AF6707">
          <w:rPr>
            <w:rFonts w:ascii="Arial Narrow" w:hAnsi="Arial Narrow" w:cs="TimesNewRoman"/>
            <w:color w:val="000000"/>
            <w:lang w:val="es-AR"/>
          </w:rPr>
          <w:t xml:space="preserve"> (</w:t>
        </w:r>
        <w:proofErr w:type="spellStart"/>
        <w:r w:rsidR="00AF6707">
          <w:rPr>
            <w:rFonts w:ascii="Arial Narrow" w:hAnsi="Arial Narrow" w:cs="TimesNewRoman"/>
            <w:color w:val="000000"/>
            <w:lang w:val="es-AR"/>
          </w:rPr>
          <w:t>scalar</w:t>
        </w:r>
        <w:proofErr w:type="spellEnd"/>
        <w:r w:rsidR="00AF6707">
          <w:rPr>
            <w:rFonts w:ascii="Arial Narrow" w:hAnsi="Arial Narrow" w:cs="TimesNewRoman"/>
            <w:color w:val="000000"/>
            <w:lang w:val="es-AR"/>
          </w:rPr>
          <w:t>)</w:t>
        </w:r>
      </w:ins>
      <w:ins w:id="1706" w:author="Ernesto del Puerto" w:date="2022-02-13T21:30:00Z">
        <w:r w:rsidRPr="00E467CD">
          <w:rPr>
            <w:rFonts w:ascii="Arial Narrow" w:hAnsi="Arial Narrow" w:cs="TimesNewRoman"/>
            <w:color w:val="000000"/>
            <w:lang w:val="es-AR"/>
          </w:rPr>
          <w:t>.</w:t>
        </w:r>
      </w:ins>
    </w:p>
    <w:p w14:paraId="525E0192" w14:textId="129C8277" w:rsidR="00E467CD" w:rsidRPr="00E467CD" w:rsidRDefault="00AF6707" w:rsidP="00E467CD">
      <w:pPr>
        <w:autoSpaceDE w:val="0"/>
        <w:autoSpaceDN w:val="0"/>
        <w:adjustRightInd w:val="0"/>
        <w:spacing w:before="240"/>
        <w:rPr>
          <w:ins w:id="1707" w:author="Ernesto del Puerto" w:date="2022-02-13T21:30:00Z"/>
          <w:rFonts w:ascii="Arial Narrow" w:hAnsi="Arial Narrow" w:cs="TimesNewRoman"/>
          <w:color w:val="000000"/>
          <w:lang w:val="es-AR"/>
        </w:rPr>
      </w:pPr>
      <w:ins w:id="1708" w:author="Ernesto del Puerto" w:date="2022-02-13T21:36:00Z">
        <w:r>
          <w:rPr>
            <w:rFonts w:ascii="Arial Narrow" w:hAnsi="Arial Narrow" w:cs="TimesNewRoman"/>
            <w:color w:val="000000"/>
            <w:lang w:val="es-AR"/>
          </w:rPr>
          <w:t xml:space="preserve">Analicemos </w:t>
        </w:r>
      </w:ins>
      <w:ins w:id="1709" w:author="Ernesto del Puerto" w:date="2022-02-13T21:30:00Z">
        <w:r w:rsidR="00E467CD" w:rsidRPr="00E467CD">
          <w:rPr>
            <w:rFonts w:ascii="Arial Narrow" w:hAnsi="Arial Narrow" w:cs="TimesNewRoman"/>
            <w:color w:val="000000"/>
            <w:lang w:val="es-AR"/>
          </w:rPr>
          <w:t>cómo funciona la herencia en S3 y lo que necesita</w:t>
        </w:r>
      </w:ins>
      <w:ins w:id="1710" w:author="Ernesto del Puerto" w:date="2022-02-13T21:37:00Z">
        <w:r>
          <w:rPr>
            <w:rFonts w:ascii="Arial Narrow" w:hAnsi="Arial Narrow" w:cs="TimesNewRoman"/>
            <w:color w:val="000000"/>
            <w:lang w:val="es-AR"/>
          </w:rPr>
          <w:t>mos</w:t>
        </w:r>
      </w:ins>
      <w:ins w:id="1711" w:author="Ernesto del Puerto" w:date="2022-02-13T21:30:00Z">
        <w:r w:rsidR="00E467CD" w:rsidRPr="00E467CD">
          <w:rPr>
            <w:rFonts w:ascii="Arial Narrow" w:hAnsi="Arial Narrow" w:cs="TimesNewRoman"/>
            <w:color w:val="000000"/>
            <w:lang w:val="es-AR"/>
          </w:rPr>
          <w:t xml:space="preserve"> para hacer que una clase sea </w:t>
        </w:r>
        <w:proofErr w:type="spellStart"/>
        <w:r w:rsidR="00E467CD" w:rsidRPr="00E467CD">
          <w:rPr>
            <w:rFonts w:ascii="Arial Narrow" w:hAnsi="Arial Narrow" w:cs="TimesNewRoman"/>
            <w:color w:val="000000"/>
            <w:lang w:val="es-AR"/>
          </w:rPr>
          <w:t>subclasificable</w:t>
        </w:r>
        <w:proofErr w:type="spellEnd"/>
        <w:r w:rsidR="00E467CD" w:rsidRPr="00E467CD">
          <w:rPr>
            <w:rFonts w:ascii="Arial Narrow" w:hAnsi="Arial Narrow" w:cs="TimesNewRoman"/>
            <w:color w:val="000000"/>
            <w:lang w:val="es-AR"/>
          </w:rPr>
          <w:t>.</w:t>
        </w:r>
      </w:ins>
    </w:p>
    <w:p w14:paraId="737D5BAB" w14:textId="06E23C1B" w:rsidR="00E467CD" w:rsidRPr="00E467CD" w:rsidRDefault="004906D4" w:rsidP="00E467CD">
      <w:pPr>
        <w:autoSpaceDE w:val="0"/>
        <w:autoSpaceDN w:val="0"/>
        <w:adjustRightInd w:val="0"/>
        <w:spacing w:before="240"/>
        <w:rPr>
          <w:ins w:id="1712" w:author="Ernesto del Puerto" w:date="2022-02-13T21:30:00Z"/>
          <w:rFonts w:ascii="Arial Narrow" w:hAnsi="Arial Narrow" w:cs="TimesNewRoman"/>
          <w:color w:val="000000"/>
          <w:lang w:val="es-AR"/>
        </w:rPr>
      </w:pPr>
      <w:ins w:id="1713" w:author="Ernesto del Puerto" w:date="2022-02-13T21:38:00Z">
        <w:r>
          <w:rPr>
            <w:rFonts w:ascii="Arial Narrow" w:hAnsi="Arial Narrow" w:cs="TimesNewRoman"/>
            <w:color w:val="000000"/>
            <w:lang w:val="es-AR"/>
          </w:rPr>
          <w:t xml:space="preserve">Analicemos </w:t>
        </w:r>
      </w:ins>
      <w:ins w:id="1714" w:author="Ernesto del Puerto" w:date="2022-02-13T21:30:00Z">
        <w:r w:rsidR="00E467CD" w:rsidRPr="00E467CD">
          <w:rPr>
            <w:rFonts w:ascii="Arial Narrow" w:hAnsi="Arial Narrow" w:cs="TimesNewRoman"/>
            <w:color w:val="000000"/>
            <w:lang w:val="es-AR"/>
          </w:rPr>
          <w:t>los detalles más finos del envío de métodos, incluidos los tipos base</w:t>
        </w:r>
      </w:ins>
      <w:ins w:id="1715" w:author="Ernesto del Puerto" w:date="2022-02-13T21:38:00Z">
        <w:r>
          <w:rPr>
            <w:rFonts w:ascii="Arial Narrow" w:hAnsi="Arial Narrow" w:cs="TimesNewRoman"/>
            <w:color w:val="000000"/>
            <w:lang w:val="es-AR"/>
          </w:rPr>
          <w:t xml:space="preserve"> (base </w:t>
        </w:r>
        <w:proofErr w:type="spellStart"/>
        <w:r>
          <w:rPr>
            <w:rFonts w:ascii="Arial Narrow" w:hAnsi="Arial Narrow" w:cs="TimesNewRoman"/>
            <w:color w:val="000000"/>
            <w:lang w:val="es-AR"/>
          </w:rPr>
          <w:t>type</w:t>
        </w:r>
      </w:ins>
      <w:ins w:id="1716" w:author="Ernesto del Puerto" w:date="2022-02-13T21:39:00Z">
        <w:r>
          <w:rPr>
            <w:rFonts w:ascii="Arial Narrow" w:hAnsi="Arial Narrow" w:cs="TimesNewRoman"/>
            <w:color w:val="000000"/>
            <w:lang w:val="es-AR"/>
          </w:rPr>
          <w:t>s</w:t>
        </w:r>
        <w:proofErr w:type="spellEnd"/>
        <w:r>
          <w:rPr>
            <w:rFonts w:ascii="Arial Narrow" w:hAnsi="Arial Narrow" w:cs="TimesNewRoman"/>
            <w:color w:val="000000"/>
            <w:lang w:val="es-AR"/>
          </w:rPr>
          <w:t>)</w:t>
        </w:r>
      </w:ins>
      <w:ins w:id="1717" w:author="Ernesto del Puerto" w:date="2022-02-13T21:30:00Z">
        <w:r w:rsidR="00E467CD" w:rsidRPr="00E467CD">
          <w:rPr>
            <w:rFonts w:ascii="Arial Narrow" w:hAnsi="Arial Narrow" w:cs="TimesNewRoman"/>
            <w:color w:val="000000"/>
            <w:lang w:val="es-AR"/>
          </w:rPr>
          <w:t>, los genéricos internos</w:t>
        </w:r>
      </w:ins>
      <w:ins w:id="1718" w:author="Ernesto del Puerto" w:date="2022-02-13T21:39:00Z">
        <w:r>
          <w:rPr>
            <w:rFonts w:ascii="Arial Narrow" w:hAnsi="Arial Narrow" w:cs="TimesNewRoman"/>
            <w:color w:val="000000"/>
            <w:lang w:val="es-AR"/>
          </w:rPr>
          <w:t xml:space="preserve"> (</w:t>
        </w:r>
        <w:proofErr w:type="spellStart"/>
        <w:r>
          <w:rPr>
            <w:rFonts w:ascii="Arial Narrow" w:hAnsi="Arial Narrow" w:cs="TimesNewRoman"/>
            <w:color w:val="000000"/>
            <w:lang w:val="es-AR"/>
          </w:rPr>
          <w:t>internal</w:t>
        </w:r>
        <w:proofErr w:type="spellEnd"/>
        <w:r>
          <w:rPr>
            <w:rFonts w:ascii="Arial Narrow" w:hAnsi="Arial Narrow" w:cs="TimesNewRoman"/>
            <w:color w:val="000000"/>
            <w:lang w:val="es-AR"/>
          </w:rPr>
          <w:t xml:space="preserve"> </w:t>
        </w:r>
        <w:proofErr w:type="spellStart"/>
        <w:r>
          <w:rPr>
            <w:rFonts w:ascii="Arial Narrow" w:hAnsi="Arial Narrow" w:cs="TimesNewRoman"/>
            <w:color w:val="000000"/>
            <w:lang w:val="es-AR"/>
          </w:rPr>
          <w:t>generics</w:t>
        </w:r>
        <w:proofErr w:type="spellEnd"/>
        <w:r>
          <w:rPr>
            <w:rFonts w:ascii="Arial Narrow" w:hAnsi="Arial Narrow" w:cs="TimesNewRoman"/>
            <w:color w:val="000000"/>
            <w:lang w:val="es-AR"/>
          </w:rPr>
          <w:t>)</w:t>
        </w:r>
      </w:ins>
      <w:ins w:id="1719" w:author="Ernesto del Puerto" w:date="2022-02-13T21:30:00Z">
        <w:r w:rsidR="00E467CD" w:rsidRPr="00E467CD">
          <w:rPr>
            <w:rFonts w:ascii="Arial Narrow" w:hAnsi="Arial Narrow" w:cs="TimesNewRoman"/>
            <w:color w:val="000000"/>
            <w:lang w:val="es-AR"/>
          </w:rPr>
          <w:t xml:space="preserve">, los genéricos de grupo </w:t>
        </w:r>
      </w:ins>
      <w:ins w:id="1720" w:author="Ernesto del Puerto" w:date="2022-02-13T21:39:00Z">
        <w:r>
          <w:rPr>
            <w:rFonts w:ascii="Arial Narrow" w:hAnsi="Arial Narrow" w:cs="TimesNewRoman"/>
            <w:color w:val="000000"/>
            <w:lang w:val="es-AR"/>
          </w:rPr>
          <w:t>(</w:t>
        </w:r>
        <w:proofErr w:type="spellStart"/>
        <w:r>
          <w:rPr>
            <w:rFonts w:ascii="Arial Narrow" w:hAnsi="Arial Narrow" w:cs="TimesNewRoman"/>
            <w:color w:val="000000"/>
            <w:lang w:val="es-AR"/>
          </w:rPr>
          <w:t>group</w:t>
        </w:r>
        <w:proofErr w:type="spellEnd"/>
        <w:r>
          <w:rPr>
            <w:rFonts w:ascii="Arial Narrow" w:hAnsi="Arial Narrow" w:cs="TimesNewRoman"/>
            <w:color w:val="000000"/>
            <w:lang w:val="es-AR"/>
          </w:rPr>
          <w:t xml:space="preserve"> </w:t>
        </w:r>
        <w:proofErr w:type="spellStart"/>
        <w:r>
          <w:rPr>
            <w:rFonts w:ascii="Arial Narrow" w:hAnsi="Arial Narrow" w:cs="TimesNewRoman"/>
            <w:color w:val="000000"/>
            <w:lang w:val="es-AR"/>
          </w:rPr>
          <w:t>generics</w:t>
        </w:r>
        <w:proofErr w:type="spellEnd"/>
        <w:r>
          <w:rPr>
            <w:rFonts w:ascii="Arial Narrow" w:hAnsi="Arial Narrow" w:cs="TimesNewRoman"/>
            <w:color w:val="000000"/>
            <w:lang w:val="es-AR"/>
          </w:rPr>
          <w:t xml:space="preserve">) </w:t>
        </w:r>
      </w:ins>
      <w:ins w:id="1721" w:author="Ernesto del Puerto" w:date="2022-02-13T21:30:00Z">
        <w:r w:rsidR="00E467CD" w:rsidRPr="00E467CD">
          <w:rPr>
            <w:rFonts w:ascii="Arial Narrow" w:hAnsi="Arial Narrow" w:cs="TimesNewRoman"/>
            <w:color w:val="000000"/>
            <w:lang w:val="es-AR"/>
          </w:rPr>
          <w:t>y el envío doble</w:t>
        </w:r>
      </w:ins>
      <w:ins w:id="1722" w:author="Ernesto del Puerto" w:date="2022-02-13T21:39:00Z">
        <w:r>
          <w:rPr>
            <w:rFonts w:ascii="Arial Narrow" w:hAnsi="Arial Narrow" w:cs="TimesNewRoman"/>
            <w:color w:val="000000"/>
            <w:lang w:val="es-AR"/>
          </w:rPr>
          <w:t xml:space="preserve"> (</w:t>
        </w:r>
      </w:ins>
      <w:proofErr w:type="spellStart"/>
      <w:ins w:id="1723" w:author="Ernesto del Puerto" w:date="2022-02-13T21:40:00Z">
        <w:r>
          <w:rPr>
            <w:rFonts w:ascii="Arial Narrow" w:hAnsi="Arial Narrow" w:cs="TimesNewRoman"/>
            <w:color w:val="000000"/>
            <w:lang w:val="es-AR"/>
          </w:rPr>
          <w:t>double</w:t>
        </w:r>
        <w:proofErr w:type="spellEnd"/>
        <w:r>
          <w:rPr>
            <w:rFonts w:ascii="Arial Narrow" w:hAnsi="Arial Narrow" w:cs="TimesNewRoman"/>
            <w:color w:val="000000"/>
            <w:lang w:val="es-AR"/>
          </w:rPr>
          <w:t xml:space="preserve"> </w:t>
        </w:r>
        <w:proofErr w:type="spellStart"/>
        <w:r>
          <w:rPr>
            <w:rFonts w:ascii="Arial Narrow" w:hAnsi="Arial Narrow" w:cs="TimesNewRoman"/>
            <w:color w:val="000000"/>
            <w:lang w:val="es-AR"/>
          </w:rPr>
          <w:t>dispatch</w:t>
        </w:r>
        <w:proofErr w:type="spellEnd"/>
        <w:r>
          <w:rPr>
            <w:rFonts w:ascii="Arial Narrow" w:hAnsi="Arial Narrow" w:cs="TimesNewRoman"/>
            <w:color w:val="000000"/>
            <w:lang w:val="es-AR"/>
          </w:rPr>
          <w:t>)</w:t>
        </w:r>
      </w:ins>
      <w:ins w:id="1724" w:author="Ernesto del Puerto" w:date="2022-02-13T21:30:00Z">
        <w:r w:rsidR="00E467CD" w:rsidRPr="00E467CD">
          <w:rPr>
            <w:rFonts w:ascii="Arial Narrow" w:hAnsi="Arial Narrow" w:cs="TimesNewRoman"/>
            <w:color w:val="000000"/>
            <w:lang w:val="es-AR"/>
          </w:rPr>
          <w:t>.</w:t>
        </w:r>
      </w:ins>
    </w:p>
    <w:p w14:paraId="6F4411B7" w14:textId="77777777" w:rsidR="004906D4" w:rsidRDefault="00E467CD" w:rsidP="00E467CD">
      <w:pPr>
        <w:autoSpaceDE w:val="0"/>
        <w:autoSpaceDN w:val="0"/>
        <w:adjustRightInd w:val="0"/>
        <w:spacing w:before="240"/>
        <w:rPr>
          <w:ins w:id="1725" w:author="Ernesto del Puerto" w:date="2022-02-13T21:40:00Z"/>
          <w:rFonts w:ascii="Arial Narrow" w:hAnsi="Arial Narrow" w:cs="TimesNewRoman"/>
          <w:color w:val="000000"/>
          <w:lang w:val="es-AR"/>
        </w:rPr>
      </w:pPr>
      <w:ins w:id="1726" w:author="Ernesto del Puerto" w:date="2022-02-13T21:30:00Z">
        <w:r w:rsidRPr="00E467CD">
          <w:rPr>
            <w:rFonts w:ascii="Arial Narrow" w:hAnsi="Arial Narrow" w:cs="TimesNewRoman"/>
            <w:color w:val="000000"/>
            <w:lang w:val="es-AR"/>
          </w:rPr>
          <w:t>Las clases de S3 se implementan mediante atributos</w:t>
        </w:r>
      </w:ins>
      <w:ins w:id="1727" w:author="Ernesto del Puerto" w:date="2022-02-13T21:40:00Z">
        <w:r w:rsidR="004906D4">
          <w:rPr>
            <w:rFonts w:ascii="Arial Narrow" w:hAnsi="Arial Narrow" w:cs="TimesNewRoman"/>
            <w:color w:val="000000"/>
            <w:lang w:val="es-AR"/>
          </w:rPr>
          <w:t>.</w:t>
        </w:r>
      </w:ins>
    </w:p>
    <w:p w14:paraId="56D5D334" w14:textId="62F86A84" w:rsidR="004906D4" w:rsidRDefault="00E467CD" w:rsidP="00E467CD">
      <w:pPr>
        <w:autoSpaceDE w:val="0"/>
        <w:autoSpaceDN w:val="0"/>
        <w:adjustRightInd w:val="0"/>
        <w:spacing w:before="240"/>
        <w:rPr>
          <w:ins w:id="1728" w:author="Ernesto del Puerto" w:date="2022-02-13T21:41:00Z"/>
          <w:rFonts w:ascii="Arial Narrow" w:hAnsi="Arial Narrow" w:cs="TimesNewRoman"/>
          <w:color w:val="000000"/>
          <w:lang w:val="es-AR"/>
        </w:rPr>
      </w:pPr>
      <w:ins w:id="1729" w:author="Ernesto del Puerto" w:date="2022-02-13T21:30:00Z">
        <w:r w:rsidRPr="00E467CD">
          <w:rPr>
            <w:rFonts w:ascii="Arial Narrow" w:hAnsi="Arial Narrow" w:cs="TimesNewRoman"/>
            <w:color w:val="000000"/>
            <w:lang w:val="es-AR"/>
          </w:rPr>
          <w:t xml:space="preserve">Usaremos vectores base S3 existentes para ejemplos y exploración, </w:t>
        </w:r>
      </w:ins>
      <w:ins w:id="1730" w:author="Ernesto del Puerto" w:date="2022-02-13T21:41:00Z">
        <w:r w:rsidR="004906D4">
          <w:rPr>
            <w:rFonts w:ascii="Arial Narrow" w:hAnsi="Arial Narrow" w:cs="TimesNewRoman"/>
            <w:color w:val="000000"/>
            <w:lang w:val="es-AR"/>
          </w:rPr>
          <w:t xml:space="preserve">recordemos </w:t>
        </w:r>
      </w:ins>
      <w:ins w:id="1731" w:author="Ernesto del Puerto" w:date="2022-02-13T21:30:00Z">
        <w:r w:rsidRPr="00E467CD">
          <w:rPr>
            <w:rFonts w:ascii="Arial Narrow" w:hAnsi="Arial Narrow" w:cs="TimesNewRoman"/>
            <w:color w:val="000000"/>
            <w:lang w:val="es-AR"/>
          </w:rPr>
          <w:t xml:space="preserve">las clases factor, Date, </w:t>
        </w:r>
        <w:proofErr w:type="spellStart"/>
        <w:r w:rsidRPr="00E467CD">
          <w:rPr>
            <w:rFonts w:ascii="Arial Narrow" w:hAnsi="Arial Narrow" w:cs="TimesNewRoman"/>
            <w:color w:val="000000"/>
            <w:lang w:val="es-AR"/>
          </w:rPr>
          <w:t>difftime</w:t>
        </w:r>
        <w:proofErr w:type="spellEnd"/>
        <w:r w:rsidRPr="00E467CD">
          <w:rPr>
            <w:rFonts w:ascii="Arial Narrow" w:hAnsi="Arial Narrow" w:cs="TimesNewRoman"/>
            <w:color w:val="000000"/>
            <w:lang w:val="es-AR"/>
          </w:rPr>
          <w:t xml:space="preserve">, </w:t>
        </w:r>
        <w:proofErr w:type="spellStart"/>
        <w:r w:rsidRPr="00E467CD">
          <w:rPr>
            <w:rFonts w:ascii="Arial Narrow" w:hAnsi="Arial Narrow" w:cs="TimesNewRoman"/>
            <w:color w:val="000000"/>
            <w:lang w:val="es-AR"/>
          </w:rPr>
          <w:t>POSIXct</w:t>
        </w:r>
        <w:proofErr w:type="spellEnd"/>
        <w:r w:rsidRPr="00E467CD">
          <w:rPr>
            <w:rFonts w:ascii="Arial Narrow" w:hAnsi="Arial Narrow" w:cs="TimesNewRoman"/>
            <w:color w:val="000000"/>
            <w:lang w:val="es-AR"/>
          </w:rPr>
          <w:t xml:space="preserve"> y </w:t>
        </w:r>
        <w:proofErr w:type="spellStart"/>
        <w:r w:rsidRPr="00E467CD">
          <w:rPr>
            <w:rFonts w:ascii="Arial Narrow" w:hAnsi="Arial Narrow" w:cs="TimesNewRoman"/>
            <w:color w:val="000000"/>
            <w:lang w:val="es-AR"/>
          </w:rPr>
          <w:t>POSIXlt</w:t>
        </w:r>
      </w:ins>
      <w:proofErr w:type="spellEnd"/>
      <w:ins w:id="1732" w:author="Ernesto del Puerto" w:date="2022-02-13T21:41:00Z">
        <w:r w:rsidR="004906D4">
          <w:rPr>
            <w:rFonts w:ascii="Arial Narrow" w:hAnsi="Arial Narrow" w:cs="TimesNewRoman"/>
            <w:color w:val="000000"/>
            <w:lang w:val="es-AR"/>
          </w:rPr>
          <w:t xml:space="preserve"> analizadas.</w:t>
        </w:r>
      </w:ins>
    </w:p>
    <w:p w14:paraId="6F9AE83F" w14:textId="58647C63" w:rsidR="00E57682" w:rsidRDefault="00E467CD" w:rsidP="00E467CD">
      <w:pPr>
        <w:autoSpaceDE w:val="0"/>
        <w:autoSpaceDN w:val="0"/>
        <w:adjustRightInd w:val="0"/>
        <w:spacing w:before="240"/>
        <w:rPr>
          <w:ins w:id="1733" w:author="Ernesto del Puerto" w:date="2022-02-13T21:28:00Z"/>
          <w:rFonts w:ascii="Arial Narrow" w:hAnsi="Arial Narrow" w:cs="TimesNewRoman"/>
          <w:color w:val="000000"/>
          <w:lang w:val="es-AR"/>
        </w:rPr>
      </w:pPr>
      <w:ins w:id="1734" w:author="Ernesto del Puerto" w:date="2022-02-13T21:30:00Z">
        <w:r w:rsidRPr="00E467CD">
          <w:rPr>
            <w:rFonts w:ascii="Arial Narrow" w:hAnsi="Arial Narrow" w:cs="TimesNewRoman"/>
            <w:color w:val="000000"/>
            <w:lang w:val="es-AR"/>
          </w:rPr>
          <w:t xml:space="preserve">Usaremos el paquete </w:t>
        </w:r>
        <w:proofErr w:type="spellStart"/>
        <w:r w:rsidRPr="004906D4">
          <w:rPr>
            <w:rFonts w:ascii="Arial Narrow" w:hAnsi="Arial Narrow" w:cs="TimesNewRoman"/>
            <w:b/>
            <w:bCs/>
            <w:i/>
            <w:iCs/>
            <w:color w:val="000000"/>
            <w:lang w:val="es-AR"/>
            <w:rPrChange w:id="1735" w:author="Ernesto del Puerto" w:date="2022-02-13T21:42:00Z">
              <w:rPr>
                <w:rFonts w:ascii="Arial Narrow" w:hAnsi="Arial Narrow" w:cs="TimesNewRoman"/>
                <w:color w:val="000000"/>
                <w:lang w:val="es-AR"/>
              </w:rPr>
            </w:rPrChange>
          </w:rPr>
          <w:t>sloop</w:t>
        </w:r>
        <w:proofErr w:type="spellEnd"/>
        <w:r w:rsidRPr="00E467CD">
          <w:rPr>
            <w:rFonts w:ascii="Arial Narrow" w:hAnsi="Arial Narrow" w:cs="TimesNewRoman"/>
            <w:color w:val="000000"/>
            <w:lang w:val="es-AR"/>
          </w:rPr>
          <w:t>.</w:t>
        </w:r>
      </w:ins>
    </w:p>
    <w:p w14:paraId="285E5B2F" w14:textId="77777777" w:rsidR="00305430" w:rsidRPr="00305430" w:rsidRDefault="00305430">
      <w:pPr>
        <w:pStyle w:val="Ttulo1"/>
        <w:numPr>
          <w:ilvl w:val="1"/>
          <w:numId w:val="1"/>
        </w:numPr>
        <w:rPr>
          <w:ins w:id="1736" w:author="Ernesto del Puerto" w:date="2022-02-13T21:53:00Z"/>
          <w:rFonts w:ascii="Arial Narrow" w:hAnsi="Arial Narrow" w:cs="CourierNewPSMT"/>
          <w:b/>
          <w:color w:val="000000"/>
          <w:sz w:val="28"/>
          <w:szCs w:val="28"/>
          <w:lang w:val="es-ES"/>
          <w:rPrChange w:id="1737" w:author="Ernesto del Puerto" w:date="2022-02-13T21:54:00Z">
            <w:rPr>
              <w:ins w:id="1738" w:author="Ernesto del Puerto" w:date="2022-02-13T21:53:00Z"/>
              <w:rFonts w:ascii="Arial Narrow" w:hAnsi="Arial Narrow" w:cs="TimesNewRoman"/>
              <w:color w:val="000000"/>
              <w:lang w:val="es-AR"/>
            </w:rPr>
          </w:rPrChange>
        </w:rPr>
        <w:pPrChange w:id="1739" w:author="Ernesto del Puerto" w:date="2022-02-13T21:54:00Z">
          <w:pPr>
            <w:autoSpaceDE w:val="0"/>
            <w:autoSpaceDN w:val="0"/>
            <w:adjustRightInd w:val="0"/>
            <w:spacing w:before="240"/>
          </w:pPr>
        </w:pPrChange>
      </w:pPr>
      <w:bookmarkStart w:id="1740" w:name="_Toc97489937"/>
      <w:ins w:id="1741" w:author="Ernesto del Puerto" w:date="2022-02-13T21:53:00Z">
        <w:r w:rsidRPr="00305430">
          <w:rPr>
            <w:rFonts w:ascii="Arial Narrow" w:eastAsia="Times New Roman" w:hAnsi="Arial Narrow" w:cs="CourierNewPSMT"/>
            <w:b/>
            <w:color w:val="000000"/>
            <w:sz w:val="28"/>
            <w:szCs w:val="28"/>
            <w:lang w:val="es-ES"/>
            <w:rPrChange w:id="1742" w:author="Ernesto del Puerto" w:date="2022-02-13T21:54:00Z">
              <w:rPr>
                <w:rFonts w:ascii="Arial Narrow" w:hAnsi="Arial Narrow" w:cs="TimesNewRoman"/>
                <w:color w:val="000000"/>
                <w:lang w:val="es-AR"/>
              </w:rPr>
            </w:rPrChange>
          </w:rPr>
          <w:t>Lo esencial</w:t>
        </w:r>
        <w:bookmarkEnd w:id="1740"/>
      </w:ins>
    </w:p>
    <w:p w14:paraId="50EC4946" w14:textId="77777777" w:rsidR="00305430" w:rsidRDefault="00305430" w:rsidP="00305430">
      <w:pPr>
        <w:autoSpaceDE w:val="0"/>
        <w:autoSpaceDN w:val="0"/>
        <w:adjustRightInd w:val="0"/>
        <w:spacing w:before="240"/>
        <w:rPr>
          <w:ins w:id="1743" w:author="Ernesto del Puerto" w:date="2022-02-13T21:54:00Z"/>
          <w:rFonts w:ascii="Arial Narrow" w:hAnsi="Arial Narrow" w:cs="TimesNewRoman"/>
          <w:color w:val="000000"/>
          <w:lang w:val="es-AR"/>
        </w:rPr>
      </w:pPr>
      <w:ins w:id="1744" w:author="Ernesto del Puerto" w:date="2022-02-13T21:53:00Z">
        <w:r w:rsidRPr="00305430">
          <w:rPr>
            <w:rFonts w:ascii="Arial Narrow" w:hAnsi="Arial Narrow" w:cs="TimesNewRoman"/>
            <w:color w:val="000000"/>
            <w:lang w:val="es-AR"/>
          </w:rPr>
          <w:t>Un objeto de S3 es un tipo base con al menos un atributo de clase (se pueden usar otros atributos para almacenar otros datos).</w:t>
        </w:r>
      </w:ins>
    </w:p>
    <w:p w14:paraId="73B7606E" w14:textId="77777777" w:rsidR="00305430" w:rsidRDefault="00305430" w:rsidP="00305430">
      <w:pPr>
        <w:autoSpaceDE w:val="0"/>
        <w:autoSpaceDN w:val="0"/>
        <w:adjustRightInd w:val="0"/>
        <w:spacing w:before="240"/>
        <w:rPr>
          <w:ins w:id="1745" w:author="Ernesto del Puerto" w:date="2022-02-13T21:54:00Z"/>
          <w:rFonts w:ascii="Arial Narrow" w:hAnsi="Arial Narrow" w:cs="TimesNewRoman"/>
          <w:color w:val="000000"/>
          <w:lang w:val="es-AR"/>
        </w:rPr>
      </w:pPr>
      <w:ins w:id="1746" w:author="Ernesto del Puerto" w:date="2022-02-13T21:53:00Z">
        <w:r w:rsidRPr="00305430">
          <w:rPr>
            <w:rFonts w:ascii="Arial Narrow" w:hAnsi="Arial Narrow" w:cs="TimesNewRoman"/>
            <w:color w:val="000000"/>
            <w:lang w:val="es-AR"/>
          </w:rPr>
          <w:t>Por ejemplo, tome</w:t>
        </w:r>
      </w:ins>
      <w:ins w:id="1747" w:author="Ernesto del Puerto" w:date="2022-02-13T21:54:00Z">
        <w:r>
          <w:rPr>
            <w:rFonts w:ascii="Arial Narrow" w:hAnsi="Arial Narrow" w:cs="TimesNewRoman"/>
            <w:color w:val="000000"/>
            <w:lang w:val="es-AR"/>
          </w:rPr>
          <w:t>mos</w:t>
        </w:r>
      </w:ins>
      <w:ins w:id="1748" w:author="Ernesto del Puerto" w:date="2022-02-13T21:53:00Z">
        <w:r w:rsidRPr="00305430">
          <w:rPr>
            <w:rFonts w:ascii="Arial Narrow" w:hAnsi="Arial Narrow" w:cs="TimesNewRoman"/>
            <w:color w:val="000000"/>
            <w:lang w:val="es-AR"/>
          </w:rPr>
          <w:t xml:space="preserve"> el factor.</w:t>
        </w:r>
      </w:ins>
    </w:p>
    <w:p w14:paraId="600D669A" w14:textId="77777777" w:rsidR="00305430" w:rsidRDefault="00305430" w:rsidP="00305430">
      <w:pPr>
        <w:autoSpaceDE w:val="0"/>
        <w:autoSpaceDN w:val="0"/>
        <w:adjustRightInd w:val="0"/>
        <w:spacing w:before="240"/>
        <w:rPr>
          <w:ins w:id="1749" w:author="Ernesto del Puerto" w:date="2022-02-13T21:54:00Z"/>
          <w:rFonts w:ascii="Arial Narrow" w:hAnsi="Arial Narrow" w:cs="TimesNewRoman"/>
          <w:color w:val="000000"/>
          <w:lang w:val="es-AR"/>
        </w:rPr>
      </w:pPr>
      <w:ins w:id="1750" w:author="Ernesto del Puerto" w:date="2022-02-13T21:53:00Z">
        <w:r w:rsidRPr="00305430">
          <w:rPr>
            <w:rFonts w:ascii="Arial Narrow" w:hAnsi="Arial Narrow" w:cs="TimesNewRoman"/>
            <w:color w:val="000000"/>
            <w:lang w:val="es-AR"/>
          </w:rPr>
          <w:t>Su tipo base es el vector entero, tiene un atributo de clase de factor, y un atributo de niveles que almacena los niveles posibles</w:t>
        </w:r>
      </w:ins>
      <w:ins w:id="1751" w:author="Ernesto del Puerto" w:date="2022-02-13T21:54:00Z">
        <w:r>
          <w:rPr>
            <w:rFonts w:ascii="Arial Narrow" w:hAnsi="Arial Narrow" w:cs="TimesNewRoman"/>
            <w:color w:val="000000"/>
            <w:lang w:val="es-AR"/>
          </w:rPr>
          <w:t>.</w:t>
        </w:r>
      </w:ins>
    </w:p>
    <w:p w14:paraId="232E23B3" w14:textId="668A4884" w:rsidR="00F56BA9" w:rsidRPr="00F56BA9" w:rsidRDefault="00F56BA9" w:rsidP="00F56BA9">
      <w:pPr>
        <w:autoSpaceDE w:val="0"/>
        <w:autoSpaceDN w:val="0"/>
        <w:adjustRightInd w:val="0"/>
        <w:spacing w:before="240"/>
        <w:rPr>
          <w:ins w:id="1752" w:author="Ernesto del Puerto" w:date="2022-02-13T21:56:00Z"/>
          <w:rFonts w:ascii="Arial Narrow" w:hAnsi="Arial Narrow" w:cs="TimesNewRoman"/>
          <w:color w:val="000000"/>
          <w:lang w:val="es-AR"/>
        </w:rPr>
      </w:pPr>
      <w:ins w:id="1753" w:author="Ernesto del Puerto" w:date="2022-02-13T21:56:00Z">
        <w:r w:rsidRPr="00F56BA9">
          <w:rPr>
            <w:rFonts w:ascii="Arial Narrow" w:hAnsi="Arial Narrow" w:cs="TimesNewRoman"/>
            <w:color w:val="000000"/>
            <w:lang w:val="es-AR"/>
          </w:rPr>
          <w:t>P</w:t>
        </w:r>
      </w:ins>
      <w:ins w:id="1754" w:author="Ernesto del Puerto" w:date="2022-02-13T21:57:00Z">
        <w:r>
          <w:rPr>
            <w:rFonts w:ascii="Arial Narrow" w:hAnsi="Arial Narrow" w:cs="TimesNewRoman"/>
            <w:color w:val="000000"/>
            <w:lang w:val="es-AR"/>
          </w:rPr>
          <w:t>o</w:t>
        </w:r>
      </w:ins>
      <w:ins w:id="1755" w:author="Ernesto del Puerto" w:date="2022-02-13T21:56:00Z">
        <w:r w:rsidRPr="00F56BA9">
          <w:rPr>
            <w:rFonts w:ascii="Arial Narrow" w:hAnsi="Arial Narrow" w:cs="TimesNewRoman"/>
            <w:color w:val="000000"/>
            <w:lang w:val="es-AR"/>
          </w:rPr>
          <w:t>de</w:t>
        </w:r>
      </w:ins>
      <w:ins w:id="1756" w:author="Ernesto del Puerto" w:date="2022-02-13T21:57:00Z">
        <w:r>
          <w:rPr>
            <w:rFonts w:ascii="Arial Narrow" w:hAnsi="Arial Narrow" w:cs="TimesNewRoman"/>
            <w:color w:val="000000"/>
            <w:lang w:val="es-AR"/>
          </w:rPr>
          <w:t xml:space="preserve">mos </w:t>
        </w:r>
      </w:ins>
      <w:ins w:id="1757" w:author="Ernesto del Puerto" w:date="2022-02-13T21:56:00Z">
        <w:r w:rsidRPr="00F56BA9">
          <w:rPr>
            <w:rFonts w:ascii="Arial Narrow" w:hAnsi="Arial Narrow" w:cs="TimesNewRoman"/>
            <w:color w:val="000000"/>
            <w:lang w:val="es-AR"/>
          </w:rPr>
          <w:t xml:space="preserve">obtener el tipo base subyacente desclasificándolo </w:t>
        </w:r>
      </w:ins>
      <w:ins w:id="1758" w:author="Ernesto del Puerto" w:date="2022-02-13T21:57:00Z">
        <w:r>
          <w:rPr>
            <w:rFonts w:ascii="Arial Narrow" w:hAnsi="Arial Narrow" w:cs="TimesNewRoman"/>
            <w:color w:val="000000"/>
            <w:lang w:val="es-AR"/>
          </w:rPr>
          <w:t xml:space="preserve">con </w:t>
        </w:r>
        <w:proofErr w:type="spellStart"/>
        <w:proofErr w:type="gramStart"/>
        <w:r w:rsidRPr="00F56BA9">
          <w:rPr>
            <w:rFonts w:ascii="Arial Narrow" w:hAnsi="Arial Narrow" w:cs="TimesNewRoman"/>
            <w:b/>
            <w:bCs/>
            <w:i/>
            <w:iCs/>
            <w:color w:val="000000"/>
            <w:lang w:val="es-AR"/>
            <w:rPrChange w:id="1759" w:author="Ernesto del Puerto" w:date="2022-02-13T21:57:00Z">
              <w:rPr>
                <w:rFonts w:ascii="Arial Narrow" w:hAnsi="Arial Narrow" w:cs="TimesNewRoman"/>
                <w:color w:val="000000"/>
                <w:lang w:val="es-AR"/>
              </w:rPr>
            </w:rPrChange>
          </w:rPr>
          <w:t>unclass</w:t>
        </w:r>
      </w:ins>
      <w:proofErr w:type="spellEnd"/>
      <w:ins w:id="1760" w:author="Ernesto del Puerto" w:date="2022-02-13T21:56:00Z">
        <w:r w:rsidRPr="00F56BA9">
          <w:rPr>
            <w:rFonts w:ascii="Arial Narrow" w:hAnsi="Arial Narrow" w:cs="TimesNewRoman"/>
            <w:b/>
            <w:bCs/>
            <w:i/>
            <w:iCs/>
            <w:color w:val="000000"/>
            <w:lang w:val="es-AR"/>
            <w:rPrChange w:id="1761" w:author="Ernesto del Puerto" w:date="2022-02-13T21:57:00Z">
              <w:rPr>
                <w:rFonts w:ascii="Arial Narrow" w:hAnsi="Arial Narrow" w:cs="TimesNewRoman"/>
                <w:color w:val="000000"/>
                <w:lang w:val="es-AR"/>
              </w:rPr>
            </w:rPrChange>
          </w:rPr>
          <w:t>(</w:t>
        </w:r>
        <w:proofErr w:type="gramEnd"/>
        <w:r w:rsidRPr="00F56BA9">
          <w:rPr>
            <w:rFonts w:ascii="Arial Narrow" w:hAnsi="Arial Narrow" w:cs="TimesNewRoman"/>
            <w:b/>
            <w:bCs/>
            <w:i/>
            <w:iCs/>
            <w:color w:val="000000"/>
            <w:lang w:val="es-AR"/>
            <w:rPrChange w:id="1762" w:author="Ernesto del Puerto" w:date="2022-02-13T21:57:00Z">
              <w:rPr>
                <w:rFonts w:ascii="Arial Narrow" w:hAnsi="Arial Narrow" w:cs="TimesNewRoman"/>
                <w:color w:val="000000"/>
                <w:lang w:val="es-AR"/>
              </w:rPr>
            </w:rPrChange>
          </w:rPr>
          <w:t>),</w:t>
        </w:r>
        <w:r w:rsidRPr="00F56BA9">
          <w:rPr>
            <w:rFonts w:ascii="Arial Narrow" w:hAnsi="Arial Narrow" w:cs="TimesNewRoman"/>
            <w:color w:val="000000"/>
            <w:lang w:val="es-AR"/>
          </w:rPr>
          <w:t xml:space="preserve"> lo que elimina el atributo de clase y hace que pierda su comportamiento especial:</w:t>
        </w:r>
      </w:ins>
    </w:p>
    <w:p w14:paraId="6350F2E8" w14:textId="301BFDE1" w:rsidR="00F56BA9" w:rsidRDefault="00F56BA9" w:rsidP="00F56BA9">
      <w:pPr>
        <w:autoSpaceDE w:val="0"/>
        <w:autoSpaceDN w:val="0"/>
        <w:adjustRightInd w:val="0"/>
        <w:spacing w:before="240"/>
        <w:rPr>
          <w:ins w:id="1763" w:author="Ernesto del Puerto" w:date="2022-02-13T21:58:00Z"/>
          <w:rFonts w:ascii="Arial Narrow" w:hAnsi="Arial Narrow" w:cs="TimesNewRoman"/>
          <w:color w:val="000000"/>
          <w:lang w:val="es-AR"/>
        </w:rPr>
      </w:pPr>
      <w:ins w:id="1764" w:author="Ernesto del Puerto" w:date="2022-02-13T21:56:00Z">
        <w:r w:rsidRPr="00F56BA9">
          <w:rPr>
            <w:rFonts w:ascii="Arial Narrow" w:hAnsi="Arial Narrow" w:cs="TimesNewRoman"/>
            <w:color w:val="000000"/>
            <w:lang w:val="es-AR"/>
          </w:rPr>
          <w:t>Un objeto de S3 se comporta de manera diferente a su tipo base subyacente cada vez que se pasa a una función genérica.</w:t>
        </w:r>
      </w:ins>
    </w:p>
    <w:p w14:paraId="6BE38A95" w14:textId="77777777" w:rsidR="00F56BA9" w:rsidRDefault="00F56BA9" w:rsidP="00F56BA9">
      <w:pPr>
        <w:autoSpaceDE w:val="0"/>
        <w:autoSpaceDN w:val="0"/>
        <w:adjustRightInd w:val="0"/>
        <w:spacing w:before="240"/>
        <w:rPr>
          <w:ins w:id="1765" w:author="Ernesto del Puerto" w:date="2022-02-13T21:59:00Z"/>
          <w:rFonts w:ascii="Arial Narrow" w:hAnsi="Arial Narrow" w:cs="TimesNewRoman"/>
          <w:color w:val="000000"/>
          <w:lang w:val="es-AR"/>
        </w:rPr>
      </w:pPr>
      <w:ins w:id="1766" w:author="Ernesto del Puerto" w:date="2022-02-13T21:56:00Z">
        <w:r w:rsidRPr="00F56BA9">
          <w:rPr>
            <w:rFonts w:ascii="Arial Narrow" w:hAnsi="Arial Narrow" w:cs="TimesNewRoman"/>
            <w:color w:val="000000"/>
            <w:lang w:val="es-AR"/>
          </w:rPr>
          <w:t xml:space="preserve">La forma más fácil de saber si una función es genérica es usar </w:t>
        </w:r>
        <w:proofErr w:type="spellStart"/>
        <w:proofErr w:type="gramStart"/>
        <w:r w:rsidRPr="00F56BA9">
          <w:rPr>
            <w:rFonts w:ascii="Arial Narrow" w:hAnsi="Arial Narrow" w:cs="TimesNewRoman"/>
            <w:b/>
            <w:bCs/>
            <w:i/>
            <w:iCs/>
            <w:color w:val="000000"/>
            <w:lang w:val="es-AR"/>
            <w:rPrChange w:id="1767" w:author="Ernesto del Puerto" w:date="2022-02-13T21:59:00Z">
              <w:rPr>
                <w:rFonts w:ascii="Arial Narrow" w:hAnsi="Arial Narrow" w:cs="TimesNewRoman"/>
                <w:color w:val="000000"/>
                <w:lang w:val="es-AR"/>
              </w:rPr>
            </w:rPrChange>
          </w:rPr>
          <w:t>sloop</w:t>
        </w:r>
        <w:proofErr w:type="spellEnd"/>
        <w:r w:rsidRPr="00F56BA9">
          <w:rPr>
            <w:rFonts w:ascii="Arial Narrow" w:hAnsi="Arial Narrow" w:cs="TimesNewRoman"/>
            <w:b/>
            <w:bCs/>
            <w:i/>
            <w:iCs/>
            <w:color w:val="000000"/>
            <w:lang w:val="es-AR"/>
            <w:rPrChange w:id="1768" w:author="Ernesto del Puerto" w:date="2022-02-13T21:59:00Z">
              <w:rPr>
                <w:rFonts w:ascii="Arial Narrow" w:hAnsi="Arial Narrow" w:cs="TimesNewRoman"/>
                <w:color w:val="000000"/>
                <w:lang w:val="es-AR"/>
              </w:rPr>
            </w:rPrChange>
          </w:rPr>
          <w:t>::</w:t>
        </w:r>
        <w:proofErr w:type="spellStart"/>
        <w:proofErr w:type="gramEnd"/>
        <w:r w:rsidRPr="00F56BA9">
          <w:rPr>
            <w:rFonts w:ascii="Arial Narrow" w:hAnsi="Arial Narrow" w:cs="TimesNewRoman"/>
            <w:b/>
            <w:bCs/>
            <w:i/>
            <w:iCs/>
            <w:color w:val="000000"/>
            <w:lang w:val="es-AR"/>
            <w:rPrChange w:id="1769" w:author="Ernesto del Puerto" w:date="2022-02-13T21:59:00Z">
              <w:rPr>
                <w:rFonts w:ascii="Arial Narrow" w:hAnsi="Arial Narrow" w:cs="TimesNewRoman"/>
                <w:color w:val="000000"/>
                <w:lang w:val="es-AR"/>
              </w:rPr>
            </w:rPrChange>
          </w:rPr>
          <w:t>ftype</w:t>
        </w:r>
        <w:proofErr w:type="spellEnd"/>
        <w:r w:rsidRPr="00F56BA9">
          <w:rPr>
            <w:rFonts w:ascii="Arial Narrow" w:hAnsi="Arial Narrow" w:cs="TimesNewRoman"/>
            <w:b/>
            <w:bCs/>
            <w:i/>
            <w:iCs/>
            <w:color w:val="000000"/>
            <w:lang w:val="es-AR"/>
            <w:rPrChange w:id="1770" w:author="Ernesto del Puerto" w:date="2022-02-13T21:59:00Z">
              <w:rPr>
                <w:rFonts w:ascii="Arial Narrow" w:hAnsi="Arial Narrow" w:cs="TimesNewRoman"/>
                <w:color w:val="000000"/>
                <w:lang w:val="es-AR"/>
              </w:rPr>
            </w:rPrChange>
          </w:rPr>
          <w:t>()</w:t>
        </w:r>
        <w:r w:rsidRPr="00F56BA9">
          <w:rPr>
            <w:rFonts w:ascii="Arial Narrow" w:hAnsi="Arial Narrow" w:cs="TimesNewRoman"/>
            <w:color w:val="000000"/>
            <w:lang w:val="es-AR"/>
          </w:rPr>
          <w:t xml:space="preserve"> y buscar </w:t>
        </w:r>
        <w:proofErr w:type="spellStart"/>
        <w:r w:rsidRPr="00F56BA9">
          <w:rPr>
            <w:rFonts w:ascii="Arial Narrow" w:hAnsi="Arial Narrow" w:cs="TimesNewRoman"/>
            <w:color w:val="000000"/>
            <w:lang w:val="es-AR"/>
          </w:rPr>
          <w:t>gen</w:t>
        </w:r>
      </w:ins>
      <w:ins w:id="1771" w:author="Ernesto del Puerto" w:date="2022-02-13T21:59:00Z">
        <w:r>
          <w:rPr>
            <w:rFonts w:ascii="Arial Narrow" w:hAnsi="Arial Narrow" w:cs="TimesNewRoman"/>
            <w:color w:val="000000"/>
            <w:lang w:val="es-AR"/>
          </w:rPr>
          <w:t>e</w:t>
        </w:r>
      </w:ins>
      <w:ins w:id="1772" w:author="Ernesto del Puerto" w:date="2022-02-13T21:56:00Z">
        <w:r w:rsidRPr="00F56BA9">
          <w:rPr>
            <w:rFonts w:ascii="Arial Narrow" w:hAnsi="Arial Narrow" w:cs="TimesNewRoman"/>
            <w:color w:val="000000"/>
            <w:lang w:val="es-AR"/>
          </w:rPr>
          <w:t>ric</w:t>
        </w:r>
        <w:proofErr w:type="spellEnd"/>
        <w:r w:rsidRPr="00F56BA9">
          <w:rPr>
            <w:rFonts w:ascii="Arial Narrow" w:hAnsi="Arial Narrow" w:cs="TimesNewRoman"/>
            <w:color w:val="000000"/>
            <w:lang w:val="es-AR"/>
          </w:rPr>
          <w:t xml:space="preserve"> en la salida</w:t>
        </w:r>
      </w:ins>
      <w:ins w:id="1773" w:author="Ernesto del Puerto" w:date="2022-02-13T21:59:00Z">
        <w:r>
          <w:rPr>
            <w:rFonts w:ascii="Arial Narrow" w:hAnsi="Arial Narrow" w:cs="TimesNewRoman"/>
            <w:color w:val="000000"/>
            <w:lang w:val="es-AR"/>
          </w:rPr>
          <w:t>.</w:t>
        </w:r>
      </w:ins>
    </w:p>
    <w:p w14:paraId="4E68D560" w14:textId="77777777" w:rsidR="00F56BA9" w:rsidRDefault="00F56BA9" w:rsidP="00F56BA9">
      <w:pPr>
        <w:autoSpaceDE w:val="0"/>
        <w:autoSpaceDN w:val="0"/>
        <w:adjustRightInd w:val="0"/>
        <w:spacing w:before="240"/>
        <w:rPr>
          <w:ins w:id="1774" w:author="Ernesto del Puerto" w:date="2022-02-13T21:59:00Z"/>
          <w:rFonts w:ascii="Arial Narrow" w:hAnsi="Arial Narrow" w:cs="TimesNewRoman"/>
          <w:color w:val="000000"/>
          <w:lang w:val="es-AR"/>
        </w:rPr>
      </w:pPr>
      <w:ins w:id="1775" w:author="Ernesto del Puerto" w:date="2022-02-13T21:56:00Z">
        <w:r w:rsidRPr="00F56BA9">
          <w:rPr>
            <w:rFonts w:ascii="Arial Narrow" w:hAnsi="Arial Narrow" w:cs="TimesNewRoman"/>
            <w:color w:val="000000"/>
            <w:lang w:val="es-AR"/>
          </w:rPr>
          <w:t>Una función genérica define una interfaz, que utiliza una implementación diferente según la clase de un argumento (casi siempre el primer argumento).</w:t>
        </w:r>
      </w:ins>
    </w:p>
    <w:p w14:paraId="29ED7F16" w14:textId="77777777" w:rsidR="00F56BA9" w:rsidRDefault="00F56BA9" w:rsidP="00F56BA9">
      <w:pPr>
        <w:autoSpaceDE w:val="0"/>
        <w:autoSpaceDN w:val="0"/>
        <w:adjustRightInd w:val="0"/>
        <w:spacing w:before="240"/>
        <w:rPr>
          <w:ins w:id="1776" w:author="Ernesto del Puerto" w:date="2022-02-13T22:00:00Z"/>
          <w:rFonts w:ascii="Arial Narrow" w:hAnsi="Arial Narrow" w:cs="TimesNewRoman"/>
          <w:color w:val="000000"/>
          <w:lang w:val="es-AR"/>
        </w:rPr>
      </w:pPr>
      <w:ins w:id="1777" w:author="Ernesto del Puerto" w:date="2022-02-13T21:56:00Z">
        <w:r w:rsidRPr="00F56BA9">
          <w:rPr>
            <w:rFonts w:ascii="Arial Narrow" w:hAnsi="Arial Narrow" w:cs="TimesNewRoman"/>
            <w:color w:val="000000"/>
            <w:lang w:val="es-AR"/>
          </w:rPr>
          <w:t xml:space="preserve">Muchas funciones básicas de R son genéricas, incluida </w:t>
        </w:r>
        <w:proofErr w:type="spellStart"/>
        <w:proofErr w:type="gramStart"/>
        <w:r w:rsidRPr="00F56BA9">
          <w:rPr>
            <w:rFonts w:ascii="Arial Narrow" w:hAnsi="Arial Narrow" w:cs="TimesNewRoman"/>
            <w:b/>
            <w:bCs/>
            <w:i/>
            <w:iCs/>
            <w:color w:val="000000"/>
            <w:lang w:val="es-AR"/>
            <w:rPrChange w:id="1778" w:author="Ernesto del Puerto" w:date="2022-02-13T22:00:00Z">
              <w:rPr>
                <w:rFonts w:ascii="Arial Narrow" w:hAnsi="Arial Narrow" w:cs="TimesNewRoman"/>
                <w:color w:val="000000"/>
                <w:lang w:val="es-AR"/>
              </w:rPr>
            </w:rPrChange>
          </w:rPr>
          <w:t>print</w:t>
        </w:r>
        <w:proofErr w:type="spellEnd"/>
        <w:r w:rsidRPr="00F56BA9">
          <w:rPr>
            <w:rFonts w:ascii="Arial Narrow" w:hAnsi="Arial Narrow" w:cs="TimesNewRoman"/>
            <w:b/>
            <w:bCs/>
            <w:i/>
            <w:iCs/>
            <w:color w:val="000000"/>
            <w:lang w:val="es-AR"/>
            <w:rPrChange w:id="1779" w:author="Ernesto del Puerto" w:date="2022-02-13T22:00:00Z">
              <w:rPr>
                <w:rFonts w:ascii="Arial Narrow" w:hAnsi="Arial Narrow" w:cs="TimesNewRoman"/>
                <w:color w:val="000000"/>
                <w:lang w:val="es-AR"/>
              </w:rPr>
            </w:rPrChange>
          </w:rPr>
          <w:t>(</w:t>
        </w:r>
        <w:proofErr w:type="gramEnd"/>
        <w:r w:rsidRPr="00F56BA9">
          <w:rPr>
            <w:rFonts w:ascii="Arial Narrow" w:hAnsi="Arial Narrow" w:cs="TimesNewRoman"/>
            <w:b/>
            <w:bCs/>
            <w:i/>
            <w:iCs/>
            <w:color w:val="000000"/>
            <w:lang w:val="es-AR"/>
            <w:rPrChange w:id="1780" w:author="Ernesto del Puerto" w:date="2022-02-13T22:00:00Z">
              <w:rPr>
                <w:rFonts w:ascii="Arial Narrow" w:hAnsi="Arial Narrow" w:cs="TimesNewRoman"/>
                <w:color w:val="000000"/>
                <w:lang w:val="es-AR"/>
              </w:rPr>
            </w:rPrChange>
          </w:rPr>
          <w:t>)</w:t>
        </w:r>
      </w:ins>
      <w:ins w:id="1781" w:author="Ernesto del Puerto" w:date="2022-02-13T22:00:00Z">
        <w:r>
          <w:rPr>
            <w:rFonts w:ascii="Arial Narrow" w:hAnsi="Arial Narrow" w:cs="TimesNewRoman"/>
            <w:color w:val="000000"/>
            <w:lang w:val="es-AR"/>
          </w:rPr>
          <w:t>.</w:t>
        </w:r>
      </w:ins>
    </w:p>
    <w:p w14:paraId="23E9E49A" w14:textId="77777777" w:rsidR="00F56BA9" w:rsidRDefault="00F56BA9" w:rsidP="00F56BA9">
      <w:pPr>
        <w:autoSpaceDE w:val="0"/>
        <w:autoSpaceDN w:val="0"/>
        <w:adjustRightInd w:val="0"/>
        <w:spacing w:before="240"/>
        <w:rPr>
          <w:ins w:id="1782" w:author="Ernesto del Puerto" w:date="2022-02-13T22:00:00Z"/>
          <w:rFonts w:ascii="Arial Narrow" w:hAnsi="Arial Narrow" w:cs="TimesNewRoman"/>
          <w:color w:val="000000"/>
          <w:lang w:val="es-AR"/>
        </w:rPr>
      </w:pPr>
      <w:ins w:id="1783" w:author="Ernesto del Puerto" w:date="2022-02-13T21:56:00Z">
        <w:r w:rsidRPr="00F56BA9">
          <w:rPr>
            <w:rFonts w:ascii="Arial Narrow" w:hAnsi="Arial Narrow" w:cs="TimesNewRoman"/>
            <w:color w:val="000000"/>
            <w:lang w:val="es-AR"/>
          </w:rPr>
          <w:t>Tenga</w:t>
        </w:r>
      </w:ins>
      <w:ins w:id="1784" w:author="Ernesto del Puerto" w:date="2022-02-13T22:00:00Z">
        <w:r>
          <w:rPr>
            <w:rFonts w:ascii="Arial Narrow" w:hAnsi="Arial Narrow" w:cs="TimesNewRoman"/>
            <w:color w:val="000000"/>
            <w:lang w:val="es-AR"/>
          </w:rPr>
          <w:t>mos</w:t>
        </w:r>
      </w:ins>
      <w:ins w:id="1785" w:author="Ernesto del Puerto" w:date="2022-02-13T21:56:00Z">
        <w:r w:rsidRPr="00F56BA9">
          <w:rPr>
            <w:rFonts w:ascii="Arial Narrow" w:hAnsi="Arial Narrow" w:cs="TimesNewRoman"/>
            <w:color w:val="000000"/>
            <w:lang w:val="es-AR"/>
          </w:rPr>
          <w:t xml:space="preserve"> en cuenta que </w:t>
        </w:r>
        <w:proofErr w:type="spellStart"/>
        <w:proofErr w:type="gramStart"/>
        <w:r w:rsidRPr="00F56BA9">
          <w:rPr>
            <w:rFonts w:ascii="Arial Narrow" w:hAnsi="Arial Narrow" w:cs="TimesNewRoman"/>
            <w:b/>
            <w:bCs/>
            <w:i/>
            <w:iCs/>
            <w:color w:val="000000"/>
            <w:lang w:val="es-AR"/>
            <w:rPrChange w:id="1786" w:author="Ernesto del Puerto" w:date="2022-02-13T22:00:00Z">
              <w:rPr>
                <w:rFonts w:ascii="Arial Narrow" w:hAnsi="Arial Narrow" w:cs="TimesNewRoman"/>
                <w:color w:val="000000"/>
                <w:lang w:val="es-AR"/>
              </w:rPr>
            </w:rPrChange>
          </w:rPr>
          <w:t>str</w:t>
        </w:r>
        <w:proofErr w:type="spellEnd"/>
        <w:r w:rsidRPr="00F56BA9">
          <w:rPr>
            <w:rFonts w:ascii="Arial Narrow" w:hAnsi="Arial Narrow" w:cs="TimesNewRoman"/>
            <w:b/>
            <w:bCs/>
            <w:i/>
            <w:iCs/>
            <w:color w:val="000000"/>
            <w:lang w:val="es-AR"/>
            <w:rPrChange w:id="1787" w:author="Ernesto del Puerto" w:date="2022-02-13T22:00:00Z">
              <w:rPr>
                <w:rFonts w:ascii="Arial Narrow" w:hAnsi="Arial Narrow" w:cs="TimesNewRoman"/>
                <w:color w:val="000000"/>
                <w:lang w:val="es-AR"/>
              </w:rPr>
            </w:rPrChange>
          </w:rPr>
          <w:t>(</w:t>
        </w:r>
        <w:proofErr w:type="gramEnd"/>
        <w:r w:rsidRPr="00F56BA9">
          <w:rPr>
            <w:rFonts w:ascii="Arial Narrow" w:hAnsi="Arial Narrow" w:cs="TimesNewRoman"/>
            <w:b/>
            <w:bCs/>
            <w:i/>
            <w:iCs/>
            <w:color w:val="000000"/>
            <w:lang w:val="es-AR"/>
            <w:rPrChange w:id="1788" w:author="Ernesto del Puerto" w:date="2022-02-13T22:00:00Z">
              <w:rPr>
                <w:rFonts w:ascii="Arial Narrow" w:hAnsi="Arial Narrow" w:cs="TimesNewRoman"/>
                <w:color w:val="000000"/>
                <w:lang w:val="es-AR"/>
              </w:rPr>
            </w:rPrChange>
          </w:rPr>
          <w:t>)</w:t>
        </w:r>
        <w:r w:rsidRPr="00F56BA9">
          <w:rPr>
            <w:rFonts w:ascii="Arial Narrow" w:hAnsi="Arial Narrow" w:cs="TimesNewRoman"/>
            <w:color w:val="000000"/>
            <w:lang w:val="es-AR"/>
          </w:rPr>
          <w:t xml:space="preserve"> es genéric</w:t>
        </w:r>
      </w:ins>
      <w:ins w:id="1789" w:author="Ernesto del Puerto" w:date="2022-02-13T22:00:00Z">
        <w:r>
          <w:rPr>
            <w:rFonts w:ascii="Arial Narrow" w:hAnsi="Arial Narrow" w:cs="TimesNewRoman"/>
            <w:color w:val="000000"/>
            <w:lang w:val="es-AR"/>
          </w:rPr>
          <w:t>a</w:t>
        </w:r>
      </w:ins>
      <w:ins w:id="1790" w:author="Ernesto del Puerto" w:date="2022-02-13T21:56:00Z">
        <w:r w:rsidRPr="00F56BA9">
          <w:rPr>
            <w:rFonts w:ascii="Arial Narrow" w:hAnsi="Arial Narrow" w:cs="TimesNewRoman"/>
            <w:color w:val="000000"/>
            <w:lang w:val="es-AR"/>
          </w:rPr>
          <w:t>, y algunas clases de S3 usan ese genérico para ocultar los detalles internos.</w:t>
        </w:r>
      </w:ins>
    </w:p>
    <w:p w14:paraId="2FCE3592" w14:textId="77777777" w:rsidR="00F56BA9" w:rsidRDefault="00F56BA9" w:rsidP="00F56BA9">
      <w:pPr>
        <w:autoSpaceDE w:val="0"/>
        <w:autoSpaceDN w:val="0"/>
        <w:adjustRightInd w:val="0"/>
        <w:spacing w:before="240"/>
        <w:rPr>
          <w:ins w:id="1791" w:author="Ernesto del Puerto" w:date="2022-02-13T22:01:00Z"/>
          <w:rFonts w:ascii="Arial Narrow" w:hAnsi="Arial Narrow" w:cs="TimesNewRoman"/>
          <w:color w:val="000000"/>
          <w:lang w:val="es-AR"/>
        </w:rPr>
      </w:pPr>
      <w:ins w:id="1792" w:author="Ernesto del Puerto" w:date="2022-02-13T21:56:00Z">
        <w:r w:rsidRPr="00F56BA9">
          <w:rPr>
            <w:rFonts w:ascii="Arial Narrow" w:hAnsi="Arial Narrow" w:cs="TimesNewRoman"/>
            <w:color w:val="000000"/>
            <w:lang w:val="es-AR"/>
          </w:rPr>
          <w:t xml:space="preserve">Por ejemplo, la clase </w:t>
        </w:r>
        <w:proofErr w:type="spellStart"/>
        <w:r w:rsidRPr="00F56BA9">
          <w:rPr>
            <w:rFonts w:ascii="Arial Narrow" w:hAnsi="Arial Narrow" w:cs="TimesNewRoman"/>
            <w:color w:val="000000"/>
            <w:lang w:val="es-AR"/>
          </w:rPr>
          <w:t>POSIXlt</w:t>
        </w:r>
        <w:proofErr w:type="spellEnd"/>
        <w:r w:rsidRPr="00F56BA9">
          <w:rPr>
            <w:rFonts w:ascii="Arial Narrow" w:hAnsi="Arial Narrow" w:cs="TimesNewRoman"/>
            <w:color w:val="000000"/>
            <w:lang w:val="es-AR"/>
          </w:rPr>
          <w:t xml:space="preserve"> que se usa para representar datos de fecha y hora en realidad está construida sobre una lista, un hecho que está oculto por su método </w:t>
        </w:r>
        <w:proofErr w:type="spellStart"/>
        <w:proofErr w:type="gramStart"/>
        <w:r w:rsidRPr="00F56BA9">
          <w:rPr>
            <w:rFonts w:ascii="Arial Narrow" w:hAnsi="Arial Narrow" w:cs="TimesNewRoman"/>
            <w:b/>
            <w:bCs/>
            <w:i/>
            <w:iCs/>
            <w:color w:val="000000"/>
            <w:lang w:val="es-AR"/>
            <w:rPrChange w:id="1793" w:author="Ernesto del Puerto" w:date="2022-02-13T22:01:00Z">
              <w:rPr>
                <w:rFonts w:ascii="Arial Narrow" w:hAnsi="Arial Narrow" w:cs="TimesNewRoman"/>
                <w:color w:val="000000"/>
                <w:lang w:val="es-AR"/>
              </w:rPr>
            </w:rPrChange>
          </w:rPr>
          <w:t>str</w:t>
        </w:r>
        <w:proofErr w:type="spellEnd"/>
        <w:r w:rsidRPr="00F56BA9">
          <w:rPr>
            <w:rFonts w:ascii="Arial Narrow" w:hAnsi="Arial Narrow" w:cs="TimesNewRoman"/>
            <w:b/>
            <w:bCs/>
            <w:i/>
            <w:iCs/>
            <w:color w:val="000000"/>
            <w:lang w:val="es-AR"/>
            <w:rPrChange w:id="1794" w:author="Ernesto del Puerto" w:date="2022-02-13T22:01:00Z">
              <w:rPr>
                <w:rFonts w:ascii="Arial Narrow" w:hAnsi="Arial Narrow" w:cs="TimesNewRoman"/>
                <w:color w:val="000000"/>
                <w:lang w:val="es-AR"/>
              </w:rPr>
            </w:rPrChange>
          </w:rPr>
          <w:t>(</w:t>
        </w:r>
        <w:proofErr w:type="gramEnd"/>
        <w:r w:rsidRPr="00F56BA9">
          <w:rPr>
            <w:rFonts w:ascii="Arial Narrow" w:hAnsi="Arial Narrow" w:cs="TimesNewRoman"/>
            <w:b/>
            <w:bCs/>
            <w:i/>
            <w:iCs/>
            <w:color w:val="000000"/>
            <w:lang w:val="es-AR"/>
            <w:rPrChange w:id="1795" w:author="Ernesto del Puerto" w:date="2022-02-13T22:01:00Z">
              <w:rPr>
                <w:rFonts w:ascii="Arial Narrow" w:hAnsi="Arial Narrow" w:cs="TimesNewRoman"/>
                <w:color w:val="000000"/>
                <w:lang w:val="es-AR"/>
              </w:rPr>
            </w:rPrChange>
          </w:rPr>
          <w:t>)</w:t>
        </w:r>
      </w:ins>
      <w:ins w:id="1796" w:author="Ernesto del Puerto" w:date="2022-02-13T22:01:00Z">
        <w:r>
          <w:rPr>
            <w:rFonts w:ascii="Arial Narrow" w:hAnsi="Arial Narrow" w:cs="TimesNewRoman"/>
            <w:color w:val="000000"/>
            <w:lang w:val="es-AR"/>
          </w:rPr>
          <w:t>.</w:t>
        </w:r>
      </w:ins>
    </w:p>
    <w:p w14:paraId="1C750DB2" w14:textId="77777777" w:rsidR="00BD68D6" w:rsidRDefault="00BD68D6" w:rsidP="00BD68D6">
      <w:pPr>
        <w:autoSpaceDE w:val="0"/>
        <w:autoSpaceDN w:val="0"/>
        <w:adjustRightInd w:val="0"/>
        <w:spacing w:before="240"/>
        <w:rPr>
          <w:ins w:id="1797" w:author="Ernesto del Puerto" w:date="2022-02-18T11:22:00Z"/>
          <w:rFonts w:ascii="Arial Narrow" w:hAnsi="Arial Narrow" w:cs="TimesNewRoman"/>
          <w:color w:val="000000"/>
          <w:lang w:val="es-AR"/>
        </w:rPr>
      </w:pPr>
      <w:ins w:id="1798" w:author="Ernesto del Puerto" w:date="2022-02-18T11:22:00Z">
        <w:r w:rsidRPr="00BD68D6">
          <w:rPr>
            <w:rFonts w:ascii="Arial Narrow" w:hAnsi="Arial Narrow" w:cs="TimesNewRoman"/>
            <w:color w:val="000000"/>
            <w:lang w:val="es-AR"/>
          </w:rPr>
          <w:t>El genérico es un intermediario: su trabajo es definir la interfaz (es decir, los argumentos) y luego encontrar la implementación correcta para el trabajo.</w:t>
        </w:r>
      </w:ins>
    </w:p>
    <w:p w14:paraId="2DC46B36" w14:textId="77777777" w:rsidR="00F56BA9" w:rsidRDefault="00F56BA9" w:rsidP="00F56BA9">
      <w:pPr>
        <w:autoSpaceDE w:val="0"/>
        <w:autoSpaceDN w:val="0"/>
        <w:adjustRightInd w:val="0"/>
        <w:spacing w:before="240"/>
        <w:rPr>
          <w:ins w:id="1799" w:author="Ernesto del Puerto" w:date="2022-02-13T22:01:00Z"/>
          <w:rFonts w:ascii="Arial Narrow" w:hAnsi="Arial Narrow" w:cs="TimesNewRoman"/>
          <w:color w:val="000000"/>
          <w:lang w:val="es-AR"/>
        </w:rPr>
      </w:pPr>
    </w:p>
    <w:p w14:paraId="1D0DB600" w14:textId="1AC07350" w:rsidR="00F56BA9" w:rsidRDefault="00B40423" w:rsidP="00F56BA9">
      <w:pPr>
        <w:autoSpaceDE w:val="0"/>
        <w:autoSpaceDN w:val="0"/>
        <w:adjustRightInd w:val="0"/>
        <w:spacing w:before="240"/>
        <w:rPr>
          <w:ins w:id="1800" w:author="Ernesto del Puerto" w:date="2022-02-18T11:13:00Z"/>
          <w:rFonts w:ascii="Arial Narrow" w:hAnsi="Arial Narrow" w:cs="TimesNewRoman"/>
          <w:color w:val="000000"/>
          <w:lang w:val="es-AR"/>
        </w:rPr>
      </w:pPr>
      <w:ins w:id="1801" w:author="Ernesto del Puerto" w:date="2022-02-18T11:13:00Z">
        <w:r>
          <w:rPr>
            <w:rFonts w:ascii="Arial Narrow" w:hAnsi="Arial Narrow" w:cs="TimesNewRoman"/>
            <w:noProof/>
            <w:color w:val="000000"/>
            <w:lang w:val="es-AR"/>
          </w:rPr>
          <w:drawing>
            <wp:inline distT="0" distB="0" distL="0" distR="0" wp14:anchorId="2A55B4F3" wp14:editId="7D141E36">
              <wp:extent cx="5396865" cy="7388225"/>
              <wp:effectExtent l="0" t="0" r="0"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6865" cy="7388225"/>
                      </a:xfrm>
                      <a:prstGeom prst="rect">
                        <a:avLst/>
                      </a:prstGeom>
                      <a:noFill/>
                      <a:ln>
                        <a:noFill/>
                      </a:ln>
                    </pic:spPr>
                  </pic:pic>
                </a:graphicData>
              </a:graphic>
            </wp:inline>
          </w:drawing>
        </w:r>
      </w:ins>
    </w:p>
    <w:p w14:paraId="577F7DF1" w14:textId="39097DA2" w:rsidR="00B40423" w:rsidRDefault="00B40423" w:rsidP="00B40423">
      <w:pPr>
        <w:pStyle w:val="TtuloTDC"/>
        <w:autoSpaceDE w:val="0"/>
        <w:autoSpaceDN w:val="0"/>
        <w:adjustRightInd w:val="0"/>
        <w:outlineLvl w:val="2"/>
        <w:rPr>
          <w:ins w:id="1802" w:author="Ernesto del Puerto" w:date="2022-02-18T11:14:00Z"/>
          <w:rFonts w:ascii="Arial Narrow" w:hAnsi="Arial Narrow" w:cs="TimesNewRoman"/>
          <w:color w:val="000000"/>
          <w:lang w:val="es-AR"/>
        </w:rPr>
      </w:pPr>
      <w:bookmarkStart w:id="1803" w:name="_Toc97489938"/>
      <w:ins w:id="1804" w:author="Ernesto del Puerto" w:date="2022-02-18T11:14:00Z">
        <w:r>
          <w:rPr>
            <w:rFonts w:ascii="Arial Narrow" w:eastAsia="Times New Roman" w:hAnsi="Arial Narrow" w:cs="CourierNewPSMT"/>
            <w:b/>
            <w:color w:val="000000"/>
            <w:sz w:val="28"/>
            <w:szCs w:val="28"/>
            <w:lang w:val="es-ES" w:eastAsia="es-ES"/>
          </w:rPr>
          <w:t xml:space="preserve">Figura 6.2. Usando </w:t>
        </w:r>
        <w:proofErr w:type="spellStart"/>
        <w:r>
          <w:rPr>
            <w:rFonts w:ascii="Arial Narrow" w:eastAsia="Times New Roman" w:hAnsi="Arial Narrow" w:cs="CourierNewPSMT"/>
            <w:b/>
            <w:color w:val="000000"/>
            <w:sz w:val="28"/>
            <w:szCs w:val="28"/>
            <w:lang w:val="es-ES" w:eastAsia="es-ES"/>
          </w:rPr>
          <w:t>sloop</w:t>
        </w:r>
        <w:bookmarkEnd w:id="1803"/>
        <w:proofErr w:type="spellEnd"/>
      </w:ins>
    </w:p>
    <w:p w14:paraId="641480E7" w14:textId="264469FC" w:rsidR="00B40423" w:rsidRDefault="00B40423" w:rsidP="00F56BA9">
      <w:pPr>
        <w:autoSpaceDE w:val="0"/>
        <w:autoSpaceDN w:val="0"/>
        <w:adjustRightInd w:val="0"/>
        <w:spacing w:before="240"/>
        <w:rPr>
          <w:ins w:id="1805" w:author="Ernesto del Puerto" w:date="2022-02-18T11:13:00Z"/>
          <w:rFonts w:ascii="Arial Narrow" w:hAnsi="Arial Narrow" w:cs="TimesNewRoman"/>
          <w:color w:val="000000"/>
          <w:lang w:val="es-AR"/>
        </w:rPr>
      </w:pPr>
    </w:p>
    <w:p w14:paraId="08A9A12F" w14:textId="71CA0948" w:rsidR="00B40423" w:rsidRDefault="009E672C" w:rsidP="00F56BA9">
      <w:pPr>
        <w:autoSpaceDE w:val="0"/>
        <w:autoSpaceDN w:val="0"/>
        <w:adjustRightInd w:val="0"/>
        <w:spacing w:before="240"/>
        <w:rPr>
          <w:ins w:id="1806" w:author="Ernesto del Puerto" w:date="2022-02-18T11:13:00Z"/>
          <w:rFonts w:ascii="Arial Narrow" w:hAnsi="Arial Narrow" w:cs="TimesNewRoman"/>
          <w:color w:val="000000"/>
          <w:lang w:val="es-AR"/>
        </w:rPr>
      </w:pPr>
      <w:ins w:id="1807" w:author="Ernesto del Puerto" w:date="2022-02-18T11:18:00Z">
        <w:r>
          <w:rPr>
            <w:rFonts w:ascii="Arial Narrow" w:hAnsi="Arial Narrow" w:cs="TimesNewRoman"/>
            <w:noProof/>
            <w:color w:val="000000"/>
            <w:lang w:val="es-AR"/>
          </w:rPr>
          <w:lastRenderedPageBreak/>
          <w:drawing>
            <wp:inline distT="0" distB="0" distL="0" distR="0" wp14:anchorId="0B799330" wp14:editId="25CE2E11">
              <wp:extent cx="3971290" cy="227520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71290" cy="2275205"/>
                      </a:xfrm>
                      <a:prstGeom prst="rect">
                        <a:avLst/>
                      </a:prstGeom>
                      <a:noFill/>
                      <a:ln>
                        <a:noFill/>
                      </a:ln>
                    </pic:spPr>
                  </pic:pic>
                </a:graphicData>
              </a:graphic>
            </wp:inline>
          </w:drawing>
        </w:r>
      </w:ins>
    </w:p>
    <w:p w14:paraId="645B7F21" w14:textId="37E46DB3" w:rsidR="009E672C" w:rsidRDefault="009E672C" w:rsidP="009E672C">
      <w:pPr>
        <w:pStyle w:val="TtuloTDC"/>
        <w:autoSpaceDE w:val="0"/>
        <w:autoSpaceDN w:val="0"/>
        <w:adjustRightInd w:val="0"/>
        <w:outlineLvl w:val="2"/>
        <w:rPr>
          <w:ins w:id="1808" w:author="Ernesto del Puerto" w:date="2022-02-18T11:18:00Z"/>
          <w:rFonts w:ascii="Arial Narrow" w:hAnsi="Arial Narrow" w:cs="TimesNewRoman"/>
          <w:color w:val="000000"/>
          <w:lang w:val="es-AR"/>
        </w:rPr>
      </w:pPr>
      <w:bookmarkStart w:id="1809" w:name="_Toc97489939"/>
      <w:ins w:id="1810" w:author="Ernesto del Puerto" w:date="2022-02-18T11:18:00Z">
        <w:r>
          <w:rPr>
            <w:rFonts w:ascii="Arial Narrow" w:eastAsia="Times New Roman" w:hAnsi="Arial Narrow" w:cs="CourierNewPSMT"/>
            <w:b/>
            <w:color w:val="000000"/>
            <w:sz w:val="28"/>
            <w:szCs w:val="28"/>
            <w:lang w:val="es-ES" w:eastAsia="es-ES"/>
          </w:rPr>
          <w:t xml:space="preserve">Figura 6.3. Usando </w:t>
        </w:r>
        <w:proofErr w:type="spellStart"/>
        <w:r>
          <w:rPr>
            <w:rFonts w:ascii="Arial Narrow" w:eastAsia="Times New Roman" w:hAnsi="Arial Narrow" w:cs="CourierNewPSMT"/>
            <w:b/>
            <w:color w:val="000000"/>
            <w:sz w:val="28"/>
            <w:szCs w:val="28"/>
            <w:lang w:val="es-ES" w:eastAsia="es-ES"/>
          </w:rPr>
          <w:t>sloop</w:t>
        </w:r>
        <w:proofErr w:type="spellEnd"/>
        <w:r>
          <w:rPr>
            <w:rFonts w:ascii="Arial Narrow" w:eastAsia="Times New Roman" w:hAnsi="Arial Narrow" w:cs="CourierNewPSMT"/>
            <w:b/>
            <w:color w:val="000000"/>
            <w:sz w:val="28"/>
            <w:szCs w:val="28"/>
            <w:lang w:val="es-ES" w:eastAsia="es-ES"/>
          </w:rPr>
          <w:t xml:space="preserve"> en otros casos</w:t>
        </w:r>
        <w:bookmarkEnd w:id="1809"/>
      </w:ins>
    </w:p>
    <w:p w14:paraId="067BC4DF" w14:textId="7B61D67A" w:rsidR="00BD68D6" w:rsidRPr="00BD68D6" w:rsidRDefault="00BD68D6" w:rsidP="00BD68D6">
      <w:pPr>
        <w:autoSpaceDE w:val="0"/>
        <w:autoSpaceDN w:val="0"/>
        <w:adjustRightInd w:val="0"/>
        <w:spacing w:before="240"/>
        <w:rPr>
          <w:ins w:id="1811" w:author="Ernesto del Puerto" w:date="2022-02-18T11:21:00Z"/>
          <w:rFonts w:ascii="Arial Narrow" w:hAnsi="Arial Narrow" w:cs="TimesNewRoman"/>
          <w:color w:val="000000"/>
          <w:lang w:val="es-AR"/>
        </w:rPr>
      </w:pPr>
      <w:ins w:id="1812" w:author="Ernesto del Puerto" w:date="2022-02-18T11:21:00Z">
        <w:r w:rsidRPr="00BD68D6">
          <w:rPr>
            <w:rFonts w:ascii="Arial Narrow" w:hAnsi="Arial Narrow" w:cs="TimesNewRoman"/>
            <w:color w:val="000000"/>
            <w:lang w:val="es-AR"/>
          </w:rPr>
          <w:t>La implementación de una clase específica se llama método, y el genérico encuentra ese método realizando el envío del método.</w:t>
        </w:r>
      </w:ins>
    </w:p>
    <w:p w14:paraId="085A5E62" w14:textId="7390DF6A" w:rsidR="00BD68D6" w:rsidRPr="00BD68D6" w:rsidRDefault="00BD68D6" w:rsidP="00BD68D6">
      <w:pPr>
        <w:autoSpaceDE w:val="0"/>
        <w:autoSpaceDN w:val="0"/>
        <w:adjustRightInd w:val="0"/>
        <w:spacing w:before="240"/>
        <w:rPr>
          <w:ins w:id="1813" w:author="Ernesto del Puerto" w:date="2022-02-18T11:21:00Z"/>
          <w:rFonts w:ascii="Arial Narrow" w:hAnsi="Arial Narrow" w:cs="TimesNewRoman"/>
          <w:color w:val="000000"/>
          <w:lang w:val="es-AR"/>
        </w:rPr>
      </w:pPr>
      <w:ins w:id="1814" w:author="Ernesto del Puerto" w:date="2022-02-18T11:21:00Z">
        <w:r w:rsidRPr="00BD68D6">
          <w:rPr>
            <w:rFonts w:ascii="Arial Narrow" w:hAnsi="Arial Narrow" w:cs="TimesNewRoman"/>
            <w:color w:val="000000"/>
            <w:lang w:val="es-AR"/>
          </w:rPr>
          <w:t>P</w:t>
        </w:r>
      </w:ins>
      <w:ins w:id="1815" w:author="Ernesto del Puerto" w:date="2022-02-18T11:22:00Z">
        <w:r>
          <w:rPr>
            <w:rFonts w:ascii="Arial Narrow" w:hAnsi="Arial Narrow" w:cs="TimesNewRoman"/>
            <w:color w:val="000000"/>
            <w:lang w:val="es-AR"/>
          </w:rPr>
          <w:t>o</w:t>
        </w:r>
      </w:ins>
      <w:ins w:id="1816" w:author="Ernesto del Puerto" w:date="2022-02-18T11:21:00Z">
        <w:r w:rsidRPr="00BD68D6">
          <w:rPr>
            <w:rFonts w:ascii="Arial Narrow" w:hAnsi="Arial Narrow" w:cs="TimesNewRoman"/>
            <w:color w:val="000000"/>
            <w:lang w:val="es-AR"/>
          </w:rPr>
          <w:t>de</w:t>
        </w:r>
      </w:ins>
      <w:ins w:id="1817" w:author="Ernesto del Puerto" w:date="2022-02-18T11:22:00Z">
        <w:r>
          <w:rPr>
            <w:rFonts w:ascii="Arial Narrow" w:hAnsi="Arial Narrow" w:cs="TimesNewRoman"/>
            <w:color w:val="000000"/>
            <w:lang w:val="es-AR"/>
          </w:rPr>
          <w:t>mos</w:t>
        </w:r>
      </w:ins>
      <w:ins w:id="1818" w:author="Ernesto del Puerto" w:date="2022-02-18T11:21:00Z">
        <w:r w:rsidRPr="00BD68D6">
          <w:rPr>
            <w:rFonts w:ascii="Arial Narrow" w:hAnsi="Arial Narrow" w:cs="TimesNewRoman"/>
            <w:color w:val="000000"/>
            <w:lang w:val="es-AR"/>
          </w:rPr>
          <w:t xml:space="preserve"> usar </w:t>
        </w:r>
        <w:proofErr w:type="spellStart"/>
        <w:proofErr w:type="gramStart"/>
        <w:r w:rsidRPr="00BD68D6">
          <w:rPr>
            <w:rFonts w:ascii="Arial Narrow" w:hAnsi="Arial Narrow" w:cs="TimesNewRoman"/>
            <w:b/>
            <w:bCs/>
            <w:i/>
            <w:iCs/>
            <w:color w:val="000000"/>
            <w:lang w:val="es-AR"/>
            <w:rPrChange w:id="1819" w:author="Ernesto del Puerto" w:date="2022-02-18T11:22:00Z">
              <w:rPr>
                <w:rFonts w:ascii="Arial Narrow" w:hAnsi="Arial Narrow" w:cs="TimesNewRoman"/>
                <w:color w:val="000000"/>
                <w:lang w:val="es-AR"/>
              </w:rPr>
            </w:rPrChange>
          </w:rPr>
          <w:t>sloop</w:t>
        </w:r>
        <w:proofErr w:type="spellEnd"/>
        <w:r w:rsidRPr="00BD68D6">
          <w:rPr>
            <w:rFonts w:ascii="Arial Narrow" w:hAnsi="Arial Narrow" w:cs="TimesNewRoman"/>
            <w:b/>
            <w:bCs/>
            <w:i/>
            <w:iCs/>
            <w:color w:val="000000"/>
            <w:lang w:val="es-AR"/>
            <w:rPrChange w:id="1820" w:author="Ernesto del Puerto" w:date="2022-02-18T11:22:00Z">
              <w:rPr>
                <w:rFonts w:ascii="Arial Narrow" w:hAnsi="Arial Narrow" w:cs="TimesNewRoman"/>
                <w:color w:val="000000"/>
                <w:lang w:val="es-AR"/>
              </w:rPr>
            </w:rPrChange>
          </w:rPr>
          <w:t>::</w:t>
        </w:r>
        <w:proofErr w:type="gramEnd"/>
        <w:r w:rsidRPr="00BD68D6">
          <w:rPr>
            <w:rFonts w:ascii="Arial Narrow" w:hAnsi="Arial Narrow" w:cs="TimesNewRoman"/>
            <w:b/>
            <w:bCs/>
            <w:i/>
            <w:iCs/>
            <w:color w:val="000000"/>
            <w:lang w:val="es-AR"/>
            <w:rPrChange w:id="1821" w:author="Ernesto del Puerto" w:date="2022-02-18T11:22:00Z">
              <w:rPr>
                <w:rFonts w:ascii="Arial Narrow" w:hAnsi="Arial Narrow" w:cs="TimesNewRoman"/>
                <w:color w:val="000000"/>
                <w:lang w:val="es-AR"/>
              </w:rPr>
            </w:rPrChange>
          </w:rPr>
          <w:t>s3_dispatch()</w:t>
        </w:r>
        <w:r w:rsidRPr="00BD68D6">
          <w:rPr>
            <w:rFonts w:ascii="Arial Narrow" w:hAnsi="Arial Narrow" w:cs="TimesNewRoman"/>
            <w:color w:val="000000"/>
            <w:lang w:val="es-AR"/>
          </w:rPr>
          <w:t xml:space="preserve"> para ver el proceso de envío del método</w:t>
        </w:r>
      </w:ins>
      <w:ins w:id="1822" w:author="Ernesto del Puerto" w:date="2022-02-18T11:23:00Z">
        <w:r>
          <w:rPr>
            <w:rFonts w:ascii="Arial Narrow" w:hAnsi="Arial Narrow" w:cs="TimesNewRoman"/>
            <w:color w:val="000000"/>
            <w:lang w:val="es-AR"/>
          </w:rPr>
          <w:t>.</w:t>
        </w:r>
      </w:ins>
    </w:p>
    <w:p w14:paraId="71B625EF" w14:textId="4C859CB7" w:rsidR="00BD68D6" w:rsidRDefault="00BD68D6" w:rsidP="00BD68D6">
      <w:pPr>
        <w:autoSpaceDE w:val="0"/>
        <w:autoSpaceDN w:val="0"/>
        <w:adjustRightInd w:val="0"/>
        <w:spacing w:before="240"/>
        <w:rPr>
          <w:ins w:id="1823" w:author="Ernesto del Puerto" w:date="2022-02-18T11:23:00Z"/>
          <w:rFonts w:ascii="Arial Narrow" w:hAnsi="Arial Narrow" w:cs="TimesNewRoman"/>
          <w:color w:val="000000"/>
          <w:lang w:val="es-AR"/>
        </w:rPr>
      </w:pPr>
      <w:ins w:id="1824" w:author="Ernesto del Puerto" w:date="2022-02-18T11:23:00Z">
        <w:r>
          <w:rPr>
            <w:rFonts w:ascii="Arial Narrow" w:hAnsi="Arial Narrow" w:cs="TimesNewRoman"/>
            <w:color w:val="000000"/>
            <w:lang w:val="es-AR"/>
          </w:rPr>
          <w:t>L</w:t>
        </w:r>
      </w:ins>
      <w:ins w:id="1825" w:author="Ernesto del Puerto" w:date="2022-02-18T11:21:00Z">
        <w:r w:rsidRPr="00BD68D6">
          <w:rPr>
            <w:rFonts w:ascii="Arial Narrow" w:hAnsi="Arial Narrow" w:cs="TimesNewRoman"/>
            <w:color w:val="000000"/>
            <w:lang w:val="es-AR"/>
          </w:rPr>
          <w:t xml:space="preserve">os métodos S3 son funciones con un esquema de nombres especial, </w:t>
        </w:r>
        <w:proofErr w:type="spellStart"/>
        <w:r w:rsidRPr="00BD68D6">
          <w:rPr>
            <w:rFonts w:ascii="Arial Narrow" w:hAnsi="Arial Narrow" w:cs="TimesNewRoman"/>
            <w:b/>
            <w:bCs/>
            <w:i/>
            <w:iCs/>
            <w:color w:val="000000"/>
            <w:lang w:val="es-AR"/>
            <w:rPrChange w:id="1826" w:author="Ernesto del Puerto" w:date="2022-02-18T11:23:00Z">
              <w:rPr>
                <w:rFonts w:ascii="Arial Narrow" w:hAnsi="Arial Narrow" w:cs="TimesNewRoman"/>
                <w:color w:val="000000"/>
                <w:lang w:val="es-AR"/>
              </w:rPr>
            </w:rPrChange>
          </w:rPr>
          <w:t>generic.</w:t>
        </w:r>
        <w:proofErr w:type="gramStart"/>
        <w:r w:rsidRPr="00BD68D6">
          <w:rPr>
            <w:rFonts w:ascii="Arial Narrow" w:hAnsi="Arial Narrow" w:cs="TimesNewRoman"/>
            <w:b/>
            <w:bCs/>
            <w:i/>
            <w:iCs/>
            <w:color w:val="000000"/>
            <w:lang w:val="es-AR"/>
            <w:rPrChange w:id="1827" w:author="Ernesto del Puerto" w:date="2022-02-18T11:23:00Z">
              <w:rPr>
                <w:rFonts w:ascii="Arial Narrow" w:hAnsi="Arial Narrow" w:cs="TimesNewRoman"/>
                <w:color w:val="000000"/>
                <w:lang w:val="es-AR"/>
              </w:rPr>
            </w:rPrChange>
          </w:rPr>
          <w:t>class</w:t>
        </w:r>
        <w:proofErr w:type="spellEnd"/>
        <w:r w:rsidRPr="00BD68D6">
          <w:rPr>
            <w:rFonts w:ascii="Arial Narrow" w:hAnsi="Arial Narrow" w:cs="TimesNewRoman"/>
            <w:b/>
            <w:bCs/>
            <w:i/>
            <w:iCs/>
            <w:color w:val="000000"/>
            <w:lang w:val="es-AR"/>
            <w:rPrChange w:id="1828" w:author="Ernesto del Puerto" w:date="2022-02-18T11:23:00Z">
              <w:rPr>
                <w:rFonts w:ascii="Arial Narrow" w:hAnsi="Arial Narrow" w:cs="TimesNewRoman"/>
                <w:color w:val="000000"/>
                <w:lang w:val="es-AR"/>
              </w:rPr>
            </w:rPrChange>
          </w:rPr>
          <w:t>(</w:t>
        </w:r>
        <w:proofErr w:type="gramEnd"/>
        <w:r w:rsidRPr="00BD68D6">
          <w:rPr>
            <w:rFonts w:ascii="Arial Narrow" w:hAnsi="Arial Narrow" w:cs="TimesNewRoman"/>
            <w:b/>
            <w:bCs/>
            <w:i/>
            <w:iCs/>
            <w:color w:val="000000"/>
            <w:lang w:val="es-AR"/>
            <w:rPrChange w:id="1829" w:author="Ernesto del Puerto" w:date="2022-02-18T11:23:00Z">
              <w:rPr>
                <w:rFonts w:ascii="Arial Narrow" w:hAnsi="Arial Narrow" w:cs="TimesNewRoman"/>
                <w:color w:val="000000"/>
                <w:lang w:val="es-AR"/>
              </w:rPr>
            </w:rPrChange>
          </w:rPr>
          <w:t>)</w:t>
        </w:r>
      </w:ins>
      <w:ins w:id="1830" w:author="Ernesto del Puerto" w:date="2022-02-18T11:23:00Z">
        <w:r>
          <w:rPr>
            <w:rFonts w:ascii="Arial Narrow" w:hAnsi="Arial Narrow" w:cs="TimesNewRoman"/>
            <w:color w:val="000000"/>
            <w:lang w:val="es-AR"/>
          </w:rPr>
          <w:t>.</w:t>
        </w:r>
      </w:ins>
    </w:p>
    <w:p w14:paraId="18A79F70" w14:textId="77777777" w:rsidR="00BD68D6" w:rsidRDefault="00BD68D6" w:rsidP="00BD68D6">
      <w:pPr>
        <w:autoSpaceDE w:val="0"/>
        <w:autoSpaceDN w:val="0"/>
        <w:adjustRightInd w:val="0"/>
        <w:spacing w:before="240"/>
        <w:rPr>
          <w:ins w:id="1831" w:author="Ernesto del Puerto" w:date="2022-02-18T11:24:00Z"/>
          <w:rFonts w:ascii="Arial Narrow" w:hAnsi="Arial Narrow" w:cs="TimesNewRoman"/>
          <w:color w:val="000000"/>
          <w:lang w:val="es-AR"/>
        </w:rPr>
      </w:pPr>
      <w:ins w:id="1832" w:author="Ernesto del Puerto" w:date="2022-02-18T11:21:00Z">
        <w:r w:rsidRPr="00BD68D6">
          <w:rPr>
            <w:rFonts w:ascii="Arial Narrow" w:hAnsi="Arial Narrow" w:cs="TimesNewRoman"/>
            <w:color w:val="000000"/>
            <w:lang w:val="es-AR"/>
          </w:rPr>
          <w:t xml:space="preserve">Por ejemplo, el método factor para el genérico </w:t>
        </w:r>
        <w:proofErr w:type="spellStart"/>
        <w:proofErr w:type="gramStart"/>
        <w:r w:rsidRPr="00BD68D6">
          <w:rPr>
            <w:rFonts w:ascii="Arial Narrow" w:hAnsi="Arial Narrow" w:cs="TimesNewRoman"/>
            <w:b/>
            <w:bCs/>
            <w:i/>
            <w:iCs/>
            <w:color w:val="000000"/>
            <w:lang w:val="es-AR"/>
            <w:rPrChange w:id="1833" w:author="Ernesto del Puerto" w:date="2022-02-18T11:24:00Z">
              <w:rPr>
                <w:rFonts w:ascii="Arial Narrow" w:hAnsi="Arial Narrow" w:cs="TimesNewRoman"/>
                <w:color w:val="000000"/>
                <w:lang w:val="es-AR"/>
              </w:rPr>
            </w:rPrChange>
          </w:rPr>
          <w:t>print</w:t>
        </w:r>
        <w:proofErr w:type="spellEnd"/>
        <w:r w:rsidRPr="00BD68D6">
          <w:rPr>
            <w:rFonts w:ascii="Arial Narrow" w:hAnsi="Arial Narrow" w:cs="TimesNewRoman"/>
            <w:b/>
            <w:bCs/>
            <w:i/>
            <w:iCs/>
            <w:color w:val="000000"/>
            <w:lang w:val="es-AR"/>
            <w:rPrChange w:id="1834" w:author="Ernesto del Puerto" w:date="2022-02-18T11:24:00Z">
              <w:rPr>
                <w:rFonts w:ascii="Arial Narrow" w:hAnsi="Arial Narrow" w:cs="TimesNewRoman"/>
                <w:color w:val="000000"/>
                <w:lang w:val="es-AR"/>
              </w:rPr>
            </w:rPrChange>
          </w:rPr>
          <w:t>(</w:t>
        </w:r>
        <w:proofErr w:type="gramEnd"/>
        <w:r w:rsidRPr="00BD68D6">
          <w:rPr>
            <w:rFonts w:ascii="Arial Narrow" w:hAnsi="Arial Narrow" w:cs="TimesNewRoman"/>
            <w:b/>
            <w:bCs/>
            <w:i/>
            <w:iCs/>
            <w:color w:val="000000"/>
            <w:lang w:val="es-AR"/>
            <w:rPrChange w:id="1835" w:author="Ernesto del Puerto" w:date="2022-02-18T11:24:00Z">
              <w:rPr>
                <w:rFonts w:ascii="Arial Narrow" w:hAnsi="Arial Narrow" w:cs="TimesNewRoman"/>
                <w:color w:val="000000"/>
                <w:lang w:val="es-AR"/>
              </w:rPr>
            </w:rPrChange>
          </w:rPr>
          <w:t>)</w:t>
        </w:r>
        <w:r w:rsidRPr="00BD68D6">
          <w:rPr>
            <w:rFonts w:ascii="Arial Narrow" w:hAnsi="Arial Narrow" w:cs="TimesNewRoman"/>
            <w:color w:val="000000"/>
            <w:lang w:val="es-AR"/>
          </w:rPr>
          <w:t xml:space="preserve"> se llama </w:t>
        </w:r>
        <w:proofErr w:type="spellStart"/>
        <w:r w:rsidRPr="00BD68D6">
          <w:rPr>
            <w:rFonts w:ascii="Arial Narrow" w:hAnsi="Arial Narrow" w:cs="TimesNewRoman"/>
            <w:b/>
            <w:bCs/>
            <w:i/>
            <w:iCs/>
            <w:color w:val="000000"/>
            <w:lang w:val="es-AR"/>
            <w:rPrChange w:id="1836" w:author="Ernesto del Puerto" w:date="2022-02-18T11:24:00Z">
              <w:rPr>
                <w:rFonts w:ascii="Arial Narrow" w:hAnsi="Arial Narrow" w:cs="TimesNewRoman"/>
                <w:color w:val="000000"/>
                <w:lang w:val="es-AR"/>
              </w:rPr>
            </w:rPrChange>
          </w:rPr>
          <w:t>print.factor</w:t>
        </w:r>
        <w:proofErr w:type="spellEnd"/>
        <w:r w:rsidRPr="00BD68D6">
          <w:rPr>
            <w:rFonts w:ascii="Arial Narrow" w:hAnsi="Arial Narrow" w:cs="TimesNewRoman"/>
            <w:b/>
            <w:bCs/>
            <w:i/>
            <w:iCs/>
            <w:color w:val="000000"/>
            <w:lang w:val="es-AR"/>
            <w:rPrChange w:id="1837" w:author="Ernesto del Puerto" w:date="2022-02-18T11:24:00Z">
              <w:rPr>
                <w:rFonts w:ascii="Arial Narrow" w:hAnsi="Arial Narrow" w:cs="TimesNewRoman"/>
                <w:color w:val="000000"/>
                <w:lang w:val="es-AR"/>
              </w:rPr>
            </w:rPrChange>
          </w:rPr>
          <w:t>()</w:t>
        </w:r>
        <w:r w:rsidRPr="00BD68D6">
          <w:rPr>
            <w:rFonts w:ascii="Arial Narrow" w:hAnsi="Arial Narrow" w:cs="TimesNewRoman"/>
            <w:color w:val="000000"/>
            <w:lang w:val="es-AR"/>
          </w:rPr>
          <w:t>.</w:t>
        </w:r>
      </w:ins>
    </w:p>
    <w:p w14:paraId="0DE39B23" w14:textId="33B05207" w:rsidR="00BD68D6" w:rsidRPr="00BD68D6" w:rsidRDefault="00BD68D6" w:rsidP="00BD68D6">
      <w:pPr>
        <w:autoSpaceDE w:val="0"/>
        <w:autoSpaceDN w:val="0"/>
        <w:adjustRightInd w:val="0"/>
        <w:spacing w:before="240"/>
        <w:rPr>
          <w:ins w:id="1838" w:author="Ernesto del Puerto" w:date="2022-02-18T11:21:00Z"/>
          <w:rFonts w:ascii="Arial Narrow" w:hAnsi="Arial Narrow" w:cs="TimesNewRoman"/>
          <w:color w:val="000000"/>
          <w:lang w:val="es-AR"/>
        </w:rPr>
      </w:pPr>
      <w:ins w:id="1839" w:author="Ernesto del Puerto" w:date="2022-02-18T11:21:00Z">
        <w:r w:rsidRPr="00BD68D6">
          <w:rPr>
            <w:rFonts w:ascii="Arial Narrow" w:hAnsi="Arial Narrow" w:cs="TimesNewRoman"/>
            <w:color w:val="000000"/>
            <w:lang w:val="es-AR"/>
          </w:rPr>
          <w:t>Nunca debe</w:t>
        </w:r>
      </w:ins>
      <w:ins w:id="1840" w:author="Ernesto del Puerto" w:date="2022-02-18T11:24:00Z">
        <w:r>
          <w:rPr>
            <w:rFonts w:ascii="Arial Narrow" w:hAnsi="Arial Narrow" w:cs="TimesNewRoman"/>
            <w:color w:val="000000"/>
            <w:lang w:val="es-AR"/>
          </w:rPr>
          <w:t>mos</w:t>
        </w:r>
      </w:ins>
      <w:ins w:id="1841" w:author="Ernesto del Puerto" w:date="2022-02-18T11:21:00Z">
        <w:r w:rsidRPr="00BD68D6">
          <w:rPr>
            <w:rFonts w:ascii="Arial Narrow" w:hAnsi="Arial Narrow" w:cs="TimesNewRoman"/>
            <w:color w:val="000000"/>
            <w:lang w:val="es-AR"/>
          </w:rPr>
          <w:t xml:space="preserve"> llamar al método directamente, sino confiar en el genérico para encontrarlo por </w:t>
        </w:r>
      </w:ins>
      <w:ins w:id="1842" w:author="Ernesto del Puerto" w:date="2022-02-18T11:24:00Z">
        <w:r>
          <w:rPr>
            <w:rFonts w:ascii="Arial Narrow" w:hAnsi="Arial Narrow" w:cs="TimesNewRoman"/>
            <w:color w:val="000000"/>
            <w:lang w:val="es-AR"/>
          </w:rPr>
          <w:t>nosotros</w:t>
        </w:r>
      </w:ins>
      <w:ins w:id="1843" w:author="Ernesto del Puerto" w:date="2022-02-18T11:21:00Z">
        <w:r w:rsidRPr="00BD68D6">
          <w:rPr>
            <w:rFonts w:ascii="Arial Narrow" w:hAnsi="Arial Narrow" w:cs="TimesNewRoman"/>
            <w:color w:val="000000"/>
            <w:lang w:val="es-AR"/>
          </w:rPr>
          <w:t>.</w:t>
        </w:r>
      </w:ins>
    </w:p>
    <w:p w14:paraId="6E566FA8" w14:textId="2E081636" w:rsidR="00BD68D6" w:rsidRDefault="00BD68D6" w:rsidP="00BD68D6">
      <w:pPr>
        <w:autoSpaceDE w:val="0"/>
        <w:autoSpaceDN w:val="0"/>
        <w:adjustRightInd w:val="0"/>
        <w:spacing w:before="240"/>
        <w:rPr>
          <w:ins w:id="1844" w:author="Ernesto del Puerto" w:date="2022-02-18T11:25:00Z"/>
          <w:rFonts w:ascii="Arial Narrow" w:hAnsi="Arial Narrow" w:cs="TimesNewRoman"/>
          <w:color w:val="000000"/>
          <w:lang w:val="es-AR"/>
        </w:rPr>
      </w:pPr>
      <w:ins w:id="1845" w:author="Ernesto del Puerto" w:date="2022-02-18T11:21:00Z">
        <w:r w:rsidRPr="00BD68D6">
          <w:rPr>
            <w:rFonts w:ascii="Arial Narrow" w:hAnsi="Arial Narrow" w:cs="TimesNewRoman"/>
            <w:color w:val="000000"/>
            <w:lang w:val="es-AR"/>
          </w:rPr>
          <w:t>Generalmente, p</w:t>
        </w:r>
      </w:ins>
      <w:ins w:id="1846" w:author="Ernesto del Puerto" w:date="2022-02-18T11:24:00Z">
        <w:r>
          <w:rPr>
            <w:rFonts w:ascii="Arial Narrow" w:hAnsi="Arial Narrow" w:cs="TimesNewRoman"/>
            <w:color w:val="000000"/>
            <w:lang w:val="es-AR"/>
          </w:rPr>
          <w:t>o</w:t>
        </w:r>
      </w:ins>
      <w:ins w:id="1847" w:author="Ernesto del Puerto" w:date="2022-02-18T11:21:00Z">
        <w:r w:rsidRPr="00BD68D6">
          <w:rPr>
            <w:rFonts w:ascii="Arial Narrow" w:hAnsi="Arial Narrow" w:cs="TimesNewRoman"/>
            <w:color w:val="000000"/>
            <w:lang w:val="es-AR"/>
          </w:rPr>
          <w:t>de</w:t>
        </w:r>
      </w:ins>
      <w:ins w:id="1848" w:author="Ernesto del Puerto" w:date="2022-02-18T11:24:00Z">
        <w:r>
          <w:rPr>
            <w:rFonts w:ascii="Arial Narrow" w:hAnsi="Arial Narrow" w:cs="TimesNewRoman"/>
            <w:color w:val="000000"/>
            <w:lang w:val="es-AR"/>
          </w:rPr>
          <w:t>mos</w:t>
        </w:r>
      </w:ins>
      <w:ins w:id="1849" w:author="Ernesto del Puerto" w:date="2022-02-18T11:21:00Z">
        <w:r w:rsidRPr="00BD68D6">
          <w:rPr>
            <w:rFonts w:ascii="Arial Narrow" w:hAnsi="Arial Narrow" w:cs="TimesNewRoman"/>
            <w:color w:val="000000"/>
            <w:lang w:val="es-AR"/>
          </w:rPr>
          <w:t xml:space="preserve"> identificar un método por la presencia </w:t>
        </w:r>
        <w:proofErr w:type="gramStart"/>
        <w:r w:rsidRPr="00BD68D6">
          <w:rPr>
            <w:rFonts w:ascii="Arial Narrow" w:hAnsi="Arial Narrow" w:cs="TimesNewRoman"/>
            <w:color w:val="000000"/>
            <w:lang w:val="es-AR"/>
          </w:rPr>
          <w:t>de .</w:t>
        </w:r>
        <w:proofErr w:type="gramEnd"/>
        <w:r w:rsidRPr="00BD68D6">
          <w:rPr>
            <w:rFonts w:ascii="Arial Narrow" w:hAnsi="Arial Narrow" w:cs="TimesNewRoman"/>
            <w:color w:val="000000"/>
            <w:lang w:val="es-AR"/>
          </w:rPr>
          <w:t xml:space="preserve"> en el nombre de la función, pero hay una serie de funciones importantes en la base R que se escribieron antes de S3 y, por lo tanto, usan </w:t>
        </w:r>
      </w:ins>
      <w:proofErr w:type="gramStart"/>
      <w:ins w:id="1850" w:author="Ernesto del Puerto" w:date="2022-02-18T11:25:00Z">
        <w:r>
          <w:rPr>
            <w:rFonts w:ascii="Arial Narrow" w:hAnsi="Arial Narrow" w:cs="TimesNewRoman"/>
            <w:color w:val="000000"/>
            <w:lang w:val="es-AR"/>
          </w:rPr>
          <w:t xml:space="preserve">el </w:t>
        </w:r>
      </w:ins>
      <w:ins w:id="1851" w:author="Ernesto del Puerto" w:date="2022-02-18T11:21:00Z">
        <w:r w:rsidRPr="00BD68D6">
          <w:rPr>
            <w:rFonts w:ascii="Arial Narrow" w:hAnsi="Arial Narrow" w:cs="TimesNewRoman"/>
            <w:color w:val="000000"/>
            <w:lang w:val="es-AR"/>
          </w:rPr>
          <w:t>.</w:t>
        </w:r>
      </w:ins>
      <w:proofErr w:type="gramEnd"/>
      <w:ins w:id="1852" w:author="Ernesto del Puerto" w:date="2022-02-18T11:26:00Z">
        <w:r>
          <w:rPr>
            <w:rFonts w:ascii="Arial Narrow" w:hAnsi="Arial Narrow" w:cs="TimesNewRoman"/>
            <w:color w:val="000000"/>
            <w:lang w:val="es-AR"/>
          </w:rPr>
          <w:t xml:space="preserve"> (</w:t>
        </w:r>
      </w:ins>
      <w:ins w:id="1853" w:author="Ernesto del Puerto" w:date="2022-02-18T11:25:00Z">
        <w:r>
          <w:rPr>
            <w:rFonts w:ascii="Arial Narrow" w:hAnsi="Arial Narrow" w:cs="TimesNewRoman"/>
            <w:color w:val="000000"/>
            <w:lang w:val="es-AR"/>
          </w:rPr>
          <w:t>punto)</w:t>
        </w:r>
      </w:ins>
      <w:ins w:id="1854" w:author="Ernesto del Puerto" w:date="2022-02-18T11:21:00Z">
        <w:r w:rsidRPr="00BD68D6">
          <w:rPr>
            <w:rFonts w:ascii="Arial Narrow" w:hAnsi="Arial Narrow" w:cs="TimesNewRoman"/>
            <w:color w:val="000000"/>
            <w:lang w:val="es-AR"/>
          </w:rPr>
          <w:t xml:space="preserve"> </w:t>
        </w:r>
      </w:ins>
      <w:ins w:id="1855" w:author="Ernesto del Puerto" w:date="2022-02-18T11:26:00Z">
        <w:r>
          <w:rPr>
            <w:rFonts w:ascii="Arial Narrow" w:hAnsi="Arial Narrow" w:cs="TimesNewRoman"/>
            <w:color w:val="000000"/>
            <w:lang w:val="es-AR"/>
          </w:rPr>
          <w:t xml:space="preserve">para </w:t>
        </w:r>
      </w:ins>
      <w:ins w:id="1856" w:author="Ernesto del Puerto" w:date="2022-02-18T11:21:00Z">
        <w:r w:rsidRPr="00BD68D6">
          <w:rPr>
            <w:rFonts w:ascii="Arial Narrow" w:hAnsi="Arial Narrow" w:cs="TimesNewRoman"/>
            <w:color w:val="000000"/>
            <w:lang w:val="es-AR"/>
          </w:rPr>
          <w:t>unir palabras.</w:t>
        </w:r>
      </w:ins>
    </w:p>
    <w:p w14:paraId="74DFF4DD" w14:textId="77777777" w:rsidR="00BD68D6" w:rsidRDefault="00BD68D6" w:rsidP="00BD68D6">
      <w:pPr>
        <w:autoSpaceDE w:val="0"/>
        <w:autoSpaceDN w:val="0"/>
        <w:adjustRightInd w:val="0"/>
        <w:spacing w:before="240"/>
        <w:rPr>
          <w:ins w:id="1857" w:author="Ernesto del Puerto" w:date="2022-02-18T11:26:00Z"/>
          <w:rFonts w:ascii="Arial Narrow" w:hAnsi="Arial Narrow" w:cs="TimesNewRoman"/>
          <w:color w:val="000000"/>
          <w:lang w:val="es-AR"/>
        </w:rPr>
      </w:pPr>
      <w:ins w:id="1858" w:author="Ernesto del Puerto" w:date="2022-02-18T11:21:00Z">
        <w:r w:rsidRPr="00BD68D6">
          <w:rPr>
            <w:rFonts w:ascii="Arial Narrow" w:hAnsi="Arial Narrow" w:cs="TimesNewRoman"/>
            <w:color w:val="000000"/>
            <w:lang w:val="es-AR"/>
          </w:rPr>
          <w:t>Si no est</w:t>
        </w:r>
      </w:ins>
      <w:ins w:id="1859" w:author="Ernesto del Puerto" w:date="2022-02-18T11:26:00Z">
        <w:r>
          <w:rPr>
            <w:rFonts w:ascii="Arial Narrow" w:hAnsi="Arial Narrow" w:cs="TimesNewRoman"/>
            <w:color w:val="000000"/>
            <w:lang w:val="es-AR"/>
          </w:rPr>
          <w:t>amos</w:t>
        </w:r>
      </w:ins>
      <w:ins w:id="1860" w:author="Ernesto del Puerto" w:date="2022-02-18T11:21:00Z">
        <w:r w:rsidRPr="00BD68D6">
          <w:rPr>
            <w:rFonts w:ascii="Arial Narrow" w:hAnsi="Arial Narrow" w:cs="TimesNewRoman"/>
            <w:color w:val="000000"/>
            <w:lang w:val="es-AR"/>
          </w:rPr>
          <w:t xml:space="preserve"> seguro</w:t>
        </w:r>
      </w:ins>
      <w:ins w:id="1861" w:author="Ernesto del Puerto" w:date="2022-02-18T11:26:00Z">
        <w:r>
          <w:rPr>
            <w:rFonts w:ascii="Arial Narrow" w:hAnsi="Arial Narrow" w:cs="TimesNewRoman"/>
            <w:color w:val="000000"/>
            <w:lang w:val="es-AR"/>
          </w:rPr>
          <w:t>s</w:t>
        </w:r>
      </w:ins>
      <w:ins w:id="1862" w:author="Ernesto del Puerto" w:date="2022-02-18T11:21:00Z">
        <w:r w:rsidRPr="00BD68D6">
          <w:rPr>
            <w:rFonts w:ascii="Arial Narrow" w:hAnsi="Arial Narrow" w:cs="TimesNewRoman"/>
            <w:color w:val="000000"/>
            <w:lang w:val="es-AR"/>
          </w:rPr>
          <w:t>, consulte</w:t>
        </w:r>
      </w:ins>
      <w:ins w:id="1863" w:author="Ernesto del Puerto" w:date="2022-02-18T11:26:00Z">
        <w:r>
          <w:rPr>
            <w:rFonts w:ascii="Arial Narrow" w:hAnsi="Arial Narrow" w:cs="TimesNewRoman"/>
            <w:color w:val="000000"/>
            <w:lang w:val="es-AR"/>
          </w:rPr>
          <w:t>mos</w:t>
        </w:r>
      </w:ins>
      <w:ins w:id="1864" w:author="Ernesto del Puerto" w:date="2022-02-18T11:21:00Z">
        <w:r w:rsidRPr="00BD68D6">
          <w:rPr>
            <w:rFonts w:ascii="Arial Narrow" w:hAnsi="Arial Narrow" w:cs="TimesNewRoman"/>
            <w:color w:val="000000"/>
            <w:lang w:val="es-AR"/>
          </w:rPr>
          <w:t xml:space="preserve"> con </w:t>
        </w:r>
        <w:proofErr w:type="spellStart"/>
        <w:proofErr w:type="gramStart"/>
        <w:r w:rsidRPr="00BD68D6">
          <w:rPr>
            <w:rFonts w:ascii="Arial Narrow" w:hAnsi="Arial Narrow" w:cs="TimesNewRoman"/>
            <w:b/>
            <w:bCs/>
            <w:i/>
            <w:iCs/>
            <w:color w:val="000000"/>
            <w:lang w:val="es-AR"/>
            <w:rPrChange w:id="1865" w:author="Ernesto del Puerto" w:date="2022-02-18T11:26:00Z">
              <w:rPr>
                <w:rFonts w:ascii="Arial Narrow" w:hAnsi="Arial Narrow" w:cs="TimesNewRoman"/>
                <w:color w:val="000000"/>
                <w:lang w:val="es-AR"/>
              </w:rPr>
            </w:rPrChange>
          </w:rPr>
          <w:t>sloop</w:t>
        </w:r>
        <w:proofErr w:type="spellEnd"/>
        <w:r w:rsidRPr="00BD68D6">
          <w:rPr>
            <w:rFonts w:ascii="Arial Narrow" w:hAnsi="Arial Narrow" w:cs="TimesNewRoman"/>
            <w:b/>
            <w:bCs/>
            <w:i/>
            <w:iCs/>
            <w:color w:val="000000"/>
            <w:lang w:val="es-AR"/>
            <w:rPrChange w:id="1866" w:author="Ernesto del Puerto" w:date="2022-02-18T11:26:00Z">
              <w:rPr>
                <w:rFonts w:ascii="Arial Narrow" w:hAnsi="Arial Narrow" w:cs="TimesNewRoman"/>
                <w:color w:val="000000"/>
                <w:lang w:val="es-AR"/>
              </w:rPr>
            </w:rPrChange>
          </w:rPr>
          <w:t>::</w:t>
        </w:r>
        <w:proofErr w:type="spellStart"/>
        <w:proofErr w:type="gramEnd"/>
        <w:r w:rsidRPr="00BD68D6">
          <w:rPr>
            <w:rFonts w:ascii="Arial Narrow" w:hAnsi="Arial Narrow" w:cs="TimesNewRoman"/>
            <w:b/>
            <w:bCs/>
            <w:i/>
            <w:iCs/>
            <w:color w:val="000000"/>
            <w:lang w:val="es-AR"/>
            <w:rPrChange w:id="1867" w:author="Ernesto del Puerto" w:date="2022-02-18T11:26:00Z">
              <w:rPr>
                <w:rFonts w:ascii="Arial Narrow" w:hAnsi="Arial Narrow" w:cs="TimesNewRoman"/>
                <w:color w:val="000000"/>
                <w:lang w:val="es-AR"/>
              </w:rPr>
            </w:rPrChange>
          </w:rPr>
          <w:t>ftype</w:t>
        </w:r>
        <w:proofErr w:type="spellEnd"/>
        <w:r w:rsidRPr="00BD68D6">
          <w:rPr>
            <w:rFonts w:ascii="Arial Narrow" w:hAnsi="Arial Narrow" w:cs="TimesNewRoman"/>
            <w:b/>
            <w:bCs/>
            <w:i/>
            <w:iCs/>
            <w:color w:val="000000"/>
            <w:lang w:val="es-AR"/>
            <w:rPrChange w:id="1868" w:author="Ernesto del Puerto" w:date="2022-02-18T11:26:00Z">
              <w:rPr>
                <w:rFonts w:ascii="Arial Narrow" w:hAnsi="Arial Narrow" w:cs="TimesNewRoman"/>
                <w:color w:val="000000"/>
                <w:lang w:val="es-AR"/>
              </w:rPr>
            </w:rPrChange>
          </w:rPr>
          <w:t>()</w:t>
        </w:r>
      </w:ins>
      <w:ins w:id="1869" w:author="Ernesto del Puerto" w:date="2022-02-18T11:26:00Z">
        <w:r>
          <w:rPr>
            <w:rFonts w:ascii="Arial Narrow" w:hAnsi="Arial Narrow" w:cs="TimesNewRoman"/>
            <w:color w:val="000000"/>
            <w:lang w:val="es-AR"/>
          </w:rPr>
          <w:t>.</w:t>
        </w:r>
      </w:ins>
    </w:p>
    <w:p w14:paraId="026DAADA" w14:textId="77777777" w:rsidR="00BD68D6" w:rsidRDefault="00BD68D6" w:rsidP="00BD68D6">
      <w:pPr>
        <w:autoSpaceDE w:val="0"/>
        <w:autoSpaceDN w:val="0"/>
        <w:adjustRightInd w:val="0"/>
        <w:spacing w:before="240"/>
        <w:rPr>
          <w:ins w:id="1870" w:author="Ernesto del Puerto" w:date="2022-02-18T11:27:00Z"/>
          <w:rFonts w:ascii="Arial Narrow" w:hAnsi="Arial Narrow" w:cs="TimesNewRoman"/>
          <w:color w:val="000000"/>
          <w:lang w:val="es-AR"/>
        </w:rPr>
      </w:pPr>
      <w:ins w:id="1871" w:author="Ernesto del Puerto" w:date="2022-02-18T11:21:00Z">
        <w:r w:rsidRPr="00BD68D6">
          <w:rPr>
            <w:rFonts w:ascii="Arial Narrow" w:hAnsi="Arial Narrow" w:cs="TimesNewRoman"/>
            <w:color w:val="000000"/>
            <w:lang w:val="es-AR"/>
          </w:rPr>
          <w:t xml:space="preserve">A diferencia de la mayoría de las funciones, no </w:t>
        </w:r>
      </w:ins>
      <w:ins w:id="1872" w:author="Ernesto del Puerto" w:date="2022-02-18T11:27:00Z">
        <w:r>
          <w:rPr>
            <w:rFonts w:ascii="Arial Narrow" w:hAnsi="Arial Narrow" w:cs="TimesNewRoman"/>
            <w:color w:val="000000"/>
            <w:lang w:val="es-AR"/>
          </w:rPr>
          <w:t xml:space="preserve">se </w:t>
        </w:r>
      </w:ins>
      <w:ins w:id="1873" w:author="Ernesto del Puerto" w:date="2022-02-18T11:21:00Z">
        <w:r w:rsidRPr="00BD68D6">
          <w:rPr>
            <w:rFonts w:ascii="Arial Narrow" w:hAnsi="Arial Narrow" w:cs="TimesNewRoman"/>
            <w:color w:val="000000"/>
            <w:lang w:val="es-AR"/>
          </w:rPr>
          <w:t>puede ver el código fuente de la mayoría de los métodos S3 simplemente escribiendo sus nombres.</w:t>
        </w:r>
      </w:ins>
    </w:p>
    <w:p w14:paraId="170C2512" w14:textId="77777777" w:rsidR="00BD68D6" w:rsidRDefault="00BD68D6" w:rsidP="00BD68D6">
      <w:pPr>
        <w:autoSpaceDE w:val="0"/>
        <w:autoSpaceDN w:val="0"/>
        <w:adjustRightInd w:val="0"/>
        <w:spacing w:before="240"/>
        <w:rPr>
          <w:ins w:id="1874" w:author="Ernesto del Puerto" w:date="2022-02-18T11:27:00Z"/>
          <w:rFonts w:ascii="Arial Narrow" w:hAnsi="Arial Narrow" w:cs="TimesNewRoman"/>
          <w:color w:val="000000"/>
          <w:lang w:val="es-AR"/>
        </w:rPr>
      </w:pPr>
      <w:ins w:id="1875" w:author="Ernesto del Puerto" w:date="2022-02-18T11:21:00Z">
        <w:r w:rsidRPr="00BD68D6">
          <w:rPr>
            <w:rFonts w:ascii="Arial Narrow" w:hAnsi="Arial Narrow" w:cs="TimesNewRoman"/>
            <w:color w:val="000000"/>
            <w:lang w:val="es-AR"/>
          </w:rPr>
          <w:t>Esto se debe a que los métodos S3 generalmente no se exportan: viven solo dentro del paquete y no están disponibles en el entorno global.</w:t>
        </w:r>
      </w:ins>
    </w:p>
    <w:p w14:paraId="6489CBE1" w14:textId="77777777" w:rsidR="00BD68D6" w:rsidRDefault="00BD68D6" w:rsidP="00BD68D6">
      <w:pPr>
        <w:autoSpaceDE w:val="0"/>
        <w:autoSpaceDN w:val="0"/>
        <w:adjustRightInd w:val="0"/>
        <w:spacing w:before="240"/>
        <w:rPr>
          <w:ins w:id="1876" w:author="Ernesto del Puerto" w:date="2022-02-18T11:28:00Z"/>
          <w:rFonts w:ascii="Arial Narrow" w:hAnsi="Arial Narrow" w:cs="TimesNewRoman"/>
          <w:color w:val="000000"/>
          <w:lang w:val="es-AR"/>
        </w:rPr>
      </w:pPr>
      <w:ins w:id="1877" w:author="Ernesto del Puerto" w:date="2022-02-18T11:21:00Z">
        <w:r w:rsidRPr="00BD68D6">
          <w:rPr>
            <w:rFonts w:ascii="Arial Narrow" w:hAnsi="Arial Narrow" w:cs="TimesNewRoman"/>
            <w:color w:val="000000"/>
            <w:lang w:val="es-AR"/>
          </w:rPr>
          <w:t>En su lugar, p</w:t>
        </w:r>
      </w:ins>
      <w:ins w:id="1878" w:author="Ernesto del Puerto" w:date="2022-02-18T11:27:00Z">
        <w:r>
          <w:rPr>
            <w:rFonts w:ascii="Arial Narrow" w:hAnsi="Arial Narrow" w:cs="TimesNewRoman"/>
            <w:color w:val="000000"/>
            <w:lang w:val="es-AR"/>
          </w:rPr>
          <w:t>o</w:t>
        </w:r>
      </w:ins>
      <w:ins w:id="1879" w:author="Ernesto del Puerto" w:date="2022-02-18T11:21:00Z">
        <w:r w:rsidRPr="00BD68D6">
          <w:rPr>
            <w:rFonts w:ascii="Arial Narrow" w:hAnsi="Arial Narrow" w:cs="TimesNewRoman"/>
            <w:color w:val="000000"/>
            <w:lang w:val="es-AR"/>
          </w:rPr>
          <w:t>de</w:t>
        </w:r>
      </w:ins>
      <w:ins w:id="1880" w:author="Ernesto del Puerto" w:date="2022-02-18T11:27:00Z">
        <w:r>
          <w:rPr>
            <w:rFonts w:ascii="Arial Narrow" w:hAnsi="Arial Narrow" w:cs="TimesNewRoman"/>
            <w:color w:val="000000"/>
            <w:lang w:val="es-AR"/>
          </w:rPr>
          <w:t>mos</w:t>
        </w:r>
      </w:ins>
      <w:ins w:id="1881" w:author="Ernesto del Puerto" w:date="2022-02-18T11:21:00Z">
        <w:r w:rsidRPr="00BD68D6">
          <w:rPr>
            <w:rFonts w:ascii="Arial Narrow" w:hAnsi="Arial Narrow" w:cs="TimesNewRoman"/>
            <w:color w:val="000000"/>
            <w:lang w:val="es-AR"/>
          </w:rPr>
          <w:t xml:space="preserve"> usar </w:t>
        </w:r>
        <w:proofErr w:type="spellStart"/>
        <w:proofErr w:type="gramStart"/>
        <w:r w:rsidRPr="00BD68D6">
          <w:rPr>
            <w:rFonts w:ascii="Arial Narrow" w:hAnsi="Arial Narrow" w:cs="TimesNewRoman"/>
            <w:b/>
            <w:bCs/>
            <w:i/>
            <w:iCs/>
            <w:color w:val="000000"/>
            <w:lang w:val="es-AR"/>
            <w:rPrChange w:id="1882" w:author="Ernesto del Puerto" w:date="2022-02-18T11:27:00Z">
              <w:rPr>
                <w:rFonts w:ascii="Arial Narrow" w:hAnsi="Arial Narrow" w:cs="TimesNewRoman"/>
                <w:color w:val="000000"/>
                <w:lang w:val="es-AR"/>
              </w:rPr>
            </w:rPrChange>
          </w:rPr>
          <w:t>sloop</w:t>
        </w:r>
        <w:proofErr w:type="spellEnd"/>
        <w:r w:rsidRPr="00BD68D6">
          <w:rPr>
            <w:rFonts w:ascii="Arial Narrow" w:hAnsi="Arial Narrow" w:cs="TimesNewRoman"/>
            <w:b/>
            <w:bCs/>
            <w:i/>
            <w:iCs/>
            <w:color w:val="000000"/>
            <w:lang w:val="es-AR"/>
            <w:rPrChange w:id="1883" w:author="Ernesto del Puerto" w:date="2022-02-18T11:27:00Z">
              <w:rPr>
                <w:rFonts w:ascii="Arial Narrow" w:hAnsi="Arial Narrow" w:cs="TimesNewRoman"/>
                <w:color w:val="000000"/>
                <w:lang w:val="es-AR"/>
              </w:rPr>
            </w:rPrChange>
          </w:rPr>
          <w:t>::</w:t>
        </w:r>
        <w:proofErr w:type="gramEnd"/>
        <w:r w:rsidRPr="00BD68D6">
          <w:rPr>
            <w:rFonts w:ascii="Arial Narrow" w:hAnsi="Arial Narrow" w:cs="TimesNewRoman"/>
            <w:b/>
            <w:bCs/>
            <w:i/>
            <w:iCs/>
            <w:color w:val="000000"/>
            <w:lang w:val="es-AR"/>
            <w:rPrChange w:id="1884" w:author="Ernesto del Puerto" w:date="2022-02-18T11:27:00Z">
              <w:rPr>
                <w:rFonts w:ascii="Arial Narrow" w:hAnsi="Arial Narrow" w:cs="TimesNewRoman"/>
                <w:color w:val="000000"/>
                <w:lang w:val="es-AR"/>
              </w:rPr>
            </w:rPrChange>
          </w:rPr>
          <w:t>s3_get_method()</w:t>
        </w:r>
        <w:r w:rsidRPr="00BD68D6">
          <w:rPr>
            <w:rFonts w:ascii="Arial Narrow" w:hAnsi="Arial Narrow" w:cs="TimesNewRoman"/>
            <w:color w:val="000000"/>
            <w:lang w:val="es-AR"/>
          </w:rPr>
          <w:t>, que funcionará independientemente de dónde resida el método</w:t>
        </w:r>
      </w:ins>
      <w:ins w:id="1885" w:author="Ernesto del Puerto" w:date="2022-02-18T11:27:00Z">
        <w:r>
          <w:rPr>
            <w:rFonts w:ascii="Arial Narrow" w:hAnsi="Arial Narrow" w:cs="TimesNewRoman"/>
            <w:color w:val="000000"/>
            <w:lang w:val="es-AR"/>
          </w:rPr>
          <w:t>.</w:t>
        </w:r>
      </w:ins>
    </w:p>
    <w:p w14:paraId="0F5A769A" w14:textId="77777777" w:rsidR="00E03CEB" w:rsidRPr="00E03CEB" w:rsidRDefault="00E03CEB">
      <w:pPr>
        <w:pStyle w:val="Ttulo1"/>
        <w:numPr>
          <w:ilvl w:val="0"/>
          <w:numId w:val="1"/>
        </w:numPr>
        <w:rPr>
          <w:ins w:id="1886" w:author="Ernesto del Puerto" w:date="2022-02-18T11:29:00Z"/>
          <w:rFonts w:ascii="Arial Narrow" w:hAnsi="Arial Narrow" w:cs="CourierNewPSMT"/>
          <w:b/>
          <w:color w:val="000000"/>
          <w:sz w:val="28"/>
          <w:szCs w:val="28"/>
          <w:lang w:val="es-ES"/>
          <w:rPrChange w:id="1887" w:author="Ernesto del Puerto" w:date="2022-02-18T11:29:00Z">
            <w:rPr>
              <w:ins w:id="1888" w:author="Ernesto del Puerto" w:date="2022-02-18T11:29:00Z"/>
              <w:rFonts w:ascii="Arial Narrow" w:hAnsi="Arial Narrow" w:cs="TimesNewRoman"/>
              <w:color w:val="000000"/>
              <w:lang w:val="es-AR"/>
            </w:rPr>
          </w:rPrChange>
        </w:rPr>
        <w:pPrChange w:id="1889" w:author="Ernesto del Puerto" w:date="2022-02-18T11:29:00Z">
          <w:pPr>
            <w:autoSpaceDE w:val="0"/>
            <w:autoSpaceDN w:val="0"/>
            <w:adjustRightInd w:val="0"/>
            <w:spacing w:before="240"/>
          </w:pPr>
        </w:pPrChange>
      </w:pPr>
      <w:bookmarkStart w:id="1890" w:name="_Toc97489940"/>
      <w:ins w:id="1891" w:author="Ernesto del Puerto" w:date="2022-02-18T11:29:00Z">
        <w:r w:rsidRPr="00E03CEB">
          <w:rPr>
            <w:rFonts w:ascii="Arial Narrow" w:eastAsia="Times New Roman" w:hAnsi="Arial Narrow" w:cs="CourierNewPSMT"/>
            <w:b/>
            <w:color w:val="000000"/>
            <w:sz w:val="28"/>
            <w:szCs w:val="28"/>
            <w:lang w:val="es-ES"/>
            <w:rPrChange w:id="1892" w:author="Ernesto del Puerto" w:date="2022-02-18T11:29:00Z">
              <w:rPr>
                <w:rFonts w:ascii="Arial Narrow" w:hAnsi="Arial Narrow" w:cs="TimesNewRoman"/>
                <w:color w:val="000000"/>
                <w:lang w:val="es-AR"/>
              </w:rPr>
            </w:rPrChange>
          </w:rPr>
          <w:t>Clases</w:t>
        </w:r>
        <w:bookmarkEnd w:id="1890"/>
      </w:ins>
    </w:p>
    <w:p w14:paraId="021AF499" w14:textId="77777777" w:rsidR="00E03CEB" w:rsidRDefault="00E03CEB" w:rsidP="00E03CEB">
      <w:pPr>
        <w:autoSpaceDE w:val="0"/>
        <w:autoSpaceDN w:val="0"/>
        <w:adjustRightInd w:val="0"/>
        <w:spacing w:before="240"/>
        <w:rPr>
          <w:ins w:id="1893" w:author="Ernesto del Puerto" w:date="2022-02-18T11:30:00Z"/>
          <w:rFonts w:ascii="Arial Narrow" w:hAnsi="Arial Narrow" w:cs="TimesNewRoman"/>
          <w:color w:val="000000"/>
          <w:lang w:val="es-AR"/>
        </w:rPr>
      </w:pPr>
      <w:ins w:id="1894" w:author="Ernesto del Puerto" w:date="2022-02-18T11:29:00Z">
        <w:r w:rsidRPr="00E03CEB">
          <w:rPr>
            <w:rFonts w:ascii="Arial Narrow" w:hAnsi="Arial Narrow" w:cs="TimesNewRoman"/>
            <w:color w:val="000000"/>
            <w:lang w:val="es-AR"/>
          </w:rPr>
          <w:t xml:space="preserve">Si </w:t>
        </w:r>
        <w:r>
          <w:rPr>
            <w:rFonts w:ascii="Arial Narrow" w:hAnsi="Arial Narrow" w:cs="TimesNewRoman"/>
            <w:color w:val="000000"/>
            <w:lang w:val="es-AR"/>
          </w:rPr>
          <w:t>el lec</w:t>
        </w:r>
      </w:ins>
      <w:ins w:id="1895" w:author="Ernesto del Puerto" w:date="2022-02-18T11:30:00Z">
        <w:r>
          <w:rPr>
            <w:rFonts w:ascii="Arial Narrow" w:hAnsi="Arial Narrow" w:cs="TimesNewRoman"/>
            <w:color w:val="000000"/>
            <w:lang w:val="es-AR"/>
          </w:rPr>
          <w:t xml:space="preserve">tor </w:t>
        </w:r>
      </w:ins>
      <w:ins w:id="1896" w:author="Ernesto del Puerto" w:date="2022-02-18T11:29:00Z">
        <w:r w:rsidRPr="00E03CEB">
          <w:rPr>
            <w:rFonts w:ascii="Arial Narrow" w:hAnsi="Arial Narrow" w:cs="TimesNewRoman"/>
            <w:color w:val="000000"/>
            <w:lang w:val="es-AR"/>
          </w:rPr>
          <w:t>ha realizado programación orientada a objetos en otros lenguajes, se sorprenderá al saber que S3 no tiene una definición formal de una clase: para hacer que un objeto sea una instancia de una clase, simplemente establezca el atributo de clase.</w:t>
        </w:r>
      </w:ins>
    </w:p>
    <w:p w14:paraId="605993FE" w14:textId="36AD686D" w:rsidR="00BD68D6" w:rsidRDefault="00E03CEB" w:rsidP="00E03CEB">
      <w:pPr>
        <w:autoSpaceDE w:val="0"/>
        <w:autoSpaceDN w:val="0"/>
        <w:adjustRightInd w:val="0"/>
        <w:spacing w:before="240"/>
        <w:rPr>
          <w:ins w:id="1897" w:author="Ernesto del Puerto" w:date="2022-02-18T11:28:00Z"/>
          <w:rFonts w:ascii="Arial Narrow" w:hAnsi="Arial Narrow" w:cs="TimesNewRoman"/>
          <w:color w:val="000000"/>
          <w:lang w:val="es-AR"/>
        </w:rPr>
      </w:pPr>
      <w:ins w:id="1898" w:author="Ernesto del Puerto" w:date="2022-02-18T11:29:00Z">
        <w:r w:rsidRPr="00E03CEB">
          <w:rPr>
            <w:rFonts w:ascii="Arial Narrow" w:hAnsi="Arial Narrow" w:cs="TimesNewRoman"/>
            <w:color w:val="000000"/>
            <w:lang w:val="es-AR"/>
          </w:rPr>
          <w:t>P</w:t>
        </w:r>
      </w:ins>
      <w:ins w:id="1899" w:author="Ernesto del Puerto" w:date="2022-02-18T11:30:00Z">
        <w:r>
          <w:rPr>
            <w:rFonts w:ascii="Arial Narrow" w:hAnsi="Arial Narrow" w:cs="TimesNewRoman"/>
            <w:color w:val="000000"/>
            <w:lang w:val="es-AR"/>
          </w:rPr>
          <w:t>o</w:t>
        </w:r>
      </w:ins>
      <w:ins w:id="1900" w:author="Ernesto del Puerto" w:date="2022-02-18T11:29:00Z">
        <w:r w:rsidRPr="00E03CEB">
          <w:rPr>
            <w:rFonts w:ascii="Arial Narrow" w:hAnsi="Arial Narrow" w:cs="TimesNewRoman"/>
            <w:color w:val="000000"/>
            <w:lang w:val="es-AR"/>
          </w:rPr>
          <w:t>de</w:t>
        </w:r>
      </w:ins>
      <w:ins w:id="1901" w:author="Ernesto del Puerto" w:date="2022-02-18T11:30:00Z">
        <w:r>
          <w:rPr>
            <w:rFonts w:ascii="Arial Narrow" w:hAnsi="Arial Narrow" w:cs="TimesNewRoman"/>
            <w:color w:val="000000"/>
            <w:lang w:val="es-AR"/>
          </w:rPr>
          <w:t>mos</w:t>
        </w:r>
      </w:ins>
      <w:ins w:id="1902" w:author="Ernesto del Puerto" w:date="2022-02-18T11:29:00Z">
        <w:r w:rsidRPr="00E03CEB">
          <w:rPr>
            <w:rFonts w:ascii="Arial Narrow" w:hAnsi="Arial Narrow" w:cs="TimesNewRoman"/>
            <w:color w:val="000000"/>
            <w:lang w:val="es-AR"/>
          </w:rPr>
          <w:t xml:space="preserve"> hacerlo durante la creación con </w:t>
        </w:r>
      </w:ins>
      <w:proofErr w:type="spellStart"/>
      <w:proofErr w:type="gramStart"/>
      <w:ins w:id="1903" w:author="Ernesto del Puerto" w:date="2022-02-18T11:30:00Z">
        <w:r w:rsidRPr="00E03CEB">
          <w:rPr>
            <w:rFonts w:ascii="Arial Narrow" w:hAnsi="Arial Narrow" w:cs="TimesNewRoman"/>
            <w:b/>
            <w:bCs/>
            <w:i/>
            <w:iCs/>
            <w:color w:val="000000"/>
            <w:lang w:val="es-AR"/>
            <w:rPrChange w:id="1904" w:author="Ernesto del Puerto" w:date="2022-02-18T11:30:00Z">
              <w:rPr>
                <w:rFonts w:ascii="Arial Narrow" w:hAnsi="Arial Narrow" w:cs="TimesNewRoman"/>
                <w:color w:val="000000"/>
                <w:lang w:val="es-AR"/>
              </w:rPr>
            </w:rPrChange>
          </w:rPr>
          <w:t>structure</w:t>
        </w:r>
      </w:ins>
      <w:proofErr w:type="spellEnd"/>
      <w:ins w:id="1905" w:author="Ernesto del Puerto" w:date="2022-02-18T11:29:00Z">
        <w:r w:rsidRPr="00E03CEB">
          <w:rPr>
            <w:rFonts w:ascii="Arial Narrow" w:hAnsi="Arial Narrow" w:cs="TimesNewRoman"/>
            <w:b/>
            <w:bCs/>
            <w:i/>
            <w:iCs/>
            <w:color w:val="000000"/>
            <w:lang w:val="es-AR"/>
            <w:rPrChange w:id="1906" w:author="Ernesto del Puerto" w:date="2022-02-18T11:30:00Z">
              <w:rPr>
                <w:rFonts w:ascii="Arial Narrow" w:hAnsi="Arial Narrow" w:cs="TimesNewRoman"/>
                <w:color w:val="000000"/>
                <w:lang w:val="es-AR"/>
              </w:rPr>
            </w:rPrChange>
          </w:rPr>
          <w:t>(</w:t>
        </w:r>
        <w:proofErr w:type="gramEnd"/>
        <w:r w:rsidRPr="00E03CEB">
          <w:rPr>
            <w:rFonts w:ascii="Arial Narrow" w:hAnsi="Arial Narrow" w:cs="TimesNewRoman"/>
            <w:b/>
            <w:bCs/>
            <w:i/>
            <w:iCs/>
            <w:color w:val="000000"/>
            <w:lang w:val="es-AR"/>
            <w:rPrChange w:id="1907" w:author="Ernesto del Puerto" w:date="2022-02-18T11:30:00Z">
              <w:rPr>
                <w:rFonts w:ascii="Arial Narrow" w:hAnsi="Arial Narrow" w:cs="TimesNewRoman"/>
                <w:color w:val="000000"/>
                <w:lang w:val="es-AR"/>
              </w:rPr>
            </w:rPrChange>
          </w:rPr>
          <w:t>)</w:t>
        </w:r>
        <w:r w:rsidRPr="00E03CEB">
          <w:rPr>
            <w:rFonts w:ascii="Arial Narrow" w:hAnsi="Arial Narrow" w:cs="TimesNewRoman"/>
            <w:color w:val="000000"/>
            <w:lang w:val="es-AR"/>
          </w:rPr>
          <w:t>, o después del hecho con clase&lt;-():</w:t>
        </w:r>
      </w:ins>
    </w:p>
    <w:p w14:paraId="5CB7C093" w14:textId="601BDE33" w:rsidR="00B40423" w:rsidRDefault="00B40423" w:rsidP="00BD68D6">
      <w:pPr>
        <w:autoSpaceDE w:val="0"/>
        <w:autoSpaceDN w:val="0"/>
        <w:adjustRightInd w:val="0"/>
        <w:spacing w:before="240"/>
        <w:rPr>
          <w:ins w:id="1908" w:author="Ernesto del Puerto" w:date="2022-02-18T11:13:00Z"/>
          <w:rFonts w:ascii="Arial Narrow" w:hAnsi="Arial Narrow" w:cs="TimesNewRoman"/>
          <w:color w:val="000000"/>
          <w:lang w:val="es-AR"/>
        </w:rPr>
      </w:pPr>
    </w:p>
    <w:p w14:paraId="3623D8BF" w14:textId="4FD7010E" w:rsidR="00B40423" w:rsidRDefault="005E7095" w:rsidP="00F56BA9">
      <w:pPr>
        <w:autoSpaceDE w:val="0"/>
        <w:autoSpaceDN w:val="0"/>
        <w:adjustRightInd w:val="0"/>
        <w:spacing w:before="240"/>
        <w:rPr>
          <w:ins w:id="1909" w:author="Ernesto del Puerto" w:date="2022-02-13T22:01:00Z"/>
          <w:rFonts w:ascii="Arial Narrow" w:hAnsi="Arial Narrow" w:cs="TimesNewRoman"/>
          <w:color w:val="000000"/>
          <w:lang w:val="es-AR"/>
        </w:rPr>
      </w:pPr>
      <w:ins w:id="1910" w:author="Ernesto del Puerto" w:date="2022-02-18T11:36:00Z">
        <w:r>
          <w:rPr>
            <w:rFonts w:ascii="Arial Narrow" w:hAnsi="Arial Narrow" w:cs="TimesNewRoman"/>
            <w:noProof/>
            <w:color w:val="000000"/>
            <w:lang w:val="es-AR"/>
          </w:rPr>
          <w:drawing>
            <wp:inline distT="0" distB="0" distL="0" distR="0" wp14:anchorId="11A902E8" wp14:editId="6BCDC3A2">
              <wp:extent cx="4615180" cy="5061585"/>
              <wp:effectExtent l="0" t="0" r="0" b="5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15180" cy="5061585"/>
                      </a:xfrm>
                      <a:prstGeom prst="rect">
                        <a:avLst/>
                      </a:prstGeom>
                      <a:noFill/>
                      <a:ln>
                        <a:noFill/>
                      </a:ln>
                    </pic:spPr>
                  </pic:pic>
                </a:graphicData>
              </a:graphic>
            </wp:inline>
          </w:drawing>
        </w:r>
      </w:ins>
    </w:p>
    <w:p w14:paraId="4888633C" w14:textId="763984D5" w:rsidR="005E7095" w:rsidRDefault="005E7095" w:rsidP="005E7095">
      <w:pPr>
        <w:pStyle w:val="TtuloTDC"/>
        <w:autoSpaceDE w:val="0"/>
        <w:autoSpaceDN w:val="0"/>
        <w:adjustRightInd w:val="0"/>
        <w:outlineLvl w:val="2"/>
        <w:rPr>
          <w:ins w:id="1911" w:author="Ernesto del Puerto" w:date="2022-02-18T11:36:00Z"/>
          <w:rFonts w:ascii="Arial Narrow" w:hAnsi="Arial Narrow" w:cs="TimesNewRoman"/>
          <w:color w:val="000000"/>
          <w:lang w:val="es-AR"/>
        </w:rPr>
      </w:pPr>
      <w:bookmarkStart w:id="1912" w:name="_Toc97489941"/>
      <w:ins w:id="1913" w:author="Ernesto del Puerto" w:date="2022-02-18T11:36:00Z">
        <w:r>
          <w:rPr>
            <w:rFonts w:ascii="Arial Narrow" w:eastAsia="Times New Roman" w:hAnsi="Arial Narrow" w:cs="CourierNewPSMT"/>
            <w:b/>
            <w:color w:val="000000"/>
            <w:sz w:val="28"/>
            <w:szCs w:val="28"/>
            <w:lang w:val="es-ES" w:eastAsia="es-ES"/>
          </w:rPr>
          <w:t xml:space="preserve">Figura </w:t>
        </w:r>
      </w:ins>
      <w:ins w:id="1914" w:author="Ernesto del Puerto" w:date="2022-02-18T11:37:00Z">
        <w:r>
          <w:rPr>
            <w:rFonts w:ascii="Arial Narrow" w:eastAsia="Times New Roman" w:hAnsi="Arial Narrow" w:cs="CourierNewPSMT"/>
            <w:b/>
            <w:color w:val="000000"/>
            <w:sz w:val="28"/>
            <w:szCs w:val="28"/>
            <w:lang w:val="es-ES" w:eastAsia="es-ES"/>
          </w:rPr>
          <w:t>7.1.</w:t>
        </w:r>
      </w:ins>
      <w:ins w:id="1915" w:author="Ernesto del Puerto" w:date="2022-02-18T11:36:00Z">
        <w:r>
          <w:rPr>
            <w:rFonts w:ascii="Arial Narrow" w:eastAsia="Times New Roman" w:hAnsi="Arial Narrow" w:cs="CourierNewPSMT"/>
            <w:b/>
            <w:color w:val="000000"/>
            <w:sz w:val="28"/>
            <w:szCs w:val="28"/>
            <w:lang w:val="es-ES" w:eastAsia="es-ES"/>
          </w:rPr>
          <w:t xml:space="preserve"> </w:t>
        </w:r>
      </w:ins>
      <w:ins w:id="1916" w:author="Ernesto del Puerto" w:date="2022-02-18T11:37:00Z">
        <w:r>
          <w:rPr>
            <w:rFonts w:ascii="Arial Narrow" w:eastAsia="Times New Roman" w:hAnsi="Arial Narrow" w:cs="CourierNewPSMT"/>
            <w:b/>
            <w:color w:val="000000"/>
            <w:sz w:val="28"/>
            <w:szCs w:val="28"/>
            <w:lang w:val="es-ES" w:eastAsia="es-ES"/>
          </w:rPr>
          <w:t>Clases</w:t>
        </w:r>
      </w:ins>
      <w:bookmarkEnd w:id="1912"/>
    </w:p>
    <w:p w14:paraId="4C2B55BD" w14:textId="4E019710" w:rsidR="00587D2F" w:rsidRPr="00587D2F" w:rsidRDefault="00587D2F" w:rsidP="00587D2F">
      <w:pPr>
        <w:autoSpaceDE w:val="0"/>
        <w:autoSpaceDN w:val="0"/>
        <w:adjustRightInd w:val="0"/>
        <w:spacing w:before="240"/>
        <w:rPr>
          <w:ins w:id="1917" w:author="Ernesto del Puerto" w:date="2022-02-18T11:38:00Z"/>
          <w:rFonts w:ascii="Arial Narrow" w:hAnsi="Arial Narrow" w:cs="TimesNewRoman"/>
          <w:color w:val="000000"/>
          <w:lang w:val="es-AR"/>
        </w:rPr>
      </w:pPr>
      <w:ins w:id="1918" w:author="Ernesto del Puerto" w:date="2022-02-18T11:38:00Z">
        <w:r w:rsidRPr="00587D2F">
          <w:rPr>
            <w:rFonts w:ascii="Arial Narrow" w:hAnsi="Arial Narrow" w:cs="TimesNewRoman"/>
            <w:color w:val="000000"/>
            <w:lang w:val="es-AR"/>
          </w:rPr>
          <w:t>P</w:t>
        </w:r>
        <w:r>
          <w:rPr>
            <w:rFonts w:ascii="Arial Narrow" w:hAnsi="Arial Narrow" w:cs="TimesNewRoman"/>
            <w:color w:val="000000"/>
            <w:lang w:val="es-AR"/>
          </w:rPr>
          <w:t>o</w:t>
        </w:r>
        <w:r w:rsidRPr="00587D2F">
          <w:rPr>
            <w:rFonts w:ascii="Arial Narrow" w:hAnsi="Arial Narrow" w:cs="TimesNewRoman"/>
            <w:color w:val="000000"/>
            <w:lang w:val="es-AR"/>
          </w:rPr>
          <w:t>de</w:t>
        </w:r>
        <w:r>
          <w:rPr>
            <w:rFonts w:ascii="Arial Narrow" w:hAnsi="Arial Narrow" w:cs="TimesNewRoman"/>
            <w:color w:val="000000"/>
            <w:lang w:val="es-AR"/>
          </w:rPr>
          <w:t>mos</w:t>
        </w:r>
        <w:r w:rsidRPr="00587D2F">
          <w:rPr>
            <w:rFonts w:ascii="Arial Narrow" w:hAnsi="Arial Narrow" w:cs="TimesNewRoman"/>
            <w:color w:val="000000"/>
            <w:lang w:val="es-AR"/>
          </w:rPr>
          <w:t xml:space="preserve"> determinar la clase de un objeto de S3 con </w:t>
        </w:r>
        <w:proofErr w:type="spellStart"/>
        <w:r w:rsidRPr="00587D2F">
          <w:rPr>
            <w:rFonts w:ascii="Arial Narrow" w:hAnsi="Arial Narrow" w:cs="TimesNewRoman"/>
            <w:b/>
            <w:bCs/>
            <w:i/>
            <w:iCs/>
            <w:color w:val="000000"/>
            <w:lang w:val="es-AR"/>
            <w:rPrChange w:id="1919" w:author="Ernesto del Puerto" w:date="2022-02-18T11:38:00Z">
              <w:rPr>
                <w:rFonts w:ascii="Arial Narrow" w:hAnsi="Arial Narrow" w:cs="TimesNewRoman"/>
                <w:color w:val="000000"/>
                <w:lang w:val="es-AR"/>
              </w:rPr>
            </w:rPrChange>
          </w:rPr>
          <w:t>class</w:t>
        </w:r>
        <w:proofErr w:type="spellEnd"/>
        <w:r w:rsidRPr="00587D2F">
          <w:rPr>
            <w:rFonts w:ascii="Arial Narrow" w:hAnsi="Arial Narrow" w:cs="TimesNewRoman"/>
            <w:b/>
            <w:bCs/>
            <w:i/>
            <w:iCs/>
            <w:color w:val="000000"/>
            <w:lang w:val="es-AR"/>
            <w:rPrChange w:id="1920" w:author="Ernesto del Puerto" w:date="2022-02-18T11:38:00Z">
              <w:rPr>
                <w:rFonts w:ascii="Arial Narrow" w:hAnsi="Arial Narrow" w:cs="TimesNewRoman"/>
                <w:color w:val="000000"/>
                <w:lang w:val="es-AR"/>
              </w:rPr>
            </w:rPrChange>
          </w:rPr>
          <w:t>(x)</w:t>
        </w:r>
        <w:r w:rsidRPr="00587D2F">
          <w:rPr>
            <w:rFonts w:ascii="Arial Narrow" w:hAnsi="Arial Narrow" w:cs="TimesNewRoman"/>
            <w:color w:val="000000"/>
            <w:lang w:val="es-AR"/>
          </w:rPr>
          <w:t xml:space="preserve"> y ver si un objeto es una instancia de una clase usando </w:t>
        </w:r>
      </w:ins>
      <w:proofErr w:type="spellStart"/>
      <w:proofErr w:type="gramStart"/>
      <w:ins w:id="1921" w:author="Ernesto del Puerto" w:date="2022-02-18T11:39:00Z">
        <w:r w:rsidRPr="00587D2F">
          <w:rPr>
            <w:rFonts w:ascii="Arial Narrow" w:hAnsi="Arial Narrow" w:cs="TimesNewRoman"/>
            <w:b/>
            <w:bCs/>
            <w:i/>
            <w:iCs/>
            <w:color w:val="000000"/>
            <w:lang w:val="es-AR"/>
            <w:rPrChange w:id="1922" w:author="Ernesto del Puerto" w:date="2022-02-18T11:39:00Z">
              <w:rPr>
                <w:rFonts w:ascii="Arial Narrow" w:hAnsi="Arial Narrow" w:cs="TimesNewRoman"/>
                <w:color w:val="000000"/>
                <w:lang w:val="es-AR"/>
              </w:rPr>
            </w:rPrChange>
          </w:rPr>
          <w:t>inherits</w:t>
        </w:r>
      </w:ins>
      <w:proofErr w:type="spellEnd"/>
      <w:ins w:id="1923" w:author="Ernesto del Puerto" w:date="2022-02-18T11:38:00Z">
        <w:r w:rsidRPr="00587D2F">
          <w:rPr>
            <w:rFonts w:ascii="Arial Narrow" w:hAnsi="Arial Narrow" w:cs="TimesNewRoman"/>
            <w:b/>
            <w:bCs/>
            <w:i/>
            <w:iCs/>
            <w:color w:val="000000"/>
            <w:lang w:val="es-AR"/>
            <w:rPrChange w:id="1924" w:author="Ernesto del Puerto" w:date="2022-02-18T11:39:00Z">
              <w:rPr>
                <w:rFonts w:ascii="Arial Narrow" w:hAnsi="Arial Narrow" w:cs="TimesNewRoman"/>
                <w:color w:val="000000"/>
                <w:lang w:val="es-AR"/>
              </w:rPr>
            </w:rPrChange>
          </w:rPr>
          <w:t>(</w:t>
        </w:r>
        <w:proofErr w:type="gramEnd"/>
        <w:r w:rsidRPr="00587D2F">
          <w:rPr>
            <w:rFonts w:ascii="Arial Narrow" w:hAnsi="Arial Narrow" w:cs="TimesNewRoman"/>
            <w:b/>
            <w:bCs/>
            <w:i/>
            <w:iCs/>
            <w:color w:val="000000"/>
            <w:lang w:val="es-AR"/>
            <w:rPrChange w:id="1925" w:author="Ernesto del Puerto" w:date="2022-02-18T11:39:00Z">
              <w:rPr>
                <w:rFonts w:ascii="Arial Narrow" w:hAnsi="Arial Narrow" w:cs="TimesNewRoman"/>
                <w:color w:val="000000"/>
                <w:lang w:val="es-AR"/>
              </w:rPr>
            </w:rPrChange>
          </w:rPr>
          <w:t>x, "</w:t>
        </w:r>
        <w:proofErr w:type="spellStart"/>
        <w:r w:rsidRPr="00587D2F">
          <w:rPr>
            <w:rFonts w:ascii="Arial Narrow" w:hAnsi="Arial Narrow" w:cs="TimesNewRoman"/>
            <w:b/>
            <w:bCs/>
            <w:i/>
            <w:iCs/>
            <w:color w:val="000000"/>
            <w:lang w:val="es-AR"/>
            <w:rPrChange w:id="1926" w:author="Ernesto del Puerto" w:date="2022-02-18T11:39:00Z">
              <w:rPr>
                <w:rFonts w:ascii="Arial Narrow" w:hAnsi="Arial Narrow" w:cs="TimesNewRoman"/>
                <w:color w:val="000000"/>
                <w:lang w:val="es-AR"/>
              </w:rPr>
            </w:rPrChange>
          </w:rPr>
          <w:t>classname</w:t>
        </w:r>
        <w:proofErr w:type="spellEnd"/>
        <w:r w:rsidRPr="00587D2F">
          <w:rPr>
            <w:rFonts w:ascii="Arial Narrow" w:hAnsi="Arial Narrow" w:cs="TimesNewRoman"/>
            <w:b/>
            <w:bCs/>
            <w:i/>
            <w:iCs/>
            <w:color w:val="000000"/>
            <w:lang w:val="es-AR"/>
            <w:rPrChange w:id="1927" w:author="Ernesto del Puerto" w:date="2022-02-18T11:39:00Z">
              <w:rPr>
                <w:rFonts w:ascii="Arial Narrow" w:hAnsi="Arial Narrow" w:cs="TimesNewRoman"/>
                <w:color w:val="000000"/>
                <w:lang w:val="es-AR"/>
              </w:rPr>
            </w:rPrChange>
          </w:rPr>
          <w:t>")</w:t>
        </w:r>
        <w:r w:rsidRPr="00587D2F">
          <w:rPr>
            <w:rFonts w:ascii="Arial Narrow" w:hAnsi="Arial Narrow" w:cs="TimesNewRoman"/>
            <w:color w:val="000000"/>
            <w:lang w:val="es-AR"/>
          </w:rPr>
          <w:t>.</w:t>
        </w:r>
      </w:ins>
    </w:p>
    <w:p w14:paraId="5C30E786" w14:textId="77777777" w:rsidR="00587D2F" w:rsidRDefault="00587D2F" w:rsidP="00587D2F">
      <w:pPr>
        <w:autoSpaceDE w:val="0"/>
        <w:autoSpaceDN w:val="0"/>
        <w:adjustRightInd w:val="0"/>
        <w:spacing w:before="240"/>
        <w:rPr>
          <w:ins w:id="1928" w:author="Ernesto del Puerto" w:date="2022-02-18T11:39:00Z"/>
          <w:rFonts w:ascii="Arial Narrow" w:hAnsi="Arial Narrow" w:cs="TimesNewRoman"/>
          <w:color w:val="000000"/>
          <w:lang w:val="es-AR"/>
        </w:rPr>
      </w:pPr>
      <w:ins w:id="1929" w:author="Ernesto del Puerto" w:date="2022-02-18T11:38:00Z">
        <w:r w:rsidRPr="00587D2F">
          <w:rPr>
            <w:rFonts w:ascii="Arial Narrow" w:hAnsi="Arial Narrow" w:cs="TimesNewRoman"/>
            <w:color w:val="000000"/>
            <w:lang w:val="es-AR"/>
          </w:rPr>
          <w:t>El nombre de la clase puede ser cualquier cadena, pero recomend</w:t>
        </w:r>
      </w:ins>
      <w:ins w:id="1930" w:author="Ernesto del Puerto" w:date="2022-02-18T11:39:00Z">
        <w:r>
          <w:rPr>
            <w:rFonts w:ascii="Arial Narrow" w:hAnsi="Arial Narrow" w:cs="TimesNewRoman"/>
            <w:color w:val="000000"/>
            <w:lang w:val="es-AR"/>
          </w:rPr>
          <w:t>am</w:t>
        </w:r>
      </w:ins>
      <w:ins w:id="1931" w:author="Ernesto del Puerto" w:date="2022-02-18T11:38:00Z">
        <w:r w:rsidRPr="00587D2F">
          <w:rPr>
            <w:rFonts w:ascii="Arial Narrow" w:hAnsi="Arial Narrow" w:cs="TimesNewRoman"/>
            <w:color w:val="000000"/>
            <w:lang w:val="es-AR"/>
          </w:rPr>
          <w:t>o</w:t>
        </w:r>
      </w:ins>
      <w:ins w:id="1932" w:author="Ernesto del Puerto" w:date="2022-02-18T11:39:00Z">
        <w:r>
          <w:rPr>
            <w:rFonts w:ascii="Arial Narrow" w:hAnsi="Arial Narrow" w:cs="TimesNewRoman"/>
            <w:color w:val="000000"/>
            <w:lang w:val="es-AR"/>
          </w:rPr>
          <w:t>s</w:t>
        </w:r>
      </w:ins>
      <w:ins w:id="1933" w:author="Ernesto del Puerto" w:date="2022-02-18T11:38:00Z">
        <w:r w:rsidRPr="00587D2F">
          <w:rPr>
            <w:rFonts w:ascii="Arial Narrow" w:hAnsi="Arial Narrow" w:cs="TimesNewRoman"/>
            <w:color w:val="000000"/>
            <w:lang w:val="es-AR"/>
          </w:rPr>
          <w:t xml:space="preserve"> usar solo letras y _.</w:t>
        </w:r>
      </w:ins>
    </w:p>
    <w:p w14:paraId="07FAD2D8" w14:textId="77777777" w:rsidR="00587D2F" w:rsidRDefault="00587D2F" w:rsidP="00587D2F">
      <w:pPr>
        <w:autoSpaceDE w:val="0"/>
        <w:autoSpaceDN w:val="0"/>
        <w:adjustRightInd w:val="0"/>
        <w:spacing w:before="240"/>
        <w:rPr>
          <w:ins w:id="1934" w:author="Ernesto del Puerto" w:date="2022-02-18T11:40:00Z"/>
          <w:rFonts w:ascii="Arial Narrow" w:hAnsi="Arial Narrow" w:cs="TimesNewRoman"/>
          <w:color w:val="000000"/>
          <w:lang w:val="es-AR"/>
        </w:rPr>
      </w:pPr>
      <w:proofErr w:type="gramStart"/>
      <w:ins w:id="1935" w:author="Ernesto del Puerto" w:date="2022-02-18T11:38:00Z">
        <w:r w:rsidRPr="00587D2F">
          <w:rPr>
            <w:rFonts w:ascii="Arial Narrow" w:hAnsi="Arial Narrow" w:cs="TimesNewRoman"/>
            <w:color w:val="000000"/>
            <w:lang w:val="es-AR"/>
          </w:rPr>
          <w:t>Evitar .</w:t>
        </w:r>
      </w:ins>
      <w:proofErr w:type="gramEnd"/>
      <w:ins w:id="1936" w:author="Ernesto del Puerto" w:date="2022-02-18T11:40:00Z">
        <w:r>
          <w:rPr>
            <w:rFonts w:ascii="Arial Narrow" w:hAnsi="Arial Narrow" w:cs="TimesNewRoman"/>
            <w:color w:val="000000"/>
            <w:lang w:val="es-AR"/>
          </w:rPr>
          <w:t xml:space="preserve">, el punto, </w:t>
        </w:r>
      </w:ins>
      <w:ins w:id="1937" w:author="Ernesto del Puerto" w:date="2022-02-18T11:38:00Z">
        <w:r w:rsidRPr="00587D2F">
          <w:rPr>
            <w:rFonts w:ascii="Arial Narrow" w:hAnsi="Arial Narrow" w:cs="TimesNewRoman"/>
            <w:color w:val="000000"/>
            <w:lang w:val="es-AR"/>
          </w:rPr>
          <w:t xml:space="preserve"> porque (como se mencionó anteriormente) se puede confundir con </w:t>
        </w:r>
        <w:proofErr w:type="spellStart"/>
        <w:r w:rsidRPr="00587D2F">
          <w:rPr>
            <w:rFonts w:ascii="Arial Narrow" w:hAnsi="Arial Narrow" w:cs="TimesNewRoman"/>
            <w:color w:val="000000"/>
            <w:lang w:val="es-AR"/>
          </w:rPr>
          <w:t>el</w:t>
        </w:r>
        <w:proofErr w:type="spellEnd"/>
        <w:r w:rsidRPr="00587D2F">
          <w:rPr>
            <w:rFonts w:ascii="Arial Narrow" w:hAnsi="Arial Narrow" w:cs="TimesNewRoman"/>
            <w:color w:val="000000"/>
            <w:lang w:val="es-AR"/>
          </w:rPr>
          <w:t xml:space="preserve"> . separador entre un nombre genérico y un nombre de clase.</w:t>
        </w:r>
      </w:ins>
    </w:p>
    <w:p w14:paraId="6BDC9E06" w14:textId="77777777" w:rsidR="00587D2F" w:rsidRDefault="00587D2F" w:rsidP="00587D2F">
      <w:pPr>
        <w:autoSpaceDE w:val="0"/>
        <w:autoSpaceDN w:val="0"/>
        <w:adjustRightInd w:val="0"/>
        <w:spacing w:before="240"/>
        <w:rPr>
          <w:ins w:id="1938" w:author="Ernesto del Puerto" w:date="2022-02-18T11:40:00Z"/>
          <w:rFonts w:ascii="Arial Narrow" w:hAnsi="Arial Narrow" w:cs="TimesNewRoman"/>
          <w:color w:val="000000"/>
          <w:lang w:val="es-AR"/>
        </w:rPr>
      </w:pPr>
      <w:ins w:id="1939" w:author="Ernesto del Puerto" w:date="2022-02-18T11:38:00Z">
        <w:r w:rsidRPr="00587D2F">
          <w:rPr>
            <w:rFonts w:ascii="Arial Narrow" w:hAnsi="Arial Narrow" w:cs="TimesNewRoman"/>
            <w:color w:val="000000"/>
            <w:lang w:val="es-AR"/>
          </w:rPr>
          <w:t>Al usar una clase en un paquete, recomend</w:t>
        </w:r>
      </w:ins>
      <w:ins w:id="1940" w:author="Ernesto del Puerto" w:date="2022-02-18T11:40:00Z">
        <w:r>
          <w:rPr>
            <w:rFonts w:ascii="Arial Narrow" w:hAnsi="Arial Narrow" w:cs="TimesNewRoman"/>
            <w:color w:val="000000"/>
            <w:lang w:val="es-AR"/>
          </w:rPr>
          <w:t>am</w:t>
        </w:r>
      </w:ins>
      <w:ins w:id="1941" w:author="Ernesto del Puerto" w:date="2022-02-18T11:38:00Z">
        <w:r w:rsidRPr="00587D2F">
          <w:rPr>
            <w:rFonts w:ascii="Arial Narrow" w:hAnsi="Arial Narrow" w:cs="TimesNewRoman"/>
            <w:color w:val="000000"/>
            <w:lang w:val="es-AR"/>
          </w:rPr>
          <w:t>o</w:t>
        </w:r>
      </w:ins>
      <w:ins w:id="1942" w:author="Ernesto del Puerto" w:date="2022-02-18T11:40:00Z">
        <w:r>
          <w:rPr>
            <w:rFonts w:ascii="Arial Narrow" w:hAnsi="Arial Narrow" w:cs="TimesNewRoman"/>
            <w:color w:val="000000"/>
            <w:lang w:val="es-AR"/>
          </w:rPr>
          <w:t>s</w:t>
        </w:r>
      </w:ins>
      <w:ins w:id="1943" w:author="Ernesto del Puerto" w:date="2022-02-18T11:38:00Z">
        <w:r w:rsidRPr="00587D2F">
          <w:rPr>
            <w:rFonts w:ascii="Arial Narrow" w:hAnsi="Arial Narrow" w:cs="TimesNewRoman"/>
            <w:color w:val="000000"/>
            <w:lang w:val="es-AR"/>
          </w:rPr>
          <w:t xml:space="preserve"> incluir el nombre del paquete en el nombre de la clase.</w:t>
        </w:r>
      </w:ins>
    </w:p>
    <w:p w14:paraId="358510F2" w14:textId="04600552" w:rsidR="00587D2F" w:rsidRPr="00587D2F" w:rsidRDefault="00587D2F" w:rsidP="00587D2F">
      <w:pPr>
        <w:autoSpaceDE w:val="0"/>
        <w:autoSpaceDN w:val="0"/>
        <w:adjustRightInd w:val="0"/>
        <w:spacing w:before="240"/>
        <w:rPr>
          <w:ins w:id="1944" w:author="Ernesto del Puerto" w:date="2022-02-18T11:38:00Z"/>
          <w:rFonts w:ascii="Arial Narrow" w:hAnsi="Arial Narrow" w:cs="TimesNewRoman"/>
          <w:color w:val="000000"/>
          <w:lang w:val="es-AR"/>
        </w:rPr>
      </w:pPr>
      <w:ins w:id="1945" w:author="Ernesto del Puerto" w:date="2022-02-18T11:38:00Z">
        <w:r w:rsidRPr="00587D2F">
          <w:rPr>
            <w:rFonts w:ascii="Arial Narrow" w:hAnsi="Arial Narrow" w:cs="TimesNewRoman"/>
            <w:color w:val="000000"/>
            <w:lang w:val="es-AR"/>
          </w:rPr>
          <w:t>Eso asegura que no chocará accidentalmente con una clase definida por otro paquete.</w:t>
        </w:r>
      </w:ins>
    </w:p>
    <w:p w14:paraId="1D98240C" w14:textId="77777777" w:rsidR="00587D2F" w:rsidRDefault="00587D2F" w:rsidP="00587D2F">
      <w:pPr>
        <w:autoSpaceDE w:val="0"/>
        <w:autoSpaceDN w:val="0"/>
        <w:adjustRightInd w:val="0"/>
        <w:spacing w:before="240"/>
        <w:rPr>
          <w:ins w:id="1946" w:author="Ernesto del Puerto" w:date="2022-02-18T11:40:00Z"/>
          <w:rFonts w:ascii="Arial Narrow" w:hAnsi="Arial Narrow" w:cs="TimesNewRoman"/>
          <w:color w:val="000000"/>
          <w:lang w:val="es-AR"/>
        </w:rPr>
      </w:pPr>
      <w:ins w:id="1947" w:author="Ernesto del Puerto" w:date="2022-02-18T11:38:00Z">
        <w:r w:rsidRPr="00587D2F">
          <w:rPr>
            <w:rFonts w:ascii="Arial Narrow" w:hAnsi="Arial Narrow" w:cs="TimesNewRoman"/>
            <w:color w:val="000000"/>
            <w:lang w:val="es-AR"/>
          </w:rPr>
          <w:t>S3 no tiene comprobaciones de corrección, lo que significa que puede cambiar la clase de los objetos existentes</w:t>
        </w:r>
      </w:ins>
      <w:ins w:id="1948" w:author="Ernesto del Puerto" w:date="2022-02-18T11:40:00Z">
        <w:r>
          <w:rPr>
            <w:rFonts w:ascii="Arial Narrow" w:hAnsi="Arial Narrow" w:cs="TimesNewRoman"/>
            <w:color w:val="000000"/>
            <w:lang w:val="es-AR"/>
          </w:rPr>
          <w:t>.</w:t>
        </w:r>
      </w:ins>
    </w:p>
    <w:p w14:paraId="25C0D702" w14:textId="68A669F1" w:rsidR="0034154C" w:rsidRPr="0034154C" w:rsidRDefault="00C867C7" w:rsidP="0034154C">
      <w:pPr>
        <w:autoSpaceDE w:val="0"/>
        <w:autoSpaceDN w:val="0"/>
        <w:adjustRightInd w:val="0"/>
        <w:spacing w:before="240"/>
        <w:rPr>
          <w:ins w:id="1949" w:author="Ernesto del Puerto" w:date="2022-02-18T11:41:00Z"/>
          <w:rFonts w:ascii="Arial Narrow" w:hAnsi="Arial Narrow" w:cs="TimesNewRoman"/>
          <w:color w:val="000000"/>
          <w:lang w:val="es-AR"/>
        </w:rPr>
      </w:pPr>
      <w:ins w:id="1950" w:author="Ernesto del Puerto" w:date="2022-02-18T12:09:00Z">
        <w:r>
          <w:rPr>
            <w:rFonts w:ascii="Arial Narrow" w:hAnsi="Arial Narrow" w:cs="TimesNewRoman"/>
            <w:color w:val="000000"/>
            <w:lang w:val="es-AR"/>
          </w:rPr>
          <w:lastRenderedPageBreak/>
          <w:t xml:space="preserve">Es </w:t>
        </w:r>
      </w:ins>
      <w:ins w:id="1951" w:author="Ernesto del Puerto" w:date="2022-02-18T11:41:00Z">
        <w:r w:rsidR="0034154C" w:rsidRPr="0034154C">
          <w:rPr>
            <w:rFonts w:ascii="Arial Narrow" w:hAnsi="Arial Narrow" w:cs="TimesNewRoman"/>
            <w:color w:val="000000"/>
            <w:lang w:val="es-AR"/>
          </w:rPr>
          <w:t>recomend</w:t>
        </w:r>
      </w:ins>
      <w:ins w:id="1952" w:author="Ernesto del Puerto" w:date="2022-02-18T12:09:00Z">
        <w:r>
          <w:rPr>
            <w:rFonts w:ascii="Arial Narrow" w:hAnsi="Arial Narrow" w:cs="TimesNewRoman"/>
            <w:color w:val="000000"/>
            <w:lang w:val="es-AR"/>
          </w:rPr>
          <w:t>able</w:t>
        </w:r>
      </w:ins>
      <w:ins w:id="1953" w:author="Ernesto del Puerto" w:date="2022-02-18T11:41:00Z">
        <w:r w:rsidR="0034154C" w:rsidRPr="0034154C">
          <w:rPr>
            <w:rFonts w:ascii="Arial Narrow" w:hAnsi="Arial Narrow" w:cs="TimesNewRoman"/>
            <w:color w:val="000000"/>
            <w:lang w:val="es-AR"/>
          </w:rPr>
          <w:t xml:space="preserve"> proporcion</w:t>
        </w:r>
      </w:ins>
      <w:ins w:id="1954" w:author="Ernesto del Puerto" w:date="2022-02-18T12:09:00Z">
        <w:r>
          <w:rPr>
            <w:rFonts w:ascii="Arial Narrow" w:hAnsi="Arial Narrow" w:cs="TimesNewRoman"/>
            <w:color w:val="000000"/>
            <w:lang w:val="es-AR"/>
          </w:rPr>
          <w:t>ar</w:t>
        </w:r>
      </w:ins>
      <w:ins w:id="1955" w:author="Ernesto del Puerto" w:date="2022-02-18T11:41:00Z">
        <w:r w:rsidR="0034154C" w:rsidRPr="0034154C">
          <w:rPr>
            <w:rFonts w:ascii="Arial Narrow" w:hAnsi="Arial Narrow" w:cs="TimesNewRoman"/>
            <w:color w:val="000000"/>
            <w:lang w:val="es-AR"/>
          </w:rPr>
          <w:t xml:space="preserve"> generalmente tres funciones:</w:t>
        </w:r>
      </w:ins>
    </w:p>
    <w:p w14:paraId="4916E0E2" w14:textId="77777777" w:rsidR="0034154C" w:rsidRPr="00C867C7" w:rsidRDefault="0034154C">
      <w:pPr>
        <w:pStyle w:val="Prrafodelista"/>
        <w:numPr>
          <w:ilvl w:val="0"/>
          <w:numId w:val="80"/>
        </w:numPr>
        <w:autoSpaceDE w:val="0"/>
        <w:autoSpaceDN w:val="0"/>
        <w:adjustRightInd w:val="0"/>
        <w:spacing w:before="240"/>
        <w:rPr>
          <w:ins w:id="1956" w:author="Ernesto del Puerto" w:date="2022-02-18T11:41:00Z"/>
          <w:rFonts w:ascii="Arial Narrow" w:hAnsi="Arial Narrow" w:cs="TimesNewRoman"/>
          <w:color w:val="000000"/>
          <w:lang w:val="es-AR"/>
          <w:rPrChange w:id="1957" w:author="Ernesto del Puerto" w:date="2022-02-18T12:10:00Z">
            <w:rPr>
              <w:ins w:id="1958" w:author="Ernesto del Puerto" w:date="2022-02-18T11:41:00Z"/>
              <w:lang w:val="es-AR"/>
            </w:rPr>
          </w:rPrChange>
        </w:rPr>
        <w:pPrChange w:id="1959" w:author="Ernesto del Puerto" w:date="2022-02-18T12:10:00Z">
          <w:pPr>
            <w:autoSpaceDE w:val="0"/>
            <w:autoSpaceDN w:val="0"/>
            <w:adjustRightInd w:val="0"/>
            <w:spacing w:before="240"/>
          </w:pPr>
        </w:pPrChange>
      </w:pPr>
      <w:ins w:id="1960" w:author="Ernesto del Puerto" w:date="2022-02-18T11:41:00Z">
        <w:r w:rsidRPr="00C867C7">
          <w:rPr>
            <w:rFonts w:ascii="Arial Narrow" w:hAnsi="Arial Narrow" w:cs="TimesNewRoman"/>
            <w:color w:val="000000"/>
            <w:lang w:val="es-AR"/>
            <w:rPrChange w:id="1961" w:author="Ernesto del Puerto" w:date="2022-02-18T12:10:00Z">
              <w:rPr>
                <w:lang w:val="es-AR"/>
              </w:rPr>
            </w:rPrChange>
          </w:rPr>
          <w:t xml:space="preserve">Un constructor de bajo nivel, </w:t>
        </w:r>
        <w:proofErr w:type="spellStart"/>
        <w:r w:rsidRPr="00C867C7">
          <w:rPr>
            <w:rFonts w:ascii="Arial Narrow" w:hAnsi="Arial Narrow" w:cs="TimesNewRoman"/>
            <w:b/>
            <w:bCs/>
            <w:i/>
            <w:iCs/>
            <w:color w:val="000000"/>
            <w:lang w:val="es-AR"/>
            <w:rPrChange w:id="1962" w:author="Ernesto del Puerto" w:date="2022-02-18T12:10:00Z">
              <w:rPr>
                <w:lang w:val="es-AR"/>
              </w:rPr>
            </w:rPrChange>
          </w:rPr>
          <w:t>new_</w:t>
        </w:r>
        <w:proofErr w:type="gramStart"/>
        <w:r w:rsidRPr="00C867C7">
          <w:rPr>
            <w:rFonts w:ascii="Arial Narrow" w:hAnsi="Arial Narrow" w:cs="TimesNewRoman"/>
            <w:b/>
            <w:bCs/>
            <w:i/>
            <w:iCs/>
            <w:color w:val="000000"/>
            <w:lang w:val="es-AR"/>
            <w:rPrChange w:id="1963" w:author="Ernesto del Puerto" w:date="2022-02-18T12:10:00Z">
              <w:rPr>
                <w:lang w:val="es-AR"/>
              </w:rPr>
            </w:rPrChange>
          </w:rPr>
          <w:t>myclass</w:t>
        </w:r>
        <w:proofErr w:type="spellEnd"/>
        <w:r w:rsidRPr="00C867C7">
          <w:rPr>
            <w:rFonts w:ascii="Arial Narrow" w:hAnsi="Arial Narrow" w:cs="TimesNewRoman"/>
            <w:b/>
            <w:bCs/>
            <w:i/>
            <w:iCs/>
            <w:color w:val="000000"/>
            <w:lang w:val="es-AR"/>
            <w:rPrChange w:id="1964" w:author="Ernesto del Puerto" w:date="2022-02-18T12:10:00Z">
              <w:rPr>
                <w:lang w:val="es-AR"/>
              </w:rPr>
            </w:rPrChange>
          </w:rPr>
          <w:t>(</w:t>
        </w:r>
        <w:proofErr w:type="gramEnd"/>
        <w:r w:rsidRPr="00C867C7">
          <w:rPr>
            <w:rFonts w:ascii="Arial Narrow" w:hAnsi="Arial Narrow" w:cs="TimesNewRoman"/>
            <w:b/>
            <w:bCs/>
            <w:i/>
            <w:iCs/>
            <w:color w:val="000000"/>
            <w:lang w:val="es-AR"/>
            <w:rPrChange w:id="1965" w:author="Ernesto del Puerto" w:date="2022-02-18T12:10:00Z">
              <w:rPr>
                <w:lang w:val="es-AR"/>
              </w:rPr>
            </w:rPrChange>
          </w:rPr>
          <w:t>)</w:t>
        </w:r>
        <w:r w:rsidRPr="00C867C7">
          <w:rPr>
            <w:rFonts w:ascii="Arial Narrow" w:hAnsi="Arial Narrow" w:cs="TimesNewRoman"/>
            <w:color w:val="000000"/>
            <w:lang w:val="es-AR"/>
            <w:rPrChange w:id="1966" w:author="Ernesto del Puerto" w:date="2022-02-18T12:10:00Z">
              <w:rPr>
                <w:lang w:val="es-AR"/>
              </w:rPr>
            </w:rPrChange>
          </w:rPr>
          <w:t>, que crea eficientemente nuevos objetos con la estructura correcta.</w:t>
        </w:r>
      </w:ins>
    </w:p>
    <w:p w14:paraId="52BA326D" w14:textId="77777777" w:rsidR="0034154C" w:rsidRPr="00C867C7" w:rsidRDefault="0034154C">
      <w:pPr>
        <w:pStyle w:val="Prrafodelista"/>
        <w:numPr>
          <w:ilvl w:val="0"/>
          <w:numId w:val="80"/>
        </w:numPr>
        <w:autoSpaceDE w:val="0"/>
        <w:autoSpaceDN w:val="0"/>
        <w:adjustRightInd w:val="0"/>
        <w:spacing w:before="240"/>
        <w:rPr>
          <w:ins w:id="1967" w:author="Ernesto del Puerto" w:date="2022-02-18T11:41:00Z"/>
          <w:rFonts w:ascii="Arial Narrow" w:hAnsi="Arial Narrow" w:cs="TimesNewRoman"/>
          <w:color w:val="000000"/>
          <w:lang w:val="es-AR"/>
          <w:rPrChange w:id="1968" w:author="Ernesto del Puerto" w:date="2022-02-18T12:10:00Z">
            <w:rPr>
              <w:ins w:id="1969" w:author="Ernesto del Puerto" w:date="2022-02-18T11:41:00Z"/>
              <w:lang w:val="es-AR"/>
            </w:rPr>
          </w:rPrChange>
        </w:rPr>
        <w:pPrChange w:id="1970" w:author="Ernesto del Puerto" w:date="2022-02-18T12:10:00Z">
          <w:pPr>
            <w:autoSpaceDE w:val="0"/>
            <w:autoSpaceDN w:val="0"/>
            <w:adjustRightInd w:val="0"/>
            <w:spacing w:before="240"/>
          </w:pPr>
        </w:pPrChange>
      </w:pPr>
      <w:ins w:id="1971" w:author="Ernesto del Puerto" w:date="2022-02-18T11:41:00Z">
        <w:r w:rsidRPr="00C867C7">
          <w:rPr>
            <w:rFonts w:ascii="Arial Narrow" w:hAnsi="Arial Narrow" w:cs="TimesNewRoman"/>
            <w:color w:val="000000"/>
            <w:lang w:val="es-AR"/>
            <w:rPrChange w:id="1972" w:author="Ernesto del Puerto" w:date="2022-02-18T12:10:00Z">
              <w:rPr>
                <w:lang w:val="es-AR"/>
              </w:rPr>
            </w:rPrChange>
          </w:rPr>
          <w:t xml:space="preserve">Un validador, </w:t>
        </w:r>
        <w:proofErr w:type="spellStart"/>
        <w:r w:rsidRPr="00C867C7">
          <w:rPr>
            <w:rFonts w:ascii="Arial Narrow" w:hAnsi="Arial Narrow" w:cs="TimesNewRoman"/>
            <w:color w:val="000000"/>
            <w:lang w:val="es-AR"/>
            <w:rPrChange w:id="1973" w:author="Ernesto del Puerto" w:date="2022-02-18T12:10:00Z">
              <w:rPr>
                <w:lang w:val="es-AR"/>
              </w:rPr>
            </w:rPrChange>
          </w:rPr>
          <w:t>validate_</w:t>
        </w:r>
        <w:proofErr w:type="gramStart"/>
        <w:r w:rsidRPr="00C867C7">
          <w:rPr>
            <w:rFonts w:ascii="Arial Narrow" w:hAnsi="Arial Narrow" w:cs="TimesNewRoman"/>
            <w:color w:val="000000"/>
            <w:lang w:val="es-AR"/>
            <w:rPrChange w:id="1974" w:author="Ernesto del Puerto" w:date="2022-02-18T12:10:00Z">
              <w:rPr>
                <w:lang w:val="es-AR"/>
              </w:rPr>
            </w:rPrChange>
          </w:rPr>
          <w:t>myclass</w:t>
        </w:r>
        <w:proofErr w:type="spellEnd"/>
        <w:r w:rsidRPr="00C867C7">
          <w:rPr>
            <w:rFonts w:ascii="Arial Narrow" w:hAnsi="Arial Narrow" w:cs="TimesNewRoman"/>
            <w:color w:val="000000"/>
            <w:lang w:val="es-AR"/>
            <w:rPrChange w:id="1975" w:author="Ernesto del Puerto" w:date="2022-02-18T12:10:00Z">
              <w:rPr>
                <w:lang w:val="es-AR"/>
              </w:rPr>
            </w:rPrChange>
          </w:rPr>
          <w:t>(</w:t>
        </w:r>
        <w:proofErr w:type="gramEnd"/>
        <w:r w:rsidRPr="00C867C7">
          <w:rPr>
            <w:rFonts w:ascii="Arial Narrow" w:hAnsi="Arial Narrow" w:cs="TimesNewRoman"/>
            <w:color w:val="000000"/>
            <w:lang w:val="es-AR"/>
            <w:rPrChange w:id="1976" w:author="Ernesto del Puerto" w:date="2022-02-18T12:10:00Z">
              <w:rPr>
                <w:lang w:val="es-AR"/>
              </w:rPr>
            </w:rPrChange>
          </w:rPr>
          <w:t>), que realiza verificaciones más costosas desde el punto de vista computacional para garantizar que el objeto tenga los valores correctos.</w:t>
        </w:r>
      </w:ins>
    </w:p>
    <w:p w14:paraId="0414A09F" w14:textId="397330EF" w:rsidR="0034154C" w:rsidRPr="00C867C7" w:rsidRDefault="0034154C">
      <w:pPr>
        <w:pStyle w:val="Prrafodelista"/>
        <w:numPr>
          <w:ilvl w:val="0"/>
          <w:numId w:val="80"/>
        </w:numPr>
        <w:autoSpaceDE w:val="0"/>
        <w:autoSpaceDN w:val="0"/>
        <w:adjustRightInd w:val="0"/>
        <w:spacing w:before="240"/>
        <w:rPr>
          <w:ins w:id="1977" w:author="Ernesto del Puerto" w:date="2022-02-18T11:41:00Z"/>
          <w:rFonts w:ascii="Arial Narrow" w:hAnsi="Arial Narrow" w:cs="TimesNewRoman"/>
          <w:color w:val="000000"/>
          <w:lang w:val="es-AR"/>
          <w:rPrChange w:id="1978" w:author="Ernesto del Puerto" w:date="2022-02-18T12:10:00Z">
            <w:rPr>
              <w:ins w:id="1979" w:author="Ernesto del Puerto" w:date="2022-02-18T11:41:00Z"/>
              <w:lang w:val="es-AR"/>
            </w:rPr>
          </w:rPrChange>
        </w:rPr>
        <w:pPrChange w:id="1980" w:author="Ernesto del Puerto" w:date="2022-02-18T12:10:00Z">
          <w:pPr>
            <w:autoSpaceDE w:val="0"/>
            <w:autoSpaceDN w:val="0"/>
            <w:adjustRightInd w:val="0"/>
            <w:spacing w:before="240"/>
          </w:pPr>
        </w:pPrChange>
      </w:pPr>
      <w:ins w:id="1981" w:author="Ernesto del Puerto" w:date="2022-02-18T11:41:00Z">
        <w:r w:rsidRPr="00C867C7">
          <w:rPr>
            <w:rFonts w:ascii="Arial Narrow" w:hAnsi="Arial Narrow" w:cs="TimesNewRoman"/>
            <w:color w:val="000000"/>
            <w:lang w:val="es-AR"/>
            <w:rPrChange w:id="1982" w:author="Ernesto del Puerto" w:date="2022-02-18T12:10:00Z">
              <w:rPr>
                <w:lang w:val="es-AR"/>
              </w:rPr>
            </w:rPrChange>
          </w:rPr>
          <w:t xml:space="preserve">Un ayudante fácil de usar, </w:t>
        </w:r>
        <w:proofErr w:type="spellStart"/>
        <w:proofErr w:type="gramStart"/>
        <w:r w:rsidRPr="00C867C7">
          <w:rPr>
            <w:rFonts w:ascii="Arial Narrow" w:hAnsi="Arial Narrow" w:cs="TimesNewRoman"/>
            <w:b/>
            <w:bCs/>
            <w:color w:val="000000"/>
            <w:lang w:val="es-AR"/>
            <w:rPrChange w:id="1983" w:author="Ernesto del Puerto" w:date="2022-02-18T12:11:00Z">
              <w:rPr>
                <w:lang w:val="es-AR"/>
              </w:rPr>
            </w:rPrChange>
          </w:rPr>
          <w:t>myclass</w:t>
        </w:r>
        <w:proofErr w:type="spellEnd"/>
        <w:r w:rsidRPr="00C867C7">
          <w:rPr>
            <w:rFonts w:ascii="Arial Narrow" w:hAnsi="Arial Narrow" w:cs="TimesNewRoman"/>
            <w:b/>
            <w:bCs/>
            <w:color w:val="000000"/>
            <w:lang w:val="es-AR"/>
            <w:rPrChange w:id="1984" w:author="Ernesto del Puerto" w:date="2022-02-18T12:11:00Z">
              <w:rPr>
                <w:lang w:val="es-AR"/>
              </w:rPr>
            </w:rPrChange>
          </w:rPr>
          <w:t>(</w:t>
        </w:r>
        <w:proofErr w:type="gramEnd"/>
        <w:r w:rsidRPr="00C867C7">
          <w:rPr>
            <w:rFonts w:ascii="Arial Narrow" w:hAnsi="Arial Narrow" w:cs="TimesNewRoman"/>
            <w:b/>
            <w:bCs/>
            <w:color w:val="000000"/>
            <w:lang w:val="es-AR"/>
            <w:rPrChange w:id="1985" w:author="Ernesto del Puerto" w:date="2022-02-18T12:11:00Z">
              <w:rPr>
                <w:lang w:val="es-AR"/>
              </w:rPr>
            </w:rPrChange>
          </w:rPr>
          <w:t>)</w:t>
        </w:r>
        <w:r w:rsidRPr="00C867C7">
          <w:rPr>
            <w:rFonts w:ascii="Arial Narrow" w:hAnsi="Arial Narrow" w:cs="TimesNewRoman"/>
            <w:color w:val="000000"/>
            <w:lang w:val="es-AR"/>
            <w:rPrChange w:id="1986" w:author="Ernesto del Puerto" w:date="2022-02-18T12:10:00Z">
              <w:rPr>
                <w:lang w:val="es-AR"/>
              </w:rPr>
            </w:rPrChange>
          </w:rPr>
          <w:t xml:space="preserve">, que proporciona una forma conveniente para que otros creen objetos de </w:t>
        </w:r>
      </w:ins>
      <w:proofErr w:type="spellStart"/>
      <w:ins w:id="1987" w:author="Ernesto del Puerto" w:date="2022-02-18T12:11:00Z">
        <w:r w:rsidR="00C867C7">
          <w:rPr>
            <w:rFonts w:ascii="Arial Narrow" w:hAnsi="Arial Narrow" w:cs="TimesNewRoman"/>
            <w:color w:val="000000"/>
            <w:lang w:val="es-AR"/>
          </w:rPr>
          <w:t>niestra</w:t>
        </w:r>
      </w:ins>
      <w:proofErr w:type="spellEnd"/>
      <w:ins w:id="1988" w:author="Ernesto del Puerto" w:date="2022-02-18T11:41:00Z">
        <w:r w:rsidRPr="00C867C7">
          <w:rPr>
            <w:rFonts w:ascii="Arial Narrow" w:hAnsi="Arial Narrow" w:cs="TimesNewRoman"/>
            <w:color w:val="000000"/>
            <w:lang w:val="es-AR"/>
            <w:rPrChange w:id="1989" w:author="Ernesto del Puerto" w:date="2022-02-18T12:10:00Z">
              <w:rPr>
                <w:lang w:val="es-AR"/>
              </w:rPr>
            </w:rPrChange>
          </w:rPr>
          <w:t xml:space="preserve"> clase.</w:t>
        </w:r>
      </w:ins>
    </w:p>
    <w:p w14:paraId="303B31E8" w14:textId="41E16AF1" w:rsidR="0034154C" w:rsidRPr="0034154C" w:rsidRDefault="0034154C" w:rsidP="0034154C">
      <w:pPr>
        <w:autoSpaceDE w:val="0"/>
        <w:autoSpaceDN w:val="0"/>
        <w:adjustRightInd w:val="0"/>
        <w:spacing w:before="240"/>
        <w:rPr>
          <w:ins w:id="1990" w:author="Ernesto del Puerto" w:date="2022-02-18T11:41:00Z"/>
          <w:rFonts w:ascii="Arial Narrow" w:hAnsi="Arial Narrow" w:cs="TimesNewRoman"/>
          <w:color w:val="000000"/>
          <w:lang w:val="es-AR"/>
        </w:rPr>
      </w:pPr>
      <w:ins w:id="1991" w:author="Ernesto del Puerto" w:date="2022-02-18T11:41:00Z">
        <w:r w:rsidRPr="0034154C">
          <w:rPr>
            <w:rFonts w:ascii="Arial Narrow" w:hAnsi="Arial Narrow" w:cs="TimesNewRoman"/>
            <w:color w:val="000000"/>
            <w:lang w:val="es-AR"/>
          </w:rPr>
          <w:t>No necesita</w:t>
        </w:r>
      </w:ins>
      <w:ins w:id="1992" w:author="Ernesto del Puerto" w:date="2022-02-18T12:11:00Z">
        <w:r w:rsidR="00C867C7">
          <w:rPr>
            <w:rFonts w:ascii="Arial Narrow" w:hAnsi="Arial Narrow" w:cs="TimesNewRoman"/>
            <w:color w:val="000000"/>
            <w:lang w:val="es-AR"/>
          </w:rPr>
          <w:t>mos</w:t>
        </w:r>
      </w:ins>
      <w:ins w:id="1993" w:author="Ernesto del Puerto" w:date="2022-02-18T11:41:00Z">
        <w:r w:rsidRPr="0034154C">
          <w:rPr>
            <w:rFonts w:ascii="Arial Narrow" w:hAnsi="Arial Narrow" w:cs="TimesNewRoman"/>
            <w:color w:val="000000"/>
            <w:lang w:val="es-AR"/>
          </w:rPr>
          <w:t xml:space="preserve"> un validador para clases muy simples y p</w:t>
        </w:r>
      </w:ins>
      <w:ins w:id="1994" w:author="Ernesto del Puerto" w:date="2022-02-18T12:11:00Z">
        <w:r w:rsidR="00C867C7">
          <w:rPr>
            <w:rFonts w:ascii="Arial Narrow" w:hAnsi="Arial Narrow" w:cs="TimesNewRoman"/>
            <w:color w:val="000000"/>
            <w:lang w:val="es-AR"/>
          </w:rPr>
          <w:t>o</w:t>
        </w:r>
      </w:ins>
      <w:ins w:id="1995" w:author="Ernesto del Puerto" w:date="2022-02-18T11:41:00Z">
        <w:r w:rsidRPr="0034154C">
          <w:rPr>
            <w:rFonts w:ascii="Arial Narrow" w:hAnsi="Arial Narrow" w:cs="TimesNewRoman"/>
            <w:color w:val="000000"/>
            <w:lang w:val="es-AR"/>
          </w:rPr>
          <w:t>de</w:t>
        </w:r>
      </w:ins>
      <w:ins w:id="1996" w:author="Ernesto del Puerto" w:date="2022-02-18T12:11:00Z">
        <w:r w:rsidR="00C867C7">
          <w:rPr>
            <w:rFonts w:ascii="Arial Narrow" w:hAnsi="Arial Narrow" w:cs="TimesNewRoman"/>
            <w:color w:val="000000"/>
            <w:lang w:val="es-AR"/>
          </w:rPr>
          <w:t>mos</w:t>
        </w:r>
      </w:ins>
      <w:ins w:id="1997" w:author="Ernesto del Puerto" w:date="2022-02-18T11:41:00Z">
        <w:r w:rsidRPr="0034154C">
          <w:rPr>
            <w:rFonts w:ascii="Arial Narrow" w:hAnsi="Arial Narrow" w:cs="TimesNewRoman"/>
            <w:color w:val="000000"/>
            <w:lang w:val="es-AR"/>
          </w:rPr>
          <w:t xml:space="preserve"> omitir el asistente si la clase es solo para uso interno, pero siempre debe</w:t>
        </w:r>
      </w:ins>
      <w:ins w:id="1998" w:author="Ernesto del Puerto" w:date="2022-02-18T12:11:00Z">
        <w:r w:rsidR="00C867C7">
          <w:rPr>
            <w:rFonts w:ascii="Arial Narrow" w:hAnsi="Arial Narrow" w:cs="TimesNewRoman"/>
            <w:color w:val="000000"/>
            <w:lang w:val="es-AR"/>
          </w:rPr>
          <w:t>mos</w:t>
        </w:r>
      </w:ins>
      <w:ins w:id="1999" w:author="Ernesto del Puerto" w:date="2022-02-18T11:41:00Z">
        <w:r w:rsidRPr="0034154C">
          <w:rPr>
            <w:rFonts w:ascii="Arial Narrow" w:hAnsi="Arial Narrow" w:cs="TimesNewRoman"/>
            <w:color w:val="000000"/>
            <w:lang w:val="es-AR"/>
          </w:rPr>
          <w:t xml:space="preserve"> proporcionar un constructor.</w:t>
        </w:r>
      </w:ins>
    </w:p>
    <w:p w14:paraId="28AFCD07" w14:textId="42057C1B" w:rsidR="0034154C" w:rsidRPr="00C867C7" w:rsidRDefault="0034154C">
      <w:pPr>
        <w:pStyle w:val="Ttulo1"/>
        <w:numPr>
          <w:ilvl w:val="0"/>
          <w:numId w:val="1"/>
        </w:numPr>
        <w:rPr>
          <w:ins w:id="2000" w:author="Ernesto del Puerto" w:date="2022-02-18T11:41:00Z"/>
          <w:rFonts w:ascii="Arial Narrow" w:hAnsi="Arial Narrow" w:cs="CourierNewPSMT"/>
          <w:b/>
          <w:color w:val="000000"/>
          <w:sz w:val="28"/>
          <w:szCs w:val="28"/>
          <w:lang w:val="es-ES"/>
          <w:rPrChange w:id="2001" w:author="Ernesto del Puerto" w:date="2022-02-18T12:12:00Z">
            <w:rPr>
              <w:ins w:id="2002" w:author="Ernesto del Puerto" w:date="2022-02-18T11:41:00Z"/>
              <w:rFonts w:ascii="Arial Narrow" w:hAnsi="Arial Narrow" w:cs="TimesNewRoman"/>
              <w:color w:val="000000"/>
              <w:lang w:val="es-AR"/>
            </w:rPr>
          </w:rPrChange>
        </w:rPr>
        <w:pPrChange w:id="2003" w:author="Ernesto del Puerto" w:date="2022-02-18T12:12:00Z">
          <w:pPr>
            <w:autoSpaceDE w:val="0"/>
            <w:autoSpaceDN w:val="0"/>
            <w:adjustRightInd w:val="0"/>
            <w:spacing w:before="240"/>
          </w:pPr>
        </w:pPrChange>
      </w:pPr>
      <w:bookmarkStart w:id="2004" w:name="_Toc97489942"/>
      <w:ins w:id="2005" w:author="Ernesto del Puerto" w:date="2022-02-18T11:41:00Z">
        <w:r w:rsidRPr="00C867C7">
          <w:rPr>
            <w:rFonts w:ascii="Arial Narrow" w:eastAsia="Times New Roman" w:hAnsi="Arial Narrow" w:cs="CourierNewPSMT"/>
            <w:b/>
            <w:color w:val="000000"/>
            <w:sz w:val="28"/>
            <w:szCs w:val="28"/>
            <w:lang w:val="es-ES"/>
            <w:rPrChange w:id="2006" w:author="Ernesto del Puerto" w:date="2022-02-18T12:12:00Z">
              <w:rPr>
                <w:rFonts w:ascii="Arial Narrow" w:hAnsi="Arial Narrow" w:cs="TimesNewRoman"/>
                <w:color w:val="000000"/>
                <w:lang w:val="es-AR"/>
              </w:rPr>
            </w:rPrChange>
          </w:rPr>
          <w:t>Constructores</w:t>
        </w:r>
        <w:bookmarkEnd w:id="2004"/>
      </w:ins>
    </w:p>
    <w:p w14:paraId="5D83BB75" w14:textId="77777777" w:rsidR="00C867C7" w:rsidRDefault="0034154C" w:rsidP="0034154C">
      <w:pPr>
        <w:autoSpaceDE w:val="0"/>
        <w:autoSpaceDN w:val="0"/>
        <w:adjustRightInd w:val="0"/>
        <w:spacing w:before="240"/>
        <w:rPr>
          <w:ins w:id="2007" w:author="Ernesto del Puerto" w:date="2022-02-18T12:12:00Z"/>
          <w:rFonts w:ascii="Arial Narrow" w:hAnsi="Arial Narrow" w:cs="TimesNewRoman"/>
          <w:color w:val="000000"/>
          <w:lang w:val="es-AR"/>
        </w:rPr>
      </w:pPr>
      <w:ins w:id="2008" w:author="Ernesto del Puerto" w:date="2022-02-18T11:41:00Z">
        <w:r w:rsidRPr="0034154C">
          <w:rPr>
            <w:rFonts w:ascii="Arial Narrow" w:hAnsi="Arial Narrow" w:cs="TimesNewRoman"/>
            <w:color w:val="000000"/>
            <w:lang w:val="es-AR"/>
          </w:rPr>
          <w:t>S3 no proporciona una definición formal de una clase, por lo que no tiene una forma integrada de garantizar que todos los objetos de una clase determinada tengan la misma estructura (es decir, el mismo tipo base y los mismos atributos con los mismos tipos).</w:t>
        </w:r>
      </w:ins>
    </w:p>
    <w:p w14:paraId="4AE4F577" w14:textId="29436621" w:rsidR="005E7095" w:rsidRDefault="0034154C" w:rsidP="0034154C">
      <w:pPr>
        <w:autoSpaceDE w:val="0"/>
        <w:autoSpaceDN w:val="0"/>
        <w:adjustRightInd w:val="0"/>
        <w:spacing w:before="240"/>
        <w:rPr>
          <w:ins w:id="2009" w:author="Ernesto del Puerto" w:date="2022-02-18T11:36:00Z"/>
          <w:rFonts w:ascii="Arial Narrow" w:hAnsi="Arial Narrow" w:cs="TimesNewRoman"/>
          <w:color w:val="000000"/>
          <w:lang w:val="es-AR"/>
        </w:rPr>
      </w:pPr>
      <w:ins w:id="2010" w:author="Ernesto del Puerto" w:date="2022-02-18T11:41:00Z">
        <w:r w:rsidRPr="0034154C">
          <w:rPr>
            <w:rFonts w:ascii="Arial Narrow" w:hAnsi="Arial Narrow" w:cs="TimesNewRoman"/>
            <w:color w:val="000000"/>
            <w:lang w:val="es-AR"/>
          </w:rPr>
          <w:t>En su lugar, debe</w:t>
        </w:r>
      </w:ins>
      <w:ins w:id="2011" w:author="Ernesto del Puerto" w:date="2022-02-18T12:12:00Z">
        <w:r w:rsidR="00C867C7">
          <w:rPr>
            <w:rFonts w:ascii="Arial Narrow" w:hAnsi="Arial Narrow" w:cs="TimesNewRoman"/>
            <w:color w:val="000000"/>
            <w:lang w:val="es-AR"/>
          </w:rPr>
          <w:t>mos</w:t>
        </w:r>
      </w:ins>
      <w:ins w:id="2012" w:author="Ernesto del Puerto" w:date="2022-02-18T11:41:00Z">
        <w:r w:rsidRPr="0034154C">
          <w:rPr>
            <w:rFonts w:ascii="Arial Narrow" w:hAnsi="Arial Narrow" w:cs="TimesNewRoman"/>
            <w:color w:val="000000"/>
            <w:lang w:val="es-AR"/>
          </w:rPr>
          <w:t xml:space="preserve"> aplicar una estructura coherente mediante el uso de un constructor.</w:t>
        </w:r>
      </w:ins>
    </w:p>
    <w:p w14:paraId="3F267CCE" w14:textId="041B44EB" w:rsidR="005E7095" w:rsidRDefault="005E7095" w:rsidP="00FA6FAB">
      <w:pPr>
        <w:autoSpaceDE w:val="0"/>
        <w:autoSpaceDN w:val="0"/>
        <w:adjustRightInd w:val="0"/>
        <w:spacing w:before="240"/>
        <w:rPr>
          <w:ins w:id="2013" w:author="Ernesto del Puerto" w:date="2022-02-18T11:36:00Z"/>
          <w:rFonts w:ascii="Arial Narrow" w:hAnsi="Arial Narrow" w:cs="TimesNewRoman"/>
          <w:color w:val="000000"/>
          <w:lang w:val="es-AR"/>
        </w:rPr>
      </w:pPr>
    </w:p>
    <w:p w14:paraId="252F9602" w14:textId="5A689A13" w:rsidR="005E7095" w:rsidRDefault="000F79C3" w:rsidP="00FA6FAB">
      <w:pPr>
        <w:autoSpaceDE w:val="0"/>
        <w:autoSpaceDN w:val="0"/>
        <w:adjustRightInd w:val="0"/>
        <w:spacing w:before="240"/>
        <w:rPr>
          <w:ins w:id="2014" w:author="Ernesto del Puerto" w:date="2022-02-18T11:36:00Z"/>
          <w:rFonts w:ascii="Arial Narrow" w:hAnsi="Arial Narrow" w:cs="TimesNewRoman"/>
          <w:color w:val="000000"/>
          <w:lang w:val="es-AR"/>
        </w:rPr>
      </w:pPr>
      <w:ins w:id="2015" w:author="Ernesto del Puerto" w:date="2022-02-18T12:16:00Z">
        <w:r>
          <w:rPr>
            <w:rFonts w:ascii="Arial Narrow" w:hAnsi="Arial Narrow" w:cs="TimesNewRoman"/>
            <w:noProof/>
            <w:color w:val="000000"/>
            <w:lang w:val="es-AR"/>
          </w:rPr>
          <w:drawing>
            <wp:inline distT="0" distB="0" distL="0" distR="0" wp14:anchorId="69A43961" wp14:editId="1CF7684A">
              <wp:extent cx="5975985" cy="3846830"/>
              <wp:effectExtent l="0" t="0" r="5715" b="12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985" cy="3846830"/>
                      </a:xfrm>
                      <a:prstGeom prst="rect">
                        <a:avLst/>
                      </a:prstGeom>
                      <a:noFill/>
                      <a:ln>
                        <a:noFill/>
                      </a:ln>
                    </pic:spPr>
                  </pic:pic>
                </a:graphicData>
              </a:graphic>
            </wp:inline>
          </w:drawing>
        </w:r>
      </w:ins>
    </w:p>
    <w:p w14:paraId="318BC811" w14:textId="060126CD" w:rsidR="000F79C3" w:rsidRDefault="000F79C3" w:rsidP="000F79C3">
      <w:pPr>
        <w:pStyle w:val="TtuloTDC"/>
        <w:autoSpaceDE w:val="0"/>
        <w:autoSpaceDN w:val="0"/>
        <w:adjustRightInd w:val="0"/>
        <w:outlineLvl w:val="2"/>
        <w:rPr>
          <w:ins w:id="2016" w:author="Ernesto del Puerto" w:date="2022-02-18T12:17:00Z"/>
          <w:rFonts w:ascii="Arial Narrow" w:hAnsi="Arial Narrow" w:cs="TimesNewRoman"/>
          <w:color w:val="000000"/>
          <w:lang w:val="es-AR"/>
        </w:rPr>
      </w:pPr>
      <w:bookmarkStart w:id="2017" w:name="_Toc97489943"/>
      <w:ins w:id="2018" w:author="Ernesto del Puerto" w:date="2022-02-18T12:17:00Z">
        <w:r>
          <w:rPr>
            <w:rFonts w:ascii="Arial Narrow" w:eastAsia="Times New Roman" w:hAnsi="Arial Narrow" w:cs="CourierNewPSMT"/>
            <w:b/>
            <w:color w:val="000000"/>
            <w:sz w:val="28"/>
            <w:szCs w:val="28"/>
            <w:lang w:val="es-ES" w:eastAsia="es-ES"/>
          </w:rPr>
          <w:t>Figura 8.1. Constructor</w:t>
        </w:r>
        <w:bookmarkEnd w:id="2017"/>
      </w:ins>
    </w:p>
    <w:p w14:paraId="637CA773" w14:textId="77777777" w:rsidR="008D4289" w:rsidRPr="008D4289" w:rsidRDefault="008D4289" w:rsidP="008D4289">
      <w:pPr>
        <w:autoSpaceDE w:val="0"/>
        <w:autoSpaceDN w:val="0"/>
        <w:adjustRightInd w:val="0"/>
        <w:spacing w:before="240"/>
        <w:rPr>
          <w:ins w:id="2019" w:author="Ernesto del Puerto" w:date="2022-02-18T12:21:00Z"/>
          <w:rFonts w:ascii="Arial Narrow" w:hAnsi="Arial Narrow" w:cs="TimesNewRoman"/>
          <w:color w:val="000000"/>
          <w:lang w:val="es-AR"/>
        </w:rPr>
      </w:pPr>
      <w:ins w:id="2020" w:author="Ernesto del Puerto" w:date="2022-02-18T12:21:00Z">
        <w:r w:rsidRPr="008D4289">
          <w:rPr>
            <w:rFonts w:ascii="Arial Narrow" w:hAnsi="Arial Narrow" w:cs="TimesNewRoman"/>
            <w:color w:val="000000"/>
            <w:lang w:val="es-AR"/>
          </w:rPr>
          <w:t>El constructor debe seguir tres principios:</w:t>
        </w:r>
      </w:ins>
    </w:p>
    <w:p w14:paraId="2E3CA6D1" w14:textId="77777777" w:rsidR="008D4289" w:rsidRPr="008D4289" w:rsidRDefault="008D4289">
      <w:pPr>
        <w:pStyle w:val="Prrafodelista"/>
        <w:numPr>
          <w:ilvl w:val="0"/>
          <w:numId w:val="81"/>
        </w:numPr>
        <w:autoSpaceDE w:val="0"/>
        <w:autoSpaceDN w:val="0"/>
        <w:adjustRightInd w:val="0"/>
        <w:spacing w:before="240"/>
        <w:rPr>
          <w:ins w:id="2021" w:author="Ernesto del Puerto" w:date="2022-02-18T12:21:00Z"/>
          <w:rFonts w:ascii="Arial Narrow" w:hAnsi="Arial Narrow" w:cs="TimesNewRoman"/>
          <w:color w:val="000000"/>
          <w:lang w:val="es-AR"/>
          <w:rPrChange w:id="2022" w:author="Ernesto del Puerto" w:date="2022-02-18T12:21:00Z">
            <w:rPr>
              <w:ins w:id="2023" w:author="Ernesto del Puerto" w:date="2022-02-18T12:21:00Z"/>
              <w:lang w:val="es-AR"/>
            </w:rPr>
          </w:rPrChange>
        </w:rPr>
        <w:pPrChange w:id="2024" w:author="Ernesto del Puerto" w:date="2022-02-18T12:21:00Z">
          <w:pPr>
            <w:autoSpaceDE w:val="0"/>
            <w:autoSpaceDN w:val="0"/>
            <w:adjustRightInd w:val="0"/>
            <w:spacing w:before="240"/>
          </w:pPr>
        </w:pPrChange>
      </w:pPr>
      <w:ins w:id="2025" w:author="Ernesto del Puerto" w:date="2022-02-18T12:21:00Z">
        <w:r w:rsidRPr="008D4289">
          <w:rPr>
            <w:rFonts w:ascii="Arial Narrow" w:hAnsi="Arial Narrow" w:cs="TimesNewRoman"/>
            <w:color w:val="000000"/>
            <w:lang w:val="es-AR"/>
            <w:rPrChange w:id="2026" w:author="Ernesto del Puerto" w:date="2022-02-18T12:21:00Z">
              <w:rPr>
                <w:lang w:val="es-AR"/>
              </w:rPr>
            </w:rPrChange>
          </w:rPr>
          <w:lastRenderedPageBreak/>
          <w:t xml:space="preserve">Se llamará </w:t>
        </w:r>
        <w:proofErr w:type="spellStart"/>
        <w:r w:rsidRPr="008D4289">
          <w:rPr>
            <w:rFonts w:ascii="Arial Narrow" w:hAnsi="Arial Narrow" w:cs="TimesNewRoman"/>
            <w:b/>
            <w:bCs/>
            <w:i/>
            <w:iCs/>
            <w:color w:val="000000"/>
            <w:lang w:val="es-AR"/>
            <w:rPrChange w:id="2027" w:author="Ernesto del Puerto" w:date="2022-02-18T12:22:00Z">
              <w:rPr>
                <w:lang w:val="es-AR"/>
              </w:rPr>
            </w:rPrChange>
          </w:rPr>
          <w:t>new_</w:t>
        </w:r>
        <w:proofErr w:type="gramStart"/>
        <w:r w:rsidRPr="008D4289">
          <w:rPr>
            <w:rFonts w:ascii="Arial Narrow" w:hAnsi="Arial Narrow" w:cs="TimesNewRoman"/>
            <w:b/>
            <w:bCs/>
            <w:i/>
            <w:iCs/>
            <w:color w:val="000000"/>
            <w:lang w:val="es-AR"/>
            <w:rPrChange w:id="2028" w:author="Ernesto del Puerto" w:date="2022-02-18T12:22:00Z">
              <w:rPr>
                <w:lang w:val="es-AR"/>
              </w:rPr>
            </w:rPrChange>
          </w:rPr>
          <w:t>myclass</w:t>
        </w:r>
        <w:proofErr w:type="spellEnd"/>
        <w:r w:rsidRPr="008D4289">
          <w:rPr>
            <w:rFonts w:ascii="Arial Narrow" w:hAnsi="Arial Narrow" w:cs="TimesNewRoman"/>
            <w:b/>
            <w:bCs/>
            <w:i/>
            <w:iCs/>
            <w:color w:val="000000"/>
            <w:lang w:val="es-AR"/>
            <w:rPrChange w:id="2029" w:author="Ernesto del Puerto" w:date="2022-02-18T12:22:00Z">
              <w:rPr>
                <w:lang w:val="es-AR"/>
              </w:rPr>
            </w:rPrChange>
          </w:rPr>
          <w:t>(</w:t>
        </w:r>
        <w:proofErr w:type="gramEnd"/>
        <w:r w:rsidRPr="008D4289">
          <w:rPr>
            <w:rFonts w:ascii="Arial Narrow" w:hAnsi="Arial Narrow" w:cs="TimesNewRoman"/>
            <w:b/>
            <w:bCs/>
            <w:i/>
            <w:iCs/>
            <w:color w:val="000000"/>
            <w:lang w:val="es-AR"/>
            <w:rPrChange w:id="2030" w:author="Ernesto del Puerto" w:date="2022-02-18T12:22:00Z">
              <w:rPr>
                <w:lang w:val="es-AR"/>
              </w:rPr>
            </w:rPrChange>
          </w:rPr>
          <w:t>)</w:t>
        </w:r>
        <w:r w:rsidRPr="008D4289">
          <w:rPr>
            <w:rFonts w:ascii="Arial Narrow" w:hAnsi="Arial Narrow" w:cs="TimesNewRoman"/>
            <w:color w:val="000000"/>
            <w:lang w:val="es-AR"/>
            <w:rPrChange w:id="2031" w:author="Ernesto del Puerto" w:date="2022-02-18T12:21:00Z">
              <w:rPr>
                <w:lang w:val="es-AR"/>
              </w:rPr>
            </w:rPrChange>
          </w:rPr>
          <w:t>.</w:t>
        </w:r>
      </w:ins>
    </w:p>
    <w:p w14:paraId="7282B6E3" w14:textId="77777777" w:rsidR="008D4289" w:rsidRPr="008D4289" w:rsidRDefault="008D4289">
      <w:pPr>
        <w:pStyle w:val="Prrafodelista"/>
        <w:numPr>
          <w:ilvl w:val="0"/>
          <w:numId w:val="81"/>
        </w:numPr>
        <w:autoSpaceDE w:val="0"/>
        <w:autoSpaceDN w:val="0"/>
        <w:adjustRightInd w:val="0"/>
        <w:spacing w:before="240"/>
        <w:rPr>
          <w:ins w:id="2032" w:author="Ernesto del Puerto" w:date="2022-02-18T12:21:00Z"/>
          <w:rFonts w:ascii="Arial Narrow" w:hAnsi="Arial Narrow" w:cs="TimesNewRoman"/>
          <w:color w:val="000000"/>
          <w:lang w:val="es-AR"/>
          <w:rPrChange w:id="2033" w:author="Ernesto del Puerto" w:date="2022-02-18T12:21:00Z">
            <w:rPr>
              <w:ins w:id="2034" w:author="Ernesto del Puerto" w:date="2022-02-18T12:21:00Z"/>
              <w:lang w:val="es-AR"/>
            </w:rPr>
          </w:rPrChange>
        </w:rPr>
        <w:pPrChange w:id="2035" w:author="Ernesto del Puerto" w:date="2022-02-18T12:21:00Z">
          <w:pPr>
            <w:autoSpaceDE w:val="0"/>
            <w:autoSpaceDN w:val="0"/>
            <w:adjustRightInd w:val="0"/>
            <w:spacing w:before="240"/>
          </w:pPr>
        </w:pPrChange>
      </w:pPr>
      <w:ins w:id="2036" w:author="Ernesto del Puerto" w:date="2022-02-18T12:21:00Z">
        <w:r w:rsidRPr="008D4289">
          <w:rPr>
            <w:rFonts w:ascii="Arial Narrow" w:hAnsi="Arial Narrow" w:cs="TimesNewRoman"/>
            <w:color w:val="000000"/>
            <w:lang w:val="es-AR"/>
            <w:rPrChange w:id="2037" w:author="Ernesto del Puerto" w:date="2022-02-18T12:21:00Z">
              <w:rPr>
                <w:lang w:val="es-AR"/>
              </w:rPr>
            </w:rPrChange>
          </w:rPr>
          <w:t>Tenga un argumento para el objeto base y uno para cada atributo.</w:t>
        </w:r>
      </w:ins>
    </w:p>
    <w:p w14:paraId="2719FFBB" w14:textId="77777777" w:rsidR="008D4289" w:rsidRPr="008D4289" w:rsidRDefault="008D4289">
      <w:pPr>
        <w:pStyle w:val="Prrafodelista"/>
        <w:numPr>
          <w:ilvl w:val="0"/>
          <w:numId w:val="81"/>
        </w:numPr>
        <w:autoSpaceDE w:val="0"/>
        <w:autoSpaceDN w:val="0"/>
        <w:adjustRightInd w:val="0"/>
        <w:spacing w:before="240"/>
        <w:rPr>
          <w:ins w:id="2038" w:author="Ernesto del Puerto" w:date="2022-02-18T12:21:00Z"/>
          <w:rFonts w:ascii="Arial Narrow" w:hAnsi="Arial Narrow" w:cs="TimesNewRoman"/>
          <w:color w:val="000000"/>
          <w:lang w:val="es-AR"/>
          <w:rPrChange w:id="2039" w:author="Ernesto del Puerto" w:date="2022-02-18T12:21:00Z">
            <w:rPr>
              <w:ins w:id="2040" w:author="Ernesto del Puerto" w:date="2022-02-18T12:21:00Z"/>
              <w:lang w:val="es-AR"/>
            </w:rPr>
          </w:rPrChange>
        </w:rPr>
        <w:pPrChange w:id="2041" w:author="Ernesto del Puerto" w:date="2022-02-18T12:21:00Z">
          <w:pPr>
            <w:autoSpaceDE w:val="0"/>
            <w:autoSpaceDN w:val="0"/>
            <w:adjustRightInd w:val="0"/>
            <w:spacing w:before="240"/>
          </w:pPr>
        </w:pPrChange>
      </w:pPr>
      <w:ins w:id="2042" w:author="Ernesto del Puerto" w:date="2022-02-18T12:21:00Z">
        <w:r w:rsidRPr="008D4289">
          <w:rPr>
            <w:rFonts w:ascii="Arial Narrow" w:hAnsi="Arial Narrow" w:cs="TimesNewRoman"/>
            <w:color w:val="000000"/>
            <w:lang w:val="es-AR"/>
            <w:rPrChange w:id="2043" w:author="Ernesto del Puerto" w:date="2022-02-18T12:21:00Z">
              <w:rPr>
                <w:lang w:val="es-AR"/>
              </w:rPr>
            </w:rPrChange>
          </w:rPr>
          <w:t>Compruebe el tipo del objeto base y los tipos de cada atributo.</w:t>
        </w:r>
      </w:ins>
    </w:p>
    <w:p w14:paraId="27CF1F32" w14:textId="77777777" w:rsidR="008D4289" w:rsidRDefault="008D4289" w:rsidP="008D4289">
      <w:pPr>
        <w:autoSpaceDE w:val="0"/>
        <w:autoSpaceDN w:val="0"/>
        <w:adjustRightInd w:val="0"/>
        <w:spacing w:before="240"/>
        <w:rPr>
          <w:ins w:id="2044" w:author="Ernesto del Puerto" w:date="2022-02-18T12:22:00Z"/>
          <w:rFonts w:ascii="Arial Narrow" w:hAnsi="Arial Narrow" w:cs="TimesNewRoman"/>
          <w:color w:val="000000"/>
          <w:lang w:val="es-AR"/>
        </w:rPr>
      </w:pPr>
      <w:ins w:id="2045" w:author="Ernesto del Puerto" w:date="2022-02-18T12:21:00Z">
        <w:r w:rsidRPr="008D4289">
          <w:rPr>
            <w:rFonts w:ascii="Arial Narrow" w:hAnsi="Arial Narrow" w:cs="TimesNewRoman"/>
            <w:color w:val="000000"/>
            <w:lang w:val="es-AR"/>
          </w:rPr>
          <w:t xml:space="preserve">Para comenzar, hagamos un constructor para la clase S3 más simple: </w:t>
        </w:r>
      </w:ins>
      <w:ins w:id="2046" w:author="Ernesto del Puerto" w:date="2022-02-18T12:22:00Z">
        <w:r w:rsidRPr="008D4289">
          <w:rPr>
            <w:rFonts w:ascii="Arial Narrow" w:hAnsi="Arial Narrow" w:cs="TimesNewRoman"/>
            <w:b/>
            <w:bCs/>
            <w:i/>
            <w:iCs/>
            <w:color w:val="000000"/>
            <w:lang w:val="es-AR"/>
            <w:rPrChange w:id="2047" w:author="Ernesto del Puerto" w:date="2022-02-18T12:23:00Z">
              <w:rPr>
                <w:rFonts w:ascii="Arial Narrow" w:hAnsi="Arial Narrow" w:cs="TimesNewRoman"/>
                <w:color w:val="000000"/>
                <w:lang w:val="es-AR"/>
              </w:rPr>
            </w:rPrChange>
          </w:rPr>
          <w:t>Date</w:t>
        </w:r>
        <w:r>
          <w:rPr>
            <w:rFonts w:ascii="Arial Narrow" w:hAnsi="Arial Narrow" w:cs="TimesNewRoman"/>
            <w:color w:val="000000"/>
            <w:lang w:val="es-AR"/>
          </w:rPr>
          <w:t>.</w:t>
        </w:r>
      </w:ins>
    </w:p>
    <w:p w14:paraId="4CB355CC" w14:textId="77777777" w:rsidR="008D4289" w:rsidRDefault="008D4289" w:rsidP="008D4289">
      <w:pPr>
        <w:autoSpaceDE w:val="0"/>
        <w:autoSpaceDN w:val="0"/>
        <w:adjustRightInd w:val="0"/>
        <w:spacing w:before="240"/>
        <w:rPr>
          <w:ins w:id="2048" w:author="Ernesto del Puerto" w:date="2022-02-18T12:23:00Z"/>
          <w:rFonts w:ascii="Arial Narrow" w:hAnsi="Arial Narrow" w:cs="TimesNewRoman"/>
          <w:color w:val="000000"/>
          <w:lang w:val="es-AR"/>
        </w:rPr>
      </w:pPr>
      <w:ins w:id="2049" w:author="Ernesto del Puerto" w:date="2022-02-18T12:21:00Z">
        <w:r w:rsidRPr="008D4289">
          <w:rPr>
            <w:rFonts w:ascii="Arial Narrow" w:hAnsi="Arial Narrow" w:cs="TimesNewRoman"/>
            <w:color w:val="000000"/>
            <w:lang w:val="es-AR"/>
          </w:rPr>
          <w:t xml:space="preserve">Una fecha es solo un </w:t>
        </w:r>
        <w:proofErr w:type="spellStart"/>
        <w:r w:rsidRPr="008D4289">
          <w:rPr>
            <w:rFonts w:ascii="Arial Narrow" w:hAnsi="Arial Narrow" w:cs="TimesNewRoman"/>
            <w:color w:val="000000"/>
            <w:lang w:val="es-AR"/>
          </w:rPr>
          <w:t>do</w:t>
        </w:r>
      </w:ins>
      <w:ins w:id="2050" w:author="Ernesto del Puerto" w:date="2022-02-18T12:23:00Z">
        <w:r>
          <w:rPr>
            <w:rFonts w:ascii="Arial Narrow" w:hAnsi="Arial Narrow" w:cs="TimesNewRoman"/>
            <w:color w:val="000000"/>
            <w:lang w:val="es-AR"/>
          </w:rPr>
          <w:t>u</w:t>
        </w:r>
      </w:ins>
      <w:ins w:id="2051" w:author="Ernesto del Puerto" w:date="2022-02-18T12:21:00Z">
        <w:r w:rsidRPr="008D4289">
          <w:rPr>
            <w:rFonts w:ascii="Arial Narrow" w:hAnsi="Arial Narrow" w:cs="TimesNewRoman"/>
            <w:color w:val="000000"/>
            <w:lang w:val="es-AR"/>
          </w:rPr>
          <w:t>ble</w:t>
        </w:r>
        <w:proofErr w:type="spellEnd"/>
        <w:r w:rsidRPr="008D4289">
          <w:rPr>
            <w:rFonts w:ascii="Arial Narrow" w:hAnsi="Arial Narrow" w:cs="TimesNewRoman"/>
            <w:color w:val="000000"/>
            <w:lang w:val="es-AR"/>
          </w:rPr>
          <w:t xml:space="preserve"> con un solo atributo</w:t>
        </w:r>
      </w:ins>
      <w:ins w:id="2052" w:author="Ernesto del Puerto" w:date="2022-02-18T12:23:00Z">
        <w:r>
          <w:rPr>
            <w:rFonts w:ascii="Arial Narrow" w:hAnsi="Arial Narrow" w:cs="TimesNewRoman"/>
            <w:color w:val="000000"/>
            <w:lang w:val="es-AR"/>
          </w:rPr>
          <w:t>.</w:t>
        </w:r>
      </w:ins>
    </w:p>
    <w:p w14:paraId="2E9065B3" w14:textId="31D6079E" w:rsidR="008D4289" w:rsidRPr="008D4289" w:rsidRDefault="008D4289" w:rsidP="008D4289">
      <w:pPr>
        <w:autoSpaceDE w:val="0"/>
        <w:autoSpaceDN w:val="0"/>
        <w:adjustRightInd w:val="0"/>
        <w:spacing w:before="240"/>
        <w:rPr>
          <w:ins w:id="2053" w:author="Ernesto del Puerto" w:date="2022-02-18T12:21:00Z"/>
          <w:rFonts w:ascii="Arial Narrow" w:hAnsi="Arial Narrow" w:cs="TimesNewRoman"/>
          <w:color w:val="000000"/>
          <w:lang w:val="es-AR"/>
        </w:rPr>
      </w:pPr>
      <w:ins w:id="2054" w:author="Ernesto del Puerto" w:date="2022-02-18T12:21:00Z">
        <w:r w:rsidRPr="008D4289">
          <w:rPr>
            <w:rFonts w:ascii="Arial Narrow" w:hAnsi="Arial Narrow" w:cs="TimesNewRoman"/>
            <w:color w:val="000000"/>
            <w:lang w:val="es-AR"/>
          </w:rPr>
          <w:t>Esto lo convierte en un constructor muy simple:</w:t>
        </w:r>
      </w:ins>
    </w:p>
    <w:p w14:paraId="21EBF30D" w14:textId="77777777" w:rsidR="008D4289" w:rsidRDefault="008D4289" w:rsidP="008D4289">
      <w:pPr>
        <w:autoSpaceDE w:val="0"/>
        <w:autoSpaceDN w:val="0"/>
        <w:adjustRightInd w:val="0"/>
        <w:spacing w:before="240"/>
        <w:rPr>
          <w:ins w:id="2055" w:author="Ernesto del Puerto" w:date="2022-02-18T12:23:00Z"/>
          <w:rFonts w:ascii="Arial Narrow" w:hAnsi="Arial Narrow" w:cs="TimesNewRoman"/>
          <w:color w:val="000000"/>
          <w:lang w:val="es-AR"/>
        </w:rPr>
      </w:pPr>
      <w:ins w:id="2056" w:author="Ernesto del Puerto" w:date="2022-02-18T12:21:00Z">
        <w:r w:rsidRPr="008D4289">
          <w:rPr>
            <w:rFonts w:ascii="Arial Narrow" w:hAnsi="Arial Narrow" w:cs="TimesNewRoman"/>
            <w:color w:val="000000"/>
            <w:lang w:val="es-AR"/>
          </w:rPr>
          <w:t xml:space="preserve">El propósito de los constructores es ayudar </w:t>
        </w:r>
      </w:ins>
      <w:ins w:id="2057" w:author="Ernesto del Puerto" w:date="2022-02-18T12:23:00Z">
        <w:r>
          <w:rPr>
            <w:rFonts w:ascii="Arial Narrow" w:hAnsi="Arial Narrow" w:cs="TimesNewRoman"/>
            <w:color w:val="000000"/>
            <w:lang w:val="es-AR"/>
          </w:rPr>
          <w:t>a</w:t>
        </w:r>
      </w:ins>
      <w:ins w:id="2058" w:author="Ernesto del Puerto" w:date="2022-02-18T12:21:00Z">
        <w:r w:rsidRPr="008D4289">
          <w:rPr>
            <w:rFonts w:ascii="Arial Narrow" w:hAnsi="Arial Narrow" w:cs="TimesNewRoman"/>
            <w:color w:val="000000"/>
            <w:lang w:val="es-AR"/>
          </w:rPr>
          <w:t>l desarrollador.</w:t>
        </w:r>
      </w:ins>
    </w:p>
    <w:p w14:paraId="0A5A5C54" w14:textId="3ADF195A" w:rsidR="008D4289" w:rsidRDefault="008D4289" w:rsidP="008D4289">
      <w:pPr>
        <w:autoSpaceDE w:val="0"/>
        <w:autoSpaceDN w:val="0"/>
        <w:adjustRightInd w:val="0"/>
        <w:spacing w:before="240"/>
        <w:rPr>
          <w:ins w:id="2059" w:author="Ernesto del Puerto" w:date="2022-02-18T12:23:00Z"/>
          <w:rFonts w:ascii="Arial Narrow" w:hAnsi="Arial Narrow" w:cs="TimesNewRoman"/>
          <w:color w:val="000000"/>
          <w:lang w:val="es-AR"/>
        </w:rPr>
      </w:pPr>
      <w:ins w:id="2060" w:author="Ernesto del Puerto" w:date="2022-02-18T12:21:00Z">
        <w:r w:rsidRPr="008D4289">
          <w:rPr>
            <w:rFonts w:ascii="Arial Narrow" w:hAnsi="Arial Narrow" w:cs="TimesNewRoman"/>
            <w:color w:val="000000"/>
            <w:lang w:val="es-AR"/>
          </w:rPr>
          <w:t>Eso significa que puede mantenerlos simples y no necesita</w:t>
        </w:r>
      </w:ins>
      <w:ins w:id="2061" w:author="Ernesto del Puerto" w:date="2022-02-18T12:24:00Z">
        <w:r>
          <w:rPr>
            <w:rFonts w:ascii="Arial Narrow" w:hAnsi="Arial Narrow" w:cs="TimesNewRoman"/>
            <w:color w:val="000000"/>
            <w:lang w:val="es-AR"/>
          </w:rPr>
          <w:t>mos</w:t>
        </w:r>
      </w:ins>
      <w:ins w:id="2062" w:author="Ernesto del Puerto" w:date="2022-02-18T12:21:00Z">
        <w:r w:rsidRPr="008D4289">
          <w:rPr>
            <w:rFonts w:ascii="Arial Narrow" w:hAnsi="Arial Narrow" w:cs="TimesNewRoman"/>
            <w:color w:val="000000"/>
            <w:lang w:val="es-AR"/>
          </w:rPr>
          <w:t xml:space="preserve"> optimizar los mensajes de error para el consumo público.</w:t>
        </w:r>
      </w:ins>
    </w:p>
    <w:p w14:paraId="76FB8EA2" w14:textId="77777777" w:rsidR="008D4289" w:rsidRDefault="008D4289" w:rsidP="008D4289">
      <w:pPr>
        <w:autoSpaceDE w:val="0"/>
        <w:autoSpaceDN w:val="0"/>
        <w:adjustRightInd w:val="0"/>
        <w:spacing w:before="240"/>
        <w:rPr>
          <w:ins w:id="2063" w:author="Ernesto del Puerto" w:date="2022-02-18T12:24:00Z"/>
          <w:rFonts w:ascii="Arial Narrow" w:hAnsi="Arial Narrow" w:cs="TimesNewRoman"/>
          <w:color w:val="000000"/>
          <w:lang w:val="es-AR"/>
        </w:rPr>
      </w:pPr>
      <w:ins w:id="2064" w:author="Ernesto del Puerto" w:date="2022-02-18T12:21:00Z">
        <w:r w:rsidRPr="008D4289">
          <w:rPr>
            <w:rFonts w:ascii="Arial Narrow" w:hAnsi="Arial Narrow" w:cs="TimesNewRoman"/>
            <w:color w:val="000000"/>
            <w:lang w:val="es-AR"/>
          </w:rPr>
          <w:t>Si espera</w:t>
        </w:r>
      </w:ins>
      <w:ins w:id="2065" w:author="Ernesto del Puerto" w:date="2022-02-18T12:24:00Z">
        <w:r>
          <w:rPr>
            <w:rFonts w:ascii="Arial Narrow" w:hAnsi="Arial Narrow" w:cs="TimesNewRoman"/>
            <w:color w:val="000000"/>
            <w:lang w:val="es-AR"/>
          </w:rPr>
          <w:t>mos</w:t>
        </w:r>
      </w:ins>
      <w:ins w:id="2066" w:author="Ernesto del Puerto" w:date="2022-02-18T12:21:00Z">
        <w:r w:rsidRPr="008D4289">
          <w:rPr>
            <w:rFonts w:ascii="Arial Narrow" w:hAnsi="Arial Narrow" w:cs="TimesNewRoman"/>
            <w:color w:val="000000"/>
            <w:lang w:val="es-AR"/>
          </w:rPr>
          <w:t xml:space="preserve"> que los usuarios también creen objetos, debe</w:t>
        </w:r>
      </w:ins>
      <w:ins w:id="2067" w:author="Ernesto del Puerto" w:date="2022-02-18T12:24:00Z">
        <w:r>
          <w:rPr>
            <w:rFonts w:ascii="Arial Narrow" w:hAnsi="Arial Narrow" w:cs="TimesNewRoman"/>
            <w:color w:val="000000"/>
            <w:lang w:val="es-AR"/>
          </w:rPr>
          <w:t>mos</w:t>
        </w:r>
      </w:ins>
      <w:ins w:id="2068" w:author="Ernesto del Puerto" w:date="2022-02-18T12:21:00Z">
        <w:r w:rsidRPr="008D4289">
          <w:rPr>
            <w:rFonts w:ascii="Arial Narrow" w:hAnsi="Arial Narrow" w:cs="TimesNewRoman"/>
            <w:color w:val="000000"/>
            <w:lang w:val="es-AR"/>
          </w:rPr>
          <w:t xml:space="preserve"> crear una función de ayuda amigable, llamada </w:t>
        </w:r>
        <w:proofErr w:type="spellStart"/>
        <w:r w:rsidRPr="008D4289">
          <w:rPr>
            <w:rFonts w:ascii="Arial Narrow" w:hAnsi="Arial Narrow" w:cs="TimesNewRoman"/>
            <w:b/>
            <w:bCs/>
            <w:i/>
            <w:iCs/>
            <w:color w:val="000000"/>
            <w:lang w:val="es-AR"/>
            <w:rPrChange w:id="2069" w:author="Ernesto del Puerto" w:date="2022-02-18T12:24:00Z">
              <w:rPr>
                <w:rFonts w:ascii="Arial Narrow" w:hAnsi="Arial Narrow" w:cs="TimesNewRoman"/>
                <w:color w:val="000000"/>
                <w:lang w:val="es-AR"/>
              </w:rPr>
            </w:rPrChange>
          </w:rPr>
          <w:t>class_</w:t>
        </w:r>
        <w:proofErr w:type="gramStart"/>
        <w:r w:rsidRPr="008D4289">
          <w:rPr>
            <w:rFonts w:ascii="Arial Narrow" w:hAnsi="Arial Narrow" w:cs="TimesNewRoman"/>
            <w:b/>
            <w:bCs/>
            <w:i/>
            <w:iCs/>
            <w:color w:val="000000"/>
            <w:lang w:val="es-AR"/>
            <w:rPrChange w:id="2070" w:author="Ernesto del Puerto" w:date="2022-02-18T12:24:00Z">
              <w:rPr>
                <w:rFonts w:ascii="Arial Narrow" w:hAnsi="Arial Narrow" w:cs="TimesNewRoman"/>
                <w:color w:val="000000"/>
                <w:lang w:val="es-AR"/>
              </w:rPr>
            </w:rPrChange>
          </w:rPr>
          <w:t>name</w:t>
        </w:r>
        <w:proofErr w:type="spellEnd"/>
        <w:r w:rsidRPr="008D4289">
          <w:rPr>
            <w:rFonts w:ascii="Arial Narrow" w:hAnsi="Arial Narrow" w:cs="TimesNewRoman"/>
            <w:b/>
            <w:bCs/>
            <w:i/>
            <w:iCs/>
            <w:color w:val="000000"/>
            <w:lang w:val="es-AR"/>
            <w:rPrChange w:id="2071" w:author="Ernesto del Puerto" w:date="2022-02-18T12:24:00Z">
              <w:rPr>
                <w:rFonts w:ascii="Arial Narrow" w:hAnsi="Arial Narrow" w:cs="TimesNewRoman"/>
                <w:color w:val="000000"/>
                <w:lang w:val="es-AR"/>
              </w:rPr>
            </w:rPrChange>
          </w:rPr>
          <w:t>(</w:t>
        </w:r>
        <w:proofErr w:type="gramEnd"/>
        <w:r w:rsidRPr="008D4289">
          <w:rPr>
            <w:rFonts w:ascii="Arial Narrow" w:hAnsi="Arial Narrow" w:cs="TimesNewRoman"/>
            <w:b/>
            <w:bCs/>
            <w:i/>
            <w:iCs/>
            <w:color w:val="000000"/>
            <w:lang w:val="es-AR"/>
            <w:rPrChange w:id="2072" w:author="Ernesto del Puerto" w:date="2022-02-18T12:24:00Z">
              <w:rPr>
                <w:rFonts w:ascii="Arial Narrow" w:hAnsi="Arial Narrow" w:cs="TimesNewRoman"/>
                <w:color w:val="000000"/>
                <w:lang w:val="es-AR"/>
              </w:rPr>
            </w:rPrChange>
          </w:rPr>
          <w:t>)</w:t>
        </w:r>
      </w:ins>
      <w:ins w:id="2073" w:author="Ernesto del Puerto" w:date="2022-02-18T12:24:00Z">
        <w:r>
          <w:rPr>
            <w:rFonts w:ascii="Arial Narrow" w:hAnsi="Arial Narrow" w:cs="TimesNewRoman"/>
            <w:color w:val="000000"/>
            <w:lang w:val="es-AR"/>
          </w:rPr>
          <w:t>.</w:t>
        </w:r>
      </w:ins>
    </w:p>
    <w:p w14:paraId="3C410C33" w14:textId="77777777" w:rsidR="008D4289" w:rsidRDefault="008D4289" w:rsidP="008D4289">
      <w:pPr>
        <w:autoSpaceDE w:val="0"/>
        <w:autoSpaceDN w:val="0"/>
        <w:adjustRightInd w:val="0"/>
        <w:spacing w:before="240"/>
        <w:rPr>
          <w:ins w:id="2074" w:author="Ernesto del Puerto" w:date="2022-02-18T12:25:00Z"/>
          <w:rFonts w:ascii="Arial Narrow" w:hAnsi="Arial Narrow" w:cs="TimesNewRoman"/>
          <w:color w:val="000000"/>
          <w:lang w:val="es-AR"/>
        </w:rPr>
      </w:pPr>
      <w:ins w:id="2075" w:author="Ernesto del Puerto" w:date="2022-02-18T12:21:00Z">
        <w:r w:rsidRPr="008D4289">
          <w:rPr>
            <w:rFonts w:ascii="Arial Narrow" w:hAnsi="Arial Narrow" w:cs="TimesNewRoman"/>
            <w:color w:val="000000"/>
            <w:lang w:val="es-AR"/>
          </w:rPr>
          <w:t xml:space="preserve">Un constructor un poco más complicado es el de </w:t>
        </w:r>
        <w:proofErr w:type="spellStart"/>
        <w:r w:rsidRPr="008D4289">
          <w:rPr>
            <w:rFonts w:ascii="Arial Narrow" w:hAnsi="Arial Narrow" w:cs="TimesNewRoman"/>
            <w:b/>
            <w:bCs/>
            <w:i/>
            <w:iCs/>
            <w:color w:val="000000"/>
            <w:lang w:val="es-AR"/>
            <w:rPrChange w:id="2076" w:author="Ernesto del Puerto" w:date="2022-02-18T12:25:00Z">
              <w:rPr>
                <w:rFonts w:ascii="Arial Narrow" w:hAnsi="Arial Narrow" w:cs="TimesNewRoman"/>
                <w:color w:val="000000"/>
                <w:lang w:val="es-AR"/>
              </w:rPr>
            </w:rPrChange>
          </w:rPr>
          <w:t>difftime</w:t>
        </w:r>
        <w:proofErr w:type="spellEnd"/>
        <w:r w:rsidRPr="008D4289">
          <w:rPr>
            <w:rFonts w:ascii="Arial Narrow" w:hAnsi="Arial Narrow" w:cs="TimesNewRoman"/>
            <w:color w:val="000000"/>
            <w:lang w:val="es-AR"/>
          </w:rPr>
          <w:t>, que se usa para representar diferencias de tiempo.</w:t>
        </w:r>
      </w:ins>
    </w:p>
    <w:p w14:paraId="74550933" w14:textId="1B8DFE00" w:rsidR="008D4289" w:rsidRPr="008D4289" w:rsidRDefault="008D4289" w:rsidP="008D4289">
      <w:pPr>
        <w:autoSpaceDE w:val="0"/>
        <w:autoSpaceDN w:val="0"/>
        <w:adjustRightInd w:val="0"/>
        <w:spacing w:before="240"/>
        <w:rPr>
          <w:ins w:id="2077" w:author="Ernesto del Puerto" w:date="2022-02-18T12:21:00Z"/>
          <w:rFonts w:ascii="Arial Narrow" w:hAnsi="Arial Narrow" w:cs="TimesNewRoman"/>
          <w:color w:val="000000"/>
          <w:lang w:val="es-AR"/>
        </w:rPr>
      </w:pPr>
      <w:ins w:id="2078" w:author="Ernesto del Puerto" w:date="2022-02-18T12:21:00Z">
        <w:r w:rsidRPr="008D4289">
          <w:rPr>
            <w:rFonts w:ascii="Arial Narrow" w:hAnsi="Arial Narrow" w:cs="TimesNewRoman"/>
            <w:color w:val="000000"/>
            <w:lang w:val="es-AR"/>
          </w:rPr>
          <w:t xml:space="preserve">Se basa nuevamente en un </w:t>
        </w:r>
        <w:proofErr w:type="spellStart"/>
        <w:r w:rsidRPr="008D4289">
          <w:rPr>
            <w:rFonts w:ascii="Arial Narrow" w:hAnsi="Arial Narrow" w:cs="TimesNewRoman"/>
            <w:color w:val="000000"/>
            <w:lang w:val="es-AR"/>
          </w:rPr>
          <w:t>do</w:t>
        </w:r>
      </w:ins>
      <w:ins w:id="2079" w:author="Ernesto del Puerto" w:date="2022-02-18T12:25:00Z">
        <w:r>
          <w:rPr>
            <w:rFonts w:ascii="Arial Narrow" w:hAnsi="Arial Narrow" w:cs="TimesNewRoman"/>
            <w:color w:val="000000"/>
            <w:lang w:val="es-AR"/>
          </w:rPr>
          <w:t>u</w:t>
        </w:r>
      </w:ins>
      <w:ins w:id="2080" w:author="Ernesto del Puerto" w:date="2022-02-18T12:21:00Z">
        <w:r w:rsidRPr="008D4289">
          <w:rPr>
            <w:rFonts w:ascii="Arial Narrow" w:hAnsi="Arial Narrow" w:cs="TimesNewRoman"/>
            <w:color w:val="000000"/>
            <w:lang w:val="es-AR"/>
          </w:rPr>
          <w:t>ble</w:t>
        </w:r>
        <w:proofErr w:type="spellEnd"/>
        <w:r w:rsidRPr="008D4289">
          <w:rPr>
            <w:rFonts w:ascii="Arial Narrow" w:hAnsi="Arial Narrow" w:cs="TimesNewRoman"/>
            <w:color w:val="000000"/>
            <w:lang w:val="es-AR"/>
          </w:rPr>
          <w:t>, pero tiene un atributo de unidades que debe tomar uno de un pequeño conjunto de valores</w:t>
        </w:r>
      </w:ins>
      <w:ins w:id="2081" w:author="Ernesto del Puerto" w:date="2022-02-18T12:25:00Z">
        <w:r>
          <w:rPr>
            <w:rFonts w:ascii="Arial Narrow" w:hAnsi="Arial Narrow" w:cs="TimesNewRoman"/>
            <w:color w:val="000000"/>
            <w:lang w:val="es-AR"/>
          </w:rPr>
          <w:t>.</w:t>
        </w:r>
      </w:ins>
    </w:p>
    <w:p w14:paraId="0A35D034" w14:textId="77777777" w:rsidR="008D4289" w:rsidRDefault="008D4289" w:rsidP="008D4289">
      <w:pPr>
        <w:autoSpaceDE w:val="0"/>
        <w:autoSpaceDN w:val="0"/>
        <w:adjustRightInd w:val="0"/>
        <w:spacing w:before="240"/>
        <w:rPr>
          <w:ins w:id="2082" w:author="Ernesto del Puerto" w:date="2022-02-18T12:25:00Z"/>
          <w:rFonts w:ascii="Arial Narrow" w:hAnsi="Arial Narrow" w:cs="TimesNewRoman"/>
          <w:color w:val="000000"/>
          <w:lang w:val="es-AR"/>
        </w:rPr>
      </w:pPr>
      <w:ins w:id="2083" w:author="Ernesto del Puerto" w:date="2022-02-18T12:21:00Z">
        <w:r w:rsidRPr="008D4289">
          <w:rPr>
            <w:rFonts w:ascii="Arial Narrow" w:hAnsi="Arial Narrow" w:cs="TimesNewRoman"/>
            <w:color w:val="000000"/>
            <w:lang w:val="es-AR"/>
          </w:rPr>
          <w:t>El constructor es una función de desarrollador: será llamado en muchos lugares por un usuario experimentado.</w:t>
        </w:r>
      </w:ins>
    </w:p>
    <w:p w14:paraId="7D4ED160" w14:textId="354AD931" w:rsidR="008D4289" w:rsidRPr="008D4289" w:rsidRDefault="008D4289" w:rsidP="008D4289">
      <w:pPr>
        <w:autoSpaceDE w:val="0"/>
        <w:autoSpaceDN w:val="0"/>
        <w:adjustRightInd w:val="0"/>
        <w:spacing w:before="240"/>
        <w:rPr>
          <w:ins w:id="2084" w:author="Ernesto del Puerto" w:date="2022-02-18T12:21:00Z"/>
          <w:rFonts w:ascii="Arial Narrow" w:hAnsi="Arial Narrow" w:cs="TimesNewRoman"/>
          <w:color w:val="000000"/>
          <w:lang w:val="es-AR"/>
        </w:rPr>
      </w:pPr>
      <w:ins w:id="2085" w:author="Ernesto del Puerto" w:date="2022-02-18T12:21:00Z">
        <w:r w:rsidRPr="008D4289">
          <w:rPr>
            <w:rFonts w:ascii="Arial Narrow" w:hAnsi="Arial Narrow" w:cs="TimesNewRoman"/>
            <w:color w:val="000000"/>
            <w:lang w:val="es-AR"/>
          </w:rPr>
          <w:t>Eso significa que está bien intercambiar un poco de seguridad a cambio de rendimiento, y debe</w:t>
        </w:r>
      </w:ins>
      <w:ins w:id="2086" w:author="Ernesto del Puerto" w:date="2022-02-18T12:25:00Z">
        <w:r>
          <w:rPr>
            <w:rFonts w:ascii="Arial Narrow" w:hAnsi="Arial Narrow" w:cs="TimesNewRoman"/>
            <w:color w:val="000000"/>
            <w:lang w:val="es-AR"/>
          </w:rPr>
          <w:t>mos</w:t>
        </w:r>
      </w:ins>
      <w:ins w:id="2087" w:author="Ernesto del Puerto" w:date="2022-02-18T12:21:00Z">
        <w:r w:rsidRPr="008D4289">
          <w:rPr>
            <w:rFonts w:ascii="Arial Narrow" w:hAnsi="Arial Narrow" w:cs="TimesNewRoman"/>
            <w:color w:val="000000"/>
            <w:lang w:val="es-AR"/>
          </w:rPr>
          <w:t xml:space="preserve"> evitar verificaciones potencialmente lentas en el constructor.</w:t>
        </w:r>
      </w:ins>
    </w:p>
    <w:p w14:paraId="057F710D" w14:textId="08E1980F" w:rsidR="008D4289" w:rsidRPr="008D4289" w:rsidRDefault="008D4289">
      <w:pPr>
        <w:pStyle w:val="Ttulo1"/>
        <w:numPr>
          <w:ilvl w:val="0"/>
          <w:numId w:val="1"/>
        </w:numPr>
        <w:rPr>
          <w:ins w:id="2088" w:author="Ernesto del Puerto" w:date="2022-02-18T12:21:00Z"/>
          <w:rFonts w:ascii="Arial Narrow" w:hAnsi="Arial Narrow" w:cs="CourierNewPSMT"/>
          <w:b/>
          <w:color w:val="000000"/>
          <w:sz w:val="28"/>
          <w:szCs w:val="28"/>
          <w:lang w:val="es-ES"/>
          <w:rPrChange w:id="2089" w:author="Ernesto del Puerto" w:date="2022-02-18T12:26:00Z">
            <w:rPr>
              <w:ins w:id="2090" w:author="Ernesto del Puerto" w:date="2022-02-18T12:21:00Z"/>
              <w:rFonts w:ascii="Arial Narrow" w:hAnsi="Arial Narrow" w:cs="TimesNewRoman"/>
              <w:color w:val="000000"/>
              <w:lang w:val="es-AR"/>
            </w:rPr>
          </w:rPrChange>
        </w:rPr>
        <w:pPrChange w:id="2091" w:author="Ernesto del Puerto" w:date="2022-02-18T12:26:00Z">
          <w:pPr>
            <w:autoSpaceDE w:val="0"/>
            <w:autoSpaceDN w:val="0"/>
            <w:adjustRightInd w:val="0"/>
            <w:spacing w:before="240"/>
          </w:pPr>
        </w:pPrChange>
      </w:pPr>
      <w:bookmarkStart w:id="2092" w:name="_Toc97489944"/>
      <w:ins w:id="2093" w:author="Ernesto del Puerto" w:date="2022-02-18T12:21:00Z">
        <w:r w:rsidRPr="008D4289">
          <w:rPr>
            <w:rFonts w:ascii="Arial Narrow" w:eastAsia="Times New Roman" w:hAnsi="Arial Narrow" w:cs="CourierNewPSMT"/>
            <w:b/>
            <w:color w:val="000000"/>
            <w:sz w:val="28"/>
            <w:szCs w:val="28"/>
            <w:lang w:val="es-ES"/>
            <w:rPrChange w:id="2094" w:author="Ernesto del Puerto" w:date="2022-02-18T12:26:00Z">
              <w:rPr>
                <w:rFonts w:ascii="Arial Narrow" w:hAnsi="Arial Narrow" w:cs="TimesNewRoman"/>
                <w:color w:val="000000"/>
                <w:lang w:val="es-AR"/>
              </w:rPr>
            </w:rPrChange>
          </w:rPr>
          <w:t>Validadores</w:t>
        </w:r>
        <w:bookmarkEnd w:id="2092"/>
      </w:ins>
    </w:p>
    <w:p w14:paraId="4B0F01E9" w14:textId="77777777" w:rsidR="008D4289" w:rsidRDefault="008D4289" w:rsidP="008D4289">
      <w:pPr>
        <w:autoSpaceDE w:val="0"/>
        <w:autoSpaceDN w:val="0"/>
        <w:adjustRightInd w:val="0"/>
        <w:spacing w:before="240"/>
        <w:rPr>
          <w:ins w:id="2095" w:author="Ernesto del Puerto" w:date="2022-02-18T12:26:00Z"/>
          <w:rFonts w:ascii="Arial Narrow" w:hAnsi="Arial Narrow" w:cs="TimesNewRoman"/>
          <w:color w:val="000000"/>
          <w:lang w:val="es-AR"/>
        </w:rPr>
      </w:pPr>
      <w:ins w:id="2096" w:author="Ernesto del Puerto" w:date="2022-02-18T12:21:00Z">
        <w:r w:rsidRPr="008D4289">
          <w:rPr>
            <w:rFonts w:ascii="Arial Narrow" w:hAnsi="Arial Narrow" w:cs="TimesNewRoman"/>
            <w:color w:val="000000"/>
            <w:lang w:val="es-AR"/>
          </w:rPr>
          <w:t>Las clases más complicadas requieren controles de validez más complicados.</w:t>
        </w:r>
      </w:ins>
    </w:p>
    <w:p w14:paraId="031A80A9" w14:textId="77777777" w:rsidR="008D4289" w:rsidRDefault="008D4289" w:rsidP="008D4289">
      <w:pPr>
        <w:autoSpaceDE w:val="0"/>
        <w:autoSpaceDN w:val="0"/>
        <w:adjustRightInd w:val="0"/>
        <w:spacing w:before="240"/>
        <w:rPr>
          <w:ins w:id="2097" w:author="Ernesto del Puerto" w:date="2022-02-18T12:26:00Z"/>
          <w:rFonts w:ascii="Arial Narrow" w:hAnsi="Arial Narrow" w:cs="TimesNewRoman"/>
          <w:color w:val="000000"/>
          <w:lang w:val="es-AR"/>
        </w:rPr>
      </w:pPr>
      <w:ins w:id="2098" w:author="Ernesto del Puerto" w:date="2022-02-18T12:21:00Z">
        <w:r w:rsidRPr="008D4289">
          <w:rPr>
            <w:rFonts w:ascii="Arial Narrow" w:hAnsi="Arial Narrow" w:cs="TimesNewRoman"/>
            <w:color w:val="000000"/>
            <w:lang w:val="es-AR"/>
          </w:rPr>
          <w:t>Tome</w:t>
        </w:r>
      </w:ins>
      <w:ins w:id="2099" w:author="Ernesto del Puerto" w:date="2022-02-18T12:26:00Z">
        <w:r>
          <w:rPr>
            <w:rFonts w:ascii="Arial Narrow" w:hAnsi="Arial Narrow" w:cs="TimesNewRoman"/>
            <w:color w:val="000000"/>
            <w:lang w:val="es-AR"/>
          </w:rPr>
          <w:t>mos</w:t>
        </w:r>
      </w:ins>
      <w:ins w:id="2100" w:author="Ernesto del Puerto" w:date="2022-02-18T12:21:00Z">
        <w:r w:rsidRPr="008D4289">
          <w:rPr>
            <w:rFonts w:ascii="Arial Narrow" w:hAnsi="Arial Narrow" w:cs="TimesNewRoman"/>
            <w:color w:val="000000"/>
            <w:lang w:val="es-AR"/>
          </w:rPr>
          <w:t xml:space="preserve"> factores, por ejemplo.</w:t>
        </w:r>
      </w:ins>
    </w:p>
    <w:p w14:paraId="4810519D" w14:textId="77777777" w:rsidR="008D4289" w:rsidRDefault="008D4289" w:rsidP="008D4289">
      <w:pPr>
        <w:autoSpaceDE w:val="0"/>
        <w:autoSpaceDN w:val="0"/>
        <w:adjustRightInd w:val="0"/>
        <w:spacing w:before="240"/>
        <w:rPr>
          <w:ins w:id="2101" w:author="Ernesto del Puerto" w:date="2022-02-18T12:26:00Z"/>
          <w:rFonts w:ascii="Arial Narrow" w:hAnsi="Arial Narrow" w:cs="TimesNewRoman"/>
          <w:color w:val="000000"/>
          <w:lang w:val="es-AR"/>
        </w:rPr>
      </w:pPr>
      <w:ins w:id="2102" w:author="Ernesto del Puerto" w:date="2022-02-18T12:21:00Z">
        <w:r w:rsidRPr="008D4289">
          <w:rPr>
            <w:rFonts w:ascii="Arial Narrow" w:hAnsi="Arial Narrow" w:cs="TimesNewRoman"/>
            <w:color w:val="000000"/>
            <w:lang w:val="es-AR"/>
          </w:rPr>
          <w:t>Un constructor solo verifica que los tipos sean correctos, lo que permite crear factores con formato incorrecto</w:t>
        </w:r>
      </w:ins>
      <w:ins w:id="2103" w:author="Ernesto del Puerto" w:date="2022-02-18T12:26:00Z">
        <w:r>
          <w:rPr>
            <w:rFonts w:ascii="Arial Narrow" w:hAnsi="Arial Narrow" w:cs="TimesNewRoman"/>
            <w:color w:val="000000"/>
            <w:lang w:val="es-AR"/>
          </w:rPr>
          <w:t>.</w:t>
        </w:r>
      </w:ins>
    </w:p>
    <w:p w14:paraId="57785F5D" w14:textId="77777777" w:rsidR="001A02CF" w:rsidRDefault="001A02CF" w:rsidP="001A02CF">
      <w:pPr>
        <w:autoSpaceDE w:val="0"/>
        <w:autoSpaceDN w:val="0"/>
        <w:adjustRightInd w:val="0"/>
        <w:spacing w:before="240"/>
        <w:rPr>
          <w:ins w:id="2104" w:author="Ernesto del Puerto" w:date="2022-02-19T14:00:00Z"/>
          <w:rFonts w:ascii="Arial Narrow" w:hAnsi="Arial Narrow" w:cs="TimesNewRoman"/>
          <w:color w:val="000000"/>
          <w:lang w:val="es-AR"/>
        </w:rPr>
      </w:pPr>
      <w:ins w:id="2105" w:author="Ernesto del Puerto" w:date="2022-02-19T13:59:00Z">
        <w:r w:rsidRPr="001A02CF">
          <w:rPr>
            <w:rFonts w:ascii="Arial Narrow" w:hAnsi="Arial Narrow" w:cs="TimesNewRoman"/>
            <w:color w:val="000000"/>
            <w:lang w:val="es-AR"/>
          </w:rPr>
          <w:t>En lugar de sobrecargar al constructor con controles complicados, es mejor ponerlos en una función separada.</w:t>
        </w:r>
      </w:ins>
    </w:p>
    <w:p w14:paraId="4D8AEF38" w14:textId="7530ABD2" w:rsidR="001A02CF" w:rsidRPr="001A02CF" w:rsidRDefault="001A02CF" w:rsidP="001A02CF">
      <w:pPr>
        <w:autoSpaceDE w:val="0"/>
        <w:autoSpaceDN w:val="0"/>
        <w:adjustRightInd w:val="0"/>
        <w:spacing w:before="240"/>
        <w:rPr>
          <w:ins w:id="2106" w:author="Ernesto del Puerto" w:date="2022-02-19T13:59:00Z"/>
          <w:rFonts w:ascii="Arial Narrow" w:hAnsi="Arial Narrow" w:cs="TimesNewRoman"/>
          <w:color w:val="000000"/>
          <w:lang w:val="es-AR"/>
        </w:rPr>
      </w:pPr>
      <w:ins w:id="2107" w:author="Ernesto del Puerto" w:date="2022-02-19T13:59:00Z">
        <w:r w:rsidRPr="001A02CF">
          <w:rPr>
            <w:rFonts w:ascii="Arial Narrow" w:hAnsi="Arial Narrow" w:cs="TimesNewRoman"/>
            <w:color w:val="000000"/>
            <w:lang w:val="es-AR"/>
          </w:rPr>
          <w:t>Si lo hace</w:t>
        </w:r>
      </w:ins>
      <w:ins w:id="2108" w:author="Ernesto del Puerto" w:date="2022-02-19T14:00:00Z">
        <w:r>
          <w:rPr>
            <w:rFonts w:ascii="Arial Narrow" w:hAnsi="Arial Narrow" w:cs="TimesNewRoman"/>
            <w:color w:val="000000"/>
            <w:lang w:val="es-AR"/>
          </w:rPr>
          <w:t>mos</w:t>
        </w:r>
      </w:ins>
      <w:ins w:id="2109" w:author="Ernesto del Puerto" w:date="2022-02-19T13:59:00Z">
        <w:r w:rsidRPr="001A02CF">
          <w:rPr>
            <w:rFonts w:ascii="Arial Narrow" w:hAnsi="Arial Narrow" w:cs="TimesNewRoman"/>
            <w:color w:val="000000"/>
            <w:lang w:val="es-AR"/>
          </w:rPr>
          <w:t xml:space="preserve">, </w:t>
        </w:r>
      </w:ins>
      <w:ins w:id="2110" w:author="Ernesto del Puerto" w:date="2022-02-19T14:00:00Z">
        <w:r>
          <w:rPr>
            <w:rFonts w:ascii="Arial Narrow" w:hAnsi="Arial Narrow" w:cs="TimesNewRoman"/>
            <w:color w:val="000000"/>
            <w:lang w:val="es-AR"/>
          </w:rPr>
          <w:t>nos</w:t>
        </w:r>
      </w:ins>
      <w:ins w:id="2111" w:author="Ernesto del Puerto" w:date="2022-02-19T13:59:00Z">
        <w:r w:rsidRPr="001A02CF">
          <w:rPr>
            <w:rFonts w:ascii="Arial Narrow" w:hAnsi="Arial Narrow" w:cs="TimesNewRoman"/>
            <w:color w:val="000000"/>
            <w:lang w:val="es-AR"/>
          </w:rPr>
          <w:t xml:space="preserve"> permite crear nuevos objetos de forma económica cuando sabe</w:t>
        </w:r>
      </w:ins>
      <w:ins w:id="2112" w:author="Ernesto del Puerto" w:date="2022-02-19T14:00:00Z">
        <w:r>
          <w:rPr>
            <w:rFonts w:ascii="Arial Narrow" w:hAnsi="Arial Narrow" w:cs="TimesNewRoman"/>
            <w:color w:val="000000"/>
            <w:lang w:val="es-AR"/>
          </w:rPr>
          <w:t>mos</w:t>
        </w:r>
      </w:ins>
      <w:ins w:id="2113" w:author="Ernesto del Puerto" w:date="2022-02-19T13:59:00Z">
        <w:r w:rsidRPr="001A02CF">
          <w:rPr>
            <w:rFonts w:ascii="Arial Narrow" w:hAnsi="Arial Narrow" w:cs="TimesNewRoman"/>
            <w:color w:val="000000"/>
            <w:lang w:val="es-AR"/>
          </w:rPr>
          <w:t xml:space="preserve"> que los valores son correctos y reutilizar fácilmente las comprobaciones en otros lugares.</w:t>
        </w:r>
      </w:ins>
    </w:p>
    <w:p w14:paraId="70C3D59F" w14:textId="77777777" w:rsidR="00A60095" w:rsidRDefault="00A60095" w:rsidP="00A60095">
      <w:pPr>
        <w:autoSpaceDE w:val="0"/>
        <w:autoSpaceDN w:val="0"/>
        <w:adjustRightInd w:val="0"/>
        <w:spacing w:before="240"/>
        <w:rPr>
          <w:ins w:id="2114" w:author="Ernesto del Puerto" w:date="2022-02-19T14:01:00Z"/>
          <w:rFonts w:ascii="Arial Narrow" w:hAnsi="Arial Narrow" w:cs="TimesNewRoman"/>
          <w:color w:val="000000"/>
          <w:lang w:val="es-AR"/>
        </w:rPr>
      </w:pPr>
      <w:ins w:id="2115" w:author="Ernesto del Puerto" w:date="2022-02-19T14:00:00Z">
        <w:r w:rsidRPr="001A02CF">
          <w:rPr>
            <w:rFonts w:ascii="Arial Narrow" w:hAnsi="Arial Narrow" w:cs="TimesNewRoman"/>
            <w:color w:val="000000"/>
            <w:lang w:val="es-AR"/>
          </w:rPr>
          <w:t xml:space="preserve">Esta función de validación se llama principalmente por sus efectos secundarios (arrojar un error si el objeto no es válido), por lo que </w:t>
        </w:r>
      </w:ins>
      <w:ins w:id="2116" w:author="Ernesto del Puerto" w:date="2022-02-19T14:01:00Z">
        <w:r>
          <w:rPr>
            <w:rFonts w:ascii="Arial Narrow" w:hAnsi="Arial Narrow" w:cs="TimesNewRoman"/>
            <w:color w:val="000000"/>
            <w:lang w:val="es-AR"/>
          </w:rPr>
          <w:t xml:space="preserve">es de </w:t>
        </w:r>
      </w:ins>
      <w:ins w:id="2117" w:author="Ernesto del Puerto" w:date="2022-02-19T14:00:00Z">
        <w:r w:rsidRPr="001A02CF">
          <w:rPr>
            <w:rFonts w:ascii="Arial Narrow" w:hAnsi="Arial Narrow" w:cs="TimesNewRoman"/>
            <w:color w:val="000000"/>
            <w:lang w:val="es-AR"/>
          </w:rPr>
          <w:t>esperar que devuelva su entrada principal de forma invisible</w:t>
        </w:r>
      </w:ins>
      <w:ins w:id="2118" w:author="Ernesto del Puerto" w:date="2022-02-19T14:01:00Z">
        <w:r>
          <w:rPr>
            <w:rFonts w:ascii="Arial Narrow" w:hAnsi="Arial Narrow" w:cs="TimesNewRoman"/>
            <w:color w:val="000000"/>
            <w:lang w:val="es-AR"/>
          </w:rPr>
          <w:t>.</w:t>
        </w:r>
      </w:ins>
    </w:p>
    <w:p w14:paraId="39EDEAE2" w14:textId="77777777" w:rsidR="00A60095" w:rsidRDefault="00A60095" w:rsidP="00A60095">
      <w:pPr>
        <w:autoSpaceDE w:val="0"/>
        <w:autoSpaceDN w:val="0"/>
        <w:adjustRightInd w:val="0"/>
        <w:spacing w:before="240"/>
        <w:rPr>
          <w:ins w:id="2119" w:author="Ernesto del Puerto" w:date="2022-02-19T14:01:00Z"/>
          <w:rFonts w:ascii="Arial Narrow" w:hAnsi="Arial Narrow" w:cs="TimesNewRoman"/>
          <w:color w:val="000000"/>
          <w:lang w:val="es-AR"/>
        </w:rPr>
      </w:pPr>
      <w:ins w:id="2120" w:author="Ernesto del Puerto" w:date="2022-02-19T14:00:00Z">
        <w:r w:rsidRPr="001A02CF">
          <w:rPr>
            <w:rFonts w:ascii="Arial Narrow" w:hAnsi="Arial Narrow" w:cs="TimesNewRoman"/>
            <w:color w:val="000000"/>
            <w:lang w:val="es-AR"/>
          </w:rPr>
          <w:t>Sin embargo, es útil que los métodos de validación regresen visiblemente</w:t>
        </w:r>
      </w:ins>
      <w:ins w:id="2121" w:author="Ernesto del Puerto" w:date="2022-02-19T14:01:00Z">
        <w:r>
          <w:rPr>
            <w:rFonts w:ascii="Arial Narrow" w:hAnsi="Arial Narrow" w:cs="TimesNewRoman"/>
            <w:color w:val="000000"/>
            <w:lang w:val="es-AR"/>
          </w:rPr>
          <w:t>.</w:t>
        </w:r>
      </w:ins>
    </w:p>
    <w:p w14:paraId="39AA6474" w14:textId="77777777" w:rsidR="00A60095" w:rsidRDefault="00A60095" w:rsidP="00A60095">
      <w:pPr>
        <w:autoSpaceDE w:val="0"/>
        <w:autoSpaceDN w:val="0"/>
        <w:adjustRightInd w:val="0"/>
        <w:spacing w:before="240"/>
        <w:rPr>
          <w:ins w:id="2122" w:author="Ernesto del Puerto" w:date="2022-02-19T14:02:00Z"/>
          <w:rFonts w:ascii="Arial Narrow" w:hAnsi="Arial Narrow" w:cs="TimesNewRoman"/>
          <w:color w:val="000000"/>
          <w:lang w:val="es-AR"/>
        </w:rPr>
      </w:pPr>
      <w:ins w:id="2123" w:author="Ernesto del Puerto" w:date="2022-02-19T14:01:00Z">
        <w:r>
          <w:rPr>
            <w:rFonts w:ascii="Arial Narrow" w:hAnsi="Arial Narrow" w:cs="TimesNewRoman"/>
            <w:color w:val="000000"/>
            <w:lang w:val="es-AR"/>
          </w:rPr>
          <w:t>C</w:t>
        </w:r>
      </w:ins>
      <w:ins w:id="2124" w:author="Ernesto del Puerto" w:date="2022-02-19T14:00:00Z">
        <w:r w:rsidRPr="001A02CF">
          <w:rPr>
            <w:rFonts w:ascii="Arial Narrow" w:hAnsi="Arial Narrow" w:cs="TimesNewRoman"/>
            <w:color w:val="000000"/>
            <w:lang w:val="es-AR"/>
          </w:rPr>
          <w:t xml:space="preserve">omo </w:t>
        </w:r>
      </w:ins>
      <w:ins w:id="2125" w:author="Ernesto del Puerto" w:date="2022-02-19T14:01:00Z">
        <w:r>
          <w:rPr>
            <w:rFonts w:ascii="Arial Narrow" w:hAnsi="Arial Narrow" w:cs="TimesNewRoman"/>
            <w:color w:val="000000"/>
            <w:lang w:val="es-AR"/>
          </w:rPr>
          <w:t>analizaremos</w:t>
        </w:r>
      </w:ins>
      <w:ins w:id="2126" w:author="Ernesto del Puerto" w:date="2022-02-19T14:02:00Z">
        <w:r>
          <w:rPr>
            <w:rFonts w:ascii="Arial Narrow" w:hAnsi="Arial Narrow" w:cs="TimesNewRoman"/>
            <w:color w:val="000000"/>
            <w:lang w:val="es-AR"/>
          </w:rPr>
          <w:t>.</w:t>
        </w:r>
      </w:ins>
    </w:p>
    <w:p w14:paraId="18B7BB19" w14:textId="78DA93C6" w:rsidR="00A60095" w:rsidRPr="001A02CF" w:rsidRDefault="00A60095" w:rsidP="00A60095">
      <w:pPr>
        <w:autoSpaceDE w:val="0"/>
        <w:autoSpaceDN w:val="0"/>
        <w:adjustRightInd w:val="0"/>
        <w:spacing w:before="240"/>
        <w:rPr>
          <w:ins w:id="2127" w:author="Ernesto del Puerto" w:date="2022-02-19T14:00:00Z"/>
          <w:rFonts w:ascii="Arial Narrow" w:hAnsi="Arial Narrow" w:cs="TimesNewRoman"/>
          <w:color w:val="000000"/>
          <w:lang w:val="es-AR"/>
        </w:rPr>
      </w:pPr>
    </w:p>
    <w:p w14:paraId="5761A9DD" w14:textId="509EEB8A" w:rsidR="008D4289" w:rsidRDefault="00BD6280" w:rsidP="00FA6FAB">
      <w:pPr>
        <w:autoSpaceDE w:val="0"/>
        <w:autoSpaceDN w:val="0"/>
        <w:adjustRightInd w:val="0"/>
        <w:spacing w:before="240"/>
        <w:rPr>
          <w:ins w:id="2128" w:author="Ernesto del Puerto" w:date="2022-02-18T12:21:00Z"/>
          <w:rFonts w:ascii="Arial Narrow" w:hAnsi="Arial Narrow" w:cs="TimesNewRoman"/>
          <w:color w:val="000000"/>
          <w:lang w:val="es-AR"/>
        </w:rPr>
      </w:pPr>
      <w:ins w:id="2129" w:author="Ernesto del Puerto" w:date="2022-02-19T13:57:00Z">
        <w:r>
          <w:rPr>
            <w:rFonts w:ascii="Arial Narrow" w:hAnsi="Arial Narrow" w:cs="TimesNewRoman"/>
            <w:noProof/>
            <w:color w:val="000000"/>
            <w:lang w:val="es-AR"/>
          </w:rPr>
          <w:lastRenderedPageBreak/>
          <w:drawing>
            <wp:inline distT="0" distB="0" distL="0" distR="0" wp14:anchorId="122A05EE" wp14:editId="5A4628FA">
              <wp:extent cx="5992495" cy="6205855"/>
              <wp:effectExtent l="0" t="0" r="8255"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92495" cy="6205855"/>
                      </a:xfrm>
                      <a:prstGeom prst="rect">
                        <a:avLst/>
                      </a:prstGeom>
                      <a:noFill/>
                      <a:ln>
                        <a:noFill/>
                      </a:ln>
                    </pic:spPr>
                  </pic:pic>
                </a:graphicData>
              </a:graphic>
            </wp:inline>
          </w:drawing>
        </w:r>
      </w:ins>
    </w:p>
    <w:p w14:paraId="770DADB7" w14:textId="14F7615B" w:rsidR="00BD6280" w:rsidRDefault="00BD6280" w:rsidP="00BD6280">
      <w:pPr>
        <w:pStyle w:val="TtuloTDC"/>
        <w:autoSpaceDE w:val="0"/>
        <w:autoSpaceDN w:val="0"/>
        <w:adjustRightInd w:val="0"/>
        <w:outlineLvl w:val="2"/>
        <w:rPr>
          <w:ins w:id="2130" w:author="Ernesto del Puerto" w:date="2022-02-19T13:58:00Z"/>
          <w:rFonts w:ascii="Arial Narrow" w:hAnsi="Arial Narrow" w:cs="TimesNewRoman"/>
          <w:color w:val="000000"/>
          <w:lang w:val="es-AR"/>
        </w:rPr>
      </w:pPr>
      <w:bookmarkStart w:id="2131" w:name="_Toc97489945"/>
      <w:ins w:id="2132" w:author="Ernesto del Puerto" w:date="2022-02-19T13:58:00Z">
        <w:r>
          <w:rPr>
            <w:rFonts w:ascii="Arial Narrow" w:eastAsia="Times New Roman" w:hAnsi="Arial Narrow" w:cs="CourierNewPSMT"/>
            <w:b/>
            <w:color w:val="000000"/>
            <w:sz w:val="28"/>
            <w:szCs w:val="28"/>
            <w:lang w:val="es-ES" w:eastAsia="es-ES"/>
          </w:rPr>
          <w:t>Figura 9.1. Validadores</w:t>
        </w:r>
        <w:bookmarkEnd w:id="2131"/>
      </w:ins>
    </w:p>
    <w:p w14:paraId="1D683165" w14:textId="6A3F1752" w:rsidR="001A02CF" w:rsidRPr="00A60095" w:rsidRDefault="001A02CF">
      <w:pPr>
        <w:pStyle w:val="Ttulo1"/>
        <w:numPr>
          <w:ilvl w:val="0"/>
          <w:numId w:val="1"/>
        </w:numPr>
        <w:rPr>
          <w:ins w:id="2133" w:author="Ernesto del Puerto" w:date="2022-02-19T13:59:00Z"/>
          <w:rFonts w:ascii="Arial Narrow" w:hAnsi="Arial Narrow" w:cs="CourierNewPSMT"/>
          <w:b/>
          <w:color w:val="000000"/>
          <w:sz w:val="28"/>
          <w:szCs w:val="28"/>
          <w:lang w:val="es-ES"/>
          <w:rPrChange w:id="2134" w:author="Ernesto del Puerto" w:date="2022-02-19T14:02:00Z">
            <w:rPr>
              <w:ins w:id="2135" w:author="Ernesto del Puerto" w:date="2022-02-19T13:59:00Z"/>
              <w:rFonts w:ascii="Arial Narrow" w:hAnsi="Arial Narrow" w:cs="TimesNewRoman"/>
              <w:color w:val="000000"/>
              <w:lang w:val="es-AR"/>
            </w:rPr>
          </w:rPrChange>
        </w:rPr>
        <w:pPrChange w:id="2136" w:author="Ernesto del Puerto" w:date="2022-02-19T14:02:00Z">
          <w:pPr>
            <w:autoSpaceDE w:val="0"/>
            <w:autoSpaceDN w:val="0"/>
            <w:adjustRightInd w:val="0"/>
            <w:spacing w:before="240"/>
          </w:pPr>
        </w:pPrChange>
      </w:pPr>
      <w:bookmarkStart w:id="2137" w:name="_Toc97489946"/>
      <w:ins w:id="2138" w:author="Ernesto del Puerto" w:date="2022-02-19T13:59:00Z">
        <w:r w:rsidRPr="00A60095">
          <w:rPr>
            <w:rFonts w:ascii="Arial Narrow" w:eastAsia="Times New Roman" w:hAnsi="Arial Narrow" w:cs="CourierNewPSMT"/>
            <w:b/>
            <w:color w:val="000000"/>
            <w:sz w:val="28"/>
            <w:szCs w:val="28"/>
            <w:lang w:val="es-ES"/>
            <w:rPrChange w:id="2139" w:author="Ernesto del Puerto" w:date="2022-02-19T14:02:00Z">
              <w:rPr>
                <w:rFonts w:ascii="Arial Narrow" w:hAnsi="Arial Narrow" w:cs="TimesNewRoman"/>
                <w:color w:val="000000"/>
                <w:lang w:val="es-AR"/>
              </w:rPr>
            </w:rPrChange>
          </w:rPr>
          <w:t>Ayudantes</w:t>
        </w:r>
        <w:bookmarkEnd w:id="2137"/>
      </w:ins>
    </w:p>
    <w:p w14:paraId="60C217C4" w14:textId="77777777" w:rsidR="00A60095" w:rsidRDefault="001A02CF" w:rsidP="001A02CF">
      <w:pPr>
        <w:autoSpaceDE w:val="0"/>
        <w:autoSpaceDN w:val="0"/>
        <w:adjustRightInd w:val="0"/>
        <w:spacing w:before="240"/>
        <w:rPr>
          <w:ins w:id="2140" w:author="Ernesto del Puerto" w:date="2022-02-19T14:03:00Z"/>
          <w:rFonts w:ascii="Arial Narrow" w:hAnsi="Arial Narrow" w:cs="TimesNewRoman"/>
          <w:color w:val="000000"/>
          <w:lang w:val="es-AR"/>
        </w:rPr>
      </w:pPr>
      <w:ins w:id="2141" w:author="Ernesto del Puerto" w:date="2022-02-19T13:59:00Z">
        <w:r w:rsidRPr="001A02CF">
          <w:rPr>
            <w:rFonts w:ascii="Arial Narrow" w:hAnsi="Arial Narrow" w:cs="TimesNewRoman"/>
            <w:color w:val="000000"/>
            <w:lang w:val="es-AR"/>
          </w:rPr>
          <w:t>Si desea</w:t>
        </w:r>
      </w:ins>
      <w:ins w:id="2142" w:author="Ernesto del Puerto" w:date="2022-02-19T14:02:00Z">
        <w:r w:rsidR="00A60095">
          <w:rPr>
            <w:rFonts w:ascii="Arial Narrow" w:hAnsi="Arial Narrow" w:cs="TimesNewRoman"/>
            <w:color w:val="000000"/>
            <w:lang w:val="es-AR"/>
          </w:rPr>
          <w:t>mos</w:t>
        </w:r>
      </w:ins>
      <w:ins w:id="2143" w:author="Ernesto del Puerto" w:date="2022-02-19T13:59:00Z">
        <w:r w:rsidRPr="001A02CF">
          <w:rPr>
            <w:rFonts w:ascii="Arial Narrow" w:hAnsi="Arial Narrow" w:cs="TimesNewRoman"/>
            <w:color w:val="000000"/>
            <w:lang w:val="es-AR"/>
          </w:rPr>
          <w:t xml:space="preserve"> que los usuarios construyan objetos de </w:t>
        </w:r>
      </w:ins>
      <w:ins w:id="2144" w:author="Ernesto del Puerto" w:date="2022-02-19T14:02:00Z">
        <w:r w:rsidR="00A60095">
          <w:rPr>
            <w:rFonts w:ascii="Arial Narrow" w:hAnsi="Arial Narrow" w:cs="TimesNewRoman"/>
            <w:color w:val="000000"/>
            <w:lang w:val="es-AR"/>
          </w:rPr>
          <w:t>n</w:t>
        </w:r>
      </w:ins>
      <w:ins w:id="2145" w:author="Ernesto del Puerto" w:date="2022-02-19T13:59:00Z">
        <w:r w:rsidRPr="001A02CF">
          <w:rPr>
            <w:rFonts w:ascii="Arial Narrow" w:hAnsi="Arial Narrow" w:cs="TimesNewRoman"/>
            <w:color w:val="000000"/>
            <w:lang w:val="es-AR"/>
          </w:rPr>
          <w:t>u</w:t>
        </w:r>
      </w:ins>
      <w:ins w:id="2146" w:author="Ernesto del Puerto" w:date="2022-02-19T14:02:00Z">
        <w:r w:rsidR="00A60095">
          <w:rPr>
            <w:rFonts w:ascii="Arial Narrow" w:hAnsi="Arial Narrow" w:cs="TimesNewRoman"/>
            <w:color w:val="000000"/>
            <w:lang w:val="es-AR"/>
          </w:rPr>
          <w:t>estra</w:t>
        </w:r>
      </w:ins>
      <w:ins w:id="2147" w:author="Ernesto del Puerto" w:date="2022-02-19T13:59:00Z">
        <w:r w:rsidRPr="001A02CF">
          <w:rPr>
            <w:rFonts w:ascii="Arial Narrow" w:hAnsi="Arial Narrow" w:cs="TimesNewRoman"/>
            <w:color w:val="000000"/>
            <w:lang w:val="es-AR"/>
          </w:rPr>
          <w:t xml:space="preserve"> clase, también debe</w:t>
        </w:r>
      </w:ins>
      <w:ins w:id="2148" w:author="Ernesto del Puerto" w:date="2022-02-19T14:02:00Z">
        <w:r w:rsidR="00A60095">
          <w:rPr>
            <w:rFonts w:ascii="Arial Narrow" w:hAnsi="Arial Narrow" w:cs="TimesNewRoman"/>
            <w:color w:val="000000"/>
            <w:lang w:val="es-AR"/>
          </w:rPr>
          <w:t>mos</w:t>
        </w:r>
      </w:ins>
      <w:ins w:id="2149" w:author="Ernesto del Puerto" w:date="2022-02-19T13:59:00Z">
        <w:r w:rsidRPr="001A02CF">
          <w:rPr>
            <w:rFonts w:ascii="Arial Narrow" w:hAnsi="Arial Narrow" w:cs="TimesNewRoman"/>
            <w:color w:val="000000"/>
            <w:lang w:val="es-AR"/>
          </w:rPr>
          <w:t xml:space="preserve"> proporcionar un método auxiliar que les haga la vida lo más fácil posible.</w:t>
        </w:r>
      </w:ins>
    </w:p>
    <w:p w14:paraId="413BA15E" w14:textId="31958260" w:rsidR="001A02CF" w:rsidRPr="001A02CF" w:rsidRDefault="001A02CF" w:rsidP="001A02CF">
      <w:pPr>
        <w:autoSpaceDE w:val="0"/>
        <w:autoSpaceDN w:val="0"/>
        <w:adjustRightInd w:val="0"/>
        <w:spacing w:before="240"/>
        <w:rPr>
          <w:ins w:id="2150" w:author="Ernesto del Puerto" w:date="2022-02-19T13:59:00Z"/>
          <w:rFonts w:ascii="Arial Narrow" w:hAnsi="Arial Narrow" w:cs="TimesNewRoman"/>
          <w:color w:val="000000"/>
          <w:lang w:val="es-AR"/>
        </w:rPr>
      </w:pPr>
      <w:ins w:id="2151" w:author="Ernesto del Puerto" w:date="2022-02-19T13:59:00Z">
        <w:r w:rsidRPr="001A02CF">
          <w:rPr>
            <w:rFonts w:ascii="Arial Narrow" w:hAnsi="Arial Narrow" w:cs="TimesNewRoman"/>
            <w:color w:val="000000"/>
            <w:lang w:val="es-AR"/>
          </w:rPr>
          <w:t>Un ayudante siempre debe:</w:t>
        </w:r>
      </w:ins>
    </w:p>
    <w:p w14:paraId="52997B42" w14:textId="6F1AE4D2" w:rsidR="001A02CF" w:rsidRPr="00A60095" w:rsidRDefault="001A02CF">
      <w:pPr>
        <w:pStyle w:val="Prrafodelista"/>
        <w:numPr>
          <w:ilvl w:val="0"/>
          <w:numId w:val="82"/>
        </w:numPr>
        <w:autoSpaceDE w:val="0"/>
        <w:autoSpaceDN w:val="0"/>
        <w:adjustRightInd w:val="0"/>
        <w:spacing w:before="240"/>
        <w:rPr>
          <w:ins w:id="2152" w:author="Ernesto del Puerto" w:date="2022-02-19T13:59:00Z"/>
          <w:rFonts w:ascii="Arial Narrow" w:hAnsi="Arial Narrow" w:cs="TimesNewRoman"/>
          <w:color w:val="000000"/>
          <w:lang w:val="es-AR"/>
          <w:rPrChange w:id="2153" w:author="Ernesto del Puerto" w:date="2022-02-19T14:03:00Z">
            <w:rPr>
              <w:ins w:id="2154" w:author="Ernesto del Puerto" w:date="2022-02-19T13:59:00Z"/>
              <w:lang w:val="es-AR"/>
            </w:rPr>
          </w:rPrChange>
        </w:rPr>
        <w:pPrChange w:id="2155" w:author="Ernesto del Puerto" w:date="2022-02-19T14:03:00Z">
          <w:pPr>
            <w:autoSpaceDE w:val="0"/>
            <w:autoSpaceDN w:val="0"/>
            <w:adjustRightInd w:val="0"/>
            <w:spacing w:before="240"/>
          </w:pPr>
        </w:pPrChange>
      </w:pPr>
      <w:ins w:id="2156" w:author="Ernesto del Puerto" w:date="2022-02-19T13:59:00Z">
        <w:r w:rsidRPr="00A60095">
          <w:rPr>
            <w:rFonts w:ascii="Arial Narrow" w:hAnsi="Arial Narrow" w:cs="TimesNewRoman"/>
            <w:color w:val="000000"/>
            <w:lang w:val="es-AR"/>
            <w:rPrChange w:id="2157" w:author="Ernesto del Puerto" w:date="2022-02-19T14:03:00Z">
              <w:rPr>
                <w:lang w:val="es-AR"/>
              </w:rPr>
            </w:rPrChange>
          </w:rPr>
          <w:t>Tener el mismo nombre que la clase, p</w:t>
        </w:r>
      </w:ins>
      <w:ins w:id="2158" w:author="Ernesto del Puerto" w:date="2022-02-19T14:03:00Z">
        <w:r w:rsidR="00A60095">
          <w:rPr>
            <w:rFonts w:ascii="Arial Narrow" w:hAnsi="Arial Narrow" w:cs="TimesNewRoman"/>
            <w:color w:val="000000"/>
            <w:lang w:val="es-AR"/>
          </w:rPr>
          <w:t>o</w:t>
        </w:r>
      </w:ins>
      <w:ins w:id="2159" w:author="Ernesto del Puerto" w:date="2022-02-19T14:04:00Z">
        <w:r w:rsidR="00A60095">
          <w:rPr>
            <w:rFonts w:ascii="Arial Narrow" w:hAnsi="Arial Narrow" w:cs="TimesNewRoman"/>
            <w:color w:val="000000"/>
            <w:lang w:val="es-AR"/>
          </w:rPr>
          <w:t>r</w:t>
        </w:r>
      </w:ins>
      <w:ins w:id="2160" w:author="Ernesto del Puerto" w:date="2022-02-19T14:03:00Z">
        <w:r w:rsidR="00A60095">
          <w:rPr>
            <w:rFonts w:ascii="Arial Narrow" w:hAnsi="Arial Narrow" w:cs="TimesNewRoman"/>
            <w:color w:val="000000"/>
            <w:lang w:val="es-AR"/>
          </w:rPr>
          <w:t xml:space="preserve"> ejemplo </w:t>
        </w:r>
      </w:ins>
      <w:proofErr w:type="spellStart"/>
      <w:proofErr w:type="gramStart"/>
      <w:ins w:id="2161" w:author="Ernesto del Puerto" w:date="2022-02-19T13:59:00Z">
        <w:r w:rsidRPr="00A60095">
          <w:rPr>
            <w:rFonts w:ascii="Arial Narrow" w:hAnsi="Arial Narrow" w:cs="TimesNewRoman"/>
            <w:b/>
            <w:bCs/>
            <w:i/>
            <w:iCs/>
            <w:color w:val="000000"/>
            <w:lang w:val="es-AR"/>
            <w:rPrChange w:id="2162" w:author="Ernesto del Puerto" w:date="2022-02-19T14:04:00Z">
              <w:rPr>
                <w:lang w:val="es-AR"/>
              </w:rPr>
            </w:rPrChange>
          </w:rPr>
          <w:t>m</w:t>
        </w:r>
      </w:ins>
      <w:ins w:id="2163" w:author="Ernesto del Puerto" w:date="2022-02-19T14:04:00Z">
        <w:r w:rsidR="00A60095" w:rsidRPr="00A60095">
          <w:rPr>
            <w:rFonts w:ascii="Arial Narrow" w:hAnsi="Arial Narrow" w:cs="TimesNewRoman"/>
            <w:b/>
            <w:bCs/>
            <w:i/>
            <w:iCs/>
            <w:color w:val="000000"/>
            <w:lang w:val="es-AR"/>
            <w:rPrChange w:id="2164" w:author="Ernesto del Puerto" w:date="2022-02-19T14:04:00Z">
              <w:rPr>
                <w:rFonts w:ascii="Arial Narrow" w:hAnsi="Arial Narrow" w:cs="TimesNewRoman"/>
                <w:color w:val="000000"/>
                <w:lang w:val="es-AR"/>
              </w:rPr>
            </w:rPrChange>
          </w:rPr>
          <w:t>y</w:t>
        </w:r>
      </w:ins>
      <w:ins w:id="2165" w:author="Ernesto del Puerto" w:date="2022-02-19T13:59:00Z">
        <w:r w:rsidRPr="00A60095">
          <w:rPr>
            <w:rFonts w:ascii="Arial Narrow" w:hAnsi="Arial Narrow" w:cs="TimesNewRoman"/>
            <w:b/>
            <w:bCs/>
            <w:i/>
            <w:iCs/>
            <w:color w:val="000000"/>
            <w:lang w:val="es-AR"/>
            <w:rPrChange w:id="2166" w:author="Ernesto del Puerto" w:date="2022-02-19T14:04:00Z">
              <w:rPr>
                <w:lang w:val="es-AR"/>
              </w:rPr>
            </w:rPrChange>
          </w:rPr>
          <w:t>clas</w:t>
        </w:r>
      </w:ins>
      <w:ins w:id="2167" w:author="Ernesto del Puerto" w:date="2022-02-19T14:04:00Z">
        <w:r w:rsidR="00A60095" w:rsidRPr="00A60095">
          <w:rPr>
            <w:rFonts w:ascii="Arial Narrow" w:hAnsi="Arial Narrow" w:cs="TimesNewRoman"/>
            <w:b/>
            <w:bCs/>
            <w:i/>
            <w:iCs/>
            <w:color w:val="000000"/>
            <w:lang w:val="es-AR"/>
            <w:rPrChange w:id="2168" w:author="Ernesto del Puerto" w:date="2022-02-19T14:04:00Z">
              <w:rPr>
                <w:rFonts w:ascii="Arial Narrow" w:hAnsi="Arial Narrow" w:cs="TimesNewRoman"/>
                <w:color w:val="000000"/>
                <w:lang w:val="es-AR"/>
              </w:rPr>
            </w:rPrChange>
          </w:rPr>
          <w:t>s</w:t>
        </w:r>
      </w:ins>
      <w:proofErr w:type="spellEnd"/>
      <w:ins w:id="2169" w:author="Ernesto del Puerto" w:date="2022-02-19T13:59:00Z">
        <w:r w:rsidRPr="00A60095">
          <w:rPr>
            <w:rFonts w:ascii="Arial Narrow" w:hAnsi="Arial Narrow" w:cs="TimesNewRoman"/>
            <w:b/>
            <w:bCs/>
            <w:i/>
            <w:iCs/>
            <w:color w:val="000000"/>
            <w:lang w:val="es-AR"/>
            <w:rPrChange w:id="2170" w:author="Ernesto del Puerto" w:date="2022-02-19T14:04:00Z">
              <w:rPr>
                <w:lang w:val="es-AR"/>
              </w:rPr>
            </w:rPrChange>
          </w:rPr>
          <w:t>(</w:t>
        </w:r>
        <w:proofErr w:type="gramEnd"/>
        <w:r w:rsidRPr="00A60095">
          <w:rPr>
            <w:rFonts w:ascii="Arial Narrow" w:hAnsi="Arial Narrow" w:cs="TimesNewRoman"/>
            <w:b/>
            <w:bCs/>
            <w:i/>
            <w:iCs/>
            <w:color w:val="000000"/>
            <w:lang w:val="es-AR"/>
            <w:rPrChange w:id="2171" w:author="Ernesto del Puerto" w:date="2022-02-19T14:04:00Z">
              <w:rPr>
                <w:lang w:val="es-AR"/>
              </w:rPr>
            </w:rPrChange>
          </w:rPr>
          <w:t>)</w:t>
        </w:r>
        <w:r w:rsidRPr="00A60095">
          <w:rPr>
            <w:rFonts w:ascii="Arial Narrow" w:hAnsi="Arial Narrow" w:cs="TimesNewRoman"/>
            <w:color w:val="000000"/>
            <w:lang w:val="es-AR"/>
            <w:rPrChange w:id="2172" w:author="Ernesto del Puerto" w:date="2022-02-19T14:03:00Z">
              <w:rPr>
                <w:lang w:val="es-AR"/>
              </w:rPr>
            </w:rPrChange>
          </w:rPr>
          <w:t>.</w:t>
        </w:r>
      </w:ins>
    </w:p>
    <w:p w14:paraId="16095210" w14:textId="30D522EE" w:rsidR="001A02CF" w:rsidRPr="00A60095" w:rsidRDefault="001A02CF">
      <w:pPr>
        <w:pStyle w:val="Prrafodelista"/>
        <w:numPr>
          <w:ilvl w:val="0"/>
          <w:numId w:val="82"/>
        </w:numPr>
        <w:autoSpaceDE w:val="0"/>
        <w:autoSpaceDN w:val="0"/>
        <w:adjustRightInd w:val="0"/>
        <w:spacing w:before="240"/>
        <w:rPr>
          <w:ins w:id="2173" w:author="Ernesto del Puerto" w:date="2022-02-19T13:59:00Z"/>
          <w:rFonts w:ascii="Arial Narrow" w:hAnsi="Arial Narrow" w:cs="TimesNewRoman"/>
          <w:color w:val="000000"/>
          <w:lang w:val="es-AR"/>
          <w:rPrChange w:id="2174" w:author="Ernesto del Puerto" w:date="2022-02-19T14:05:00Z">
            <w:rPr>
              <w:ins w:id="2175" w:author="Ernesto del Puerto" w:date="2022-02-19T13:59:00Z"/>
              <w:lang w:val="es-AR"/>
            </w:rPr>
          </w:rPrChange>
        </w:rPr>
        <w:pPrChange w:id="2176" w:author="Ernesto del Puerto" w:date="2022-02-19T14:05:00Z">
          <w:pPr>
            <w:autoSpaceDE w:val="0"/>
            <w:autoSpaceDN w:val="0"/>
            <w:adjustRightInd w:val="0"/>
            <w:spacing w:before="240"/>
          </w:pPr>
        </w:pPrChange>
      </w:pPr>
      <w:ins w:id="2177" w:author="Ernesto del Puerto" w:date="2022-02-19T13:59:00Z">
        <w:r w:rsidRPr="00A60095">
          <w:rPr>
            <w:rFonts w:ascii="Arial Narrow" w:hAnsi="Arial Narrow" w:cs="TimesNewRoman"/>
            <w:color w:val="000000"/>
            <w:lang w:val="es-AR"/>
            <w:rPrChange w:id="2178" w:author="Ernesto del Puerto" w:date="2022-02-19T14:03:00Z">
              <w:rPr>
                <w:lang w:val="es-AR"/>
              </w:rPr>
            </w:rPrChange>
          </w:rPr>
          <w:t>Termine llamando al constructor y al validador, si existe.</w:t>
        </w:r>
      </w:ins>
    </w:p>
    <w:p w14:paraId="7E9DE3BC" w14:textId="77777777" w:rsidR="001A02CF" w:rsidRPr="00A60095" w:rsidRDefault="001A02CF">
      <w:pPr>
        <w:pStyle w:val="Prrafodelista"/>
        <w:numPr>
          <w:ilvl w:val="0"/>
          <w:numId w:val="82"/>
        </w:numPr>
        <w:autoSpaceDE w:val="0"/>
        <w:autoSpaceDN w:val="0"/>
        <w:adjustRightInd w:val="0"/>
        <w:spacing w:before="240"/>
        <w:rPr>
          <w:ins w:id="2179" w:author="Ernesto del Puerto" w:date="2022-02-19T13:59:00Z"/>
          <w:rFonts w:ascii="Arial Narrow" w:hAnsi="Arial Narrow" w:cs="TimesNewRoman"/>
          <w:color w:val="000000"/>
          <w:lang w:val="es-AR"/>
          <w:rPrChange w:id="2180" w:author="Ernesto del Puerto" w:date="2022-02-19T14:03:00Z">
            <w:rPr>
              <w:ins w:id="2181" w:author="Ernesto del Puerto" w:date="2022-02-19T13:59:00Z"/>
              <w:lang w:val="es-AR"/>
            </w:rPr>
          </w:rPrChange>
        </w:rPr>
        <w:pPrChange w:id="2182" w:author="Ernesto del Puerto" w:date="2022-02-19T14:03:00Z">
          <w:pPr>
            <w:autoSpaceDE w:val="0"/>
            <w:autoSpaceDN w:val="0"/>
            <w:adjustRightInd w:val="0"/>
            <w:spacing w:before="240"/>
          </w:pPr>
        </w:pPrChange>
      </w:pPr>
      <w:ins w:id="2183" w:author="Ernesto del Puerto" w:date="2022-02-19T13:59:00Z">
        <w:r w:rsidRPr="00A60095">
          <w:rPr>
            <w:rFonts w:ascii="Arial Narrow" w:hAnsi="Arial Narrow" w:cs="TimesNewRoman"/>
            <w:color w:val="000000"/>
            <w:lang w:val="es-AR"/>
            <w:rPrChange w:id="2184" w:author="Ernesto del Puerto" w:date="2022-02-19T14:03:00Z">
              <w:rPr>
                <w:lang w:val="es-AR"/>
              </w:rPr>
            </w:rPrChange>
          </w:rPr>
          <w:t>Cree mensajes de error cuidadosamente elaborados y adaptados a un usuario final.</w:t>
        </w:r>
      </w:ins>
    </w:p>
    <w:p w14:paraId="6C761F51" w14:textId="77777777" w:rsidR="001A02CF" w:rsidRPr="00A60095" w:rsidRDefault="001A02CF">
      <w:pPr>
        <w:pStyle w:val="Prrafodelista"/>
        <w:numPr>
          <w:ilvl w:val="0"/>
          <w:numId w:val="82"/>
        </w:numPr>
        <w:autoSpaceDE w:val="0"/>
        <w:autoSpaceDN w:val="0"/>
        <w:adjustRightInd w:val="0"/>
        <w:spacing w:before="240"/>
        <w:rPr>
          <w:ins w:id="2185" w:author="Ernesto del Puerto" w:date="2022-02-19T13:59:00Z"/>
          <w:rFonts w:ascii="Arial Narrow" w:hAnsi="Arial Narrow" w:cs="TimesNewRoman"/>
          <w:color w:val="000000"/>
          <w:lang w:val="es-AR"/>
          <w:rPrChange w:id="2186" w:author="Ernesto del Puerto" w:date="2022-02-19T14:03:00Z">
            <w:rPr>
              <w:ins w:id="2187" w:author="Ernesto del Puerto" w:date="2022-02-19T13:59:00Z"/>
              <w:lang w:val="es-AR"/>
            </w:rPr>
          </w:rPrChange>
        </w:rPr>
        <w:pPrChange w:id="2188" w:author="Ernesto del Puerto" w:date="2022-02-19T14:03:00Z">
          <w:pPr>
            <w:autoSpaceDE w:val="0"/>
            <w:autoSpaceDN w:val="0"/>
            <w:adjustRightInd w:val="0"/>
            <w:spacing w:before="240"/>
          </w:pPr>
        </w:pPrChange>
      </w:pPr>
      <w:ins w:id="2189" w:author="Ernesto del Puerto" w:date="2022-02-19T13:59:00Z">
        <w:r w:rsidRPr="00A60095">
          <w:rPr>
            <w:rFonts w:ascii="Arial Narrow" w:hAnsi="Arial Narrow" w:cs="TimesNewRoman"/>
            <w:color w:val="000000"/>
            <w:lang w:val="es-AR"/>
            <w:rPrChange w:id="2190" w:author="Ernesto del Puerto" w:date="2022-02-19T14:03:00Z">
              <w:rPr>
                <w:lang w:val="es-AR"/>
              </w:rPr>
            </w:rPrChange>
          </w:rPr>
          <w:lastRenderedPageBreak/>
          <w:t>Tenga una interfaz de usuario cuidadosamente diseñada con valores predeterminados cuidadosamente elegidos y conversiones útiles.</w:t>
        </w:r>
      </w:ins>
    </w:p>
    <w:p w14:paraId="18527BB9" w14:textId="77777777" w:rsidR="006831F9" w:rsidRDefault="006831F9" w:rsidP="001A02CF">
      <w:pPr>
        <w:autoSpaceDE w:val="0"/>
        <w:autoSpaceDN w:val="0"/>
        <w:adjustRightInd w:val="0"/>
        <w:spacing w:before="240"/>
        <w:rPr>
          <w:ins w:id="2191" w:author="Ernesto del Puerto" w:date="2022-02-19T14:08:00Z"/>
          <w:rFonts w:ascii="Arial Narrow" w:hAnsi="Arial Narrow" w:cs="TimesNewRoman"/>
          <w:color w:val="000000"/>
          <w:lang w:val="es-AR"/>
        </w:rPr>
      </w:pPr>
    </w:p>
    <w:p w14:paraId="4069C836" w14:textId="5C9CEE0E" w:rsidR="006831F9" w:rsidRDefault="006831F9" w:rsidP="001A02CF">
      <w:pPr>
        <w:autoSpaceDE w:val="0"/>
        <w:autoSpaceDN w:val="0"/>
        <w:adjustRightInd w:val="0"/>
        <w:spacing w:before="240"/>
        <w:rPr>
          <w:ins w:id="2192" w:author="Ernesto del Puerto" w:date="2022-02-19T14:08:00Z"/>
          <w:rFonts w:ascii="Arial Narrow" w:hAnsi="Arial Narrow" w:cs="TimesNewRoman"/>
          <w:color w:val="000000"/>
          <w:lang w:val="es-AR"/>
        </w:rPr>
      </w:pPr>
      <w:ins w:id="2193" w:author="Ernesto del Puerto" w:date="2022-02-19T14:09:00Z">
        <w:r>
          <w:rPr>
            <w:rFonts w:ascii="Arial Narrow" w:hAnsi="Arial Narrow" w:cs="TimesNewRoman"/>
            <w:noProof/>
            <w:color w:val="000000"/>
            <w:lang w:val="es-AR"/>
          </w:rPr>
          <w:drawing>
            <wp:inline distT="0" distB="0" distL="0" distR="0" wp14:anchorId="7AF2AD3D" wp14:editId="65572E6D">
              <wp:extent cx="5104765" cy="4425950"/>
              <wp:effectExtent l="0" t="0" r="63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04765" cy="4425950"/>
                      </a:xfrm>
                      <a:prstGeom prst="rect">
                        <a:avLst/>
                      </a:prstGeom>
                      <a:noFill/>
                      <a:ln>
                        <a:noFill/>
                      </a:ln>
                    </pic:spPr>
                  </pic:pic>
                </a:graphicData>
              </a:graphic>
            </wp:inline>
          </w:drawing>
        </w:r>
      </w:ins>
    </w:p>
    <w:p w14:paraId="496895C0" w14:textId="38D2F2AE" w:rsidR="006831F9" w:rsidRDefault="006831F9" w:rsidP="006831F9">
      <w:pPr>
        <w:pStyle w:val="TtuloTDC"/>
        <w:autoSpaceDE w:val="0"/>
        <w:autoSpaceDN w:val="0"/>
        <w:adjustRightInd w:val="0"/>
        <w:outlineLvl w:val="2"/>
        <w:rPr>
          <w:ins w:id="2194" w:author="Ernesto del Puerto" w:date="2022-02-19T14:09:00Z"/>
          <w:rFonts w:ascii="Arial Narrow" w:hAnsi="Arial Narrow" w:cs="TimesNewRoman"/>
          <w:color w:val="000000"/>
          <w:lang w:val="es-AR"/>
        </w:rPr>
      </w:pPr>
      <w:bookmarkStart w:id="2195" w:name="_Toc97489947"/>
      <w:ins w:id="2196" w:author="Ernesto del Puerto" w:date="2022-02-19T14:09:00Z">
        <w:r>
          <w:rPr>
            <w:rFonts w:ascii="Arial Narrow" w:eastAsia="Times New Roman" w:hAnsi="Arial Narrow" w:cs="CourierNewPSMT"/>
            <w:b/>
            <w:color w:val="000000"/>
            <w:sz w:val="28"/>
            <w:szCs w:val="28"/>
            <w:lang w:val="es-ES" w:eastAsia="es-ES"/>
          </w:rPr>
          <w:t>Figura 10.1. Ayudantes</w:t>
        </w:r>
        <w:bookmarkEnd w:id="2195"/>
      </w:ins>
    </w:p>
    <w:p w14:paraId="1B3DDDF2" w14:textId="7041AE63" w:rsidR="00A60095" w:rsidRDefault="001A02CF" w:rsidP="001A02CF">
      <w:pPr>
        <w:autoSpaceDE w:val="0"/>
        <w:autoSpaceDN w:val="0"/>
        <w:adjustRightInd w:val="0"/>
        <w:spacing w:before="240"/>
        <w:rPr>
          <w:ins w:id="2197" w:author="Ernesto del Puerto" w:date="2022-02-19T14:05:00Z"/>
          <w:rFonts w:ascii="Arial Narrow" w:hAnsi="Arial Narrow" w:cs="TimesNewRoman"/>
          <w:color w:val="000000"/>
          <w:lang w:val="es-AR"/>
        </w:rPr>
      </w:pPr>
      <w:ins w:id="2198" w:author="Ernesto del Puerto" w:date="2022-02-19T13:59:00Z">
        <w:r w:rsidRPr="001A02CF">
          <w:rPr>
            <w:rFonts w:ascii="Arial Narrow" w:hAnsi="Arial Narrow" w:cs="TimesNewRoman"/>
            <w:color w:val="000000"/>
            <w:lang w:val="es-AR"/>
          </w:rPr>
          <w:t>La última viñeta es la más complicada y es difícil dar consejos generales.</w:t>
        </w:r>
      </w:ins>
    </w:p>
    <w:p w14:paraId="2BB2B07A" w14:textId="540BBAD5" w:rsidR="001A02CF" w:rsidRPr="001A02CF" w:rsidRDefault="001A02CF" w:rsidP="001A02CF">
      <w:pPr>
        <w:autoSpaceDE w:val="0"/>
        <w:autoSpaceDN w:val="0"/>
        <w:adjustRightInd w:val="0"/>
        <w:spacing w:before="240"/>
        <w:rPr>
          <w:ins w:id="2199" w:author="Ernesto del Puerto" w:date="2022-02-19T13:59:00Z"/>
          <w:rFonts w:ascii="Arial Narrow" w:hAnsi="Arial Narrow" w:cs="TimesNewRoman"/>
          <w:color w:val="000000"/>
          <w:lang w:val="es-AR"/>
        </w:rPr>
      </w:pPr>
      <w:ins w:id="2200" w:author="Ernesto del Puerto" w:date="2022-02-19T13:59:00Z">
        <w:r w:rsidRPr="001A02CF">
          <w:rPr>
            <w:rFonts w:ascii="Arial Narrow" w:hAnsi="Arial Narrow" w:cs="TimesNewRoman"/>
            <w:color w:val="000000"/>
            <w:lang w:val="es-AR"/>
          </w:rPr>
          <w:t>Sin embargo, hay tres patrones comunes</w:t>
        </w:r>
      </w:ins>
      <w:ins w:id="2201" w:author="Ernesto del Puerto" w:date="2022-02-19T14:10:00Z">
        <w:r w:rsidR="006831F9">
          <w:rPr>
            <w:rFonts w:ascii="Arial Narrow" w:hAnsi="Arial Narrow" w:cs="TimesNewRoman"/>
            <w:color w:val="000000"/>
            <w:lang w:val="es-AR"/>
          </w:rPr>
          <w:t>, ver la figura 10.1.</w:t>
        </w:r>
      </w:ins>
    </w:p>
    <w:p w14:paraId="0D99B554" w14:textId="77777777" w:rsidR="006831F9" w:rsidRDefault="001A02CF" w:rsidP="001A02CF">
      <w:pPr>
        <w:autoSpaceDE w:val="0"/>
        <w:autoSpaceDN w:val="0"/>
        <w:adjustRightInd w:val="0"/>
        <w:spacing w:before="240"/>
        <w:rPr>
          <w:ins w:id="2202" w:author="Ernesto del Puerto" w:date="2022-02-19T14:11:00Z"/>
          <w:rFonts w:ascii="Arial Narrow" w:hAnsi="Arial Narrow" w:cs="TimesNewRoman"/>
          <w:color w:val="000000"/>
          <w:lang w:val="es-AR"/>
        </w:rPr>
      </w:pPr>
      <w:ins w:id="2203" w:author="Ernesto del Puerto" w:date="2022-02-19T13:59:00Z">
        <w:r w:rsidRPr="001A02CF">
          <w:rPr>
            <w:rFonts w:ascii="Arial Narrow" w:hAnsi="Arial Narrow" w:cs="TimesNewRoman"/>
            <w:color w:val="000000"/>
            <w:lang w:val="es-AR"/>
          </w:rPr>
          <w:t>A veces, todo lo que necesita hacer el ayudante es forzar sus entradas al tipo deseado.</w:t>
        </w:r>
      </w:ins>
    </w:p>
    <w:p w14:paraId="128160E0" w14:textId="77777777" w:rsidR="006831F9" w:rsidRDefault="001A02CF" w:rsidP="001A02CF">
      <w:pPr>
        <w:autoSpaceDE w:val="0"/>
        <w:autoSpaceDN w:val="0"/>
        <w:adjustRightInd w:val="0"/>
        <w:spacing w:before="240"/>
        <w:rPr>
          <w:ins w:id="2204" w:author="Ernesto del Puerto" w:date="2022-02-19T14:11:00Z"/>
          <w:rFonts w:ascii="Arial Narrow" w:hAnsi="Arial Narrow" w:cs="TimesNewRoman"/>
          <w:color w:val="000000"/>
          <w:lang w:val="es-AR"/>
        </w:rPr>
      </w:pPr>
      <w:ins w:id="2205" w:author="Ernesto del Puerto" w:date="2022-02-19T13:59:00Z">
        <w:r w:rsidRPr="001A02CF">
          <w:rPr>
            <w:rFonts w:ascii="Arial Narrow" w:hAnsi="Arial Narrow" w:cs="TimesNewRoman"/>
            <w:color w:val="000000"/>
            <w:lang w:val="es-AR"/>
          </w:rPr>
          <w:t xml:space="preserve">Por ejemplo, </w:t>
        </w:r>
        <w:proofErr w:type="spellStart"/>
        <w:r w:rsidRPr="006831F9">
          <w:rPr>
            <w:rFonts w:ascii="Arial Narrow" w:hAnsi="Arial Narrow" w:cs="TimesNewRoman"/>
            <w:b/>
            <w:bCs/>
            <w:i/>
            <w:iCs/>
            <w:color w:val="000000"/>
            <w:lang w:val="es-AR"/>
            <w:rPrChange w:id="2206" w:author="Ernesto del Puerto" w:date="2022-02-19T14:11:00Z">
              <w:rPr>
                <w:rFonts w:ascii="Arial Narrow" w:hAnsi="Arial Narrow" w:cs="TimesNewRoman"/>
                <w:color w:val="000000"/>
                <w:lang w:val="es-AR"/>
              </w:rPr>
            </w:rPrChange>
          </w:rPr>
          <w:t>new_</w:t>
        </w:r>
        <w:proofErr w:type="gramStart"/>
        <w:r w:rsidRPr="006831F9">
          <w:rPr>
            <w:rFonts w:ascii="Arial Narrow" w:hAnsi="Arial Narrow" w:cs="TimesNewRoman"/>
            <w:b/>
            <w:bCs/>
            <w:i/>
            <w:iCs/>
            <w:color w:val="000000"/>
            <w:lang w:val="es-AR"/>
            <w:rPrChange w:id="2207" w:author="Ernesto del Puerto" w:date="2022-02-19T14:11:00Z">
              <w:rPr>
                <w:rFonts w:ascii="Arial Narrow" w:hAnsi="Arial Narrow" w:cs="TimesNewRoman"/>
                <w:color w:val="000000"/>
                <w:lang w:val="es-AR"/>
              </w:rPr>
            </w:rPrChange>
          </w:rPr>
          <w:t>difftime</w:t>
        </w:r>
        <w:proofErr w:type="spellEnd"/>
        <w:r w:rsidRPr="006831F9">
          <w:rPr>
            <w:rFonts w:ascii="Arial Narrow" w:hAnsi="Arial Narrow" w:cs="TimesNewRoman"/>
            <w:b/>
            <w:bCs/>
            <w:i/>
            <w:iCs/>
            <w:color w:val="000000"/>
            <w:lang w:val="es-AR"/>
            <w:rPrChange w:id="2208" w:author="Ernesto del Puerto" w:date="2022-02-19T14:11:00Z">
              <w:rPr>
                <w:rFonts w:ascii="Arial Narrow" w:hAnsi="Arial Narrow" w:cs="TimesNewRoman"/>
                <w:color w:val="000000"/>
                <w:lang w:val="es-AR"/>
              </w:rPr>
            </w:rPrChange>
          </w:rPr>
          <w:t>(</w:t>
        </w:r>
        <w:proofErr w:type="gramEnd"/>
        <w:r w:rsidRPr="006831F9">
          <w:rPr>
            <w:rFonts w:ascii="Arial Narrow" w:hAnsi="Arial Narrow" w:cs="TimesNewRoman"/>
            <w:b/>
            <w:bCs/>
            <w:i/>
            <w:iCs/>
            <w:color w:val="000000"/>
            <w:lang w:val="es-AR"/>
            <w:rPrChange w:id="2209" w:author="Ernesto del Puerto" w:date="2022-02-19T14:11:00Z">
              <w:rPr>
                <w:rFonts w:ascii="Arial Narrow" w:hAnsi="Arial Narrow" w:cs="TimesNewRoman"/>
                <w:color w:val="000000"/>
                <w:lang w:val="es-AR"/>
              </w:rPr>
            </w:rPrChange>
          </w:rPr>
          <w:t>)</w:t>
        </w:r>
        <w:r w:rsidRPr="001A02CF">
          <w:rPr>
            <w:rFonts w:ascii="Arial Narrow" w:hAnsi="Arial Narrow" w:cs="TimesNewRoman"/>
            <w:color w:val="000000"/>
            <w:lang w:val="es-AR"/>
          </w:rPr>
          <w:t xml:space="preserve"> es muy estricto y viola la convención habitual de que puede usar un vector entero siempre que pueda usar un vector doble</w:t>
        </w:r>
      </w:ins>
      <w:ins w:id="2210" w:author="Ernesto del Puerto" w:date="2022-02-19T14:11:00Z">
        <w:r w:rsidR="006831F9">
          <w:rPr>
            <w:rFonts w:ascii="Arial Narrow" w:hAnsi="Arial Narrow" w:cs="TimesNewRoman"/>
            <w:color w:val="000000"/>
            <w:lang w:val="es-AR"/>
          </w:rPr>
          <w:t>.</w:t>
        </w:r>
      </w:ins>
    </w:p>
    <w:p w14:paraId="022E009E" w14:textId="77777777" w:rsidR="00454670" w:rsidRPr="00454670" w:rsidRDefault="00454670">
      <w:pPr>
        <w:pStyle w:val="Ttulo1"/>
        <w:numPr>
          <w:ilvl w:val="0"/>
          <w:numId w:val="1"/>
        </w:numPr>
        <w:rPr>
          <w:ins w:id="2211" w:author="Ernesto del Puerto" w:date="2022-02-19T14:18:00Z"/>
          <w:rFonts w:ascii="Arial Narrow" w:hAnsi="Arial Narrow" w:cs="CourierNewPSMT"/>
          <w:b/>
          <w:color w:val="000000"/>
          <w:sz w:val="28"/>
          <w:szCs w:val="28"/>
          <w:lang w:val="es-ES"/>
          <w:rPrChange w:id="2212" w:author="Ernesto del Puerto" w:date="2022-02-19T14:18:00Z">
            <w:rPr>
              <w:ins w:id="2213" w:author="Ernesto del Puerto" w:date="2022-02-19T14:18:00Z"/>
              <w:rFonts w:ascii="Arial Narrow" w:hAnsi="Arial Narrow" w:cs="TimesNewRoman"/>
              <w:color w:val="000000"/>
              <w:lang w:val="es-AR"/>
            </w:rPr>
          </w:rPrChange>
        </w:rPr>
        <w:pPrChange w:id="2214" w:author="Ernesto del Puerto" w:date="2022-02-19T14:18:00Z">
          <w:pPr>
            <w:autoSpaceDE w:val="0"/>
            <w:autoSpaceDN w:val="0"/>
            <w:adjustRightInd w:val="0"/>
            <w:spacing w:before="240"/>
          </w:pPr>
        </w:pPrChange>
      </w:pPr>
      <w:bookmarkStart w:id="2215" w:name="_Toc97489948"/>
      <w:ins w:id="2216" w:author="Ernesto del Puerto" w:date="2022-02-19T14:18:00Z">
        <w:r w:rsidRPr="00454670">
          <w:rPr>
            <w:rFonts w:ascii="Arial Narrow" w:eastAsia="Times New Roman" w:hAnsi="Arial Narrow" w:cs="CourierNewPSMT"/>
            <w:b/>
            <w:color w:val="000000"/>
            <w:sz w:val="28"/>
            <w:szCs w:val="28"/>
            <w:lang w:val="es-ES"/>
            <w:rPrChange w:id="2217" w:author="Ernesto del Puerto" w:date="2022-02-19T14:18:00Z">
              <w:rPr>
                <w:rFonts w:ascii="Arial Narrow" w:hAnsi="Arial Narrow" w:cs="TimesNewRoman"/>
                <w:color w:val="000000"/>
                <w:lang w:val="es-AR"/>
              </w:rPr>
            </w:rPrChange>
          </w:rPr>
          <w:t>Genéricos y métodos</w:t>
        </w:r>
        <w:bookmarkEnd w:id="2215"/>
      </w:ins>
    </w:p>
    <w:p w14:paraId="13C1A15B" w14:textId="77777777" w:rsidR="00454670" w:rsidRDefault="00454670" w:rsidP="00454670">
      <w:pPr>
        <w:autoSpaceDE w:val="0"/>
        <w:autoSpaceDN w:val="0"/>
        <w:adjustRightInd w:val="0"/>
        <w:spacing w:before="240"/>
        <w:rPr>
          <w:ins w:id="2218" w:author="Ernesto del Puerto" w:date="2022-02-19T14:18:00Z"/>
          <w:rFonts w:ascii="Arial Narrow" w:hAnsi="Arial Narrow" w:cs="TimesNewRoman"/>
          <w:color w:val="000000"/>
          <w:lang w:val="es-AR"/>
        </w:rPr>
      </w:pPr>
      <w:ins w:id="2219" w:author="Ernesto del Puerto" w:date="2022-02-19T14:18:00Z">
        <w:r w:rsidRPr="00454670">
          <w:rPr>
            <w:rFonts w:ascii="Arial Narrow" w:hAnsi="Arial Narrow" w:cs="TimesNewRoman"/>
            <w:color w:val="000000"/>
            <w:lang w:val="es-AR"/>
          </w:rPr>
          <w:t>El trabajo de un genérico S3 es realizar el envío de métodos, es decir, encontrar la implementación específica para una clase.</w:t>
        </w:r>
      </w:ins>
    </w:p>
    <w:p w14:paraId="0CB15153" w14:textId="77777777" w:rsidR="00DC6047" w:rsidRDefault="00454670" w:rsidP="00454670">
      <w:pPr>
        <w:autoSpaceDE w:val="0"/>
        <w:autoSpaceDN w:val="0"/>
        <w:adjustRightInd w:val="0"/>
        <w:spacing w:before="240"/>
        <w:rPr>
          <w:ins w:id="2220" w:author="Ernesto del Puerto" w:date="2022-02-19T14:24:00Z"/>
          <w:rFonts w:ascii="Arial Narrow" w:hAnsi="Arial Narrow" w:cs="TimesNewRoman"/>
          <w:color w:val="000000"/>
          <w:lang w:val="es-AR"/>
        </w:rPr>
      </w:pPr>
      <w:ins w:id="2221" w:author="Ernesto del Puerto" w:date="2022-02-19T14:18:00Z">
        <w:r w:rsidRPr="00454670">
          <w:rPr>
            <w:rFonts w:ascii="Arial Narrow" w:hAnsi="Arial Narrow" w:cs="TimesNewRoman"/>
            <w:color w:val="000000"/>
            <w:lang w:val="es-AR"/>
          </w:rPr>
          <w:t xml:space="preserve">El envío de métodos lo realiza </w:t>
        </w:r>
        <w:proofErr w:type="spellStart"/>
        <w:proofErr w:type="gramStart"/>
        <w:r w:rsidRPr="00DC6047">
          <w:rPr>
            <w:rFonts w:ascii="Arial Narrow" w:hAnsi="Arial Narrow" w:cs="TimesNewRoman"/>
            <w:b/>
            <w:bCs/>
            <w:i/>
            <w:iCs/>
            <w:color w:val="000000"/>
            <w:lang w:val="es-AR"/>
            <w:rPrChange w:id="2222" w:author="Ernesto del Puerto" w:date="2022-02-19T14:24:00Z">
              <w:rPr>
                <w:rFonts w:ascii="Arial Narrow" w:hAnsi="Arial Narrow" w:cs="TimesNewRoman"/>
                <w:color w:val="000000"/>
                <w:lang w:val="es-AR"/>
              </w:rPr>
            </w:rPrChange>
          </w:rPr>
          <w:t>UseMethod</w:t>
        </w:r>
        <w:proofErr w:type="spellEnd"/>
        <w:r w:rsidRPr="00DC6047">
          <w:rPr>
            <w:rFonts w:ascii="Arial Narrow" w:hAnsi="Arial Narrow" w:cs="TimesNewRoman"/>
            <w:b/>
            <w:bCs/>
            <w:i/>
            <w:iCs/>
            <w:color w:val="000000"/>
            <w:lang w:val="es-AR"/>
            <w:rPrChange w:id="2223" w:author="Ernesto del Puerto" w:date="2022-02-19T14:24:00Z">
              <w:rPr>
                <w:rFonts w:ascii="Arial Narrow" w:hAnsi="Arial Narrow" w:cs="TimesNewRoman"/>
                <w:color w:val="000000"/>
                <w:lang w:val="es-AR"/>
              </w:rPr>
            </w:rPrChange>
          </w:rPr>
          <w:t>(</w:t>
        </w:r>
        <w:proofErr w:type="gramEnd"/>
        <w:r w:rsidRPr="00DC6047">
          <w:rPr>
            <w:rFonts w:ascii="Arial Narrow" w:hAnsi="Arial Narrow" w:cs="TimesNewRoman"/>
            <w:b/>
            <w:bCs/>
            <w:i/>
            <w:iCs/>
            <w:color w:val="000000"/>
            <w:lang w:val="es-AR"/>
            <w:rPrChange w:id="2224" w:author="Ernesto del Puerto" w:date="2022-02-19T14:24:00Z">
              <w:rPr>
                <w:rFonts w:ascii="Arial Narrow" w:hAnsi="Arial Narrow" w:cs="TimesNewRoman"/>
                <w:color w:val="000000"/>
                <w:lang w:val="es-AR"/>
              </w:rPr>
            </w:rPrChange>
          </w:rPr>
          <w:t>)</w:t>
        </w:r>
        <w:r w:rsidRPr="00454670">
          <w:rPr>
            <w:rFonts w:ascii="Arial Narrow" w:hAnsi="Arial Narrow" w:cs="TimesNewRoman"/>
            <w:color w:val="000000"/>
            <w:lang w:val="es-AR"/>
          </w:rPr>
          <w:t>, al que todos los genéricos llaman</w:t>
        </w:r>
      </w:ins>
      <w:ins w:id="2225" w:author="Ernesto del Puerto" w:date="2022-02-19T14:24:00Z">
        <w:r w:rsidR="00DC6047">
          <w:rPr>
            <w:rFonts w:ascii="Arial Narrow" w:hAnsi="Arial Narrow" w:cs="TimesNewRoman"/>
            <w:color w:val="000000"/>
            <w:lang w:val="es-AR"/>
          </w:rPr>
          <w:t>.</w:t>
        </w:r>
      </w:ins>
    </w:p>
    <w:p w14:paraId="25E5FDD2" w14:textId="77777777" w:rsidR="00DC6047" w:rsidRDefault="00454670" w:rsidP="00454670">
      <w:pPr>
        <w:autoSpaceDE w:val="0"/>
        <w:autoSpaceDN w:val="0"/>
        <w:adjustRightInd w:val="0"/>
        <w:spacing w:before="240"/>
        <w:rPr>
          <w:ins w:id="2226" w:author="Ernesto del Puerto" w:date="2022-02-19T14:24:00Z"/>
          <w:rFonts w:ascii="Arial Narrow" w:hAnsi="Arial Narrow" w:cs="TimesNewRoman"/>
          <w:color w:val="000000"/>
          <w:lang w:val="es-AR"/>
        </w:rPr>
      </w:pPr>
      <w:proofErr w:type="spellStart"/>
      <w:proofErr w:type="gramStart"/>
      <w:ins w:id="2227" w:author="Ernesto del Puerto" w:date="2022-02-19T14:18:00Z">
        <w:r w:rsidRPr="00DC6047">
          <w:rPr>
            <w:rFonts w:ascii="Arial Narrow" w:hAnsi="Arial Narrow" w:cs="TimesNewRoman"/>
            <w:b/>
            <w:bCs/>
            <w:i/>
            <w:iCs/>
            <w:color w:val="000000"/>
            <w:lang w:val="es-AR"/>
            <w:rPrChange w:id="2228" w:author="Ernesto del Puerto" w:date="2022-02-19T14:24:00Z">
              <w:rPr>
                <w:rFonts w:ascii="Arial Narrow" w:hAnsi="Arial Narrow" w:cs="TimesNewRoman"/>
                <w:color w:val="000000"/>
                <w:lang w:val="es-AR"/>
              </w:rPr>
            </w:rPrChange>
          </w:rPr>
          <w:lastRenderedPageBreak/>
          <w:t>UseMethod</w:t>
        </w:r>
        <w:proofErr w:type="spellEnd"/>
        <w:r w:rsidRPr="00DC6047">
          <w:rPr>
            <w:rFonts w:ascii="Arial Narrow" w:hAnsi="Arial Narrow" w:cs="TimesNewRoman"/>
            <w:b/>
            <w:bCs/>
            <w:i/>
            <w:iCs/>
            <w:color w:val="000000"/>
            <w:lang w:val="es-AR"/>
            <w:rPrChange w:id="2229" w:author="Ernesto del Puerto" w:date="2022-02-19T14:24:00Z">
              <w:rPr>
                <w:rFonts w:ascii="Arial Narrow" w:hAnsi="Arial Narrow" w:cs="TimesNewRoman"/>
                <w:color w:val="000000"/>
                <w:lang w:val="es-AR"/>
              </w:rPr>
            </w:rPrChange>
          </w:rPr>
          <w:t>(</w:t>
        </w:r>
        <w:proofErr w:type="gramEnd"/>
        <w:r w:rsidRPr="00DC6047">
          <w:rPr>
            <w:rFonts w:ascii="Arial Narrow" w:hAnsi="Arial Narrow" w:cs="TimesNewRoman"/>
            <w:b/>
            <w:bCs/>
            <w:i/>
            <w:iCs/>
            <w:color w:val="000000"/>
            <w:lang w:val="es-AR"/>
            <w:rPrChange w:id="2230" w:author="Ernesto del Puerto" w:date="2022-02-19T14:24:00Z">
              <w:rPr>
                <w:rFonts w:ascii="Arial Narrow" w:hAnsi="Arial Narrow" w:cs="TimesNewRoman"/>
                <w:color w:val="000000"/>
                <w:lang w:val="es-AR"/>
              </w:rPr>
            </w:rPrChange>
          </w:rPr>
          <w:t>)</w:t>
        </w:r>
        <w:r w:rsidRPr="00454670">
          <w:rPr>
            <w:rFonts w:ascii="Arial Narrow" w:hAnsi="Arial Narrow" w:cs="TimesNewRoman"/>
            <w:color w:val="000000"/>
            <w:lang w:val="es-AR"/>
          </w:rPr>
          <w:t xml:space="preserve"> toma dos argumentos: el nombre de la función genérica (requerido) y el argumento a usar para el envío del método (opcional).</w:t>
        </w:r>
      </w:ins>
    </w:p>
    <w:p w14:paraId="4BA75D9C" w14:textId="77777777" w:rsidR="003A37CE" w:rsidRDefault="003A37CE" w:rsidP="00454670">
      <w:pPr>
        <w:autoSpaceDE w:val="0"/>
        <w:autoSpaceDN w:val="0"/>
        <w:adjustRightInd w:val="0"/>
        <w:spacing w:before="240"/>
        <w:rPr>
          <w:ins w:id="2231" w:author="Ernesto del Puerto" w:date="2022-02-19T14:29:00Z"/>
          <w:rFonts w:ascii="Arial Narrow" w:hAnsi="Arial Narrow" w:cs="TimesNewRoman"/>
          <w:color w:val="000000"/>
          <w:lang w:val="es-AR"/>
        </w:rPr>
      </w:pPr>
    </w:p>
    <w:p w14:paraId="32AF4D94" w14:textId="7D1F7B7E" w:rsidR="003A37CE" w:rsidRDefault="003A37CE" w:rsidP="00454670">
      <w:pPr>
        <w:autoSpaceDE w:val="0"/>
        <w:autoSpaceDN w:val="0"/>
        <w:adjustRightInd w:val="0"/>
        <w:spacing w:before="240"/>
        <w:rPr>
          <w:ins w:id="2232" w:author="Ernesto del Puerto" w:date="2022-02-19T14:29:00Z"/>
          <w:rFonts w:ascii="Arial Narrow" w:hAnsi="Arial Narrow" w:cs="TimesNewRoman"/>
          <w:color w:val="000000"/>
          <w:lang w:val="es-AR"/>
        </w:rPr>
      </w:pPr>
      <w:ins w:id="2233" w:author="Ernesto del Puerto" w:date="2022-02-19T14:29:00Z">
        <w:r>
          <w:rPr>
            <w:rFonts w:ascii="Arial Narrow" w:hAnsi="Arial Narrow" w:cs="TimesNewRoman"/>
            <w:noProof/>
            <w:color w:val="000000"/>
            <w:lang w:val="es-AR"/>
          </w:rPr>
          <w:drawing>
            <wp:inline distT="0" distB="0" distL="0" distR="0" wp14:anchorId="702FF03F" wp14:editId="4A280A49">
              <wp:extent cx="2775585" cy="1834515"/>
              <wp:effectExtent l="0" t="0" r="571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75585" cy="1834515"/>
                      </a:xfrm>
                      <a:prstGeom prst="rect">
                        <a:avLst/>
                      </a:prstGeom>
                      <a:noFill/>
                      <a:ln>
                        <a:noFill/>
                      </a:ln>
                    </pic:spPr>
                  </pic:pic>
                </a:graphicData>
              </a:graphic>
            </wp:inline>
          </w:drawing>
        </w:r>
      </w:ins>
    </w:p>
    <w:p w14:paraId="31396FD3" w14:textId="4CCCDF98" w:rsidR="003A37CE" w:rsidRDefault="003A37CE" w:rsidP="003A37CE">
      <w:pPr>
        <w:pStyle w:val="TtuloTDC"/>
        <w:autoSpaceDE w:val="0"/>
        <w:autoSpaceDN w:val="0"/>
        <w:adjustRightInd w:val="0"/>
        <w:outlineLvl w:val="2"/>
        <w:rPr>
          <w:ins w:id="2234" w:author="Ernesto del Puerto" w:date="2022-02-19T14:30:00Z"/>
          <w:rFonts w:ascii="Arial Narrow" w:hAnsi="Arial Narrow" w:cs="TimesNewRoman"/>
          <w:color w:val="000000"/>
          <w:lang w:val="es-AR"/>
        </w:rPr>
      </w:pPr>
      <w:bookmarkStart w:id="2235" w:name="_Toc97489949"/>
      <w:ins w:id="2236" w:author="Ernesto del Puerto" w:date="2022-02-19T14:30:00Z">
        <w:r>
          <w:rPr>
            <w:rFonts w:ascii="Arial Narrow" w:eastAsia="Times New Roman" w:hAnsi="Arial Narrow" w:cs="CourierNewPSMT"/>
            <w:b/>
            <w:color w:val="000000"/>
            <w:sz w:val="28"/>
            <w:szCs w:val="28"/>
            <w:lang w:val="es-ES" w:eastAsia="es-ES"/>
          </w:rPr>
          <w:t>Figura 11.1. Genéricos</w:t>
        </w:r>
        <w:bookmarkEnd w:id="2235"/>
      </w:ins>
    </w:p>
    <w:p w14:paraId="39DA678B" w14:textId="104B3AEB" w:rsidR="00454670" w:rsidRPr="00454670" w:rsidRDefault="00454670" w:rsidP="00454670">
      <w:pPr>
        <w:autoSpaceDE w:val="0"/>
        <w:autoSpaceDN w:val="0"/>
        <w:adjustRightInd w:val="0"/>
        <w:spacing w:before="240"/>
        <w:rPr>
          <w:ins w:id="2237" w:author="Ernesto del Puerto" w:date="2022-02-19T14:18:00Z"/>
          <w:rFonts w:ascii="Arial Narrow" w:hAnsi="Arial Narrow" w:cs="TimesNewRoman"/>
          <w:color w:val="000000"/>
          <w:lang w:val="es-AR"/>
        </w:rPr>
      </w:pPr>
      <w:ins w:id="2238" w:author="Ernesto del Puerto" w:date="2022-02-19T14:18:00Z">
        <w:r w:rsidRPr="00454670">
          <w:rPr>
            <w:rFonts w:ascii="Arial Narrow" w:hAnsi="Arial Narrow" w:cs="TimesNewRoman"/>
            <w:color w:val="000000"/>
            <w:lang w:val="es-AR"/>
          </w:rPr>
          <w:t>Si omit</w:t>
        </w:r>
      </w:ins>
      <w:ins w:id="2239" w:author="Ernesto del Puerto" w:date="2022-02-19T14:24:00Z">
        <w:r w:rsidR="00DC6047">
          <w:rPr>
            <w:rFonts w:ascii="Arial Narrow" w:hAnsi="Arial Narrow" w:cs="TimesNewRoman"/>
            <w:color w:val="000000"/>
            <w:lang w:val="es-AR"/>
          </w:rPr>
          <w:t>imos</w:t>
        </w:r>
      </w:ins>
      <w:ins w:id="2240" w:author="Ernesto del Puerto" w:date="2022-02-19T14:18:00Z">
        <w:r w:rsidRPr="00454670">
          <w:rPr>
            <w:rFonts w:ascii="Arial Narrow" w:hAnsi="Arial Narrow" w:cs="TimesNewRoman"/>
            <w:color w:val="000000"/>
            <w:lang w:val="es-AR"/>
          </w:rPr>
          <w:t xml:space="preserve"> el segundo argumento, se enviará en función del primer argumento, que casi siempre es lo que se desea.</w:t>
        </w:r>
      </w:ins>
    </w:p>
    <w:p w14:paraId="387BD52D" w14:textId="77777777" w:rsidR="00DC6047" w:rsidRDefault="00454670" w:rsidP="00454670">
      <w:pPr>
        <w:autoSpaceDE w:val="0"/>
        <w:autoSpaceDN w:val="0"/>
        <w:adjustRightInd w:val="0"/>
        <w:spacing w:before="240"/>
        <w:rPr>
          <w:ins w:id="2241" w:author="Ernesto del Puerto" w:date="2022-02-19T14:25:00Z"/>
          <w:rFonts w:ascii="Arial Narrow" w:hAnsi="Arial Narrow" w:cs="TimesNewRoman"/>
          <w:color w:val="000000"/>
          <w:lang w:val="es-AR"/>
        </w:rPr>
      </w:pPr>
      <w:ins w:id="2242" w:author="Ernesto del Puerto" w:date="2022-02-19T14:18:00Z">
        <w:r w:rsidRPr="00454670">
          <w:rPr>
            <w:rFonts w:ascii="Arial Narrow" w:hAnsi="Arial Narrow" w:cs="TimesNewRoman"/>
            <w:color w:val="000000"/>
            <w:lang w:val="es-AR"/>
          </w:rPr>
          <w:t xml:space="preserve">La mayoría de los genéricos son muy simples y consisten solo en una llamada a </w:t>
        </w:r>
        <w:proofErr w:type="spellStart"/>
        <w:proofErr w:type="gramStart"/>
        <w:r w:rsidRPr="00DC6047">
          <w:rPr>
            <w:rFonts w:ascii="Arial Narrow" w:hAnsi="Arial Narrow" w:cs="TimesNewRoman"/>
            <w:b/>
            <w:bCs/>
            <w:i/>
            <w:iCs/>
            <w:color w:val="000000"/>
            <w:lang w:val="es-AR"/>
            <w:rPrChange w:id="2243" w:author="Ernesto del Puerto" w:date="2022-02-19T14:25:00Z">
              <w:rPr>
                <w:rFonts w:ascii="Arial Narrow" w:hAnsi="Arial Narrow" w:cs="TimesNewRoman"/>
                <w:color w:val="000000"/>
                <w:lang w:val="es-AR"/>
              </w:rPr>
            </w:rPrChange>
          </w:rPr>
          <w:t>UseMethod</w:t>
        </w:r>
        <w:proofErr w:type="spellEnd"/>
        <w:r w:rsidRPr="00DC6047">
          <w:rPr>
            <w:rFonts w:ascii="Arial Narrow" w:hAnsi="Arial Narrow" w:cs="TimesNewRoman"/>
            <w:b/>
            <w:bCs/>
            <w:i/>
            <w:iCs/>
            <w:color w:val="000000"/>
            <w:lang w:val="es-AR"/>
            <w:rPrChange w:id="2244" w:author="Ernesto del Puerto" w:date="2022-02-19T14:25:00Z">
              <w:rPr>
                <w:rFonts w:ascii="Arial Narrow" w:hAnsi="Arial Narrow" w:cs="TimesNewRoman"/>
                <w:color w:val="000000"/>
                <w:lang w:val="es-AR"/>
              </w:rPr>
            </w:rPrChange>
          </w:rPr>
          <w:t>(</w:t>
        </w:r>
        <w:proofErr w:type="gramEnd"/>
        <w:r w:rsidRPr="00DC6047">
          <w:rPr>
            <w:rFonts w:ascii="Arial Narrow" w:hAnsi="Arial Narrow" w:cs="TimesNewRoman"/>
            <w:b/>
            <w:bCs/>
            <w:i/>
            <w:iCs/>
            <w:color w:val="000000"/>
            <w:lang w:val="es-AR"/>
            <w:rPrChange w:id="2245" w:author="Ernesto del Puerto" w:date="2022-02-19T14:25:00Z">
              <w:rPr>
                <w:rFonts w:ascii="Arial Narrow" w:hAnsi="Arial Narrow" w:cs="TimesNewRoman"/>
                <w:color w:val="000000"/>
                <w:lang w:val="es-AR"/>
              </w:rPr>
            </w:rPrChange>
          </w:rPr>
          <w:t>)</w:t>
        </w:r>
        <w:r w:rsidRPr="00454670">
          <w:rPr>
            <w:rFonts w:ascii="Arial Narrow" w:hAnsi="Arial Narrow" w:cs="TimesNewRoman"/>
            <w:color w:val="000000"/>
            <w:lang w:val="es-AR"/>
          </w:rPr>
          <w:t>.</w:t>
        </w:r>
      </w:ins>
    </w:p>
    <w:p w14:paraId="594D9FCE" w14:textId="603C1E59" w:rsidR="00DC6047" w:rsidRDefault="00454670" w:rsidP="00454670">
      <w:pPr>
        <w:autoSpaceDE w:val="0"/>
        <w:autoSpaceDN w:val="0"/>
        <w:adjustRightInd w:val="0"/>
        <w:spacing w:before="240"/>
        <w:rPr>
          <w:ins w:id="2246" w:author="Ernesto del Puerto" w:date="2022-02-19T14:25:00Z"/>
          <w:rFonts w:ascii="Arial Narrow" w:hAnsi="Arial Narrow" w:cs="TimesNewRoman"/>
          <w:color w:val="000000"/>
          <w:lang w:val="es-AR"/>
        </w:rPr>
      </w:pPr>
      <w:ins w:id="2247" w:author="Ernesto del Puerto" w:date="2022-02-19T14:18:00Z">
        <w:r w:rsidRPr="00454670">
          <w:rPr>
            <w:rFonts w:ascii="Arial Narrow" w:hAnsi="Arial Narrow" w:cs="TimesNewRoman"/>
            <w:color w:val="000000"/>
            <w:lang w:val="es-AR"/>
          </w:rPr>
          <w:t>Tome</w:t>
        </w:r>
      </w:ins>
      <w:ins w:id="2248" w:author="Ernesto del Puerto" w:date="2022-02-19T14:25:00Z">
        <w:r w:rsidR="00DC6047">
          <w:rPr>
            <w:rFonts w:ascii="Arial Narrow" w:hAnsi="Arial Narrow" w:cs="TimesNewRoman"/>
            <w:color w:val="000000"/>
            <w:lang w:val="es-AR"/>
          </w:rPr>
          <w:t>mos</w:t>
        </w:r>
      </w:ins>
      <w:ins w:id="2249" w:author="Ernesto del Puerto" w:date="2022-02-19T14:18:00Z">
        <w:r w:rsidRPr="00454670">
          <w:rPr>
            <w:rFonts w:ascii="Arial Narrow" w:hAnsi="Arial Narrow" w:cs="TimesNewRoman"/>
            <w:color w:val="000000"/>
            <w:lang w:val="es-AR"/>
          </w:rPr>
          <w:t xml:space="preserve"> la</w:t>
        </w:r>
      </w:ins>
      <w:ins w:id="2250" w:author="Ernesto del Puerto" w:date="2022-02-19T14:26:00Z">
        <w:r w:rsidR="00DC6047">
          <w:rPr>
            <w:rFonts w:ascii="Arial Narrow" w:hAnsi="Arial Narrow" w:cs="TimesNewRoman"/>
            <w:color w:val="000000"/>
            <w:lang w:val="es-AR"/>
          </w:rPr>
          <w:t xml:space="preserve"> función</w:t>
        </w:r>
      </w:ins>
      <w:ins w:id="2251" w:author="Ernesto del Puerto" w:date="2022-02-19T14:18:00Z">
        <w:r w:rsidRPr="00454670">
          <w:rPr>
            <w:rFonts w:ascii="Arial Narrow" w:hAnsi="Arial Narrow" w:cs="TimesNewRoman"/>
            <w:color w:val="000000"/>
            <w:lang w:val="es-AR"/>
          </w:rPr>
          <w:t xml:space="preserve"> </w:t>
        </w:r>
        <w:r w:rsidRPr="00DC6047">
          <w:rPr>
            <w:rFonts w:ascii="Arial Narrow" w:hAnsi="Arial Narrow" w:cs="TimesNewRoman"/>
            <w:b/>
            <w:bCs/>
            <w:i/>
            <w:iCs/>
            <w:color w:val="000000"/>
            <w:lang w:val="es-AR"/>
            <w:rPrChange w:id="2252" w:author="Ernesto del Puerto" w:date="2022-02-19T14:26:00Z">
              <w:rPr>
                <w:rFonts w:ascii="Arial Narrow" w:hAnsi="Arial Narrow" w:cs="TimesNewRoman"/>
                <w:color w:val="000000"/>
                <w:lang w:val="es-AR"/>
              </w:rPr>
            </w:rPrChange>
          </w:rPr>
          <w:t>me</w:t>
        </w:r>
      </w:ins>
      <w:ins w:id="2253" w:author="Ernesto del Puerto" w:date="2022-02-19T14:25:00Z">
        <w:r w:rsidR="00DC6047" w:rsidRPr="00DC6047">
          <w:rPr>
            <w:rFonts w:ascii="Arial Narrow" w:hAnsi="Arial Narrow" w:cs="TimesNewRoman"/>
            <w:b/>
            <w:bCs/>
            <w:i/>
            <w:iCs/>
            <w:color w:val="000000"/>
            <w:lang w:val="es-AR"/>
            <w:rPrChange w:id="2254" w:author="Ernesto del Puerto" w:date="2022-02-19T14:26:00Z">
              <w:rPr>
                <w:rFonts w:ascii="Arial Narrow" w:hAnsi="Arial Narrow" w:cs="TimesNewRoman"/>
                <w:color w:val="000000"/>
                <w:lang w:val="es-AR"/>
              </w:rPr>
            </w:rPrChange>
          </w:rPr>
          <w:t>an</w:t>
        </w:r>
      </w:ins>
      <w:ins w:id="2255" w:author="Ernesto del Puerto" w:date="2022-02-19T14:18:00Z">
        <w:r w:rsidRPr="00DC6047">
          <w:rPr>
            <w:rFonts w:ascii="Arial Narrow" w:hAnsi="Arial Narrow" w:cs="TimesNewRoman"/>
            <w:b/>
            <w:bCs/>
            <w:i/>
            <w:iCs/>
            <w:color w:val="000000"/>
            <w:lang w:val="es-AR"/>
            <w:rPrChange w:id="2256" w:author="Ernesto del Puerto" w:date="2022-02-19T14:26:00Z">
              <w:rPr>
                <w:rFonts w:ascii="Arial Narrow" w:hAnsi="Arial Narrow" w:cs="TimesNewRoman"/>
                <w:color w:val="000000"/>
                <w:lang w:val="es-AR"/>
              </w:rPr>
            </w:rPrChange>
          </w:rPr>
          <w:t xml:space="preserve"> ()</w:t>
        </w:r>
      </w:ins>
      <w:ins w:id="2257" w:author="Ernesto del Puerto" w:date="2022-02-19T14:26:00Z">
        <w:r w:rsidR="00DC6047">
          <w:rPr>
            <w:rFonts w:ascii="Arial Narrow" w:hAnsi="Arial Narrow" w:cs="TimesNewRoman"/>
            <w:color w:val="000000"/>
            <w:lang w:val="es-AR"/>
          </w:rPr>
          <w:t>, l</w:t>
        </w:r>
      </w:ins>
      <w:ins w:id="2258" w:author="Ernesto del Puerto" w:date="2022-02-19T14:25:00Z">
        <w:r w:rsidR="00DC6047">
          <w:rPr>
            <w:rFonts w:ascii="Arial Narrow" w:hAnsi="Arial Narrow" w:cs="TimesNewRoman"/>
            <w:color w:val="000000"/>
            <w:lang w:val="es-AR"/>
          </w:rPr>
          <w:t xml:space="preserve">a media, </w:t>
        </w:r>
      </w:ins>
      <w:ins w:id="2259" w:author="Ernesto del Puerto" w:date="2022-02-19T14:18:00Z">
        <w:r w:rsidRPr="00454670">
          <w:rPr>
            <w:rFonts w:ascii="Arial Narrow" w:hAnsi="Arial Narrow" w:cs="TimesNewRoman"/>
            <w:color w:val="000000"/>
            <w:lang w:val="es-AR"/>
          </w:rPr>
          <w:t>por ejemplo</w:t>
        </w:r>
      </w:ins>
      <w:ins w:id="2260" w:author="Ernesto del Puerto" w:date="2022-02-19T14:25:00Z">
        <w:r w:rsidR="00DC6047">
          <w:rPr>
            <w:rFonts w:ascii="Arial Narrow" w:hAnsi="Arial Narrow" w:cs="TimesNewRoman"/>
            <w:color w:val="000000"/>
            <w:lang w:val="es-AR"/>
          </w:rPr>
          <w:t>.</w:t>
        </w:r>
      </w:ins>
    </w:p>
    <w:p w14:paraId="4FDCA7BD" w14:textId="77777777" w:rsidR="003A37CE" w:rsidRDefault="00B2171E" w:rsidP="00B2171E">
      <w:pPr>
        <w:autoSpaceDE w:val="0"/>
        <w:autoSpaceDN w:val="0"/>
        <w:adjustRightInd w:val="0"/>
        <w:spacing w:before="240"/>
        <w:rPr>
          <w:ins w:id="2261" w:author="Ernesto del Puerto" w:date="2022-02-19T14:31:00Z"/>
          <w:rFonts w:ascii="Arial Narrow" w:hAnsi="Arial Narrow" w:cs="TimesNewRoman"/>
          <w:color w:val="000000"/>
          <w:lang w:val="es-AR"/>
        </w:rPr>
      </w:pPr>
      <w:ins w:id="2262" w:author="Ernesto del Puerto" w:date="2022-02-19T14:28:00Z">
        <w:r w:rsidRPr="00B2171E">
          <w:rPr>
            <w:rFonts w:ascii="Arial Narrow" w:hAnsi="Arial Narrow" w:cs="TimesNewRoman"/>
            <w:color w:val="000000"/>
            <w:lang w:val="es-AR"/>
          </w:rPr>
          <w:t xml:space="preserve">No pasa ninguno de los argumentos del genérico a </w:t>
        </w:r>
        <w:proofErr w:type="spellStart"/>
        <w:proofErr w:type="gramStart"/>
        <w:r w:rsidRPr="003A37CE">
          <w:rPr>
            <w:rFonts w:ascii="Arial Narrow" w:hAnsi="Arial Narrow" w:cs="TimesNewRoman"/>
            <w:b/>
            <w:bCs/>
            <w:i/>
            <w:iCs/>
            <w:color w:val="000000"/>
            <w:lang w:val="es-AR"/>
            <w:rPrChange w:id="2263" w:author="Ernesto del Puerto" w:date="2022-02-19T14:30:00Z">
              <w:rPr>
                <w:rFonts w:ascii="Arial Narrow" w:hAnsi="Arial Narrow" w:cs="TimesNewRoman"/>
                <w:color w:val="000000"/>
                <w:lang w:val="es-AR"/>
              </w:rPr>
            </w:rPrChange>
          </w:rPr>
          <w:t>UseMethod</w:t>
        </w:r>
        <w:proofErr w:type="spellEnd"/>
        <w:r w:rsidRPr="003A37CE">
          <w:rPr>
            <w:rFonts w:ascii="Arial Narrow" w:hAnsi="Arial Narrow" w:cs="TimesNewRoman"/>
            <w:b/>
            <w:bCs/>
            <w:i/>
            <w:iCs/>
            <w:color w:val="000000"/>
            <w:lang w:val="es-AR"/>
            <w:rPrChange w:id="2264" w:author="Ernesto del Puerto" w:date="2022-02-19T14:30:00Z">
              <w:rPr>
                <w:rFonts w:ascii="Arial Narrow" w:hAnsi="Arial Narrow" w:cs="TimesNewRoman"/>
                <w:color w:val="000000"/>
                <w:lang w:val="es-AR"/>
              </w:rPr>
            </w:rPrChange>
          </w:rPr>
          <w:t>(</w:t>
        </w:r>
        <w:proofErr w:type="gramEnd"/>
        <w:r w:rsidRPr="003A37CE">
          <w:rPr>
            <w:rFonts w:ascii="Arial Narrow" w:hAnsi="Arial Narrow" w:cs="TimesNewRoman"/>
            <w:b/>
            <w:bCs/>
            <w:i/>
            <w:iCs/>
            <w:color w:val="000000"/>
            <w:lang w:val="es-AR"/>
            <w:rPrChange w:id="2265" w:author="Ernesto del Puerto" w:date="2022-02-19T14:30:00Z">
              <w:rPr>
                <w:rFonts w:ascii="Arial Narrow" w:hAnsi="Arial Narrow" w:cs="TimesNewRoman"/>
                <w:color w:val="000000"/>
                <w:lang w:val="es-AR"/>
              </w:rPr>
            </w:rPrChange>
          </w:rPr>
          <w:t>)</w:t>
        </w:r>
        <w:r w:rsidRPr="00B2171E">
          <w:rPr>
            <w:rFonts w:ascii="Arial Narrow" w:hAnsi="Arial Narrow" w:cs="TimesNewRoman"/>
            <w:color w:val="000000"/>
            <w:lang w:val="es-AR"/>
          </w:rPr>
          <w:t>; utiliza magia profunda para pasar al método automáticamente.</w:t>
        </w:r>
      </w:ins>
    </w:p>
    <w:p w14:paraId="15BAE5E9" w14:textId="77777777" w:rsidR="003A37CE" w:rsidRDefault="00B2171E" w:rsidP="00B2171E">
      <w:pPr>
        <w:autoSpaceDE w:val="0"/>
        <w:autoSpaceDN w:val="0"/>
        <w:adjustRightInd w:val="0"/>
        <w:spacing w:before="240"/>
        <w:rPr>
          <w:ins w:id="2266" w:author="Ernesto del Puerto" w:date="2022-02-19T14:31:00Z"/>
          <w:rFonts w:ascii="Arial Narrow" w:hAnsi="Arial Narrow" w:cs="TimesNewRoman"/>
          <w:color w:val="000000"/>
          <w:lang w:val="es-AR"/>
        </w:rPr>
      </w:pPr>
      <w:ins w:id="2267" w:author="Ernesto del Puerto" w:date="2022-02-19T14:28:00Z">
        <w:r w:rsidRPr="00B2171E">
          <w:rPr>
            <w:rFonts w:ascii="Arial Narrow" w:hAnsi="Arial Narrow" w:cs="TimesNewRoman"/>
            <w:color w:val="000000"/>
            <w:lang w:val="es-AR"/>
          </w:rPr>
          <w:t>El proceso preciso es complicado y con frecuencia sorprendente, por lo que debe evitar realizar cualquier cálculo de forma genérica.</w:t>
        </w:r>
      </w:ins>
    </w:p>
    <w:p w14:paraId="50433575" w14:textId="77777777" w:rsidR="003A37CE" w:rsidRDefault="00B2171E" w:rsidP="00B2171E">
      <w:pPr>
        <w:autoSpaceDE w:val="0"/>
        <w:autoSpaceDN w:val="0"/>
        <w:adjustRightInd w:val="0"/>
        <w:spacing w:before="240"/>
        <w:rPr>
          <w:ins w:id="2268" w:author="Ernesto del Puerto" w:date="2022-02-19T14:31:00Z"/>
          <w:rFonts w:ascii="Arial Narrow" w:hAnsi="Arial Narrow" w:cs="TimesNewRoman"/>
          <w:color w:val="000000"/>
          <w:lang w:val="es-AR"/>
        </w:rPr>
      </w:pPr>
      <w:ins w:id="2269" w:author="Ernesto del Puerto" w:date="2022-02-19T14:28:00Z">
        <w:r w:rsidRPr="00B2171E">
          <w:rPr>
            <w:rFonts w:ascii="Arial Narrow" w:hAnsi="Arial Narrow" w:cs="TimesNewRoman"/>
            <w:color w:val="000000"/>
            <w:lang w:val="es-AR"/>
          </w:rPr>
          <w:t xml:space="preserve">Para conocer todos los detalles, </w:t>
        </w:r>
      </w:ins>
      <w:ins w:id="2270" w:author="Ernesto del Puerto" w:date="2022-02-19T14:31:00Z">
        <w:r w:rsidR="003A37CE">
          <w:rPr>
            <w:rFonts w:ascii="Arial Narrow" w:hAnsi="Arial Narrow" w:cs="TimesNewRoman"/>
            <w:color w:val="000000"/>
            <w:lang w:val="es-AR"/>
          </w:rPr>
          <w:t>use lector la ayuda.</w:t>
        </w:r>
      </w:ins>
    </w:p>
    <w:p w14:paraId="3E65E3AE" w14:textId="267F5965" w:rsidR="00B2171E" w:rsidRPr="003A37CE" w:rsidRDefault="00B2171E">
      <w:pPr>
        <w:pStyle w:val="Ttulo1"/>
        <w:numPr>
          <w:ilvl w:val="0"/>
          <w:numId w:val="1"/>
        </w:numPr>
        <w:rPr>
          <w:ins w:id="2271" w:author="Ernesto del Puerto" w:date="2022-02-19T14:28:00Z"/>
          <w:rFonts w:ascii="Arial Narrow" w:hAnsi="Arial Narrow" w:cs="CourierNewPSMT"/>
          <w:b/>
          <w:color w:val="000000"/>
          <w:sz w:val="28"/>
          <w:szCs w:val="28"/>
          <w:lang w:val="es-ES"/>
          <w:rPrChange w:id="2272" w:author="Ernesto del Puerto" w:date="2022-02-19T14:32:00Z">
            <w:rPr>
              <w:ins w:id="2273" w:author="Ernesto del Puerto" w:date="2022-02-19T14:28:00Z"/>
              <w:rFonts w:ascii="Arial Narrow" w:hAnsi="Arial Narrow" w:cs="TimesNewRoman"/>
              <w:color w:val="000000"/>
              <w:lang w:val="es-AR"/>
            </w:rPr>
          </w:rPrChange>
        </w:rPr>
        <w:pPrChange w:id="2274" w:author="Ernesto del Puerto" w:date="2022-02-19T14:32:00Z">
          <w:pPr>
            <w:autoSpaceDE w:val="0"/>
            <w:autoSpaceDN w:val="0"/>
            <w:adjustRightInd w:val="0"/>
            <w:spacing w:before="240"/>
          </w:pPr>
        </w:pPrChange>
      </w:pPr>
      <w:bookmarkStart w:id="2275" w:name="_Toc97489950"/>
      <w:ins w:id="2276" w:author="Ernesto del Puerto" w:date="2022-02-19T14:28:00Z">
        <w:r w:rsidRPr="003A37CE">
          <w:rPr>
            <w:rFonts w:ascii="Arial Narrow" w:eastAsia="Times New Roman" w:hAnsi="Arial Narrow" w:cs="CourierNewPSMT"/>
            <w:b/>
            <w:color w:val="000000"/>
            <w:sz w:val="28"/>
            <w:szCs w:val="28"/>
            <w:lang w:val="es-ES"/>
            <w:rPrChange w:id="2277" w:author="Ernesto del Puerto" w:date="2022-02-19T14:32:00Z">
              <w:rPr>
                <w:rFonts w:ascii="Arial Narrow" w:hAnsi="Arial Narrow" w:cs="TimesNewRoman"/>
                <w:color w:val="000000"/>
                <w:lang w:val="es-AR"/>
              </w:rPr>
            </w:rPrChange>
          </w:rPr>
          <w:t>Método de envío</w:t>
        </w:r>
      </w:ins>
      <w:ins w:id="2278" w:author="Ernesto del Puerto" w:date="2022-02-19T14:32:00Z">
        <w:r w:rsidR="003A37CE" w:rsidRPr="003A37CE">
          <w:rPr>
            <w:rFonts w:ascii="Arial Narrow" w:eastAsia="Times New Roman" w:hAnsi="Arial Narrow" w:cs="CourierNewPSMT"/>
            <w:b/>
            <w:color w:val="000000"/>
            <w:sz w:val="28"/>
            <w:szCs w:val="28"/>
            <w:lang w:val="es-ES"/>
            <w:rPrChange w:id="2279" w:author="Ernesto del Puerto" w:date="2022-02-19T14:32:00Z">
              <w:rPr>
                <w:rFonts w:ascii="Arial Narrow" w:hAnsi="Arial Narrow" w:cs="TimesNewRoman"/>
                <w:color w:val="000000"/>
                <w:lang w:val="es-AR"/>
              </w:rPr>
            </w:rPrChange>
          </w:rPr>
          <w:t xml:space="preserve"> (</w:t>
        </w:r>
        <w:proofErr w:type="spellStart"/>
        <w:r w:rsidR="003A37CE" w:rsidRPr="003A37CE">
          <w:rPr>
            <w:rFonts w:ascii="Arial Narrow" w:eastAsia="Times New Roman" w:hAnsi="Arial Narrow" w:cs="CourierNewPSMT"/>
            <w:b/>
            <w:color w:val="000000"/>
            <w:sz w:val="28"/>
            <w:szCs w:val="28"/>
            <w:lang w:val="es-ES"/>
            <w:rPrChange w:id="2280" w:author="Ernesto del Puerto" w:date="2022-02-19T14:32:00Z">
              <w:rPr>
                <w:rFonts w:ascii="Arial Narrow" w:hAnsi="Arial Narrow" w:cs="TimesNewRoman"/>
                <w:color w:val="000000"/>
                <w:lang w:val="es-AR"/>
              </w:rPr>
            </w:rPrChange>
          </w:rPr>
          <w:t>method</w:t>
        </w:r>
        <w:proofErr w:type="spellEnd"/>
        <w:r w:rsidR="003A37CE" w:rsidRPr="003A37CE">
          <w:rPr>
            <w:rFonts w:ascii="Arial Narrow" w:eastAsia="Times New Roman" w:hAnsi="Arial Narrow" w:cs="CourierNewPSMT"/>
            <w:b/>
            <w:color w:val="000000"/>
            <w:sz w:val="28"/>
            <w:szCs w:val="28"/>
            <w:lang w:val="es-ES"/>
            <w:rPrChange w:id="2281" w:author="Ernesto del Puerto" w:date="2022-02-19T14:32:00Z">
              <w:rPr>
                <w:rFonts w:ascii="Arial Narrow" w:hAnsi="Arial Narrow" w:cs="TimesNewRoman"/>
                <w:color w:val="000000"/>
                <w:lang w:val="es-AR"/>
              </w:rPr>
            </w:rPrChange>
          </w:rPr>
          <w:t xml:space="preserve"> </w:t>
        </w:r>
        <w:proofErr w:type="spellStart"/>
        <w:r w:rsidR="003A37CE" w:rsidRPr="003A37CE">
          <w:rPr>
            <w:rFonts w:ascii="Arial Narrow" w:eastAsia="Times New Roman" w:hAnsi="Arial Narrow" w:cs="CourierNewPSMT"/>
            <w:b/>
            <w:color w:val="000000"/>
            <w:sz w:val="28"/>
            <w:szCs w:val="28"/>
            <w:lang w:val="es-ES"/>
            <w:rPrChange w:id="2282" w:author="Ernesto del Puerto" w:date="2022-02-19T14:32:00Z">
              <w:rPr>
                <w:rFonts w:ascii="Arial Narrow" w:hAnsi="Arial Narrow" w:cs="TimesNewRoman"/>
                <w:color w:val="000000"/>
                <w:lang w:val="es-AR"/>
              </w:rPr>
            </w:rPrChange>
          </w:rPr>
          <w:t>dispatch</w:t>
        </w:r>
        <w:proofErr w:type="spellEnd"/>
        <w:r w:rsidR="003A37CE" w:rsidRPr="003A37CE">
          <w:rPr>
            <w:rFonts w:ascii="Arial Narrow" w:eastAsia="Times New Roman" w:hAnsi="Arial Narrow" w:cs="CourierNewPSMT"/>
            <w:b/>
            <w:color w:val="000000"/>
            <w:sz w:val="28"/>
            <w:szCs w:val="28"/>
            <w:lang w:val="es-ES"/>
            <w:rPrChange w:id="2283" w:author="Ernesto del Puerto" w:date="2022-02-19T14:32:00Z">
              <w:rPr>
                <w:rFonts w:ascii="Arial Narrow" w:hAnsi="Arial Narrow" w:cs="TimesNewRoman"/>
                <w:color w:val="000000"/>
                <w:lang w:val="es-AR"/>
              </w:rPr>
            </w:rPrChange>
          </w:rPr>
          <w:t>)</w:t>
        </w:r>
      </w:ins>
      <w:bookmarkEnd w:id="2275"/>
    </w:p>
    <w:p w14:paraId="03E7A025" w14:textId="77777777" w:rsidR="003A37CE" w:rsidRDefault="00B2171E" w:rsidP="00B2171E">
      <w:pPr>
        <w:autoSpaceDE w:val="0"/>
        <w:autoSpaceDN w:val="0"/>
        <w:adjustRightInd w:val="0"/>
        <w:spacing w:before="240"/>
        <w:rPr>
          <w:ins w:id="2284" w:author="Ernesto del Puerto" w:date="2022-02-19T14:32:00Z"/>
          <w:rFonts w:ascii="Arial Narrow" w:hAnsi="Arial Narrow" w:cs="TimesNewRoman"/>
          <w:color w:val="000000"/>
          <w:lang w:val="es-AR"/>
        </w:rPr>
      </w:pPr>
      <w:ins w:id="2285" w:author="Ernesto del Puerto" w:date="2022-02-19T14:28:00Z">
        <w:r w:rsidRPr="00B2171E">
          <w:rPr>
            <w:rFonts w:ascii="Arial Narrow" w:hAnsi="Arial Narrow" w:cs="TimesNewRoman"/>
            <w:color w:val="000000"/>
            <w:lang w:val="es-AR"/>
          </w:rPr>
          <w:t xml:space="preserve">¿Cómo funciona </w:t>
        </w:r>
        <w:proofErr w:type="spellStart"/>
        <w:proofErr w:type="gramStart"/>
        <w:r w:rsidRPr="003A37CE">
          <w:rPr>
            <w:rFonts w:ascii="Arial Narrow" w:hAnsi="Arial Narrow" w:cs="TimesNewRoman"/>
            <w:b/>
            <w:bCs/>
            <w:i/>
            <w:iCs/>
            <w:color w:val="000000"/>
            <w:lang w:val="es-AR"/>
            <w:rPrChange w:id="2286" w:author="Ernesto del Puerto" w:date="2022-02-19T14:33:00Z">
              <w:rPr>
                <w:rFonts w:ascii="Arial Narrow" w:hAnsi="Arial Narrow" w:cs="TimesNewRoman"/>
                <w:color w:val="000000"/>
                <w:lang w:val="es-AR"/>
              </w:rPr>
            </w:rPrChange>
          </w:rPr>
          <w:t>UseMethod</w:t>
        </w:r>
        <w:proofErr w:type="spellEnd"/>
        <w:r w:rsidRPr="003A37CE">
          <w:rPr>
            <w:rFonts w:ascii="Arial Narrow" w:hAnsi="Arial Narrow" w:cs="TimesNewRoman"/>
            <w:b/>
            <w:bCs/>
            <w:i/>
            <w:iCs/>
            <w:color w:val="000000"/>
            <w:lang w:val="es-AR"/>
            <w:rPrChange w:id="2287" w:author="Ernesto del Puerto" w:date="2022-02-19T14:33:00Z">
              <w:rPr>
                <w:rFonts w:ascii="Arial Narrow" w:hAnsi="Arial Narrow" w:cs="TimesNewRoman"/>
                <w:color w:val="000000"/>
                <w:lang w:val="es-AR"/>
              </w:rPr>
            </w:rPrChange>
          </w:rPr>
          <w:t>(</w:t>
        </w:r>
        <w:proofErr w:type="gramEnd"/>
        <w:r w:rsidRPr="003A37CE">
          <w:rPr>
            <w:rFonts w:ascii="Arial Narrow" w:hAnsi="Arial Narrow" w:cs="TimesNewRoman"/>
            <w:b/>
            <w:bCs/>
            <w:i/>
            <w:iCs/>
            <w:color w:val="000000"/>
            <w:lang w:val="es-AR"/>
            <w:rPrChange w:id="2288" w:author="Ernesto del Puerto" w:date="2022-02-19T14:33:00Z">
              <w:rPr>
                <w:rFonts w:ascii="Arial Narrow" w:hAnsi="Arial Narrow" w:cs="TimesNewRoman"/>
                <w:color w:val="000000"/>
                <w:lang w:val="es-AR"/>
              </w:rPr>
            </w:rPrChange>
          </w:rPr>
          <w:t>)</w:t>
        </w:r>
        <w:r w:rsidRPr="00B2171E">
          <w:rPr>
            <w:rFonts w:ascii="Arial Narrow" w:hAnsi="Arial Narrow" w:cs="TimesNewRoman"/>
            <w:color w:val="000000"/>
            <w:lang w:val="es-AR"/>
          </w:rPr>
          <w:t>?</w:t>
        </w:r>
      </w:ins>
    </w:p>
    <w:p w14:paraId="3BA0C989" w14:textId="77777777" w:rsidR="003A37CE" w:rsidRDefault="00B2171E" w:rsidP="00B2171E">
      <w:pPr>
        <w:autoSpaceDE w:val="0"/>
        <w:autoSpaceDN w:val="0"/>
        <w:adjustRightInd w:val="0"/>
        <w:spacing w:before="240"/>
        <w:rPr>
          <w:ins w:id="2289" w:author="Ernesto del Puerto" w:date="2022-02-19T14:34:00Z"/>
          <w:rFonts w:ascii="Arial Narrow" w:hAnsi="Arial Narrow" w:cs="TimesNewRoman"/>
          <w:color w:val="000000"/>
          <w:lang w:val="es-AR"/>
        </w:rPr>
      </w:pPr>
      <w:ins w:id="2290" w:author="Ernesto del Puerto" w:date="2022-02-19T14:28:00Z">
        <w:r w:rsidRPr="00B2171E">
          <w:rPr>
            <w:rFonts w:ascii="Arial Narrow" w:hAnsi="Arial Narrow" w:cs="TimesNewRoman"/>
            <w:color w:val="000000"/>
            <w:lang w:val="es-AR"/>
          </w:rPr>
          <w:t xml:space="preserve">Básicamente, crea un vector de nombres de métodos, </w:t>
        </w:r>
        <w:r w:rsidRPr="003A37CE">
          <w:rPr>
            <w:rFonts w:ascii="Arial Narrow" w:hAnsi="Arial Narrow" w:cs="TimesNewRoman"/>
            <w:b/>
            <w:bCs/>
            <w:i/>
            <w:iCs/>
            <w:color w:val="000000"/>
            <w:lang w:val="es-AR"/>
            <w:rPrChange w:id="2291" w:author="Ernesto del Puerto" w:date="2022-02-19T14:34:00Z">
              <w:rPr>
                <w:rFonts w:ascii="Arial Narrow" w:hAnsi="Arial Narrow" w:cs="TimesNewRoman"/>
                <w:color w:val="000000"/>
                <w:lang w:val="es-AR"/>
              </w:rPr>
            </w:rPrChange>
          </w:rPr>
          <w:t>paste0 ("genérico", ".", c (clase (x), "predeterminado"))</w:t>
        </w:r>
        <w:r w:rsidRPr="00B2171E">
          <w:rPr>
            <w:rFonts w:ascii="Arial Narrow" w:hAnsi="Arial Narrow" w:cs="TimesNewRoman"/>
            <w:color w:val="000000"/>
            <w:lang w:val="es-AR"/>
          </w:rPr>
          <w:t>, y luego busca cada método potencial a su vez.</w:t>
        </w:r>
      </w:ins>
    </w:p>
    <w:p w14:paraId="4D4D089D" w14:textId="77777777" w:rsidR="003A37CE" w:rsidRDefault="00B2171E" w:rsidP="00B2171E">
      <w:pPr>
        <w:autoSpaceDE w:val="0"/>
        <w:autoSpaceDN w:val="0"/>
        <w:adjustRightInd w:val="0"/>
        <w:spacing w:before="240"/>
        <w:rPr>
          <w:ins w:id="2292" w:author="Ernesto del Puerto" w:date="2022-02-19T14:34:00Z"/>
          <w:rFonts w:ascii="Arial Narrow" w:hAnsi="Arial Narrow" w:cs="TimesNewRoman"/>
          <w:color w:val="000000"/>
          <w:lang w:val="es-AR"/>
        </w:rPr>
      </w:pPr>
      <w:ins w:id="2293" w:author="Ernesto del Puerto" w:date="2022-02-19T14:28:00Z">
        <w:r w:rsidRPr="00B2171E">
          <w:rPr>
            <w:rFonts w:ascii="Arial Narrow" w:hAnsi="Arial Narrow" w:cs="TimesNewRoman"/>
            <w:color w:val="000000"/>
            <w:lang w:val="es-AR"/>
          </w:rPr>
          <w:t xml:space="preserve">Podemos ver esto en acción con </w:t>
        </w:r>
        <w:proofErr w:type="spellStart"/>
        <w:proofErr w:type="gramStart"/>
        <w:r w:rsidRPr="003A37CE">
          <w:rPr>
            <w:rFonts w:ascii="Arial Narrow" w:hAnsi="Arial Narrow" w:cs="TimesNewRoman"/>
            <w:b/>
            <w:bCs/>
            <w:i/>
            <w:iCs/>
            <w:color w:val="000000"/>
            <w:lang w:val="es-AR"/>
            <w:rPrChange w:id="2294" w:author="Ernesto del Puerto" w:date="2022-02-19T14:34:00Z">
              <w:rPr>
                <w:rFonts w:ascii="Arial Narrow" w:hAnsi="Arial Narrow" w:cs="TimesNewRoman"/>
                <w:color w:val="000000"/>
                <w:lang w:val="es-AR"/>
              </w:rPr>
            </w:rPrChange>
          </w:rPr>
          <w:t>sloop</w:t>
        </w:r>
        <w:proofErr w:type="spellEnd"/>
        <w:r w:rsidRPr="003A37CE">
          <w:rPr>
            <w:rFonts w:ascii="Arial Narrow" w:hAnsi="Arial Narrow" w:cs="TimesNewRoman"/>
            <w:b/>
            <w:bCs/>
            <w:i/>
            <w:iCs/>
            <w:color w:val="000000"/>
            <w:lang w:val="es-AR"/>
            <w:rPrChange w:id="2295" w:author="Ernesto del Puerto" w:date="2022-02-19T14:34:00Z">
              <w:rPr>
                <w:rFonts w:ascii="Arial Narrow" w:hAnsi="Arial Narrow" w:cs="TimesNewRoman"/>
                <w:color w:val="000000"/>
                <w:lang w:val="es-AR"/>
              </w:rPr>
            </w:rPrChange>
          </w:rPr>
          <w:t>::</w:t>
        </w:r>
        <w:proofErr w:type="gramEnd"/>
        <w:r w:rsidRPr="003A37CE">
          <w:rPr>
            <w:rFonts w:ascii="Arial Narrow" w:hAnsi="Arial Narrow" w:cs="TimesNewRoman"/>
            <w:b/>
            <w:bCs/>
            <w:i/>
            <w:iCs/>
            <w:color w:val="000000"/>
            <w:lang w:val="es-AR"/>
            <w:rPrChange w:id="2296" w:author="Ernesto del Puerto" w:date="2022-02-19T14:34:00Z">
              <w:rPr>
                <w:rFonts w:ascii="Arial Narrow" w:hAnsi="Arial Narrow" w:cs="TimesNewRoman"/>
                <w:color w:val="000000"/>
                <w:lang w:val="es-AR"/>
              </w:rPr>
            </w:rPrChange>
          </w:rPr>
          <w:t>s3_dispatch()</w:t>
        </w:r>
        <w:r w:rsidRPr="00B2171E">
          <w:rPr>
            <w:rFonts w:ascii="Arial Narrow" w:hAnsi="Arial Narrow" w:cs="TimesNewRoman"/>
            <w:color w:val="000000"/>
            <w:lang w:val="es-AR"/>
          </w:rPr>
          <w:t>.</w:t>
        </w:r>
      </w:ins>
    </w:p>
    <w:p w14:paraId="7DA25D33" w14:textId="77777777" w:rsidR="00906EAB" w:rsidRDefault="00B2171E" w:rsidP="00B2171E">
      <w:pPr>
        <w:autoSpaceDE w:val="0"/>
        <w:autoSpaceDN w:val="0"/>
        <w:adjustRightInd w:val="0"/>
        <w:spacing w:before="240"/>
        <w:rPr>
          <w:ins w:id="2297" w:author="Ernesto del Puerto" w:date="2022-02-19T14:40:00Z"/>
          <w:rFonts w:ascii="Arial Narrow" w:hAnsi="Arial Narrow" w:cs="TimesNewRoman"/>
          <w:color w:val="000000"/>
          <w:lang w:val="es-AR"/>
        </w:rPr>
      </w:pPr>
      <w:ins w:id="2298" w:author="Ernesto del Puerto" w:date="2022-02-19T14:28:00Z">
        <w:r w:rsidRPr="00B2171E">
          <w:rPr>
            <w:rFonts w:ascii="Arial Narrow" w:hAnsi="Arial Narrow" w:cs="TimesNewRoman"/>
            <w:color w:val="000000"/>
            <w:lang w:val="es-AR"/>
          </w:rPr>
          <w:t>Llama</w:t>
        </w:r>
      </w:ins>
      <w:ins w:id="2299" w:author="Ernesto del Puerto" w:date="2022-02-19T14:40:00Z">
        <w:r w:rsidR="00906EAB">
          <w:rPr>
            <w:rFonts w:ascii="Arial Narrow" w:hAnsi="Arial Narrow" w:cs="TimesNewRoman"/>
            <w:color w:val="000000"/>
            <w:lang w:val="es-AR"/>
          </w:rPr>
          <w:t>mos</w:t>
        </w:r>
      </w:ins>
      <w:ins w:id="2300" w:author="Ernesto del Puerto" w:date="2022-02-19T14:28:00Z">
        <w:r w:rsidRPr="00B2171E">
          <w:rPr>
            <w:rFonts w:ascii="Arial Narrow" w:hAnsi="Arial Narrow" w:cs="TimesNewRoman"/>
            <w:color w:val="000000"/>
            <w:lang w:val="es-AR"/>
          </w:rPr>
          <w:t xml:space="preserve"> a un genérico S3 y enumera todos los métodos posibles.</w:t>
        </w:r>
      </w:ins>
    </w:p>
    <w:p w14:paraId="1664247C" w14:textId="7656E19B" w:rsidR="001A02CF" w:rsidRDefault="00B2171E" w:rsidP="00B2171E">
      <w:pPr>
        <w:autoSpaceDE w:val="0"/>
        <w:autoSpaceDN w:val="0"/>
        <w:adjustRightInd w:val="0"/>
        <w:spacing w:before="240"/>
        <w:rPr>
          <w:ins w:id="2301" w:author="Ernesto del Puerto" w:date="2022-02-18T11:37:00Z"/>
          <w:rFonts w:ascii="Arial Narrow" w:hAnsi="Arial Narrow" w:cs="TimesNewRoman"/>
          <w:color w:val="000000"/>
          <w:lang w:val="es-AR"/>
        </w:rPr>
      </w:pPr>
      <w:ins w:id="2302" w:author="Ernesto del Puerto" w:date="2022-02-19T14:28:00Z">
        <w:r w:rsidRPr="00B2171E">
          <w:rPr>
            <w:rFonts w:ascii="Arial Narrow" w:hAnsi="Arial Narrow" w:cs="TimesNewRoman"/>
            <w:color w:val="000000"/>
            <w:lang w:val="es-AR"/>
          </w:rPr>
          <w:t xml:space="preserve">Por ejemplo, ¿a qué método se llama cuando imprime un objeto </w:t>
        </w:r>
      </w:ins>
      <w:ins w:id="2303" w:author="Ernesto del Puerto" w:date="2022-02-19T14:40:00Z">
        <w:r w:rsidR="00906EAB">
          <w:rPr>
            <w:rFonts w:ascii="Arial Narrow" w:hAnsi="Arial Narrow" w:cs="TimesNewRoman"/>
            <w:color w:val="000000"/>
            <w:lang w:val="es-AR"/>
          </w:rPr>
          <w:t>Date</w:t>
        </w:r>
      </w:ins>
      <w:ins w:id="2304" w:author="Ernesto del Puerto" w:date="2022-02-19T14:28:00Z">
        <w:r w:rsidRPr="00B2171E">
          <w:rPr>
            <w:rFonts w:ascii="Arial Narrow" w:hAnsi="Arial Narrow" w:cs="TimesNewRoman"/>
            <w:color w:val="000000"/>
            <w:lang w:val="es-AR"/>
          </w:rPr>
          <w:t>?</w:t>
        </w:r>
      </w:ins>
    </w:p>
    <w:p w14:paraId="77E75927" w14:textId="68D99906" w:rsidR="00544652" w:rsidRPr="00544652" w:rsidRDefault="00544652" w:rsidP="00544652">
      <w:pPr>
        <w:autoSpaceDE w:val="0"/>
        <w:autoSpaceDN w:val="0"/>
        <w:adjustRightInd w:val="0"/>
        <w:spacing w:before="240"/>
        <w:rPr>
          <w:ins w:id="2305" w:author="Ernesto del Puerto" w:date="2022-02-19T14:41:00Z"/>
          <w:rFonts w:ascii="Arial Narrow" w:hAnsi="Arial Narrow" w:cs="TimesNewRoman"/>
          <w:color w:val="000000"/>
          <w:lang w:val="es-AR"/>
        </w:rPr>
      </w:pPr>
      <w:ins w:id="2306" w:author="Ernesto del Puerto" w:date="2022-02-19T14:41:00Z">
        <w:r w:rsidRPr="00544652">
          <w:rPr>
            <w:rFonts w:ascii="Arial Narrow" w:hAnsi="Arial Narrow" w:cs="TimesNewRoman"/>
            <w:color w:val="000000"/>
            <w:lang w:val="es-AR"/>
          </w:rPr>
          <w:t>La salida es simple</w:t>
        </w:r>
        <w:r>
          <w:rPr>
            <w:rFonts w:ascii="Arial Narrow" w:hAnsi="Arial Narrow" w:cs="TimesNewRoman"/>
            <w:color w:val="000000"/>
            <w:lang w:val="es-AR"/>
          </w:rPr>
          <w:t>, ver figura 12.1.</w:t>
        </w:r>
      </w:ins>
    </w:p>
    <w:p w14:paraId="30FFD468" w14:textId="255BA469" w:rsidR="00906EAB" w:rsidRDefault="00906EAB" w:rsidP="00FA6FAB">
      <w:pPr>
        <w:autoSpaceDE w:val="0"/>
        <w:autoSpaceDN w:val="0"/>
        <w:adjustRightInd w:val="0"/>
        <w:spacing w:before="240"/>
        <w:rPr>
          <w:ins w:id="2307" w:author="Ernesto del Puerto" w:date="2022-02-19T14:40:00Z"/>
          <w:rFonts w:ascii="Arial Narrow" w:hAnsi="Arial Narrow" w:cs="TimesNewRoman"/>
          <w:color w:val="000000"/>
          <w:lang w:val="es-AR"/>
        </w:rPr>
      </w:pPr>
    </w:p>
    <w:p w14:paraId="5B4137A1" w14:textId="2A1D0C4A" w:rsidR="00382FB5" w:rsidRDefault="00382FB5" w:rsidP="00FA6FAB">
      <w:pPr>
        <w:autoSpaceDE w:val="0"/>
        <w:autoSpaceDN w:val="0"/>
        <w:adjustRightInd w:val="0"/>
        <w:spacing w:before="240"/>
        <w:rPr>
          <w:ins w:id="2308" w:author="Ernesto del Puerto" w:date="2022-02-19T14:38:00Z"/>
          <w:rFonts w:ascii="Arial Narrow" w:hAnsi="Arial Narrow" w:cs="TimesNewRoman"/>
          <w:color w:val="000000"/>
          <w:lang w:val="es-AR"/>
        </w:rPr>
      </w:pPr>
      <w:ins w:id="2309" w:author="Ernesto del Puerto" w:date="2022-02-19T14:39:00Z">
        <w:r>
          <w:rPr>
            <w:rFonts w:ascii="Arial Narrow" w:hAnsi="Arial Narrow" w:cs="TimesNewRoman"/>
            <w:noProof/>
            <w:color w:val="000000"/>
            <w:lang w:val="es-AR"/>
          </w:rPr>
          <w:lastRenderedPageBreak/>
          <w:drawing>
            <wp:inline distT="0" distB="0" distL="0" distR="0" wp14:anchorId="0191A2A3" wp14:editId="1E15A17A">
              <wp:extent cx="2340107" cy="2961450"/>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44551" cy="2967075"/>
                      </a:xfrm>
                      <a:prstGeom prst="rect">
                        <a:avLst/>
                      </a:prstGeom>
                      <a:noFill/>
                      <a:ln>
                        <a:noFill/>
                      </a:ln>
                    </pic:spPr>
                  </pic:pic>
                </a:graphicData>
              </a:graphic>
            </wp:inline>
          </w:drawing>
        </w:r>
      </w:ins>
    </w:p>
    <w:p w14:paraId="111822E5" w14:textId="695A7E76" w:rsidR="00382FB5" w:rsidRDefault="00382FB5" w:rsidP="00382FB5">
      <w:pPr>
        <w:pStyle w:val="TtuloTDC"/>
        <w:autoSpaceDE w:val="0"/>
        <w:autoSpaceDN w:val="0"/>
        <w:adjustRightInd w:val="0"/>
        <w:outlineLvl w:val="2"/>
        <w:rPr>
          <w:ins w:id="2310" w:author="Ernesto del Puerto" w:date="2022-02-19T14:39:00Z"/>
          <w:rFonts w:ascii="Arial Narrow" w:hAnsi="Arial Narrow" w:cs="TimesNewRoman"/>
          <w:color w:val="000000"/>
          <w:lang w:val="es-AR"/>
        </w:rPr>
      </w:pPr>
      <w:bookmarkStart w:id="2311" w:name="_Toc97489951"/>
      <w:ins w:id="2312" w:author="Ernesto del Puerto" w:date="2022-02-19T14:39:00Z">
        <w:r>
          <w:rPr>
            <w:rFonts w:ascii="Arial Narrow" w:eastAsia="Times New Roman" w:hAnsi="Arial Narrow" w:cs="CourierNewPSMT"/>
            <w:b/>
            <w:color w:val="000000"/>
            <w:sz w:val="28"/>
            <w:szCs w:val="28"/>
            <w:lang w:val="es-ES" w:eastAsia="es-ES"/>
          </w:rPr>
          <w:t xml:space="preserve">Figura 12.1. </w:t>
        </w:r>
        <w:proofErr w:type="spellStart"/>
        <w:r>
          <w:rPr>
            <w:rFonts w:ascii="Arial Narrow" w:eastAsia="Times New Roman" w:hAnsi="Arial Narrow" w:cs="CourierNewPSMT"/>
            <w:b/>
            <w:color w:val="000000"/>
            <w:sz w:val="28"/>
            <w:szCs w:val="28"/>
            <w:lang w:val="es-ES" w:eastAsia="es-ES"/>
          </w:rPr>
          <w:t>Method</w:t>
        </w:r>
        <w:proofErr w:type="spellEnd"/>
        <w:r>
          <w:rPr>
            <w:rFonts w:ascii="Arial Narrow" w:eastAsia="Times New Roman" w:hAnsi="Arial Narrow" w:cs="CourierNewPSMT"/>
            <w:b/>
            <w:color w:val="000000"/>
            <w:sz w:val="28"/>
            <w:szCs w:val="28"/>
            <w:lang w:val="es-ES" w:eastAsia="es-ES"/>
          </w:rPr>
          <w:t xml:space="preserve"> </w:t>
        </w:r>
        <w:proofErr w:type="spellStart"/>
        <w:r>
          <w:rPr>
            <w:rFonts w:ascii="Arial Narrow" w:eastAsia="Times New Roman" w:hAnsi="Arial Narrow" w:cs="CourierNewPSMT"/>
            <w:b/>
            <w:color w:val="000000"/>
            <w:sz w:val="28"/>
            <w:szCs w:val="28"/>
            <w:lang w:val="es-ES" w:eastAsia="es-ES"/>
          </w:rPr>
          <w:t>dispatch</w:t>
        </w:r>
        <w:bookmarkEnd w:id="2311"/>
        <w:proofErr w:type="spellEnd"/>
      </w:ins>
    </w:p>
    <w:p w14:paraId="323DD4E7" w14:textId="365C596F" w:rsidR="00544652" w:rsidRPr="00544652" w:rsidRDefault="00544652" w:rsidP="00544652">
      <w:pPr>
        <w:autoSpaceDE w:val="0"/>
        <w:autoSpaceDN w:val="0"/>
        <w:adjustRightInd w:val="0"/>
        <w:spacing w:before="240"/>
        <w:rPr>
          <w:ins w:id="2313" w:author="Ernesto del Puerto" w:date="2022-02-19T14:41:00Z"/>
          <w:rFonts w:ascii="Arial Narrow" w:hAnsi="Arial Narrow" w:cs="TimesNewRoman"/>
          <w:color w:val="000000"/>
          <w:lang w:val="es-AR"/>
        </w:rPr>
      </w:pPr>
      <w:ins w:id="2314" w:author="Ernesto del Puerto" w:date="2022-02-19T14:43:00Z">
        <w:r w:rsidRPr="00544652">
          <w:rPr>
            <w:rFonts w:ascii="Arial Narrow" w:hAnsi="Arial Narrow" w:cs="TimesNewRoman"/>
            <w:color w:val="000000"/>
            <w:lang w:val="es-AR"/>
            <w:rPrChange w:id="2315" w:author="Ernesto del Puerto" w:date="2022-02-19T14:43:00Z">
              <w:rPr>
                <w:rFonts w:ascii="Arial Narrow" w:hAnsi="Arial Narrow" w:cs="TimesNewRoman"/>
                <w:color w:val="000000"/>
              </w:rPr>
            </w:rPrChange>
          </w:rPr>
          <w:t xml:space="preserve">=&gt; </w:t>
        </w:r>
      </w:ins>
      <w:ins w:id="2316" w:author="Ernesto del Puerto" w:date="2022-02-19T14:41:00Z">
        <w:r w:rsidRPr="00544652">
          <w:rPr>
            <w:rFonts w:ascii="Arial Narrow" w:hAnsi="Arial Narrow" w:cs="TimesNewRoman"/>
            <w:color w:val="000000"/>
            <w:lang w:val="es-AR"/>
          </w:rPr>
          <w:t xml:space="preserve">indica el método que se llama, </w:t>
        </w:r>
      </w:ins>
      <w:ins w:id="2317" w:author="Ernesto del Puerto" w:date="2022-02-19T14:44:00Z">
        <w:r>
          <w:rPr>
            <w:rFonts w:ascii="Arial Narrow" w:hAnsi="Arial Narrow" w:cs="TimesNewRoman"/>
            <w:color w:val="000000"/>
            <w:lang w:val="es-AR"/>
          </w:rPr>
          <w:t>en el ejemplo</w:t>
        </w:r>
      </w:ins>
      <w:ins w:id="2318" w:author="Ernesto del Puerto" w:date="2022-02-19T14:41:00Z">
        <w:r w:rsidRPr="00544652">
          <w:rPr>
            <w:rFonts w:ascii="Arial Narrow" w:hAnsi="Arial Narrow" w:cs="TimesNewRoman"/>
            <w:color w:val="000000"/>
            <w:lang w:val="es-AR"/>
          </w:rPr>
          <w:t xml:space="preserve"> </w:t>
        </w:r>
        <w:proofErr w:type="spellStart"/>
        <w:proofErr w:type="gramStart"/>
        <w:r w:rsidRPr="00544652">
          <w:rPr>
            <w:rFonts w:ascii="Arial Narrow" w:hAnsi="Arial Narrow" w:cs="TimesNewRoman"/>
            <w:b/>
            <w:bCs/>
            <w:i/>
            <w:iCs/>
            <w:color w:val="000000"/>
            <w:lang w:val="es-AR"/>
            <w:rPrChange w:id="2319" w:author="Ernesto del Puerto" w:date="2022-02-19T14:43:00Z">
              <w:rPr>
                <w:rFonts w:ascii="Arial Narrow" w:hAnsi="Arial Narrow" w:cs="TimesNewRoman"/>
                <w:color w:val="000000"/>
                <w:lang w:val="es-AR"/>
              </w:rPr>
            </w:rPrChange>
          </w:rPr>
          <w:t>print.Date</w:t>
        </w:r>
        <w:proofErr w:type="spellEnd"/>
        <w:proofErr w:type="gramEnd"/>
        <w:r w:rsidRPr="00544652">
          <w:rPr>
            <w:rFonts w:ascii="Arial Narrow" w:hAnsi="Arial Narrow" w:cs="TimesNewRoman"/>
            <w:b/>
            <w:bCs/>
            <w:i/>
            <w:iCs/>
            <w:color w:val="000000"/>
            <w:lang w:val="es-AR"/>
            <w:rPrChange w:id="2320" w:author="Ernesto del Puerto" w:date="2022-02-19T14:43:00Z">
              <w:rPr>
                <w:rFonts w:ascii="Arial Narrow" w:hAnsi="Arial Narrow" w:cs="TimesNewRoman"/>
                <w:color w:val="000000"/>
                <w:lang w:val="es-AR"/>
              </w:rPr>
            </w:rPrChange>
          </w:rPr>
          <w:t>()</w:t>
        </w:r>
      </w:ins>
    </w:p>
    <w:p w14:paraId="091D5E2A" w14:textId="7FD5A88A" w:rsidR="00544652" w:rsidRPr="00544652" w:rsidRDefault="00544652" w:rsidP="00544652">
      <w:pPr>
        <w:autoSpaceDE w:val="0"/>
        <w:autoSpaceDN w:val="0"/>
        <w:adjustRightInd w:val="0"/>
        <w:spacing w:before="240"/>
        <w:rPr>
          <w:ins w:id="2321" w:author="Ernesto del Puerto" w:date="2022-02-19T14:41:00Z"/>
          <w:rFonts w:ascii="Arial Narrow" w:hAnsi="Arial Narrow" w:cs="TimesNewRoman"/>
          <w:color w:val="000000"/>
          <w:lang w:val="es-AR"/>
        </w:rPr>
      </w:pPr>
      <w:ins w:id="2322" w:author="Ernesto del Puerto" w:date="2022-02-19T14:41:00Z">
        <w:r w:rsidRPr="00544652">
          <w:rPr>
            <w:rFonts w:ascii="Arial Narrow" w:hAnsi="Arial Narrow" w:cs="TimesNewRoman"/>
            <w:color w:val="000000"/>
            <w:lang w:val="es-AR"/>
          </w:rPr>
          <w:t xml:space="preserve">* indica un método que está definido, pero no llamado, </w:t>
        </w:r>
      </w:ins>
      <w:ins w:id="2323" w:author="Ernesto del Puerto" w:date="2022-02-19T14:44:00Z">
        <w:r>
          <w:rPr>
            <w:rFonts w:ascii="Arial Narrow" w:hAnsi="Arial Narrow" w:cs="TimesNewRoman"/>
            <w:color w:val="000000"/>
            <w:lang w:val="es-AR"/>
          </w:rPr>
          <w:t xml:space="preserve">en el ejemplo </w:t>
        </w:r>
      </w:ins>
      <w:proofErr w:type="spellStart"/>
      <w:ins w:id="2324" w:author="Ernesto del Puerto" w:date="2022-02-19T14:41:00Z">
        <w:r w:rsidRPr="00544652">
          <w:rPr>
            <w:rFonts w:ascii="Arial Narrow" w:hAnsi="Arial Narrow" w:cs="TimesNewRoman"/>
            <w:b/>
            <w:bCs/>
            <w:i/>
            <w:iCs/>
            <w:color w:val="000000"/>
            <w:lang w:val="es-AR"/>
            <w:rPrChange w:id="2325" w:author="Ernesto del Puerto" w:date="2022-02-19T14:44:00Z">
              <w:rPr>
                <w:rFonts w:ascii="Arial Narrow" w:hAnsi="Arial Narrow" w:cs="TimesNewRoman"/>
                <w:color w:val="000000"/>
                <w:lang w:val="es-AR"/>
              </w:rPr>
            </w:rPrChange>
          </w:rPr>
          <w:t>print.</w:t>
        </w:r>
        <w:proofErr w:type="gramStart"/>
        <w:r w:rsidRPr="00544652">
          <w:rPr>
            <w:rFonts w:ascii="Arial Narrow" w:hAnsi="Arial Narrow" w:cs="TimesNewRoman"/>
            <w:b/>
            <w:bCs/>
            <w:i/>
            <w:iCs/>
            <w:color w:val="000000"/>
            <w:lang w:val="es-AR"/>
            <w:rPrChange w:id="2326" w:author="Ernesto del Puerto" w:date="2022-02-19T14:44:00Z">
              <w:rPr>
                <w:rFonts w:ascii="Arial Narrow" w:hAnsi="Arial Narrow" w:cs="TimesNewRoman"/>
                <w:color w:val="000000"/>
                <w:lang w:val="es-AR"/>
              </w:rPr>
            </w:rPrChange>
          </w:rPr>
          <w:t>default</w:t>
        </w:r>
        <w:proofErr w:type="spellEnd"/>
        <w:r w:rsidRPr="00544652">
          <w:rPr>
            <w:rFonts w:ascii="Arial Narrow" w:hAnsi="Arial Narrow" w:cs="TimesNewRoman"/>
            <w:b/>
            <w:bCs/>
            <w:i/>
            <w:iCs/>
            <w:color w:val="000000"/>
            <w:lang w:val="es-AR"/>
            <w:rPrChange w:id="2327" w:author="Ernesto del Puerto" w:date="2022-02-19T14:44:00Z">
              <w:rPr>
                <w:rFonts w:ascii="Arial Narrow" w:hAnsi="Arial Narrow" w:cs="TimesNewRoman"/>
                <w:color w:val="000000"/>
                <w:lang w:val="es-AR"/>
              </w:rPr>
            </w:rPrChange>
          </w:rPr>
          <w:t>(</w:t>
        </w:r>
        <w:proofErr w:type="gramEnd"/>
        <w:r w:rsidRPr="00544652">
          <w:rPr>
            <w:rFonts w:ascii="Arial Narrow" w:hAnsi="Arial Narrow" w:cs="TimesNewRoman"/>
            <w:b/>
            <w:bCs/>
            <w:i/>
            <w:iCs/>
            <w:color w:val="000000"/>
            <w:lang w:val="es-AR"/>
            <w:rPrChange w:id="2328" w:author="Ernesto del Puerto" w:date="2022-02-19T14:44:00Z">
              <w:rPr>
                <w:rFonts w:ascii="Arial Narrow" w:hAnsi="Arial Narrow" w:cs="TimesNewRoman"/>
                <w:color w:val="000000"/>
                <w:lang w:val="es-AR"/>
              </w:rPr>
            </w:rPrChange>
          </w:rPr>
          <w:t>)</w:t>
        </w:r>
        <w:r w:rsidRPr="00544652">
          <w:rPr>
            <w:rFonts w:ascii="Arial Narrow" w:hAnsi="Arial Narrow" w:cs="TimesNewRoman"/>
            <w:color w:val="000000"/>
            <w:lang w:val="es-AR"/>
          </w:rPr>
          <w:t>.</w:t>
        </w:r>
      </w:ins>
    </w:p>
    <w:p w14:paraId="689B504D" w14:textId="77777777" w:rsidR="00544652" w:rsidRDefault="00544652" w:rsidP="00544652">
      <w:pPr>
        <w:autoSpaceDE w:val="0"/>
        <w:autoSpaceDN w:val="0"/>
        <w:adjustRightInd w:val="0"/>
        <w:spacing w:before="240"/>
        <w:rPr>
          <w:ins w:id="2329" w:author="Ernesto del Puerto" w:date="2022-02-19T14:44:00Z"/>
          <w:rFonts w:ascii="Arial Narrow" w:hAnsi="Arial Narrow" w:cs="TimesNewRoman"/>
          <w:color w:val="000000"/>
          <w:lang w:val="es-AR"/>
        </w:rPr>
      </w:pPr>
      <w:ins w:id="2330" w:author="Ernesto del Puerto" w:date="2022-02-19T14:41:00Z">
        <w:r w:rsidRPr="00544652">
          <w:rPr>
            <w:rFonts w:ascii="Arial Narrow" w:hAnsi="Arial Narrow" w:cs="TimesNewRoman"/>
            <w:color w:val="000000"/>
            <w:lang w:val="es-AR"/>
          </w:rPr>
          <w:t xml:space="preserve">La clase predeterminada es una </w:t>
        </w:r>
        <w:proofErr w:type="spellStart"/>
        <w:r w:rsidRPr="00544652">
          <w:rPr>
            <w:rFonts w:ascii="Arial Narrow" w:hAnsi="Arial Narrow" w:cs="TimesNewRoman"/>
            <w:color w:val="000000"/>
            <w:lang w:val="es-AR"/>
          </w:rPr>
          <w:t>pseudoclase</w:t>
        </w:r>
        <w:proofErr w:type="spellEnd"/>
        <w:r w:rsidRPr="00544652">
          <w:rPr>
            <w:rFonts w:ascii="Arial Narrow" w:hAnsi="Arial Narrow" w:cs="TimesNewRoman"/>
            <w:color w:val="000000"/>
            <w:lang w:val="es-AR"/>
          </w:rPr>
          <w:t xml:space="preserve"> especial.</w:t>
        </w:r>
      </w:ins>
    </w:p>
    <w:p w14:paraId="46B2263B" w14:textId="1A60DD95" w:rsidR="00544652" w:rsidRPr="00544652" w:rsidRDefault="00544652" w:rsidP="00544652">
      <w:pPr>
        <w:autoSpaceDE w:val="0"/>
        <w:autoSpaceDN w:val="0"/>
        <w:adjustRightInd w:val="0"/>
        <w:spacing w:before="240"/>
        <w:rPr>
          <w:ins w:id="2331" w:author="Ernesto del Puerto" w:date="2022-02-19T14:41:00Z"/>
          <w:rFonts w:ascii="Arial Narrow" w:hAnsi="Arial Narrow" w:cs="TimesNewRoman"/>
          <w:color w:val="000000"/>
          <w:lang w:val="es-AR"/>
        </w:rPr>
      </w:pPr>
      <w:ins w:id="2332" w:author="Ernesto del Puerto" w:date="2022-02-19T14:41:00Z">
        <w:r w:rsidRPr="00544652">
          <w:rPr>
            <w:rFonts w:ascii="Arial Narrow" w:hAnsi="Arial Narrow" w:cs="TimesNewRoman"/>
            <w:color w:val="000000"/>
            <w:lang w:val="es-AR"/>
          </w:rPr>
          <w:t>Esta no es una clase real, pero se incluye para que sea posible definir un respaldo estándar que se encuentra siempre que un método específico de clase no está disponible.</w:t>
        </w:r>
      </w:ins>
    </w:p>
    <w:p w14:paraId="1473E0B2" w14:textId="77777777" w:rsidR="00137865" w:rsidRPr="00137865" w:rsidRDefault="00137865">
      <w:pPr>
        <w:pStyle w:val="Ttulo1"/>
        <w:numPr>
          <w:ilvl w:val="0"/>
          <w:numId w:val="1"/>
        </w:numPr>
        <w:rPr>
          <w:ins w:id="2333" w:author="Ernesto del Puerto" w:date="2022-02-19T14:45:00Z"/>
          <w:rFonts w:ascii="Arial Narrow" w:hAnsi="Arial Narrow" w:cs="CourierNewPSMT"/>
          <w:b/>
          <w:color w:val="000000"/>
          <w:sz w:val="28"/>
          <w:szCs w:val="28"/>
          <w:lang w:val="es-ES"/>
          <w:rPrChange w:id="2334" w:author="Ernesto del Puerto" w:date="2022-02-19T14:45:00Z">
            <w:rPr>
              <w:ins w:id="2335" w:author="Ernesto del Puerto" w:date="2022-02-19T14:45:00Z"/>
              <w:rFonts w:ascii="Arial Narrow" w:hAnsi="Arial Narrow" w:cs="TimesNewRoman"/>
              <w:color w:val="000000"/>
              <w:lang w:val="es-AR"/>
            </w:rPr>
          </w:rPrChange>
        </w:rPr>
        <w:pPrChange w:id="2336" w:author="Ernesto del Puerto" w:date="2022-02-19T14:45:00Z">
          <w:pPr>
            <w:autoSpaceDE w:val="0"/>
            <w:autoSpaceDN w:val="0"/>
            <w:adjustRightInd w:val="0"/>
            <w:spacing w:before="240"/>
          </w:pPr>
        </w:pPrChange>
      </w:pPr>
      <w:bookmarkStart w:id="2337" w:name="_Toc97489952"/>
      <w:ins w:id="2338" w:author="Ernesto del Puerto" w:date="2022-02-19T14:45:00Z">
        <w:r w:rsidRPr="00137865">
          <w:rPr>
            <w:rFonts w:ascii="Arial Narrow" w:eastAsia="Times New Roman" w:hAnsi="Arial Narrow" w:cs="CourierNewPSMT"/>
            <w:b/>
            <w:color w:val="000000"/>
            <w:sz w:val="28"/>
            <w:szCs w:val="28"/>
            <w:lang w:val="es-ES"/>
            <w:rPrChange w:id="2339" w:author="Ernesto del Puerto" w:date="2022-02-19T14:45:00Z">
              <w:rPr>
                <w:rFonts w:ascii="Arial Narrow" w:hAnsi="Arial Narrow" w:cs="TimesNewRoman"/>
                <w:color w:val="000000"/>
                <w:lang w:val="es-AR"/>
              </w:rPr>
            </w:rPrChange>
          </w:rPr>
          <w:t>Encontrar métodos</w:t>
        </w:r>
        <w:bookmarkEnd w:id="2337"/>
      </w:ins>
    </w:p>
    <w:p w14:paraId="4307F221" w14:textId="10B5523E" w:rsidR="00544652" w:rsidRDefault="00544652" w:rsidP="00FA6FAB">
      <w:pPr>
        <w:autoSpaceDE w:val="0"/>
        <w:autoSpaceDN w:val="0"/>
        <w:adjustRightInd w:val="0"/>
        <w:spacing w:before="240"/>
        <w:rPr>
          <w:ins w:id="2340" w:author="Ernesto del Puerto" w:date="2022-02-19T14:50:00Z"/>
          <w:rFonts w:ascii="Arial Narrow" w:hAnsi="Arial Narrow" w:cs="TimesNewRoman"/>
          <w:color w:val="000000"/>
          <w:lang w:val="es-AR"/>
        </w:rPr>
      </w:pPr>
    </w:p>
    <w:p w14:paraId="669DB5CF" w14:textId="2C16AD71" w:rsidR="00544652" w:rsidRDefault="00BA2FB0" w:rsidP="00FA6FAB">
      <w:pPr>
        <w:autoSpaceDE w:val="0"/>
        <w:autoSpaceDN w:val="0"/>
        <w:adjustRightInd w:val="0"/>
        <w:spacing w:before="240"/>
        <w:rPr>
          <w:ins w:id="2341" w:author="Ernesto del Puerto" w:date="2022-02-19T14:44:00Z"/>
          <w:rFonts w:ascii="Arial Narrow" w:hAnsi="Arial Narrow" w:cs="TimesNewRoman"/>
          <w:color w:val="000000"/>
          <w:lang w:val="es-AR"/>
        </w:rPr>
      </w:pPr>
      <w:ins w:id="2342" w:author="Ernesto del Puerto" w:date="2022-02-19T14:49:00Z">
        <w:r>
          <w:rPr>
            <w:rFonts w:ascii="Arial Narrow" w:hAnsi="Arial Narrow" w:cs="TimesNewRoman"/>
            <w:noProof/>
            <w:color w:val="000000"/>
            <w:lang w:val="es-AR"/>
          </w:rPr>
          <w:drawing>
            <wp:inline distT="0" distB="0" distL="0" distR="0" wp14:anchorId="1C55091A" wp14:editId="0B030552">
              <wp:extent cx="2687213" cy="2131797"/>
              <wp:effectExtent l="0" t="0" r="0"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04880" cy="2145813"/>
                      </a:xfrm>
                      <a:prstGeom prst="rect">
                        <a:avLst/>
                      </a:prstGeom>
                      <a:noFill/>
                      <a:ln>
                        <a:noFill/>
                      </a:ln>
                    </pic:spPr>
                  </pic:pic>
                </a:graphicData>
              </a:graphic>
            </wp:inline>
          </w:drawing>
        </w:r>
      </w:ins>
    </w:p>
    <w:p w14:paraId="66AA9843" w14:textId="7CF9FED1" w:rsidR="00717738" w:rsidRDefault="00717738" w:rsidP="00717738">
      <w:pPr>
        <w:pStyle w:val="TtuloTDC"/>
        <w:autoSpaceDE w:val="0"/>
        <w:autoSpaceDN w:val="0"/>
        <w:adjustRightInd w:val="0"/>
        <w:outlineLvl w:val="2"/>
        <w:rPr>
          <w:ins w:id="2343" w:author="Ernesto del Puerto" w:date="2022-02-19T14:50:00Z"/>
          <w:rFonts w:ascii="Arial Narrow" w:hAnsi="Arial Narrow" w:cs="TimesNewRoman"/>
          <w:color w:val="000000"/>
          <w:lang w:val="es-AR"/>
        </w:rPr>
      </w:pPr>
      <w:bookmarkStart w:id="2344" w:name="_Toc97489953"/>
      <w:ins w:id="2345" w:author="Ernesto del Puerto" w:date="2022-02-19T14:50:00Z">
        <w:r>
          <w:rPr>
            <w:rFonts w:ascii="Arial Narrow" w:eastAsia="Times New Roman" w:hAnsi="Arial Narrow" w:cs="CourierNewPSMT"/>
            <w:b/>
            <w:color w:val="000000"/>
            <w:sz w:val="28"/>
            <w:szCs w:val="28"/>
            <w:lang w:val="es-ES" w:eastAsia="es-ES"/>
          </w:rPr>
          <w:t>Figura 13.1. Encontra</w:t>
        </w:r>
      </w:ins>
      <w:ins w:id="2346" w:author="Ernesto del Puerto" w:date="2022-02-19T14:51:00Z">
        <w:r>
          <w:rPr>
            <w:rFonts w:ascii="Arial Narrow" w:eastAsia="Times New Roman" w:hAnsi="Arial Narrow" w:cs="CourierNewPSMT"/>
            <w:b/>
            <w:color w:val="000000"/>
            <w:sz w:val="28"/>
            <w:szCs w:val="28"/>
            <w:lang w:val="es-ES" w:eastAsia="es-ES"/>
          </w:rPr>
          <w:t>ndo m</w:t>
        </w:r>
        <w:r>
          <w:rPr>
            <w:rFonts w:ascii="Arial Narrow" w:eastAsia="Times New Roman" w:hAnsi="Arial Narrow" w:cs="CourierNewPSMT"/>
            <w:b/>
            <w:color w:val="000000"/>
            <w:sz w:val="28"/>
            <w:szCs w:val="28"/>
            <w:lang w:val="es-AR" w:eastAsia="es-ES"/>
          </w:rPr>
          <w:t>é</w:t>
        </w:r>
        <w:r>
          <w:rPr>
            <w:rFonts w:ascii="Arial Narrow" w:eastAsia="Times New Roman" w:hAnsi="Arial Narrow" w:cs="CourierNewPSMT"/>
            <w:b/>
            <w:color w:val="000000"/>
            <w:sz w:val="28"/>
            <w:szCs w:val="28"/>
            <w:lang w:val="es-ES" w:eastAsia="es-ES"/>
          </w:rPr>
          <w:t>todos</w:t>
        </w:r>
      </w:ins>
      <w:bookmarkEnd w:id="2344"/>
    </w:p>
    <w:p w14:paraId="0A14ABF5" w14:textId="77777777" w:rsidR="00717738" w:rsidRDefault="00717738" w:rsidP="00717738">
      <w:pPr>
        <w:autoSpaceDE w:val="0"/>
        <w:autoSpaceDN w:val="0"/>
        <w:adjustRightInd w:val="0"/>
        <w:spacing w:before="240"/>
        <w:rPr>
          <w:ins w:id="2347" w:author="Ernesto del Puerto" w:date="2022-02-19T14:51:00Z"/>
          <w:rFonts w:ascii="Arial Narrow" w:hAnsi="Arial Narrow" w:cs="TimesNewRoman"/>
          <w:color w:val="000000"/>
          <w:lang w:val="es-AR"/>
        </w:rPr>
      </w:pPr>
      <w:proofErr w:type="spellStart"/>
      <w:proofErr w:type="gramStart"/>
      <w:ins w:id="2348" w:author="Ernesto del Puerto" w:date="2022-02-19T14:51:00Z">
        <w:r w:rsidRPr="00F94E64">
          <w:rPr>
            <w:rFonts w:ascii="Arial Narrow" w:hAnsi="Arial Narrow" w:cs="TimesNewRoman"/>
            <w:b/>
            <w:bCs/>
            <w:i/>
            <w:iCs/>
            <w:color w:val="000000"/>
            <w:lang w:val="es-AR"/>
          </w:rPr>
          <w:t>sloop</w:t>
        </w:r>
        <w:proofErr w:type="spellEnd"/>
        <w:r w:rsidRPr="00F94E64">
          <w:rPr>
            <w:rFonts w:ascii="Arial Narrow" w:hAnsi="Arial Narrow" w:cs="TimesNewRoman"/>
            <w:b/>
            <w:bCs/>
            <w:i/>
            <w:iCs/>
            <w:color w:val="000000"/>
            <w:lang w:val="es-AR"/>
          </w:rPr>
          <w:t>::</w:t>
        </w:r>
        <w:proofErr w:type="gramEnd"/>
        <w:r w:rsidRPr="00F94E64">
          <w:rPr>
            <w:rFonts w:ascii="Arial Narrow" w:hAnsi="Arial Narrow" w:cs="TimesNewRoman"/>
            <w:b/>
            <w:bCs/>
            <w:i/>
            <w:iCs/>
            <w:color w:val="000000"/>
            <w:lang w:val="es-AR"/>
          </w:rPr>
          <w:t>s3_dispatch()</w:t>
        </w:r>
        <w:r w:rsidRPr="00137865">
          <w:rPr>
            <w:rFonts w:ascii="Arial Narrow" w:hAnsi="Arial Narrow" w:cs="TimesNewRoman"/>
            <w:color w:val="000000"/>
            <w:lang w:val="es-AR"/>
          </w:rPr>
          <w:t xml:space="preserve"> </w:t>
        </w:r>
        <w:r>
          <w:rPr>
            <w:rFonts w:ascii="Arial Narrow" w:hAnsi="Arial Narrow" w:cs="TimesNewRoman"/>
            <w:color w:val="000000"/>
            <w:lang w:val="es-AR"/>
          </w:rPr>
          <w:t>nos</w:t>
        </w:r>
        <w:r w:rsidRPr="00137865">
          <w:rPr>
            <w:rFonts w:ascii="Arial Narrow" w:hAnsi="Arial Narrow" w:cs="TimesNewRoman"/>
            <w:color w:val="000000"/>
            <w:lang w:val="es-AR"/>
          </w:rPr>
          <w:t xml:space="preserve"> permite encontrar el método específico usado para una sola llamada.</w:t>
        </w:r>
      </w:ins>
    </w:p>
    <w:p w14:paraId="56158522" w14:textId="77777777" w:rsidR="00717738" w:rsidRDefault="00717738" w:rsidP="00717738">
      <w:pPr>
        <w:autoSpaceDE w:val="0"/>
        <w:autoSpaceDN w:val="0"/>
        <w:adjustRightInd w:val="0"/>
        <w:spacing w:before="240"/>
        <w:rPr>
          <w:ins w:id="2349" w:author="Ernesto del Puerto" w:date="2022-02-19T14:51:00Z"/>
          <w:rFonts w:ascii="Arial Narrow" w:hAnsi="Arial Narrow" w:cs="TimesNewRoman"/>
          <w:color w:val="000000"/>
          <w:lang w:val="es-AR"/>
        </w:rPr>
      </w:pPr>
      <w:ins w:id="2350" w:author="Ernesto del Puerto" w:date="2022-02-19T14:51:00Z">
        <w:r w:rsidRPr="00137865">
          <w:rPr>
            <w:rFonts w:ascii="Arial Narrow" w:hAnsi="Arial Narrow" w:cs="TimesNewRoman"/>
            <w:color w:val="000000"/>
            <w:lang w:val="es-AR"/>
          </w:rPr>
          <w:lastRenderedPageBreak/>
          <w:t>¿Qué sucede si desea</w:t>
        </w:r>
        <w:r>
          <w:rPr>
            <w:rFonts w:ascii="Arial Narrow" w:hAnsi="Arial Narrow" w:cs="TimesNewRoman"/>
            <w:color w:val="000000"/>
            <w:lang w:val="es-AR"/>
          </w:rPr>
          <w:t>mos</w:t>
        </w:r>
        <w:r w:rsidRPr="00137865">
          <w:rPr>
            <w:rFonts w:ascii="Arial Narrow" w:hAnsi="Arial Narrow" w:cs="TimesNewRoman"/>
            <w:color w:val="000000"/>
            <w:lang w:val="es-AR"/>
          </w:rPr>
          <w:t xml:space="preserve"> encontrar todos los métodos definidos para un genérico o asociados con una clase?</w:t>
        </w:r>
      </w:ins>
    </w:p>
    <w:p w14:paraId="12A14CDC" w14:textId="77777777" w:rsidR="00717738" w:rsidRDefault="00717738" w:rsidP="00717738">
      <w:pPr>
        <w:autoSpaceDE w:val="0"/>
        <w:autoSpaceDN w:val="0"/>
        <w:adjustRightInd w:val="0"/>
        <w:spacing w:before="240"/>
        <w:rPr>
          <w:ins w:id="2351" w:author="Ernesto del Puerto" w:date="2022-02-19T14:51:00Z"/>
          <w:rFonts w:ascii="Arial Narrow" w:hAnsi="Arial Narrow" w:cs="TimesNewRoman"/>
          <w:color w:val="000000"/>
          <w:lang w:val="es-AR"/>
        </w:rPr>
      </w:pPr>
      <w:ins w:id="2352" w:author="Ernesto del Puerto" w:date="2022-02-19T14:51:00Z">
        <w:r w:rsidRPr="00137865">
          <w:rPr>
            <w:rFonts w:ascii="Arial Narrow" w:hAnsi="Arial Narrow" w:cs="TimesNewRoman"/>
            <w:color w:val="000000"/>
            <w:lang w:val="es-AR"/>
          </w:rPr>
          <w:t xml:space="preserve">Ese es el trabajo de </w:t>
        </w:r>
        <w:proofErr w:type="spellStart"/>
        <w:proofErr w:type="gramStart"/>
        <w:r w:rsidRPr="00F94E64">
          <w:rPr>
            <w:rFonts w:ascii="Arial Narrow" w:hAnsi="Arial Narrow" w:cs="TimesNewRoman"/>
            <w:b/>
            <w:bCs/>
            <w:i/>
            <w:iCs/>
            <w:color w:val="000000"/>
            <w:lang w:val="es-AR"/>
          </w:rPr>
          <w:t>sloop</w:t>
        </w:r>
        <w:proofErr w:type="spellEnd"/>
        <w:r w:rsidRPr="00F94E64">
          <w:rPr>
            <w:rFonts w:ascii="Arial Narrow" w:hAnsi="Arial Narrow" w:cs="TimesNewRoman"/>
            <w:b/>
            <w:bCs/>
            <w:i/>
            <w:iCs/>
            <w:color w:val="000000"/>
            <w:lang w:val="es-AR"/>
          </w:rPr>
          <w:t>::</w:t>
        </w:r>
        <w:proofErr w:type="gramEnd"/>
        <w:r w:rsidRPr="00F94E64">
          <w:rPr>
            <w:rFonts w:ascii="Arial Narrow" w:hAnsi="Arial Narrow" w:cs="TimesNewRoman"/>
            <w:b/>
            <w:bCs/>
            <w:i/>
            <w:iCs/>
            <w:color w:val="000000"/>
            <w:lang w:val="es-AR"/>
          </w:rPr>
          <w:t>s3_methods_generic()</w:t>
        </w:r>
        <w:r w:rsidRPr="00137865">
          <w:rPr>
            <w:rFonts w:ascii="Arial Narrow" w:hAnsi="Arial Narrow" w:cs="TimesNewRoman"/>
            <w:color w:val="000000"/>
            <w:lang w:val="es-AR"/>
          </w:rPr>
          <w:t xml:space="preserve"> y </w:t>
        </w:r>
        <w:proofErr w:type="spellStart"/>
        <w:r w:rsidRPr="00F94E64">
          <w:rPr>
            <w:rFonts w:ascii="Arial Narrow" w:hAnsi="Arial Narrow" w:cs="TimesNewRoman"/>
            <w:b/>
            <w:bCs/>
            <w:i/>
            <w:iCs/>
            <w:color w:val="000000"/>
            <w:lang w:val="es-AR"/>
          </w:rPr>
          <w:t>sloop</w:t>
        </w:r>
        <w:proofErr w:type="spellEnd"/>
        <w:r w:rsidRPr="00F94E64">
          <w:rPr>
            <w:rFonts w:ascii="Arial Narrow" w:hAnsi="Arial Narrow" w:cs="TimesNewRoman"/>
            <w:b/>
            <w:bCs/>
            <w:i/>
            <w:iCs/>
            <w:color w:val="000000"/>
            <w:lang w:val="es-AR"/>
          </w:rPr>
          <w:t>::s3_methods_class()</w:t>
        </w:r>
        <w:r>
          <w:rPr>
            <w:rFonts w:ascii="Arial Narrow" w:hAnsi="Arial Narrow" w:cs="TimesNewRoman"/>
            <w:color w:val="000000"/>
            <w:lang w:val="es-AR"/>
          </w:rPr>
          <w:t>.</w:t>
        </w:r>
      </w:ins>
    </w:p>
    <w:p w14:paraId="6A1EC5E4" w14:textId="77777777" w:rsidR="00142B5B" w:rsidRPr="00142B5B" w:rsidRDefault="00142B5B">
      <w:pPr>
        <w:pStyle w:val="Ttulo1"/>
        <w:numPr>
          <w:ilvl w:val="0"/>
          <w:numId w:val="1"/>
        </w:numPr>
        <w:rPr>
          <w:ins w:id="2353" w:author="Ernesto del Puerto" w:date="2022-02-19T14:53:00Z"/>
          <w:rFonts w:ascii="Arial Narrow" w:hAnsi="Arial Narrow" w:cs="CourierNewPSMT"/>
          <w:b/>
          <w:color w:val="000000"/>
          <w:sz w:val="28"/>
          <w:szCs w:val="28"/>
          <w:lang w:val="es-ES"/>
          <w:rPrChange w:id="2354" w:author="Ernesto del Puerto" w:date="2022-02-19T14:54:00Z">
            <w:rPr>
              <w:ins w:id="2355" w:author="Ernesto del Puerto" w:date="2022-02-19T14:53:00Z"/>
              <w:rFonts w:ascii="Arial Narrow" w:hAnsi="Arial Narrow" w:cs="TimesNewRoman"/>
              <w:color w:val="000000"/>
              <w:lang w:val="es-AR"/>
            </w:rPr>
          </w:rPrChange>
        </w:rPr>
        <w:pPrChange w:id="2356" w:author="Ernesto del Puerto" w:date="2022-02-19T14:54:00Z">
          <w:pPr>
            <w:autoSpaceDE w:val="0"/>
            <w:autoSpaceDN w:val="0"/>
            <w:adjustRightInd w:val="0"/>
            <w:spacing w:before="240"/>
          </w:pPr>
        </w:pPrChange>
      </w:pPr>
      <w:bookmarkStart w:id="2357" w:name="_Toc97489954"/>
      <w:ins w:id="2358" w:author="Ernesto del Puerto" w:date="2022-02-19T14:53:00Z">
        <w:r w:rsidRPr="00142B5B">
          <w:rPr>
            <w:rFonts w:ascii="Arial Narrow" w:eastAsia="Times New Roman" w:hAnsi="Arial Narrow" w:cs="CourierNewPSMT"/>
            <w:b/>
            <w:color w:val="000000"/>
            <w:sz w:val="28"/>
            <w:szCs w:val="28"/>
            <w:lang w:val="es-ES"/>
            <w:rPrChange w:id="2359" w:author="Ernesto del Puerto" w:date="2022-02-19T14:54:00Z">
              <w:rPr>
                <w:rFonts w:ascii="Arial Narrow" w:hAnsi="Arial Narrow" w:cs="TimesNewRoman"/>
                <w:color w:val="000000"/>
                <w:lang w:val="es-AR"/>
              </w:rPr>
            </w:rPrChange>
          </w:rPr>
          <w:t>Crear métodos</w:t>
        </w:r>
        <w:bookmarkEnd w:id="2357"/>
      </w:ins>
    </w:p>
    <w:p w14:paraId="399AB00B" w14:textId="601B64DE" w:rsidR="00142B5B" w:rsidRPr="00142B5B" w:rsidRDefault="00142B5B" w:rsidP="00142B5B">
      <w:pPr>
        <w:autoSpaceDE w:val="0"/>
        <w:autoSpaceDN w:val="0"/>
        <w:adjustRightInd w:val="0"/>
        <w:spacing w:before="240"/>
        <w:rPr>
          <w:ins w:id="2360" w:author="Ernesto del Puerto" w:date="2022-02-19T14:53:00Z"/>
          <w:rFonts w:ascii="Arial Narrow" w:hAnsi="Arial Narrow" w:cs="TimesNewRoman"/>
          <w:color w:val="000000"/>
          <w:lang w:val="es-AR"/>
        </w:rPr>
      </w:pPr>
      <w:ins w:id="2361" w:author="Ernesto del Puerto" w:date="2022-02-19T14:53:00Z">
        <w:r w:rsidRPr="00142B5B">
          <w:rPr>
            <w:rFonts w:ascii="Arial Narrow" w:hAnsi="Arial Narrow" w:cs="TimesNewRoman"/>
            <w:color w:val="000000"/>
            <w:lang w:val="es-AR"/>
          </w:rPr>
          <w:t xml:space="preserve">Hay dos </w:t>
        </w:r>
      </w:ins>
      <w:ins w:id="2362" w:author="Ernesto del Puerto" w:date="2022-02-19T14:54:00Z">
        <w:r>
          <w:rPr>
            <w:rFonts w:ascii="Arial Narrow" w:hAnsi="Arial Narrow" w:cs="TimesNewRoman"/>
            <w:color w:val="000000"/>
            <w:lang w:val="es-AR"/>
          </w:rPr>
          <w:t>conceptos</w:t>
        </w:r>
      </w:ins>
      <w:ins w:id="2363" w:author="Ernesto del Puerto" w:date="2022-02-19T14:53:00Z">
        <w:r w:rsidRPr="00142B5B">
          <w:rPr>
            <w:rFonts w:ascii="Arial Narrow" w:hAnsi="Arial Narrow" w:cs="TimesNewRoman"/>
            <w:color w:val="000000"/>
            <w:lang w:val="es-AR"/>
          </w:rPr>
          <w:t xml:space="preserve"> a tener en cuenta cuando crea</w:t>
        </w:r>
      </w:ins>
      <w:ins w:id="2364" w:author="Ernesto del Puerto" w:date="2022-02-19T14:54:00Z">
        <w:r>
          <w:rPr>
            <w:rFonts w:ascii="Arial Narrow" w:hAnsi="Arial Narrow" w:cs="TimesNewRoman"/>
            <w:color w:val="000000"/>
            <w:lang w:val="es-AR"/>
          </w:rPr>
          <w:t>mos</w:t>
        </w:r>
      </w:ins>
      <w:ins w:id="2365" w:author="Ernesto del Puerto" w:date="2022-02-19T14:53:00Z">
        <w:r w:rsidRPr="00142B5B">
          <w:rPr>
            <w:rFonts w:ascii="Arial Narrow" w:hAnsi="Arial Narrow" w:cs="TimesNewRoman"/>
            <w:color w:val="000000"/>
            <w:lang w:val="es-AR"/>
          </w:rPr>
          <w:t xml:space="preserve"> un nuevo método:</w:t>
        </w:r>
      </w:ins>
    </w:p>
    <w:p w14:paraId="31726EF4" w14:textId="77777777" w:rsidR="00142B5B" w:rsidRDefault="00142B5B" w:rsidP="00142B5B">
      <w:pPr>
        <w:pStyle w:val="Prrafodelista"/>
        <w:numPr>
          <w:ilvl w:val="0"/>
          <w:numId w:val="83"/>
        </w:numPr>
        <w:autoSpaceDE w:val="0"/>
        <w:autoSpaceDN w:val="0"/>
        <w:adjustRightInd w:val="0"/>
        <w:spacing w:before="240"/>
        <w:rPr>
          <w:ins w:id="2366" w:author="Ernesto del Puerto" w:date="2022-02-19T14:54:00Z"/>
          <w:rFonts w:ascii="Arial Narrow" w:hAnsi="Arial Narrow" w:cs="TimesNewRoman"/>
          <w:color w:val="000000"/>
          <w:lang w:val="es-AR"/>
        </w:rPr>
      </w:pPr>
      <w:ins w:id="2367" w:author="Ernesto del Puerto" w:date="2022-02-19T14:53:00Z">
        <w:r w:rsidRPr="00142B5B">
          <w:rPr>
            <w:rFonts w:ascii="Arial Narrow" w:hAnsi="Arial Narrow" w:cs="TimesNewRoman"/>
            <w:color w:val="000000"/>
            <w:lang w:val="es-AR"/>
            <w:rPrChange w:id="2368" w:author="Ernesto del Puerto" w:date="2022-02-19T14:54:00Z">
              <w:rPr>
                <w:lang w:val="es-AR"/>
              </w:rPr>
            </w:rPrChange>
          </w:rPr>
          <w:t>Primero, solo debe</w:t>
        </w:r>
      </w:ins>
      <w:ins w:id="2369" w:author="Ernesto del Puerto" w:date="2022-02-19T14:54:00Z">
        <w:r>
          <w:rPr>
            <w:rFonts w:ascii="Arial Narrow" w:hAnsi="Arial Narrow" w:cs="TimesNewRoman"/>
            <w:color w:val="000000"/>
            <w:lang w:val="es-AR"/>
          </w:rPr>
          <w:t>mos</w:t>
        </w:r>
      </w:ins>
      <w:ins w:id="2370" w:author="Ernesto del Puerto" w:date="2022-02-19T14:53:00Z">
        <w:r w:rsidRPr="00142B5B">
          <w:rPr>
            <w:rFonts w:ascii="Arial Narrow" w:hAnsi="Arial Narrow" w:cs="TimesNewRoman"/>
            <w:color w:val="000000"/>
            <w:lang w:val="es-AR"/>
            <w:rPrChange w:id="2371" w:author="Ernesto del Puerto" w:date="2022-02-19T14:54:00Z">
              <w:rPr>
                <w:lang w:val="es-AR"/>
              </w:rPr>
            </w:rPrChange>
          </w:rPr>
          <w:t xml:space="preserve"> escribir un método si posee el genérico o la clase.</w:t>
        </w:r>
      </w:ins>
    </w:p>
    <w:p w14:paraId="337EE803" w14:textId="77777777" w:rsidR="00142B5B" w:rsidRDefault="00142B5B" w:rsidP="00142B5B">
      <w:pPr>
        <w:autoSpaceDE w:val="0"/>
        <w:autoSpaceDN w:val="0"/>
        <w:adjustRightInd w:val="0"/>
        <w:spacing w:before="240"/>
        <w:rPr>
          <w:ins w:id="2372" w:author="Ernesto del Puerto" w:date="2022-02-19T14:55:00Z"/>
          <w:rFonts w:ascii="Arial Narrow" w:hAnsi="Arial Narrow" w:cs="TimesNewRoman"/>
          <w:color w:val="000000"/>
          <w:lang w:val="es-AR"/>
        </w:rPr>
      </w:pPr>
      <w:ins w:id="2373" w:author="Ernesto del Puerto" w:date="2022-02-19T14:53:00Z">
        <w:r w:rsidRPr="00142B5B">
          <w:rPr>
            <w:rFonts w:ascii="Arial Narrow" w:hAnsi="Arial Narrow" w:cs="TimesNewRoman"/>
            <w:color w:val="000000"/>
            <w:lang w:val="es-AR"/>
            <w:rPrChange w:id="2374" w:author="Ernesto del Puerto" w:date="2022-02-19T14:55:00Z">
              <w:rPr>
                <w:lang w:val="es-AR"/>
              </w:rPr>
            </w:rPrChange>
          </w:rPr>
          <w:t xml:space="preserve">R </w:t>
        </w:r>
      </w:ins>
      <w:ins w:id="2375" w:author="Ernesto del Puerto" w:date="2022-02-19T14:55:00Z">
        <w:r>
          <w:rPr>
            <w:rFonts w:ascii="Arial Narrow" w:hAnsi="Arial Narrow" w:cs="TimesNewRoman"/>
            <w:color w:val="000000"/>
            <w:lang w:val="es-AR"/>
          </w:rPr>
          <w:t>nos</w:t>
        </w:r>
      </w:ins>
      <w:ins w:id="2376" w:author="Ernesto del Puerto" w:date="2022-02-19T14:53:00Z">
        <w:r w:rsidRPr="00142B5B">
          <w:rPr>
            <w:rFonts w:ascii="Arial Narrow" w:hAnsi="Arial Narrow" w:cs="TimesNewRoman"/>
            <w:color w:val="000000"/>
            <w:lang w:val="es-AR"/>
            <w:rPrChange w:id="2377" w:author="Ernesto del Puerto" w:date="2022-02-19T14:55:00Z">
              <w:rPr>
                <w:lang w:val="es-AR"/>
              </w:rPr>
            </w:rPrChange>
          </w:rPr>
          <w:t xml:space="preserve"> permitirá definir un método incluso si no lo hace</w:t>
        </w:r>
      </w:ins>
      <w:ins w:id="2378" w:author="Ernesto del Puerto" w:date="2022-02-19T14:55:00Z">
        <w:r>
          <w:rPr>
            <w:rFonts w:ascii="Arial Narrow" w:hAnsi="Arial Narrow" w:cs="TimesNewRoman"/>
            <w:color w:val="000000"/>
            <w:lang w:val="es-AR"/>
          </w:rPr>
          <w:t>.</w:t>
        </w:r>
      </w:ins>
    </w:p>
    <w:p w14:paraId="5319E8A6" w14:textId="4B50D372" w:rsidR="00142B5B" w:rsidRPr="00142B5B" w:rsidRDefault="00142B5B" w:rsidP="00142B5B">
      <w:pPr>
        <w:autoSpaceDE w:val="0"/>
        <w:autoSpaceDN w:val="0"/>
        <w:adjustRightInd w:val="0"/>
        <w:spacing w:before="240"/>
        <w:rPr>
          <w:ins w:id="2379" w:author="Ernesto del Puerto" w:date="2022-02-19T14:53:00Z"/>
          <w:rFonts w:ascii="Arial Narrow" w:hAnsi="Arial Narrow" w:cs="TimesNewRoman"/>
          <w:color w:val="000000"/>
          <w:lang w:val="es-AR"/>
          <w:rPrChange w:id="2380" w:author="Ernesto del Puerto" w:date="2022-02-19T14:55:00Z">
            <w:rPr>
              <w:ins w:id="2381" w:author="Ernesto del Puerto" w:date="2022-02-19T14:53:00Z"/>
              <w:lang w:val="es-AR"/>
            </w:rPr>
          </w:rPrChange>
        </w:rPr>
      </w:pPr>
      <w:ins w:id="2382" w:author="Ernesto del Puerto" w:date="2022-02-19T14:53:00Z">
        <w:r w:rsidRPr="00142B5B">
          <w:rPr>
            <w:rFonts w:ascii="Arial Narrow" w:hAnsi="Arial Narrow" w:cs="TimesNewRoman"/>
            <w:color w:val="000000"/>
            <w:lang w:val="es-AR"/>
            <w:rPrChange w:id="2383" w:author="Ernesto del Puerto" w:date="2022-02-19T14:55:00Z">
              <w:rPr>
                <w:lang w:val="es-AR"/>
              </w:rPr>
            </w:rPrChange>
          </w:rPr>
          <w:t>En su lugar, trabaje</w:t>
        </w:r>
      </w:ins>
      <w:ins w:id="2384" w:author="Ernesto del Puerto" w:date="2022-02-19T14:55:00Z">
        <w:r>
          <w:rPr>
            <w:rFonts w:ascii="Arial Narrow" w:hAnsi="Arial Narrow" w:cs="TimesNewRoman"/>
            <w:color w:val="000000"/>
            <w:lang w:val="es-AR"/>
          </w:rPr>
          <w:t>mos</w:t>
        </w:r>
      </w:ins>
      <w:ins w:id="2385" w:author="Ernesto del Puerto" w:date="2022-02-19T14:53:00Z">
        <w:r w:rsidRPr="00142B5B">
          <w:rPr>
            <w:rFonts w:ascii="Arial Narrow" w:hAnsi="Arial Narrow" w:cs="TimesNewRoman"/>
            <w:color w:val="000000"/>
            <w:lang w:val="es-AR"/>
            <w:rPrChange w:id="2386" w:author="Ernesto del Puerto" w:date="2022-02-19T14:55:00Z">
              <w:rPr>
                <w:lang w:val="es-AR"/>
              </w:rPr>
            </w:rPrChange>
          </w:rPr>
          <w:t xml:space="preserve"> con el autor del genérico o de la clase para agregar el método en </w:t>
        </w:r>
      </w:ins>
      <w:ins w:id="2387" w:author="Ernesto del Puerto" w:date="2022-02-19T14:55:00Z">
        <w:r>
          <w:rPr>
            <w:rFonts w:ascii="Arial Narrow" w:hAnsi="Arial Narrow" w:cs="TimesNewRoman"/>
            <w:color w:val="000000"/>
            <w:lang w:val="es-AR"/>
          </w:rPr>
          <w:t>nuestro</w:t>
        </w:r>
      </w:ins>
      <w:ins w:id="2388" w:author="Ernesto del Puerto" w:date="2022-02-19T14:53:00Z">
        <w:r w:rsidRPr="00142B5B">
          <w:rPr>
            <w:rFonts w:ascii="Arial Narrow" w:hAnsi="Arial Narrow" w:cs="TimesNewRoman"/>
            <w:color w:val="000000"/>
            <w:lang w:val="es-AR"/>
            <w:rPrChange w:id="2389" w:author="Ernesto del Puerto" w:date="2022-02-19T14:55:00Z">
              <w:rPr>
                <w:lang w:val="es-AR"/>
              </w:rPr>
            </w:rPrChange>
          </w:rPr>
          <w:t xml:space="preserve"> código.</w:t>
        </w:r>
      </w:ins>
    </w:p>
    <w:p w14:paraId="787A08DE" w14:textId="77777777" w:rsidR="00142B5B" w:rsidRDefault="00142B5B" w:rsidP="00142B5B">
      <w:pPr>
        <w:pStyle w:val="Prrafodelista"/>
        <w:numPr>
          <w:ilvl w:val="0"/>
          <w:numId w:val="83"/>
        </w:numPr>
        <w:autoSpaceDE w:val="0"/>
        <w:autoSpaceDN w:val="0"/>
        <w:adjustRightInd w:val="0"/>
        <w:spacing w:before="240"/>
        <w:rPr>
          <w:ins w:id="2390" w:author="Ernesto del Puerto" w:date="2022-02-19T14:55:00Z"/>
          <w:rFonts w:ascii="Arial Narrow" w:hAnsi="Arial Narrow" w:cs="TimesNewRoman"/>
          <w:color w:val="000000"/>
          <w:lang w:val="es-AR"/>
        </w:rPr>
      </w:pPr>
      <w:ins w:id="2391" w:author="Ernesto del Puerto" w:date="2022-02-19T14:53:00Z">
        <w:r w:rsidRPr="00142B5B">
          <w:rPr>
            <w:rFonts w:ascii="Arial Narrow" w:hAnsi="Arial Narrow" w:cs="TimesNewRoman"/>
            <w:color w:val="000000"/>
            <w:lang w:val="es-AR"/>
            <w:rPrChange w:id="2392" w:author="Ernesto del Puerto" w:date="2022-02-19T14:54:00Z">
              <w:rPr>
                <w:lang w:val="es-AR"/>
              </w:rPr>
            </w:rPrChange>
          </w:rPr>
          <w:t>Un método debe tener los mismos argumentos que su genérico.</w:t>
        </w:r>
      </w:ins>
    </w:p>
    <w:p w14:paraId="09CB4E10" w14:textId="4BD6DA69" w:rsidR="00142B5B" w:rsidRPr="00142B5B" w:rsidRDefault="00142B5B" w:rsidP="00142B5B">
      <w:pPr>
        <w:autoSpaceDE w:val="0"/>
        <w:autoSpaceDN w:val="0"/>
        <w:adjustRightInd w:val="0"/>
        <w:spacing w:before="240"/>
        <w:rPr>
          <w:ins w:id="2393" w:author="Ernesto del Puerto" w:date="2022-02-19T14:53:00Z"/>
          <w:rFonts w:ascii="Arial Narrow" w:hAnsi="Arial Narrow" w:cs="TimesNewRoman"/>
          <w:color w:val="000000"/>
          <w:lang w:val="es-AR"/>
          <w:rPrChange w:id="2394" w:author="Ernesto del Puerto" w:date="2022-02-19T14:56:00Z">
            <w:rPr>
              <w:ins w:id="2395" w:author="Ernesto del Puerto" w:date="2022-02-19T14:53:00Z"/>
              <w:lang w:val="es-AR"/>
            </w:rPr>
          </w:rPrChange>
        </w:rPr>
      </w:pPr>
      <w:ins w:id="2396" w:author="Ernesto del Puerto" w:date="2022-02-19T14:53:00Z">
        <w:r w:rsidRPr="00142B5B">
          <w:rPr>
            <w:rFonts w:ascii="Arial Narrow" w:hAnsi="Arial Narrow" w:cs="TimesNewRoman"/>
            <w:color w:val="000000"/>
            <w:lang w:val="es-AR"/>
            <w:rPrChange w:id="2397" w:author="Ernesto del Puerto" w:date="2022-02-19T14:56:00Z">
              <w:rPr>
                <w:lang w:val="es-AR"/>
              </w:rPr>
            </w:rPrChange>
          </w:rPr>
          <w:t xml:space="preserve"> Esto se aplica en los paquetes mediante la verificación R CMD, pero es una buena práctica incluso si no est</w:t>
        </w:r>
      </w:ins>
      <w:ins w:id="2398" w:author="Ernesto del Puerto" w:date="2022-02-19T14:56:00Z">
        <w:r>
          <w:rPr>
            <w:rFonts w:ascii="Arial Narrow" w:hAnsi="Arial Narrow" w:cs="TimesNewRoman"/>
            <w:color w:val="000000"/>
            <w:lang w:val="es-AR"/>
          </w:rPr>
          <w:t>amos</w:t>
        </w:r>
      </w:ins>
      <w:ins w:id="2399" w:author="Ernesto del Puerto" w:date="2022-02-19T14:53:00Z">
        <w:r w:rsidRPr="00142B5B">
          <w:rPr>
            <w:rFonts w:ascii="Arial Narrow" w:hAnsi="Arial Narrow" w:cs="TimesNewRoman"/>
            <w:color w:val="000000"/>
            <w:lang w:val="es-AR"/>
            <w:rPrChange w:id="2400" w:author="Ernesto del Puerto" w:date="2022-02-19T14:56:00Z">
              <w:rPr>
                <w:lang w:val="es-AR"/>
              </w:rPr>
            </w:rPrChange>
          </w:rPr>
          <w:t xml:space="preserve"> creando un paquete.</w:t>
        </w:r>
      </w:ins>
    </w:p>
    <w:p w14:paraId="7CC20047" w14:textId="641BFA71" w:rsidR="00142B5B" w:rsidRDefault="00142B5B" w:rsidP="00142B5B">
      <w:pPr>
        <w:autoSpaceDE w:val="0"/>
        <w:autoSpaceDN w:val="0"/>
        <w:adjustRightInd w:val="0"/>
        <w:spacing w:before="240"/>
        <w:rPr>
          <w:ins w:id="2401" w:author="Ernesto del Puerto" w:date="2022-02-19T14:56:00Z"/>
          <w:rFonts w:ascii="Arial Narrow" w:hAnsi="Arial Narrow" w:cs="TimesNewRoman"/>
          <w:color w:val="000000"/>
          <w:lang w:val="es-AR"/>
        </w:rPr>
      </w:pPr>
      <w:ins w:id="2402" w:author="Ernesto del Puerto" w:date="2022-02-19T14:53:00Z">
        <w:r w:rsidRPr="00142B5B">
          <w:rPr>
            <w:rFonts w:ascii="Arial Narrow" w:hAnsi="Arial Narrow" w:cs="TimesNewRoman"/>
            <w:color w:val="000000"/>
            <w:lang w:val="es-AR"/>
          </w:rPr>
          <w:t>Hay una excepción a esta regla: si el genérico tiene...</w:t>
        </w:r>
      </w:ins>
      <w:ins w:id="2403" w:author="Ernesto del Puerto" w:date="2022-02-19T14:56:00Z">
        <w:r>
          <w:rPr>
            <w:rFonts w:ascii="Arial Narrow" w:hAnsi="Arial Narrow" w:cs="TimesNewRoman"/>
            <w:color w:val="000000"/>
            <w:lang w:val="es-AR"/>
          </w:rPr>
          <w:t xml:space="preserve"> (tres puntos, puntos suspensivos)</w:t>
        </w:r>
      </w:ins>
      <w:ins w:id="2404" w:author="Ernesto del Puerto" w:date="2022-02-19T14:53:00Z">
        <w:r w:rsidRPr="00142B5B">
          <w:rPr>
            <w:rFonts w:ascii="Arial Narrow" w:hAnsi="Arial Narrow" w:cs="TimesNewRoman"/>
            <w:color w:val="000000"/>
            <w:lang w:val="es-AR"/>
          </w:rPr>
          <w:t>, el método puede contener un superconjunto de argumentos.</w:t>
        </w:r>
      </w:ins>
    </w:p>
    <w:p w14:paraId="47A48B55" w14:textId="77777777" w:rsidR="00142B5B" w:rsidRDefault="00142B5B" w:rsidP="00142B5B">
      <w:pPr>
        <w:autoSpaceDE w:val="0"/>
        <w:autoSpaceDN w:val="0"/>
        <w:adjustRightInd w:val="0"/>
        <w:spacing w:before="240"/>
        <w:rPr>
          <w:ins w:id="2405" w:author="Ernesto del Puerto" w:date="2022-02-19T14:57:00Z"/>
          <w:rFonts w:ascii="Arial Narrow" w:hAnsi="Arial Narrow" w:cs="TimesNewRoman"/>
          <w:color w:val="000000"/>
          <w:lang w:val="es-AR"/>
        </w:rPr>
      </w:pPr>
      <w:ins w:id="2406" w:author="Ernesto del Puerto" w:date="2022-02-19T14:53:00Z">
        <w:r w:rsidRPr="00142B5B">
          <w:rPr>
            <w:rFonts w:ascii="Arial Narrow" w:hAnsi="Arial Narrow" w:cs="TimesNewRoman"/>
            <w:color w:val="000000"/>
            <w:lang w:val="es-AR"/>
          </w:rPr>
          <w:t>Esto permite que los métodos tomen argumentos adicionales arbitrarios.</w:t>
        </w:r>
      </w:ins>
    </w:p>
    <w:p w14:paraId="5CBCB437" w14:textId="0B423388" w:rsidR="00142B5B" w:rsidRDefault="00142B5B" w:rsidP="00142B5B">
      <w:pPr>
        <w:autoSpaceDE w:val="0"/>
        <w:autoSpaceDN w:val="0"/>
        <w:adjustRightInd w:val="0"/>
        <w:spacing w:before="240"/>
        <w:rPr>
          <w:ins w:id="2407" w:author="Ernesto del Puerto" w:date="2022-02-19T14:57:00Z"/>
          <w:rFonts w:ascii="Arial Narrow" w:hAnsi="Arial Narrow" w:cs="TimesNewRoman"/>
          <w:color w:val="000000"/>
          <w:lang w:val="es-AR"/>
        </w:rPr>
      </w:pPr>
      <w:ins w:id="2408" w:author="Ernesto del Puerto" w:date="2022-02-19T14:53:00Z">
        <w:r w:rsidRPr="00142B5B">
          <w:rPr>
            <w:rFonts w:ascii="Arial Narrow" w:hAnsi="Arial Narrow" w:cs="TimesNewRoman"/>
            <w:color w:val="000000"/>
            <w:lang w:val="es-AR"/>
          </w:rPr>
          <w:t xml:space="preserve">La desventaja de usar ..., sin embargo, es que cualquier argumento mal escrito se </w:t>
        </w:r>
      </w:ins>
      <w:ins w:id="2409" w:author="Ernesto del Puerto" w:date="2022-02-19T14:57:00Z">
        <w:r>
          <w:rPr>
            <w:rFonts w:ascii="Arial Narrow" w:hAnsi="Arial Narrow" w:cs="TimesNewRoman"/>
            <w:color w:val="000000"/>
            <w:lang w:val="es-AR"/>
          </w:rPr>
          <w:t>considerará v</w:t>
        </w:r>
      </w:ins>
      <w:ins w:id="2410" w:author="Ernesto del Puerto" w:date="2022-02-19T14:58:00Z">
        <w:r>
          <w:rPr>
            <w:rFonts w:ascii="Arial Narrow" w:hAnsi="Arial Narrow" w:cs="TimesNewRoman"/>
            <w:color w:val="000000"/>
            <w:lang w:val="es-AR"/>
          </w:rPr>
          <w:t>á</w:t>
        </w:r>
      </w:ins>
      <w:ins w:id="2411" w:author="Ernesto del Puerto" w:date="2022-02-19T14:57:00Z">
        <w:r>
          <w:rPr>
            <w:rFonts w:ascii="Arial Narrow" w:hAnsi="Arial Narrow" w:cs="TimesNewRoman"/>
            <w:color w:val="000000"/>
            <w:lang w:val="es-AR"/>
          </w:rPr>
          <w:t>lido.</w:t>
        </w:r>
      </w:ins>
    </w:p>
    <w:p w14:paraId="07532A2B" w14:textId="77777777" w:rsidR="00E86C23" w:rsidRPr="00E86C23" w:rsidRDefault="00E86C23">
      <w:pPr>
        <w:pStyle w:val="Ttulo1"/>
        <w:numPr>
          <w:ilvl w:val="0"/>
          <w:numId w:val="1"/>
        </w:numPr>
        <w:rPr>
          <w:ins w:id="2412" w:author="Ernesto del Puerto" w:date="2022-02-19T19:34:00Z"/>
          <w:rFonts w:ascii="Arial Narrow" w:hAnsi="Arial Narrow" w:cs="CourierNewPSMT"/>
          <w:b/>
          <w:color w:val="000000"/>
          <w:sz w:val="28"/>
          <w:szCs w:val="28"/>
          <w:lang w:val="es-ES"/>
          <w:rPrChange w:id="2413" w:author="Ernesto del Puerto" w:date="2022-02-19T19:34:00Z">
            <w:rPr>
              <w:ins w:id="2414" w:author="Ernesto del Puerto" w:date="2022-02-19T19:34:00Z"/>
              <w:rFonts w:ascii="Arial Narrow" w:hAnsi="Arial Narrow" w:cs="TimesNewRoman"/>
              <w:color w:val="000000"/>
              <w:lang w:val="es-AR"/>
            </w:rPr>
          </w:rPrChange>
        </w:rPr>
        <w:pPrChange w:id="2415" w:author="Ernesto del Puerto" w:date="2022-02-19T19:34:00Z">
          <w:pPr>
            <w:autoSpaceDE w:val="0"/>
            <w:autoSpaceDN w:val="0"/>
            <w:adjustRightInd w:val="0"/>
            <w:spacing w:before="240"/>
          </w:pPr>
        </w:pPrChange>
      </w:pPr>
      <w:bookmarkStart w:id="2416" w:name="_Toc97489955"/>
      <w:ins w:id="2417" w:author="Ernesto del Puerto" w:date="2022-02-19T19:34:00Z">
        <w:r w:rsidRPr="00E86C23">
          <w:rPr>
            <w:rFonts w:ascii="Arial Narrow" w:eastAsia="Times New Roman" w:hAnsi="Arial Narrow" w:cs="CourierNewPSMT"/>
            <w:b/>
            <w:color w:val="000000"/>
            <w:sz w:val="28"/>
            <w:szCs w:val="28"/>
            <w:lang w:val="es-ES"/>
            <w:rPrChange w:id="2418" w:author="Ernesto del Puerto" w:date="2022-02-19T19:34:00Z">
              <w:rPr>
                <w:rFonts w:ascii="Arial Narrow" w:hAnsi="Arial Narrow" w:cs="TimesNewRoman"/>
                <w:color w:val="000000"/>
                <w:lang w:val="es-AR"/>
              </w:rPr>
            </w:rPrChange>
          </w:rPr>
          <w:t>Estilos de objetos</w:t>
        </w:r>
        <w:bookmarkEnd w:id="2416"/>
      </w:ins>
    </w:p>
    <w:p w14:paraId="4EEACE52" w14:textId="77777777" w:rsidR="00E86C23" w:rsidRDefault="00E86C23" w:rsidP="00E86C23">
      <w:pPr>
        <w:autoSpaceDE w:val="0"/>
        <w:autoSpaceDN w:val="0"/>
        <w:adjustRightInd w:val="0"/>
        <w:spacing w:before="240"/>
        <w:rPr>
          <w:ins w:id="2419" w:author="Ernesto del Puerto" w:date="2022-02-19T19:35:00Z"/>
          <w:rFonts w:ascii="Arial Narrow" w:hAnsi="Arial Narrow" w:cs="TimesNewRoman"/>
          <w:color w:val="000000"/>
          <w:lang w:val="es-AR"/>
        </w:rPr>
      </w:pPr>
      <w:ins w:id="2420" w:author="Ernesto del Puerto" w:date="2022-02-19T19:34:00Z">
        <w:r w:rsidRPr="00E86C23">
          <w:rPr>
            <w:rFonts w:ascii="Arial Narrow" w:hAnsi="Arial Narrow" w:cs="TimesNewRoman"/>
            <w:color w:val="000000"/>
            <w:lang w:val="es-AR"/>
          </w:rPr>
          <w:t>Hasta ahora he</w:t>
        </w:r>
        <w:r>
          <w:rPr>
            <w:rFonts w:ascii="Arial Narrow" w:hAnsi="Arial Narrow" w:cs="TimesNewRoman"/>
            <w:color w:val="000000"/>
            <w:lang w:val="es-AR"/>
          </w:rPr>
          <w:t>mos</w:t>
        </w:r>
        <w:r w:rsidRPr="00E86C23">
          <w:rPr>
            <w:rFonts w:ascii="Arial Narrow" w:hAnsi="Arial Narrow" w:cs="TimesNewRoman"/>
            <w:color w:val="000000"/>
            <w:lang w:val="es-AR"/>
          </w:rPr>
          <w:t xml:space="preserve"> </w:t>
        </w:r>
        <w:r>
          <w:rPr>
            <w:rFonts w:ascii="Arial Narrow" w:hAnsi="Arial Narrow" w:cs="TimesNewRoman"/>
            <w:color w:val="000000"/>
            <w:lang w:val="es-AR"/>
          </w:rPr>
          <w:t>analiza</w:t>
        </w:r>
      </w:ins>
      <w:ins w:id="2421" w:author="Ernesto del Puerto" w:date="2022-02-19T19:35:00Z">
        <w:r>
          <w:rPr>
            <w:rFonts w:ascii="Arial Narrow" w:hAnsi="Arial Narrow" w:cs="TimesNewRoman"/>
            <w:color w:val="000000"/>
            <w:lang w:val="es-AR"/>
          </w:rPr>
          <w:t>do</w:t>
        </w:r>
      </w:ins>
      <w:ins w:id="2422" w:author="Ernesto del Puerto" w:date="2022-02-19T19:34:00Z">
        <w:r w:rsidRPr="00E86C23">
          <w:rPr>
            <w:rFonts w:ascii="Arial Narrow" w:hAnsi="Arial Narrow" w:cs="TimesNewRoman"/>
            <w:color w:val="000000"/>
            <w:lang w:val="es-AR"/>
          </w:rPr>
          <w:t xml:space="preserve"> las clases de estilo vectorial como </w:t>
        </w:r>
      </w:ins>
      <w:ins w:id="2423" w:author="Ernesto del Puerto" w:date="2022-02-19T19:35:00Z">
        <w:r w:rsidRPr="00E86C23">
          <w:rPr>
            <w:rFonts w:ascii="Arial Narrow" w:hAnsi="Arial Narrow" w:cs="TimesNewRoman"/>
            <w:b/>
            <w:bCs/>
            <w:i/>
            <w:iCs/>
            <w:color w:val="000000"/>
            <w:lang w:val="es-AR"/>
            <w:rPrChange w:id="2424" w:author="Ernesto del Puerto" w:date="2022-02-19T19:35:00Z">
              <w:rPr>
                <w:rFonts w:ascii="Arial Narrow" w:hAnsi="Arial Narrow" w:cs="TimesNewRoman"/>
                <w:color w:val="000000"/>
                <w:lang w:val="es-AR"/>
              </w:rPr>
            </w:rPrChange>
          </w:rPr>
          <w:t>Date</w:t>
        </w:r>
      </w:ins>
      <w:ins w:id="2425" w:author="Ernesto del Puerto" w:date="2022-02-19T19:34:00Z">
        <w:r w:rsidRPr="00E86C23">
          <w:rPr>
            <w:rFonts w:ascii="Arial Narrow" w:hAnsi="Arial Narrow" w:cs="TimesNewRoman"/>
            <w:color w:val="000000"/>
            <w:lang w:val="es-AR"/>
          </w:rPr>
          <w:t xml:space="preserve"> y </w:t>
        </w:r>
        <w:r w:rsidRPr="00E86C23">
          <w:rPr>
            <w:rFonts w:ascii="Arial Narrow" w:hAnsi="Arial Narrow" w:cs="TimesNewRoman"/>
            <w:b/>
            <w:bCs/>
            <w:i/>
            <w:iCs/>
            <w:color w:val="000000"/>
            <w:lang w:val="es-AR"/>
            <w:rPrChange w:id="2426" w:author="Ernesto del Puerto" w:date="2022-02-19T19:35:00Z">
              <w:rPr>
                <w:rFonts w:ascii="Arial Narrow" w:hAnsi="Arial Narrow" w:cs="TimesNewRoman"/>
                <w:color w:val="000000"/>
                <w:lang w:val="es-AR"/>
              </w:rPr>
            </w:rPrChange>
          </w:rPr>
          <w:t>factor</w:t>
        </w:r>
        <w:r w:rsidRPr="00E86C23">
          <w:rPr>
            <w:rFonts w:ascii="Arial Narrow" w:hAnsi="Arial Narrow" w:cs="TimesNewRoman"/>
            <w:color w:val="000000"/>
            <w:lang w:val="es-AR"/>
          </w:rPr>
          <w:t>.</w:t>
        </w:r>
      </w:ins>
    </w:p>
    <w:p w14:paraId="4E5834D3" w14:textId="77777777" w:rsidR="00E86C23" w:rsidRDefault="00E86C23" w:rsidP="00E86C23">
      <w:pPr>
        <w:autoSpaceDE w:val="0"/>
        <w:autoSpaceDN w:val="0"/>
        <w:adjustRightInd w:val="0"/>
        <w:spacing w:before="240"/>
        <w:rPr>
          <w:ins w:id="2427" w:author="Ernesto del Puerto" w:date="2022-02-19T19:35:00Z"/>
          <w:rFonts w:ascii="Arial Narrow" w:hAnsi="Arial Narrow" w:cs="TimesNewRoman"/>
          <w:color w:val="000000"/>
          <w:lang w:val="es-AR"/>
        </w:rPr>
      </w:pPr>
      <w:ins w:id="2428" w:author="Ernesto del Puerto" w:date="2022-02-19T19:34:00Z">
        <w:r w:rsidRPr="00E86C23">
          <w:rPr>
            <w:rFonts w:ascii="Arial Narrow" w:hAnsi="Arial Narrow" w:cs="TimesNewRoman"/>
            <w:color w:val="000000"/>
            <w:lang w:val="es-AR"/>
          </w:rPr>
          <w:t xml:space="preserve">Estos tienen la propiedad clave de que </w:t>
        </w:r>
        <w:proofErr w:type="spellStart"/>
        <w:r w:rsidRPr="00E86C23">
          <w:rPr>
            <w:rFonts w:ascii="Arial Narrow" w:hAnsi="Arial Narrow" w:cs="TimesNewRoman"/>
            <w:b/>
            <w:bCs/>
            <w:i/>
            <w:iCs/>
            <w:color w:val="000000"/>
            <w:lang w:val="es-AR"/>
            <w:rPrChange w:id="2429" w:author="Ernesto del Puerto" w:date="2022-02-19T19:35:00Z">
              <w:rPr>
                <w:rFonts w:ascii="Arial Narrow" w:hAnsi="Arial Narrow" w:cs="TimesNewRoman"/>
                <w:color w:val="000000"/>
                <w:lang w:val="es-AR"/>
              </w:rPr>
            </w:rPrChange>
          </w:rPr>
          <w:t>length</w:t>
        </w:r>
        <w:proofErr w:type="spellEnd"/>
        <w:r w:rsidRPr="00E86C23">
          <w:rPr>
            <w:rFonts w:ascii="Arial Narrow" w:hAnsi="Arial Narrow" w:cs="TimesNewRoman"/>
            <w:b/>
            <w:bCs/>
            <w:i/>
            <w:iCs/>
            <w:color w:val="000000"/>
            <w:lang w:val="es-AR"/>
            <w:rPrChange w:id="2430" w:author="Ernesto del Puerto" w:date="2022-02-19T19:35:00Z">
              <w:rPr>
                <w:rFonts w:ascii="Arial Narrow" w:hAnsi="Arial Narrow" w:cs="TimesNewRoman"/>
                <w:color w:val="000000"/>
                <w:lang w:val="es-AR"/>
              </w:rPr>
            </w:rPrChange>
          </w:rPr>
          <w:t>(x)</w:t>
        </w:r>
        <w:r w:rsidRPr="00E86C23">
          <w:rPr>
            <w:rFonts w:ascii="Arial Narrow" w:hAnsi="Arial Narrow" w:cs="TimesNewRoman"/>
            <w:color w:val="000000"/>
            <w:lang w:val="es-AR"/>
          </w:rPr>
          <w:t xml:space="preserve"> representa el número de observaciones en el vector.</w:t>
        </w:r>
      </w:ins>
    </w:p>
    <w:p w14:paraId="2014DC93" w14:textId="77777777" w:rsidR="00E86C23" w:rsidRDefault="00E86C23" w:rsidP="00E86C23">
      <w:pPr>
        <w:autoSpaceDE w:val="0"/>
        <w:autoSpaceDN w:val="0"/>
        <w:adjustRightInd w:val="0"/>
        <w:spacing w:before="240"/>
        <w:rPr>
          <w:ins w:id="2431" w:author="Ernesto del Puerto" w:date="2022-02-19T19:36:00Z"/>
          <w:rFonts w:ascii="Arial Narrow" w:hAnsi="Arial Narrow" w:cs="TimesNewRoman"/>
          <w:color w:val="000000"/>
          <w:lang w:val="es-AR"/>
        </w:rPr>
      </w:pPr>
      <w:ins w:id="2432" w:author="Ernesto del Puerto" w:date="2022-02-19T19:34:00Z">
        <w:r w:rsidRPr="00E86C23">
          <w:rPr>
            <w:rFonts w:ascii="Arial Narrow" w:hAnsi="Arial Narrow" w:cs="TimesNewRoman"/>
            <w:color w:val="000000"/>
            <w:lang w:val="es-AR"/>
          </w:rPr>
          <w:t>Hay tres variantes que no tienen esta propiedad</w:t>
        </w:r>
      </w:ins>
      <w:ins w:id="2433" w:author="Ernesto del Puerto" w:date="2022-02-19T19:35:00Z">
        <w:r>
          <w:rPr>
            <w:rFonts w:ascii="Arial Narrow" w:hAnsi="Arial Narrow" w:cs="TimesNewRoman"/>
            <w:color w:val="000000"/>
            <w:lang w:val="es-AR"/>
          </w:rPr>
          <w:t>.</w:t>
        </w:r>
      </w:ins>
    </w:p>
    <w:p w14:paraId="562A7BBB" w14:textId="77777777" w:rsidR="00E86C23" w:rsidRDefault="00E86C23" w:rsidP="00E86C23">
      <w:pPr>
        <w:autoSpaceDE w:val="0"/>
        <w:autoSpaceDN w:val="0"/>
        <w:adjustRightInd w:val="0"/>
        <w:spacing w:before="240"/>
        <w:rPr>
          <w:ins w:id="2434" w:author="Ernesto del Puerto" w:date="2022-02-19T19:36:00Z"/>
          <w:rFonts w:ascii="Arial Narrow" w:hAnsi="Arial Narrow" w:cs="TimesNewRoman"/>
          <w:color w:val="000000"/>
          <w:lang w:val="es-AR"/>
        </w:rPr>
      </w:pPr>
      <w:ins w:id="2435" w:author="Ernesto del Puerto" w:date="2022-02-19T19:34:00Z">
        <w:r w:rsidRPr="00E86C23">
          <w:rPr>
            <w:rFonts w:ascii="Arial Narrow" w:hAnsi="Arial Narrow" w:cs="TimesNewRoman"/>
            <w:color w:val="000000"/>
            <w:lang w:val="es-AR"/>
          </w:rPr>
          <w:t>Los objetos de estilo de registro utilizan una lista de vectores de igual longitud para representar componentes individuales del objeto.</w:t>
        </w:r>
      </w:ins>
    </w:p>
    <w:p w14:paraId="6D339D5F" w14:textId="77777777" w:rsidR="00E86C23" w:rsidRDefault="00E86C23" w:rsidP="00E86C23">
      <w:pPr>
        <w:autoSpaceDE w:val="0"/>
        <w:autoSpaceDN w:val="0"/>
        <w:adjustRightInd w:val="0"/>
        <w:spacing w:before="240"/>
        <w:rPr>
          <w:ins w:id="2436" w:author="Ernesto del Puerto" w:date="2022-02-19T19:36:00Z"/>
          <w:rFonts w:ascii="Arial Narrow" w:hAnsi="Arial Narrow" w:cs="TimesNewRoman"/>
          <w:color w:val="000000"/>
          <w:lang w:val="es-AR"/>
        </w:rPr>
      </w:pPr>
      <w:ins w:id="2437" w:author="Ernesto del Puerto" w:date="2022-02-19T19:34:00Z">
        <w:r w:rsidRPr="00E86C23">
          <w:rPr>
            <w:rFonts w:ascii="Arial Narrow" w:hAnsi="Arial Narrow" w:cs="TimesNewRoman"/>
            <w:color w:val="000000"/>
            <w:lang w:val="es-AR"/>
          </w:rPr>
          <w:t xml:space="preserve">El mejor ejemplo de esto es </w:t>
        </w:r>
        <w:proofErr w:type="spellStart"/>
        <w:r w:rsidRPr="00E86C23">
          <w:rPr>
            <w:rFonts w:ascii="Arial Narrow" w:hAnsi="Arial Narrow" w:cs="TimesNewRoman"/>
            <w:color w:val="000000"/>
            <w:lang w:val="es-AR"/>
          </w:rPr>
          <w:t>POSIXlt</w:t>
        </w:r>
        <w:proofErr w:type="spellEnd"/>
        <w:r w:rsidRPr="00E86C23">
          <w:rPr>
            <w:rFonts w:ascii="Arial Narrow" w:hAnsi="Arial Narrow" w:cs="TimesNewRoman"/>
            <w:color w:val="000000"/>
            <w:lang w:val="es-AR"/>
          </w:rPr>
          <w:t>, que debajo del capó es una lista de 11 componentes de fecha y hora como año, mes y día.</w:t>
        </w:r>
      </w:ins>
    </w:p>
    <w:p w14:paraId="7FC59427" w14:textId="5657C22E" w:rsidR="00142B5B" w:rsidRDefault="00E86C23" w:rsidP="00E86C23">
      <w:pPr>
        <w:autoSpaceDE w:val="0"/>
        <w:autoSpaceDN w:val="0"/>
        <w:adjustRightInd w:val="0"/>
        <w:spacing w:before="240"/>
        <w:rPr>
          <w:ins w:id="2438" w:author="Ernesto del Puerto" w:date="2022-02-19T14:57:00Z"/>
          <w:rFonts w:ascii="Arial Narrow" w:hAnsi="Arial Narrow" w:cs="TimesNewRoman"/>
          <w:color w:val="000000"/>
          <w:lang w:val="es-AR"/>
        </w:rPr>
      </w:pPr>
      <w:ins w:id="2439" w:author="Ernesto del Puerto" w:date="2022-02-19T19:34:00Z">
        <w:r w:rsidRPr="00E86C23">
          <w:rPr>
            <w:rFonts w:ascii="Arial Narrow" w:hAnsi="Arial Narrow" w:cs="TimesNewRoman"/>
            <w:color w:val="000000"/>
            <w:lang w:val="es-AR"/>
          </w:rPr>
          <w:t xml:space="preserve">Las clases de estilo de registro anulan los métodos </w:t>
        </w:r>
        <w:proofErr w:type="spellStart"/>
        <w:proofErr w:type="gramStart"/>
        <w:r w:rsidRPr="00E86C23">
          <w:rPr>
            <w:rFonts w:ascii="Arial Narrow" w:hAnsi="Arial Narrow" w:cs="TimesNewRoman"/>
            <w:b/>
            <w:bCs/>
            <w:i/>
            <w:iCs/>
            <w:color w:val="000000"/>
            <w:lang w:val="es-AR"/>
            <w:rPrChange w:id="2440" w:author="Ernesto del Puerto" w:date="2022-02-19T19:36:00Z">
              <w:rPr>
                <w:rFonts w:ascii="Arial Narrow" w:hAnsi="Arial Narrow" w:cs="TimesNewRoman"/>
                <w:color w:val="000000"/>
                <w:lang w:val="es-AR"/>
              </w:rPr>
            </w:rPrChange>
          </w:rPr>
          <w:t>length</w:t>
        </w:r>
        <w:proofErr w:type="spellEnd"/>
        <w:r w:rsidRPr="00E86C23">
          <w:rPr>
            <w:rFonts w:ascii="Arial Narrow" w:hAnsi="Arial Narrow" w:cs="TimesNewRoman"/>
            <w:b/>
            <w:bCs/>
            <w:i/>
            <w:iCs/>
            <w:color w:val="000000"/>
            <w:lang w:val="es-AR"/>
            <w:rPrChange w:id="2441" w:author="Ernesto del Puerto" w:date="2022-02-19T19:36:00Z">
              <w:rPr>
                <w:rFonts w:ascii="Arial Narrow" w:hAnsi="Arial Narrow" w:cs="TimesNewRoman"/>
                <w:color w:val="000000"/>
                <w:lang w:val="es-AR"/>
              </w:rPr>
            </w:rPrChange>
          </w:rPr>
          <w:t>(</w:t>
        </w:r>
        <w:proofErr w:type="gramEnd"/>
        <w:r w:rsidRPr="00E86C23">
          <w:rPr>
            <w:rFonts w:ascii="Arial Narrow" w:hAnsi="Arial Narrow" w:cs="TimesNewRoman"/>
            <w:b/>
            <w:bCs/>
            <w:i/>
            <w:iCs/>
            <w:color w:val="000000"/>
            <w:lang w:val="es-AR"/>
            <w:rPrChange w:id="2442" w:author="Ernesto del Puerto" w:date="2022-02-19T19:36:00Z">
              <w:rPr>
                <w:rFonts w:ascii="Arial Narrow" w:hAnsi="Arial Narrow" w:cs="TimesNewRoman"/>
                <w:color w:val="000000"/>
                <w:lang w:val="es-AR"/>
              </w:rPr>
            </w:rPrChange>
          </w:rPr>
          <w:t>)</w:t>
        </w:r>
        <w:r w:rsidRPr="00E86C23">
          <w:rPr>
            <w:rFonts w:ascii="Arial Narrow" w:hAnsi="Arial Narrow" w:cs="TimesNewRoman"/>
            <w:color w:val="000000"/>
            <w:lang w:val="es-AR"/>
          </w:rPr>
          <w:t xml:space="preserve"> y </w:t>
        </w:r>
        <w:proofErr w:type="spellStart"/>
        <w:r w:rsidRPr="00E86C23">
          <w:rPr>
            <w:rFonts w:ascii="Arial Narrow" w:hAnsi="Arial Narrow" w:cs="TimesNewRoman"/>
            <w:b/>
            <w:bCs/>
            <w:i/>
            <w:iCs/>
            <w:color w:val="000000"/>
            <w:lang w:val="es-AR"/>
            <w:rPrChange w:id="2443" w:author="Ernesto del Puerto" w:date="2022-02-19T19:36:00Z">
              <w:rPr>
                <w:rFonts w:ascii="Arial Narrow" w:hAnsi="Arial Narrow" w:cs="TimesNewRoman"/>
                <w:color w:val="000000"/>
                <w:lang w:val="es-AR"/>
              </w:rPr>
            </w:rPrChange>
          </w:rPr>
          <w:t>subsetting</w:t>
        </w:r>
        <w:proofErr w:type="spellEnd"/>
        <w:r w:rsidRPr="00E86C23">
          <w:rPr>
            <w:rFonts w:ascii="Arial Narrow" w:hAnsi="Arial Narrow" w:cs="TimesNewRoman"/>
            <w:color w:val="000000"/>
            <w:lang w:val="es-AR"/>
          </w:rPr>
          <w:t xml:space="preserve"> para ocultar este detalle de implementación.</w:t>
        </w:r>
      </w:ins>
    </w:p>
    <w:p w14:paraId="0A569A99" w14:textId="77777777" w:rsidR="003A002C" w:rsidRDefault="003A002C" w:rsidP="003A002C">
      <w:pPr>
        <w:autoSpaceDE w:val="0"/>
        <w:autoSpaceDN w:val="0"/>
        <w:adjustRightInd w:val="0"/>
        <w:spacing w:before="240"/>
        <w:rPr>
          <w:ins w:id="2444" w:author="Ernesto del Puerto" w:date="2022-02-19T19:43:00Z"/>
          <w:rFonts w:ascii="Arial Narrow" w:hAnsi="Arial Narrow" w:cs="TimesNewRoman"/>
          <w:color w:val="000000"/>
          <w:lang w:val="es-AR"/>
        </w:rPr>
      </w:pPr>
      <w:ins w:id="2445" w:author="Ernesto del Puerto" w:date="2022-02-19T19:43:00Z">
        <w:r w:rsidRPr="003A002C">
          <w:rPr>
            <w:rFonts w:ascii="Arial Narrow" w:hAnsi="Arial Narrow" w:cs="TimesNewRoman"/>
            <w:color w:val="000000"/>
            <w:lang w:val="es-AR"/>
          </w:rPr>
          <w:t xml:space="preserve">Los </w:t>
        </w:r>
        <w:r>
          <w:rPr>
            <w:rFonts w:ascii="Arial Narrow" w:hAnsi="Arial Narrow" w:cs="TimesNewRoman"/>
            <w:color w:val="000000"/>
            <w:lang w:val="es-AR"/>
          </w:rPr>
          <w:t xml:space="preserve">data </w:t>
        </w:r>
        <w:proofErr w:type="spellStart"/>
        <w:r>
          <w:rPr>
            <w:rFonts w:ascii="Arial Narrow" w:hAnsi="Arial Narrow" w:cs="TimesNewRoman"/>
            <w:color w:val="000000"/>
            <w:lang w:val="es-AR"/>
          </w:rPr>
          <w:t>frames</w:t>
        </w:r>
        <w:proofErr w:type="spellEnd"/>
        <w:r w:rsidRPr="003A002C">
          <w:rPr>
            <w:rFonts w:ascii="Arial Narrow" w:hAnsi="Arial Narrow" w:cs="TimesNewRoman"/>
            <w:color w:val="000000"/>
            <w:lang w:val="es-AR"/>
          </w:rPr>
          <w:t xml:space="preserve"> son similares a los objetos de estilo de registro en que ambos usan listas de vectores de igual longitud.</w:t>
        </w:r>
      </w:ins>
    </w:p>
    <w:p w14:paraId="3E0413D0" w14:textId="77777777" w:rsidR="003A002C" w:rsidRDefault="003A002C" w:rsidP="003A002C">
      <w:pPr>
        <w:autoSpaceDE w:val="0"/>
        <w:autoSpaceDN w:val="0"/>
        <w:adjustRightInd w:val="0"/>
        <w:spacing w:before="240"/>
        <w:rPr>
          <w:ins w:id="2446" w:author="Ernesto del Puerto" w:date="2022-02-19T19:44:00Z"/>
          <w:rFonts w:ascii="Arial Narrow" w:hAnsi="Arial Narrow" w:cs="TimesNewRoman"/>
          <w:color w:val="000000"/>
          <w:lang w:val="es-AR"/>
        </w:rPr>
      </w:pPr>
      <w:ins w:id="2447" w:author="Ernesto del Puerto" w:date="2022-02-19T19:43:00Z">
        <w:r w:rsidRPr="003A002C">
          <w:rPr>
            <w:rFonts w:ascii="Arial Narrow" w:hAnsi="Arial Narrow" w:cs="TimesNewRoman"/>
            <w:color w:val="000000"/>
            <w:lang w:val="es-AR"/>
          </w:rPr>
          <w:t xml:space="preserve">Sin embargo, los </w:t>
        </w:r>
      </w:ins>
      <w:ins w:id="2448" w:author="Ernesto del Puerto" w:date="2022-02-19T19:44:00Z">
        <w:r>
          <w:rPr>
            <w:rFonts w:ascii="Arial Narrow" w:hAnsi="Arial Narrow" w:cs="TimesNewRoman"/>
            <w:color w:val="000000"/>
            <w:lang w:val="es-AR"/>
          </w:rPr>
          <w:t xml:space="preserve">data </w:t>
        </w:r>
        <w:proofErr w:type="spellStart"/>
        <w:r>
          <w:rPr>
            <w:rFonts w:ascii="Arial Narrow" w:hAnsi="Arial Narrow" w:cs="TimesNewRoman"/>
            <w:color w:val="000000"/>
            <w:lang w:val="es-AR"/>
          </w:rPr>
          <w:t>frames</w:t>
        </w:r>
      </w:ins>
      <w:proofErr w:type="spellEnd"/>
      <w:ins w:id="2449" w:author="Ernesto del Puerto" w:date="2022-02-19T19:43:00Z">
        <w:r w:rsidRPr="003A002C">
          <w:rPr>
            <w:rFonts w:ascii="Arial Narrow" w:hAnsi="Arial Narrow" w:cs="TimesNewRoman"/>
            <w:color w:val="000000"/>
            <w:lang w:val="es-AR"/>
          </w:rPr>
          <w:t xml:space="preserve"> son conceptualmente bidimensionales y los componentes individuales se exponen fácilmente al usuario.</w:t>
        </w:r>
      </w:ins>
    </w:p>
    <w:p w14:paraId="4E6F4254" w14:textId="77777777" w:rsidR="003A002C" w:rsidRDefault="003A002C" w:rsidP="003A002C">
      <w:pPr>
        <w:autoSpaceDE w:val="0"/>
        <w:autoSpaceDN w:val="0"/>
        <w:adjustRightInd w:val="0"/>
        <w:spacing w:before="240"/>
        <w:rPr>
          <w:ins w:id="2450" w:author="Ernesto del Puerto" w:date="2022-02-19T19:44:00Z"/>
          <w:rFonts w:ascii="Arial Narrow" w:hAnsi="Arial Narrow" w:cs="TimesNewRoman"/>
          <w:color w:val="000000"/>
          <w:lang w:val="es-AR"/>
        </w:rPr>
      </w:pPr>
      <w:ins w:id="2451" w:author="Ernesto del Puerto" w:date="2022-02-19T19:43:00Z">
        <w:r w:rsidRPr="003A002C">
          <w:rPr>
            <w:rFonts w:ascii="Arial Narrow" w:hAnsi="Arial Narrow" w:cs="TimesNewRoman"/>
            <w:color w:val="000000"/>
            <w:lang w:val="es-AR"/>
          </w:rPr>
          <w:t>El número de observaciones es el número de filas, no la longitud</w:t>
        </w:r>
      </w:ins>
      <w:ins w:id="2452" w:author="Ernesto del Puerto" w:date="2022-02-19T19:44:00Z">
        <w:r>
          <w:rPr>
            <w:rFonts w:ascii="Arial Narrow" w:hAnsi="Arial Narrow" w:cs="TimesNewRoman"/>
            <w:color w:val="000000"/>
            <w:lang w:val="es-AR"/>
          </w:rPr>
          <w:t>.</w:t>
        </w:r>
      </w:ins>
    </w:p>
    <w:p w14:paraId="75A96407" w14:textId="33AA525C" w:rsidR="00E86C23" w:rsidRDefault="00E86C23" w:rsidP="00FA6FAB">
      <w:pPr>
        <w:autoSpaceDE w:val="0"/>
        <w:autoSpaceDN w:val="0"/>
        <w:adjustRightInd w:val="0"/>
        <w:spacing w:before="240"/>
        <w:rPr>
          <w:ins w:id="2453" w:author="Ernesto del Puerto" w:date="2022-02-19T19:36:00Z"/>
          <w:rFonts w:ascii="Arial Narrow" w:hAnsi="Arial Narrow" w:cs="TimesNewRoman"/>
          <w:color w:val="000000"/>
          <w:lang w:val="es-AR"/>
        </w:rPr>
      </w:pPr>
    </w:p>
    <w:p w14:paraId="28266D90" w14:textId="03F0AC45" w:rsidR="00E86C23" w:rsidRDefault="00C80094" w:rsidP="00FA6FAB">
      <w:pPr>
        <w:autoSpaceDE w:val="0"/>
        <w:autoSpaceDN w:val="0"/>
        <w:adjustRightInd w:val="0"/>
        <w:spacing w:before="240"/>
        <w:rPr>
          <w:ins w:id="2454" w:author="Ernesto del Puerto" w:date="2022-02-19T19:40:00Z"/>
          <w:rFonts w:ascii="Arial Narrow" w:hAnsi="Arial Narrow" w:cs="TimesNewRoman"/>
          <w:color w:val="000000"/>
          <w:lang w:val="es-AR"/>
        </w:rPr>
      </w:pPr>
      <w:ins w:id="2455" w:author="Ernesto del Puerto" w:date="2022-02-19T19:41:00Z">
        <w:r>
          <w:rPr>
            <w:rFonts w:ascii="Arial Narrow" w:hAnsi="Arial Narrow" w:cs="TimesNewRoman"/>
            <w:noProof/>
            <w:color w:val="000000"/>
            <w:lang w:val="es-AR"/>
          </w:rPr>
          <w:drawing>
            <wp:inline distT="0" distB="0" distL="0" distR="0" wp14:anchorId="7784837C" wp14:editId="1DE8B83D">
              <wp:extent cx="5023485" cy="3638550"/>
              <wp:effectExtent l="0" t="0" r="571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3485" cy="3638550"/>
                      </a:xfrm>
                      <a:prstGeom prst="rect">
                        <a:avLst/>
                      </a:prstGeom>
                      <a:noFill/>
                      <a:ln>
                        <a:noFill/>
                      </a:ln>
                    </pic:spPr>
                  </pic:pic>
                </a:graphicData>
              </a:graphic>
            </wp:inline>
          </w:drawing>
        </w:r>
      </w:ins>
    </w:p>
    <w:p w14:paraId="2A677D1C" w14:textId="26FD1D53" w:rsidR="00C80094" w:rsidRDefault="00C80094" w:rsidP="00C80094">
      <w:pPr>
        <w:pStyle w:val="TtuloTDC"/>
        <w:autoSpaceDE w:val="0"/>
        <w:autoSpaceDN w:val="0"/>
        <w:adjustRightInd w:val="0"/>
        <w:outlineLvl w:val="2"/>
        <w:rPr>
          <w:ins w:id="2456" w:author="Ernesto del Puerto" w:date="2022-02-19T19:41:00Z"/>
          <w:rFonts w:ascii="Arial Narrow" w:hAnsi="Arial Narrow" w:cs="TimesNewRoman"/>
          <w:color w:val="000000"/>
          <w:lang w:val="es-AR"/>
        </w:rPr>
      </w:pPr>
      <w:bookmarkStart w:id="2457" w:name="_Toc97489956"/>
      <w:ins w:id="2458" w:author="Ernesto del Puerto" w:date="2022-02-19T19:41:00Z">
        <w:r>
          <w:rPr>
            <w:rFonts w:ascii="Arial Narrow" w:eastAsia="Times New Roman" w:hAnsi="Arial Narrow" w:cs="CourierNewPSMT"/>
            <w:b/>
            <w:color w:val="000000"/>
            <w:sz w:val="28"/>
            <w:szCs w:val="28"/>
            <w:lang w:val="es-ES" w:eastAsia="es-ES"/>
          </w:rPr>
          <w:t>Figura 15.1. Estilos de objetos</w:t>
        </w:r>
        <w:bookmarkEnd w:id="2457"/>
      </w:ins>
    </w:p>
    <w:p w14:paraId="0E0A9503" w14:textId="77777777" w:rsidR="003A002C" w:rsidRDefault="003A002C" w:rsidP="003A002C">
      <w:pPr>
        <w:autoSpaceDE w:val="0"/>
        <w:autoSpaceDN w:val="0"/>
        <w:adjustRightInd w:val="0"/>
        <w:spacing w:before="240"/>
        <w:rPr>
          <w:ins w:id="2459" w:author="Ernesto del Puerto" w:date="2022-02-19T19:44:00Z"/>
          <w:rFonts w:ascii="Arial Narrow" w:hAnsi="Arial Narrow" w:cs="TimesNewRoman"/>
          <w:color w:val="000000"/>
          <w:lang w:val="es-AR"/>
        </w:rPr>
      </w:pPr>
      <w:ins w:id="2460" w:author="Ernesto del Puerto" w:date="2022-02-19T19:43:00Z">
        <w:r w:rsidRPr="003A002C">
          <w:rPr>
            <w:rFonts w:ascii="Arial Narrow" w:hAnsi="Arial Narrow" w:cs="TimesNewRoman"/>
            <w:color w:val="000000"/>
            <w:lang w:val="es-AR"/>
          </w:rPr>
          <w:t>Los objetos escalares normalmente usan una lista para representar una sola cosa.</w:t>
        </w:r>
      </w:ins>
    </w:p>
    <w:p w14:paraId="646BD216" w14:textId="4E31BEC7" w:rsidR="003A002C" w:rsidRPr="003A002C" w:rsidRDefault="003A002C" w:rsidP="003A002C">
      <w:pPr>
        <w:autoSpaceDE w:val="0"/>
        <w:autoSpaceDN w:val="0"/>
        <w:adjustRightInd w:val="0"/>
        <w:spacing w:before="240"/>
        <w:rPr>
          <w:ins w:id="2461" w:author="Ernesto del Puerto" w:date="2022-02-19T19:43:00Z"/>
          <w:rFonts w:ascii="Arial Narrow" w:hAnsi="Arial Narrow" w:cs="TimesNewRoman"/>
          <w:color w:val="000000"/>
          <w:lang w:val="es-AR"/>
        </w:rPr>
      </w:pPr>
      <w:ins w:id="2462" w:author="Ernesto del Puerto" w:date="2022-02-19T19:43:00Z">
        <w:r w:rsidRPr="003A002C">
          <w:rPr>
            <w:rFonts w:ascii="Arial Narrow" w:hAnsi="Arial Narrow" w:cs="TimesNewRoman"/>
            <w:color w:val="000000"/>
            <w:lang w:val="es-AR"/>
          </w:rPr>
          <w:t>Por ejemplo, un objeto lm es una lista de longitud 12 pero representa un modelo.</w:t>
        </w:r>
      </w:ins>
    </w:p>
    <w:p w14:paraId="37CEB557" w14:textId="47084069" w:rsidR="00C80094" w:rsidRDefault="003A002C" w:rsidP="003A002C">
      <w:pPr>
        <w:autoSpaceDE w:val="0"/>
        <w:autoSpaceDN w:val="0"/>
        <w:adjustRightInd w:val="0"/>
        <w:spacing w:before="240"/>
        <w:rPr>
          <w:ins w:id="2463" w:author="Ernesto del Puerto" w:date="2022-02-19T19:40:00Z"/>
          <w:rFonts w:ascii="Arial Narrow" w:hAnsi="Arial Narrow" w:cs="TimesNewRoman"/>
          <w:color w:val="000000"/>
          <w:lang w:val="es-AR"/>
        </w:rPr>
      </w:pPr>
      <w:ins w:id="2464" w:author="Ernesto del Puerto" w:date="2022-02-19T19:45:00Z">
        <w:r>
          <w:rPr>
            <w:rFonts w:ascii="Arial Narrow" w:hAnsi="Arial Narrow" w:cs="TimesNewRoman"/>
            <w:color w:val="000000"/>
            <w:lang w:val="es-AR"/>
          </w:rPr>
          <w:t>El lector</w:t>
        </w:r>
      </w:ins>
      <w:ins w:id="2465" w:author="Ernesto del Puerto" w:date="2022-02-19T19:43:00Z">
        <w:r w:rsidRPr="003A002C">
          <w:rPr>
            <w:rFonts w:ascii="Arial Narrow" w:hAnsi="Arial Narrow" w:cs="TimesNewRoman"/>
            <w:color w:val="000000"/>
            <w:lang w:val="es-AR"/>
          </w:rPr>
          <w:t xml:space="preserve">, puede obtener más información en la documentación del paquete </w:t>
        </w:r>
        <w:proofErr w:type="spellStart"/>
        <w:r w:rsidRPr="003A002C">
          <w:rPr>
            <w:rFonts w:ascii="Arial Narrow" w:hAnsi="Arial Narrow" w:cs="TimesNewRoman"/>
            <w:b/>
            <w:bCs/>
            <w:i/>
            <w:iCs/>
            <w:color w:val="000000"/>
            <w:lang w:val="es-AR"/>
            <w:rPrChange w:id="2466" w:author="Ernesto del Puerto" w:date="2022-02-19T19:45:00Z">
              <w:rPr>
                <w:rFonts w:ascii="Arial Narrow" w:hAnsi="Arial Narrow" w:cs="TimesNewRoman"/>
                <w:color w:val="000000"/>
                <w:lang w:val="es-AR"/>
              </w:rPr>
            </w:rPrChange>
          </w:rPr>
          <w:t>vctrs</w:t>
        </w:r>
        <w:proofErr w:type="spellEnd"/>
        <w:r w:rsidRPr="003A002C">
          <w:rPr>
            <w:rFonts w:ascii="Arial Narrow" w:hAnsi="Arial Narrow" w:cs="TimesNewRoman"/>
            <w:color w:val="000000"/>
            <w:lang w:val="es-AR"/>
          </w:rPr>
          <w:t xml:space="preserve"> (https://vctrs.r-lib.org); el paquete también proporciona constructores y ayudantes que facilitan la implementación de los diferentes estilos.</w:t>
        </w:r>
      </w:ins>
    </w:p>
    <w:p w14:paraId="440E91D0" w14:textId="77777777" w:rsidR="0036253A" w:rsidRPr="0036253A" w:rsidRDefault="0036253A">
      <w:pPr>
        <w:pStyle w:val="Ttulo1"/>
        <w:numPr>
          <w:ilvl w:val="0"/>
          <w:numId w:val="1"/>
        </w:numPr>
        <w:rPr>
          <w:ins w:id="2467" w:author="Ernesto del Puerto" w:date="2022-02-19T19:46:00Z"/>
          <w:rFonts w:ascii="Arial Narrow" w:hAnsi="Arial Narrow" w:cs="CourierNewPSMT"/>
          <w:b/>
          <w:color w:val="000000"/>
          <w:sz w:val="28"/>
          <w:szCs w:val="28"/>
          <w:lang w:val="es-ES"/>
          <w:rPrChange w:id="2468" w:author="Ernesto del Puerto" w:date="2022-02-19T19:46:00Z">
            <w:rPr>
              <w:ins w:id="2469" w:author="Ernesto del Puerto" w:date="2022-02-19T19:46:00Z"/>
              <w:rFonts w:ascii="Arial Narrow" w:hAnsi="Arial Narrow" w:cs="TimesNewRoman"/>
              <w:color w:val="000000"/>
              <w:lang w:val="es-AR"/>
            </w:rPr>
          </w:rPrChange>
        </w:rPr>
        <w:pPrChange w:id="2470" w:author="Ernesto del Puerto" w:date="2022-02-19T19:46:00Z">
          <w:pPr>
            <w:autoSpaceDE w:val="0"/>
            <w:autoSpaceDN w:val="0"/>
            <w:adjustRightInd w:val="0"/>
            <w:spacing w:before="240"/>
          </w:pPr>
        </w:pPrChange>
      </w:pPr>
      <w:bookmarkStart w:id="2471" w:name="_Toc97489957"/>
      <w:ins w:id="2472" w:author="Ernesto del Puerto" w:date="2022-02-19T19:46:00Z">
        <w:r w:rsidRPr="0036253A">
          <w:rPr>
            <w:rFonts w:ascii="Arial Narrow" w:eastAsia="Times New Roman" w:hAnsi="Arial Narrow" w:cs="CourierNewPSMT"/>
            <w:b/>
            <w:color w:val="000000"/>
            <w:sz w:val="28"/>
            <w:szCs w:val="28"/>
            <w:lang w:val="es-ES"/>
            <w:rPrChange w:id="2473" w:author="Ernesto del Puerto" w:date="2022-02-19T19:46:00Z">
              <w:rPr>
                <w:rFonts w:ascii="Arial Narrow" w:hAnsi="Arial Narrow" w:cs="TimesNewRoman"/>
                <w:color w:val="000000"/>
                <w:lang w:val="es-AR"/>
              </w:rPr>
            </w:rPrChange>
          </w:rPr>
          <w:t>Herencia</w:t>
        </w:r>
        <w:bookmarkEnd w:id="2471"/>
      </w:ins>
    </w:p>
    <w:p w14:paraId="54B22A73" w14:textId="77777777" w:rsidR="0036253A" w:rsidRDefault="0036253A" w:rsidP="0036253A">
      <w:pPr>
        <w:autoSpaceDE w:val="0"/>
        <w:autoSpaceDN w:val="0"/>
        <w:adjustRightInd w:val="0"/>
        <w:spacing w:before="240"/>
        <w:rPr>
          <w:ins w:id="2474" w:author="Ernesto del Puerto" w:date="2022-02-19T19:46:00Z"/>
          <w:rFonts w:ascii="Arial Narrow" w:hAnsi="Arial Narrow" w:cs="TimesNewRoman"/>
          <w:color w:val="000000"/>
          <w:lang w:val="es-AR"/>
        </w:rPr>
      </w:pPr>
      <w:ins w:id="2475" w:author="Ernesto del Puerto" w:date="2022-02-19T19:46:00Z">
        <w:r w:rsidRPr="0036253A">
          <w:rPr>
            <w:rFonts w:ascii="Arial Narrow" w:hAnsi="Arial Narrow" w:cs="TimesNewRoman"/>
            <w:color w:val="000000"/>
            <w:lang w:val="es-AR"/>
          </w:rPr>
          <w:t>Las clases de S3 pueden compartir el comportamiento a través de un mecanismo llamado herencia.</w:t>
        </w:r>
      </w:ins>
    </w:p>
    <w:p w14:paraId="7DFCA429" w14:textId="075F03BD" w:rsidR="0036253A" w:rsidRPr="0036253A" w:rsidRDefault="0036253A" w:rsidP="0036253A">
      <w:pPr>
        <w:autoSpaceDE w:val="0"/>
        <w:autoSpaceDN w:val="0"/>
        <w:adjustRightInd w:val="0"/>
        <w:spacing w:before="240"/>
        <w:rPr>
          <w:ins w:id="2476" w:author="Ernesto del Puerto" w:date="2022-02-19T19:46:00Z"/>
          <w:rFonts w:ascii="Arial Narrow" w:hAnsi="Arial Narrow" w:cs="TimesNewRoman"/>
          <w:color w:val="000000"/>
          <w:lang w:val="es-AR"/>
        </w:rPr>
      </w:pPr>
      <w:ins w:id="2477" w:author="Ernesto del Puerto" w:date="2022-02-19T19:46:00Z">
        <w:r w:rsidRPr="0036253A">
          <w:rPr>
            <w:rFonts w:ascii="Arial Narrow" w:hAnsi="Arial Narrow" w:cs="TimesNewRoman"/>
            <w:color w:val="000000"/>
            <w:lang w:val="es-AR"/>
          </w:rPr>
          <w:t>La herencia está impulsada por tres ideas:</w:t>
        </w:r>
      </w:ins>
    </w:p>
    <w:p w14:paraId="078D9E01" w14:textId="16891386" w:rsidR="0036253A" w:rsidRPr="0036253A" w:rsidRDefault="0036253A">
      <w:pPr>
        <w:pStyle w:val="Prrafodelista"/>
        <w:numPr>
          <w:ilvl w:val="0"/>
          <w:numId w:val="84"/>
        </w:numPr>
        <w:autoSpaceDE w:val="0"/>
        <w:autoSpaceDN w:val="0"/>
        <w:adjustRightInd w:val="0"/>
        <w:spacing w:before="240"/>
        <w:rPr>
          <w:ins w:id="2478" w:author="Ernesto del Puerto" w:date="2022-02-19T19:46:00Z"/>
          <w:rFonts w:ascii="Arial Narrow" w:hAnsi="Arial Narrow" w:cs="TimesNewRoman"/>
          <w:color w:val="000000"/>
          <w:lang w:val="es-AR"/>
          <w:rPrChange w:id="2479" w:author="Ernesto del Puerto" w:date="2022-02-19T19:46:00Z">
            <w:rPr>
              <w:ins w:id="2480" w:author="Ernesto del Puerto" w:date="2022-02-19T19:46:00Z"/>
              <w:lang w:val="es-AR"/>
            </w:rPr>
          </w:rPrChange>
        </w:rPr>
        <w:pPrChange w:id="2481" w:author="Ernesto del Puerto" w:date="2022-02-19T19:47:00Z">
          <w:pPr>
            <w:autoSpaceDE w:val="0"/>
            <w:autoSpaceDN w:val="0"/>
            <w:adjustRightInd w:val="0"/>
            <w:spacing w:before="240"/>
          </w:pPr>
        </w:pPrChange>
      </w:pPr>
      <w:ins w:id="2482" w:author="Ernesto del Puerto" w:date="2022-02-19T19:46:00Z">
        <w:r w:rsidRPr="0036253A">
          <w:rPr>
            <w:rFonts w:ascii="Arial Narrow" w:hAnsi="Arial Narrow" w:cs="TimesNewRoman"/>
            <w:color w:val="000000"/>
            <w:lang w:val="es-AR"/>
            <w:rPrChange w:id="2483" w:author="Ernesto del Puerto" w:date="2022-02-19T19:46:00Z">
              <w:rPr>
                <w:lang w:val="es-AR"/>
              </w:rPr>
            </w:rPrChange>
          </w:rPr>
          <w:t xml:space="preserve">La clase puede ser un vector de caracteres. Por ejemplo, las clases ordenada y </w:t>
        </w:r>
        <w:proofErr w:type="spellStart"/>
        <w:r w:rsidRPr="0036253A">
          <w:rPr>
            <w:rFonts w:ascii="Arial Narrow" w:hAnsi="Arial Narrow" w:cs="TimesNewRoman"/>
            <w:color w:val="000000"/>
            <w:lang w:val="es-AR"/>
            <w:rPrChange w:id="2484" w:author="Ernesto del Puerto" w:date="2022-02-19T19:46:00Z">
              <w:rPr>
                <w:lang w:val="es-AR"/>
              </w:rPr>
            </w:rPrChange>
          </w:rPr>
          <w:t>POSIXct</w:t>
        </w:r>
        <w:proofErr w:type="spellEnd"/>
        <w:r w:rsidRPr="0036253A">
          <w:rPr>
            <w:rFonts w:ascii="Arial Narrow" w:hAnsi="Arial Narrow" w:cs="TimesNewRoman"/>
            <w:color w:val="000000"/>
            <w:lang w:val="es-AR"/>
            <w:rPrChange w:id="2485" w:author="Ernesto del Puerto" w:date="2022-02-19T19:46:00Z">
              <w:rPr>
                <w:lang w:val="es-AR"/>
              </w:rPr>
            </w:rPrChange>
          </w:rPr>
          <w:t xml:space="preserve"> tienen dos componentes en su clase:</w:t>
        </w:r>
      </w:ins>
    </w:p>
    <w:p w14:paraId="27C75567" w14:textId="3777B95C" w:rsidR="0036253A" w:rsidRPr="0036253A" w:rsidRDefault="0036253A">
      <w:pPr>
        <w:pStyle w:val="Prrafodelista"/>
        <w:numPr>
          <w:ilvl w:val="0"/>
          <w:numId w:val="84"/>
        </w:numPr>
        <w:autoSpaceDE w:val="0"/>
        <w:autoSpaceDN w:val="0"/>
        <w:adjustRightInd w:val="0"/>
        <w:spacing w:before="240"/>
        <w:rPr>
          <w:ins w:id="2486" w:author="Ernesto del Puerto" w:date="2022-02-19T19:48:00Z"/>
          <w:rFonts w:ascii="Arial Narrow" w:hAnsi="Arial Narrow" w:cs="TimesNewRoman"/>
          <w:color w:val="000000"/>
          <w:lang w:val="es-AR"/>
        </w:rPr>
        <w:pPrChange w:id="2487" w:author="Ernesto del Puerto" w:date="2022-02-19T19:48:00Z">
          <w:pPr>
            <w:autoSpaceDE w:val="0"/>
            <w:autoSpaceDN w:val="0"/>
            <w:adjustRightInd w:val="0"/>
            <w:spacing w:before="240"/>
          </w:pPr>
        </w:pPrChange>
      </w:pPr>
      <w:ins w:id="2488" w:author="Ernesto del Puerto" w:date="2022-02-19T19:48:00Z">
        <w:r w:rsidRPr="0036253A">
          <w:rPr>
            <w:rFonts w:ascii="Arial Narrow" w:hAnsi="Arial Narrow" w:cs="TimesNewRoman"/>
            <w:color w:val="000000"/>
            <w:lang w:val="es-AR"/>
          </w:rPr>
          <w:t>Si no se encuentra un método para la clase en el primer elemento del vector, R busca un método para la segunda clase (y así sucesivamente)</w:t>
        </w:r>
      </w:ins>
      <w:ins w:id="2489" w:author="Ernesto del Puerto" w:date="2022-02-19T19:49:00Z">
        <w:r>
          <w:rPr>
            <w:rFonts w:ascii="Arial Narrow" w:hAnsi="Arial Narrow" w:cs="TimesNewRoman"/>
            <w:color w:val="000000"/>
            <w:lang w:val="es-AR"/>
          </w:rPr>
          <w:t>.</w:t>
        </w:r>
      </w:ins>
    </w:p>
    <w:p w14:paraId="25240D90" w14:textId="68C71A6E" w:rsidR="0036253A" w:rsidRPr="0036253A" w:rsidRDefault="0036253A">
      <w:pPr>
        <w:pStyle w:val="Prrafodelista"/>
        <w:numPr>
          <w:ilvl w:val="0"/>
          <w:numId w:val="84"/>
        </w:numPr>
        <w:autoSpaceDE w:val="0"/>
        <w:autoSpaceDN w:val="0"/>
        <w:adjustRightInd w:val="0"/>
        <w:spacing w:before="240"/>
        <w:rPr>
          <w:ins w:id="2490" w:author="Ernesto del Puerto" w:date="2022-02-19T19:48:00Z"/>
          <w:rFonts w:ascii="Arial Narrow" w:hAnsi="Arial Narrow" w:cs="TimesNewRoman"/>
          <w:color w:val="000000"/>
          <w:lang w:val="es-AR"/>
        </w:rPr>
        <w:pPrChange w:id="2491" w:author="Ernesto del Puerto" w:date="2022-02-19T19:48:00Z">
          <w:pPr>
            <w:autoSpaceDE w:val="0"/>
            <w:autoSpaceDN w:val="0"/>
            <w:adjustRightInd w:val="0"/>
            <w:spacing w:before="240"/>
          </w:pPr>
        </w:pPrChange>
      </w:pPr>
      <w:ins w:id="2492" w:author="Ernesto del Puerto" w:date="2022-02-19T19:48:00Z">
        <w:r w:rsidRPr="0036253A">
          <w:rPr>
            <w:rFonts w:ascii="Arial Narrow" w:hAnsi="Arial Narrow" w:cs="TimesNewRoman"/>
            <w:color w:val="000000"/>
            <w:lang w:val="es-AR"/>
          </w:rPr>
          <w:t xml:space="preserve">Un método puede delegar trabajo llamando a </w:t>
        </w:r>
        <w:proofErr w:type="spellStart"/>
        <w:proofErr w:type="gramStart"/>
        <w:r w:rsidRPr="0036253A">
          <w:rPr>
            <w:rFonts w:ascii="Arial Narrow" w:hAnsi="Arial Narrow" w:cs="TimesNewRoman"/>
            <w:b/>
            <w:bCs/>
            <w:color w:val="000000"/>
            <w:lang w:val="es-AR"/>
            <w:rPrChange w:id="2493" w:author="Ernesto del Puerto" w:date="2022-02-19T19:49:00Z">
              <w:rPr>
                <w:rFonts w:ascii="Arial Narrow" w:hAnsi="Arial Narrow" w:cs="TimesNewRoman"/>
                <w:color w:val="000000"/>
                <w:lang w:val="es-AR"/>
              </w:rPr>
            </w:rPrChange>
          </w:rPr>
          <w:t>NextMethod</w:t>
        </w:r>
        <w:proofErr w:type="spellEnd"/>
        <w:r w:rsidRPr="0036253A">
          <w:rPr>
            <w:rFonts w:ascii="Arial Narrow" w:hAnsi="Arial Narrow" w:cs="TimesNewRoman"/>
            <w:b/>
            <w:bCs/>
            <w:color w:val="000000"/>
            <w:lang w:val="es-AR"/>
            <w:rPrChange w:id="2494" w:author="Ernesto del Puerto" w:date="2022-02-19T19:49:00Z">
              <w:rPr>
                <w:rFonts w:ascii="Arial Narrow" w:hAnsi="Arial Narrow" w:cs="TimesNewRoman"/>
                <w:color w:val="000000"/>
                <w:lang w:val="es-AR"/>
              </w:rPr>
            </w:rPrChange>
          </w:rPr>
          <w:t>(</w:t>
        </w:r>
        <w:proofErr w:type="gramEnd"/>
        <w:r w:rsidRPr="0036253A">
          <w:rPr>
            <w:rFonts w:ascii="Arial Narrow" w:hAnsi="Arial Narrow" w:cs="TimesNewRoman"/>
            <w:b/>
            <w:bCs/>
            <w:color w:val="000000"/>
            <w:lang w:val="es-AR"/>
            <w:rPrChange w:id="2495" w:author="Ernesto del Puerto" w:date="2022-02-19T19:49:00Z">
              <w:rPr>
                <w:rFonts w:ascii="Arial Narrow" w:hAnsi="Arial Narrow" w:cs="TimesNewRoman"/>
                <w:color w:val="000000"/>
                <w:lang w:val="es-AR"/>
              </w:rPr>
            </w:rPrChange>
          </w:rPr>
          <w:t>)</w:t>
        </w:r>
        <w:r w:rsidRPr="0036253A">
          <w:rPr>
            <w:rFonts w:ascii="Arial Narrow" w:hAnsi="Arial Narrow" w:cs="TimesNewRoman"/>
            <w:color w:val="000000"/>
            <w:lang w:val="es-AR"/>
          </w:rPr>
          <w:t>. Volveremos a eso muy pronto; por ahora, tenga</w:t>
        </w:r>
      </w:ins>
      <w:ins w:id="2496" w:author="Ernesto del Puerto" w:date="2022-02-19T19:49:00Z">
        <w:r>
          <w:rPr>
            <w:rFonts w:ascii="Arial Narrow" w:hAnsi="Arial Narrow" w:cs="TimesNewRoman"/>
            <w:color w:val="000000"/>
            <w:lang w:val="es-AR"/>
          </w:rPr>
          <w:t>mos</w:t>
        </w:r>
      </w:ins>
      <w:ins w:id="2497" w:author="Ernesto del Puerto" w:date="2022-02-19T19:48:00Z">
        <w:r w:rsidRPr="0036253A">
          <w:rPr>
            <w:rFonts w:ascii="Arial Narrow" w:hAnsi="Arial Narrow" w:cs="TimesNewRoman"/>
            <w:color w:val="000000"/>
            <w:lang w:val="es-AR"/>
          </w:rPr>
          <w:t xml:space="preserve"> en cuenta que </w:t>
        </w:r>
        <w:r w:rsidRPr="0036253A">
          <w:rPr>
            <w:rFonts w:ascii="Arial Narrow" w:hAnsi="Arial Narrow" w:cs="TimesNewRoman"/>
            <w:b/>
            <w:bCs/>
            <w:i/>
            <w:iCs/>
            <w:color w:val="000000"/>
            <w:lang w:val="es-AR"/>
            <w:rPrChange w:id="2498" w:author="Ernesto del Puerto" w:date="2022-02-19T19:50:00Z">
              <w:rPr>
                <w:rFonts w:ascii="Arial Narrow" w:hAnsi="Arial Narrow" w:cs="TimesNewRoman"/>
                <w:color w:val="000000"/>
                <w:lang w:val="es-AR"/>
              </w:rPr>
            </w:rPrChange>
          </w:rPr>
          <w:t>s3_</w:t>
        </w:r>
        <w:proofErr w:type="gramStart"/>
        <w:r w:rsidRPr="0036253A">
          <w:rPr>
            <w:rFonts w:ascii="Arial Narrow" w:hAnsi="Arial Narrow" w:cs="TimesNewRoman"/>
            <w:b/>
            <w:bCs/>
            <w:i/>
            <w:iCs/>
            <w:color w:val="000000"/>
            <w:lang w:val="es-AR"/>
            <w:rPrChange w:id="2499" w:author="Ernesto del Puerto" w:date="2022-02-19T19:50:00Z">
              <w:rPr>
                <w:rFonts w:ascii="Arial Narrow" w:hAnsi="Arial Narrow" w:cs="TimesNewRoman"/>
                <w:color w:val="000000"/>
                <w:lang w:val="es-AR"/>
              </w:rPr>
            </w:rPrChange>
          </w:rPr>
          <w:t>dispatch(</w:t>
        </w:r>
        <w:proofErr w:type="gramEnd"/>
        <w:r w:rsidRPr="0036253A">
          <w:rPr>
            <w:rFonts w:ascii="Arial Narrow" w:hAnsi="Arial Narrow" w:cs="TimesNewRoman"/>
            <w:b/>
            <w:bCs/>
            <w:i/>
            <w:iCs/>
            <w:color w:val="000000"/>
            <w:lang w:val="es-AR"/>
            <w:rPrChange w:id="2500" w:author="Ernesto del Puerto" w:date="2022-02-19T19:50:00Z">
              <w:rPr>
                <w:rFonts w:ascii="Arial Narrow" w:hAnsi="Arial Narrow" w:cs="TimesNewRoman"/>
                <w:color w:val="000000"/>
                <w:lang w:val="es-AR"/>
              </w:rPr>
            </w:rPrChange>
          </w:rPr>
          <w:t>)</w:t>
        </w:r>
        <w:r w:rsidRPr="0036253A">
          <w:rPr>
            <w:rFonts w:ascii="Arial Narrow" w:hAnsi="Arial Narrow" w:cs="TimesNewRoman"/>
            <w:color w:val="000000"/>
            <w:lang w:val="es-AR"/>
          </w:rPr>
          <w:t xml:space="preserve"> informa delegación con -&gt;.</w:t>
        </w:r>
      </w:ins>
    </w:p>
    <w:p w14:paraId="22AC1CA4" w14:textId="77777777" w:rsidR="0036253A" w:rsidRDefault="0036253A" w:rsidP="0036253A">
      <w:pPr>
        <w:autoSpaceDE w:val="0"/>
        <w:autoSpaceDN w:val="0"/>
        <w:adjustRightInd w:val="0"/>
        <w:spacing w:before="240"/>
        <w:rPr>
          <w:ins w:id="2501" w:author="Ernesto del Puerto" w:date="2022-02-19T19:49:00Z"/>
          <w:rFonts w:ascii="Arial Narrow" w:hAnsi="Arial Narrow" w:cs="TimesNewRoman"/>
          <w:color w:val="000000"/>
          <w:lang w:val="es-AR"/>
        </w:rPr>
      </w:pPr>
      <w:ins w:id="2502" w:author="Ernesto del Puerto" w:date="2022-02-19T19:48:00Z">
        <w:r w:rsidRPr="0036253A">
          <w:rPr>
            <w:rFonts w:ascii="Arial Narrow" w:hAnsi="Arial Narrow" w:cs="TimesNewRoman"/>
            <w:color w:val="000000"/>
            <w:lang w:val="es-AR"/>
          </w:rPr>
          <w:t>Antes de continuar, necesitamos un poco de vocabulario para describir la relación entre las clases que aparecen juntas en un vector de clase.</w:t>
        </w:r>
      </w:ins>
    </w:p>
    <w:p w14:paraId="7329092D" w14:textId="59264D21" w:rsidR="0036253A" w:rsidRPr="0036253A" w:rsidRDefault="0036253A" w:rsidP="0036253A">
      <w:pPr>
        <w:autoSpaceDE w:val="0"/>
        <w:autoSpaceDN w:val="0"/>
        <w:adjustRightInd w:val="0"/>
        <w:spacing w:before="240"/>
        <w:rPr>
          <w:ins w:id="2503" w:author="Ernesto del Puerto" w:date="2022-02-19T19:48:00Z"/>
          <w:rFonts w:ascii="Arial Narrow" w:hAnsi="Arial Narrow" w:cs="TimesNewRoman"/>
          <w:color w:val="000000"/>
          <w:lang w:val="es-AR"/>
        </w:rPr>
      </w:pPr>
      <w:ins w:id="2504" w:author="Ernesto del Puerto" w:date="2022-02-19T19:48:00Z">
        <w:r w:rsidRPr="0036253A">
          <w:rPr>
            <w:rFonts w:ascii="Arial Narrow" w:hAnsi="Arial Narrow" w:cs="TimesNewRoman"/>
            <w:color w:val="000000"/>
            <w:lang w:val="es-AR"/>
          </w:rPr>
          <w:lastRenderedPageBreak/>
          <w:t xml:space="preserve">Diremos que </w:t>
        </w:r>
        <w:proofErr w:type="spellStart"/>
        <w:r w:rsidRPr="0036253A">
          <w:rPr>
            <w:rFonts w:ascii="Arial Narrow" w:hAnsi="Arial Narrow" w:cs="TimesNewRoman"/>
            <w:b/>
            <w:bCs/>
            <w:i/>
            <w:iCs/>
            <w:color w:val="000000"/>
            <w:lang w:val="es-AR"/>
            <w:rPrChange w:id="2505" w:author="Ernesto del Puerto" w:date="2022-02-19T19:50:00Z">
              <w:rPr>
                <w:rFonts w:ascii="Arial Narrow" w:hAnsi="Arial Narrow" w:cs="TimesNewRoman"/>
                <w:color w:val="000000"/>
                <w:lang w:val="es-AR"/>
              </w:rPr>
            </w:rPrChange>
          </w:rPr>
          <w:t>ordered</w:t>
        </w:r>
        <w:proofErr w:type="spellEnd"/>
        <w:r w:rsidRPr="0036253A">
          <w:rPr>
            <w:rFonts w:ascii="Arial Narrow" w:hAnsi="Arial Narrow" w:cs="TimesNewRoman"/>
            <w:color w:val="000000"/>
            <w:lang w:val="es-AR"/>
          </w:rPr>
          <w:t xml:space="preserve"> es una subclase de factor porque siempre aparece antes que él en el vector de clase y, a la inversa, diremos que </w:t>
        </w:r>
        <w:r w:rsidRPr="0036253A">
          <w:rPr>
            <w:rFonts w:ascii="Arial Narrow" w:hAnsi="Arial Narrow" w:cs="TimesNewRoman"/>
            <w:b/>
            <w:bCs/>
            <w:i/>
            <w:iCs/>
            <w:color w:val="000000"/>
            <w:lang w:val="es-AR"/>
            <w:rPrChange w:id="2506" w:author="Ernesto del Puerto" w:date="2022-02-19T19:50:00Z">
              <w:rPr>
                <w:rFonts w:ascii="Arial Narrow" w:hAnsi="Arial Narrow" w:cs="TimesNewRoman"/>
                <w:color w:val="000000"/>
                <w:lang w:val="es-AR"/>
              </w:rPr>
            </w:rPrChange>
          </w:rPr>
          <w:t>factor</w:t>
        </w:r>
        <w:r w:rsidRPr="0036253A">
          <w:rPr>
            <w:rFonts w:ascii="Arial Narrow" w:hAnsi="Arial Narrow" w:cs="TimesNewRoman"/>
            <w:color w:val="000000"/>
            <w:lang w:val="es-AR"/>
          </w:rPr>
          <w:t xml:space="preserve"> es una superclase de </w:t>
        </w:r>
        <w:proofErr w:type="spellStart"/>
        <w:r w:rsidRPr="0036253A">
          <w:rPr>
            <w:rFonts w:ascii="Arial Narrow" w:hAnsi="Arial Narrow" w:cs="TimesNewRoman"/>
            <w:b/>
            <w:bCs/>
            <w:i/>
            <w:iCs/>
            <w:color w:val="000000"/>
            <w:lang w:val="es-AR"/>
            <w:rPrChange w:id="2507" w:author="Ernesto del Puerto" w:date="2022-02-19T19:50:00Z">
              <w:rPr>
                <w:rFonts w:ascii="Arial Narrow" w:hAnsi="Arial Narrow" w:cs="TimesNewRoman"/>
                <w:color w:val="000000"/>
                <w:lang w:val="es-AR"/>
              </w:rPr>
            </w:rPrChange>
          </w:rPr>
          <w:t>ordered</w:t>
        </w:r>
        <w:proofErr w:type="spellEnd"/>
        <w:r w:rsidRPr="0036253A">
          <w:rPr>
            <w:rFonts w:ascii="Arial Narrow" w:hAnsi="Arial Narrow" w:cs="TimesNewRoman"/>
            <w:color w:val="000000"/>
            <w:lang w:val="es-AR"/>
          </w:rPr>
          <w:t>.</w:t>
        </w:r>
      </w:ins>
    </w:p>
    <w:p w14:paraId="572FA367" w14:textId="77777777" w:rsidR="004F32CB" w:rsidRDefault="004F32CB" w:rsidP="0036253A">
      <w:pPr>
        <w:autoSpaceDE w:val="0"/>
        <w:autoSpaceDN w:val="0"/>
        <w:adjustRightInd w:val="0"/>
        <w:spacing w:before="240"/>
        <w:rPr>
          <w:ins w:id="2508" w:author="Ernesto del Puerto" w:date="2022-02-19T19:56:00Z"/>
          <w:rFonts w:ascii="Arial Narrow" w:hAnsi="Arial Narrow" w:cs="TimesNewRoman"/>
          <w:color w:val="000000"/>
          <w:lang w:val="es-AR"/>
        </w:rPr>
      </w:pPr>
    </w:p>
    <w:p w14:paraId="62A53833" w14:textId="2C3145E4" w:rsidR="004F32CB" w:rsidRDefault="004F32CB" w:rsidP="0036253A">
      <w:pPr>
        <w:autoSpaceDE w:val="0"/>
        <w:autoSpaceDN w:val="0"/>
        <w:adjustRightInd w:val="0"/>
        <w:spacing w:before="240"/>
        <w:rPr>
          <w:ins w:id="2509" w:author="Ernesto del Puerto" w:date="2022-02-19T19:57:00Z"/>
          <w:rFonts w:ascii="Arial Narrow" w:hAnsi="Arial Narrow" w:cs="TimesNewRoman"/>
          <w:color w:val="000000"/>
          <w:lang w:val="es-AR"/>
        </w:rPr>
      </w:pPr>
      <w:ins w:id="2510" w:author="Ernesto del Puerto" w:date="2022-02-19T19:57:00Z">
        <w:r>
          <w:rPr>
            <w:rFonts w:ascii="Arial Narrow" w:hAnsi="Arial Narrow" w:cs="TimesNewRoman"/>
            <w:noProof/>
            <w:color w:val="000000"/>
            <w:lang w:val="es-AR"/>
          </w:rPr>
          <w:drawing>
            <wp:inline distT="0" distB="0" distL="0" distR="0" wp14:anchorId="2CF78A9B" wp14:editId="4733E050">
              <wp:extent cx="2975610" cy="406336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75610" cy="4063365"/>
                      </a:xfrm>
                      <a:prstGeom prst="rect">
                        <a:avLst/>
                      </a:prstGeom>
                      <a:noFill/>
                      <a:ln>
                        <a:noFill/>
                      </a:ln>
                    </pic:spPr>
                  </pic:pic>
                </a:graphicData>
              </a:graphic>
            </wp:inline>
          </w:drawing>
        </w:r>
      </w:ins>
    </w:p>
    <w:p w14:paraId="2F8B6A89" w14:textId="18F1BC8B" w:rsidR="004F32CB" w:rsidRDefault="004F32CB" w:rsidP="004F32CB">
      <w:pPr>
        <w:pStyle w:val="TtuloTDC"/>
        <w:autoSpaceDE w:val="0"/>
        <w:autoSpaceDN w:val="0"/>
        <w:adjustRightInd w:val="0"/>
        <w:outlineLvl w:val="2"/>
        <w:rPr>
          <w:ins w:id="2511" w:author="Ernesto del Puerto" w:date="2022-02-19T19:57:00Z"/>
          <w:rFonts w:ascii="Arial Narrow" w:hAnsi="Arial Narrow" w:cs="TimesNewRoman"/>
          <w:color w:val="000000"/>
          <w:lang w:val="es-AR"/>
        </w:rPr>
      </w:pPr>
      <w:bookmarkStart w:id="2512" w:name="_Toc97489958"/>
      <w:ins w:id="2513" w:author="Ernesto del Puerto" w:date="2022-02-19T19:57:00Z">
        <w:r>
          <w:rPr>
            <w:rFonts w:ascii="Arial Narrow" w:eastAsia="Times New Roman" w:hAnsi="Arial Narrow" w:cs="CourierNewPSMT"/>
            <w:b/>
            <w:color w:val="000000"/>
            <w:sz w:val="28"/>
            <w:szCs w:val="28"/>
            <w:lang w:val="es-ES" w:eastAsia="es-ES"/>
          </w:rPr>
          <w:t>Figura 16.1. Herencia</w:t>
        </w:r>
        <w:bookmarkEnd w:id="2512"/>
      </w:ins>
    </w:p>
    <w:p w14:paraId="53653880" w14:textId="399F4E04" w:rsidR="0036253A" w:rsidRDefault="0036253A" w:rsidP="0036253A">
      <w:pPr>
        <w:autoSpaceDE w:val="0"/>
        <w:autoSpaceDN w:val="0"/>
        <w:adjustRightInd w:val="0"/>
        <w:spacing w:before="240"/>
        <w:rPr>
          <w:ins w:id="2514" w:author="Ernesto del Puerto" w:date="2022-02-19T19:50:00Z"/>
          <w:rFonts w:ascii="Arial Narrow" w:hAnsi="Arial Narrow" w:cs="TimesNewRoman"/>
          <w:color w:val="000000"/>
          <w:lang w:val="es-AR"/>
        </w:rPr>
      </w:pPr>
      <w:ins w:id="2515" w:author="Ernesto del Puerto" w:date="2022-02-19T19:48:00Z">
        <w:r w:rsidRPr="0036253A">
          <w:rPr>
            <w:rFonts w:ascii="Arial Narrow" w:hAnsi="Arial Narrow" w:cs="TimesNewRoman"/>
            <w:color w:val="000000"/>
            <w:lang w:val="es-AR"/>
          </w:rPr>
          <w:t>S3 no impone restricciones en la relación entre subclases y superclases, pero su vida será más fácil si impone algunas.</w:t>
        </w:r>
      </w:ins>
    </w:p>
    <w:p w14:paraId="4E1FA161" w14:textId="4292E15F" w:rsidR="0036253A" w:rsidRPr="0036253A" w:rsidRDefault="0017057D" w:rsidP="0036253A">
      <w:pPr>
        <w:autoSpaceDE w:val="0"/>
        <w:autoSpaceDN w:val="0"/>
        <w:adjustRightInd w:val="0"/>
        <w:spacing w:before="240"/>
        <w:rPr>
          <w:ins w:id="2516" w:author="Ernesto del Puerto" w:date="2022-02-19T19:48:00Z"/>
          <w:rFonts w:ascii="Arial Narrow" w:hAnsi="Arial Narrow" w:cs="TimesNewRoman"/>
          <w:color w:val="000000"/>
          <w:lang w:val="es-AR"/>
        </w:rPr>
      </w:pPr>
      <w:ins w:id="2517" w:author="Ernesto del Puerto" w:date="2022-02-19T19:50:00Z">
        <w:r>
          <w:rPr>
            <w:rFonts w:ascii="Arial Narrow" w:hAnsi="Arial Narrow" w:cs="TimesNewRoman"/>
            <w:color w:val="000000"/>
            <w:lang w:val="es-AR"/>
          </w:rPr>
          <w:t>R</w:t>
        </w:r>
      </w:ins>
      <w:ins w:id="2518" w:author="Ernesto del Puerto" w:date="2022-02-19T19:48:00Z">
        <w:r w:rsidR="0036253A" w:rsidRPr="0036253A">
          <w:rPr>
            <w:rFonts w:ascii="Arial Narrow" w:hAnsi="Arial Narrow" w:cs="TimesNewRoman"/>
            <w:color w:val="000000"/>
            <w:lang w:val="es-AR"/>
          </w:rPr>
          <w:t>ecomend</w:t>
        </w:r>
      </w:ins>
      <w:ins w:id="2519" w:author="Ernesto del Puerto" w:date="2022-02-19T19:51:00Z">
        <w:r>
          <w:rPr>
            <w:rFonts w:ascii="Arial Narrow" w:hAnsi="Arial Narrow" w:cs="TimesNewRoman"/>
            <w:color w:val="000000"/>
            <w:lang w:val="es-AR"/>
          </w:rPr>
          <w:t>am</w:t>
        </w:r>
      </w:ins>
      <w:ins w:id="2520" w:author="Ernesto del Puerto" w:date="2022-02-19T19:48:00Z">
        <w:r w:rsidR="0036253A" w:rsidRPr="0036253A">
          <w:rPr>
            <w:rFonts w:ascii="Arial Narrow" w:hAnsi="Arial Narrow" w:cs="TimesNewRoman"/>
            <w:color w:val="000000"/>
            <w:lang w:val="es-AR"/>
          </w:rPr>
          <w:t>o</w:t>
        </w:r>
      </w:ins>
      <w:ins w:id="2521" w:author="Ernesto del Puerto" w:date="2022-02-19T19:51:00Z">
        <w:r>
          <w:rPr>
            <w:rFonts w:ascii="Arial Narrow" w:hAnsi="Arial Narrow" w:cs="TimesNewRoman"/>
            <w:color w:val="000000"/>
            <w:lang w:val="es-AR"/>
          </w:rPr>
          <w:t>s</w:t>
        </w:r>
      </w:ins>
      <w:ins w:id="2522" w:author="Ernesto del Puerto" w:date="2022-02-19T19:48:00Z">
        <w:r w:rsidR="0036253A" w:rsidRPr="0036253A">
          <w:rPr>
            <w:rFonts w:ascii="Arial Narrow" w:hAnsi="Arial Narrow" w:cs="TimesNewRoman"/>
            <w:color w:val="000000"/>
            <w:lang w:val="es-AR"/>
          </w:rPr>
          <w:t xml:space="preserve"> adher</w:t>
        </w:r>
      </w:ins>
      <w:ins w:id="2523" w:author="Ernesto del Puerto" w:date="2022-02-19T19:51:00Z">
        <w:r>
          <w:rPr>
            <w:rFonts w:ascii="Arial Narrow" w:hAnsi="Arial Narrow" w:cs="TimesNewRoman"/>
            <w:color w:val="000000"/>
            <w:lang w:val="es-AR"/>
          </w:rPr>
          <w:t>ir</w:t>
        </w:r>
      </w:ins>
      <w:ins w:id="2524" w:author="Ernesto del Puerto" w:date="2022-02-19T19:48:00Z">
        <w:r w:rsidR="0036253A" w:rsidRPr="0036253A">
          <w:rPr>
            <w:rFonts w:ascii="Arial Narrow" w:hAnsi="Arial Narrow" w:cs="TimesNewRoman"/>
            <w:color w:val="000000"/>
            <w:lang w:val="es-AR"/>
          </w:rPr>
          <w:t xml:space="preserve"> a dos principios simples al crear una subclase:</w:t>
        </w:r>
      </w:ins>
    </w:p>
    <w:p w14:paraId="554A46B8" w14:textId="77777777" w:rsidR="0036253A" w:rsidRPr="0017057D" w:rsidRDefault="0036253A">
      <w:pPr>
        <w:pStyle w:val="Prrafodelista"/>
        <w:numPr>
          <w:ilvl w:val="0"/>
          <w:numId w:val="85"/>
        </w:numPr>
        <w:autoSpaceDE w:val="0"/>
        <w:autoSpaceDN w:val="0"/>
        <w:adjustRightInd w:val="0"/>
        <w:spacing w:before="240"/>
        <w:rPr>
          <w:ins w:id="2525" w:author="Ernesto del Puerto" w:date="2022-02-19T19:48:00Z"/>
          <w:rFonts w:ascii="Arial Narrow" w:hAnsi="Arial Narrow" w:cs="TimesNewRoman"/>
          <w:color w:val="000000"/>
          <w:lang w:val="es-AR"/>
          <w:rPrChange w:id="2526" w:author="Ernesto del Puerto" w:date="2022-02-19T19:51:00Z">
            <w:rPr>
              <w:ins w:id="2527" w:author="Ernesto del Puerto" w:date="2022-02-19T19:48:00Z"/>
              <w:lang w:val="es-AR"/>
            </w:rPr>
          </w:rPrChange>
        </w:rPr>
        <w:pPrChange w:id="2528" w:author="Ernesto del Puerto" w:date="2022-02-19T19:51:00Z">
          <w:pPr>
            <w:autoSpaceDE w:val="0"/>
            <w:autoSpaceDN w:val="0"/>
            <w:adjustRightInd w:val="0"/>
            <w:spacing w:before="240"/>
          </w:pPr>
        </w:pPrChange>
      </w:pPr>
      <w:ins w:id="2529" w:author="Ernesto del Puerto" w:date="2022-02-19T19:48:00Z">
        <w:r w:rsidRPr="0017057D">
          <w:rPr>
            <w:rFonts w:ascii="Arial Narrow" w:hAnsi="Arial Narrow" w:cs="TimesNewRoman"/>
            <w:color w:val="000000"/>
            <w:lang w:val="es-AR"/>
            <w:rPrChange w:id="2530" w:author="Ernesto del Puerto" w:date="2022-02-19T19:51:00Z">
              <w:rPr>
                <w:lang w:val="es-AR"/>
              </w:rPr>
            </w:rPrChange>
          </w:rPr>
          <w:t>El tipo base de la subclase debe ser el mismo que el de la superclase.</w:t>
        </w:r>
      </w:ins>
    </w:p>
    <w:p w14:paraId="02BFFC03" w14:textId="77777777" w:rsidR="0036253A" w:rsidRPr="0017057D" w:rsidRDefault="0036253A">
      <w:pPr>
        <w:pStyle w:val="Prrafodelista"/>
        <w:numPr>
          <w:ilvl w:val="0"/>
          <w:numId w:val="85"/>
        </w:numPr>
        <w:autoSpaceDE w:val="0"/>
        <w:autoSpaceDN w:val="0"/>
        <w:adjustRightInd w:val="0"/>
        <w:spacing w:before="240"/>
        <w:rPr>
          <w:ins w:id="2531" w:author="Ernesto del Puerto" w:date="2022-02-19T19:48:00Z"/>
          <w:rFonts w:ascii="Arial Narrow" w:hAnsi="Arial Narrow" w:cs="TimesNewRoman"/>
          <w:color w:val="000000"/>
          <w:lang w:val="es-AR"/>
          <w:rPrChange w:id="2532" w:author="Ernesto del Puerto" w:date="2022-02-19T19:51:00Z">
            <w:rPr>
              <w:ins w:id="2533" w:author="Ernesto del Puerto" w:date="2022-02-19T19:48:00Z"/>
              <w:lang w:val="es-AR"/>
            </w:rPr>
          </w:rPrChange>
        </w:rPr>
        <w:pPrChange w:id="2534" w:author="Ernesto del Puerto" w:date="2022-02-19T19:51:00Z">
          <w:pPr>
            <w:autoSpaceDE w:val="0"/>
            <w:autoSpaceDN w:val="0"/>
            <w:adjustRightInd w:val="0"/>
            <w:spacing w:before="240"/>
          </w:pPr>
        </w:pPrChange>
      </w:pPr>
      <w:ins w:id="2535" w:author="Ernesto del Puerto" w:date="2022-02-19T19:48:00Z">
        <w:r w:rsidRPr="0017057D">
          <w:rPr>
            <w:rFonts w:ascii="Arial Narrow" w:hAnsi="Arial Narrow" w:cs="TimesNewRoman"/>
            <w:color w:val="000000"/>
            <w:lang w:val="es-AR"/>
            <w:rPrChange w:id="2536" w:author="Ernesto del Puerto" w:date="2022-02-19T19:51:00Z">
              <w:rPr>
                <w:lang w:val="es-AR"/>
              </w:rPr>
            </w:rPrChange>
          </w:rPr>
          <w:t>Los atributos de la subclase deben ser un superconjunto de los atributos de la superclase.</w:t>
        </w:r>
      </w:ins>
    </w:p>
    <w:p w14:paraId="02DB1CF9" w14:textId="77777777" w:rsidR="0017057D" w:rsidRDefault="0036253A" w:rsidP="0036253A">
      <w:pPr>
        <w:autoSpaceDE w:val="0"/>
        <w:autoSpaceDN w:val="0"/>
        <w:adjustRightInd w:val="0"/>
        <w:spacing w:before="240"/>
        <w:rPr>
          <w:ins w:id="2537" w:author="Ernesto del Puerto" w:date="2022-02-19T19:51:00Z"/>
          <w:rFonts w:ascii="Arial Narrow" w:hAnsi="Arial Narrow" w:cs="TimesNewRoman"/>
          <w:color w:val="000000"/>
          <w:lang w:val="es-AR"/>
        </w:rPr>
      </w:pPr>
      <w:proofErr w:type="spellStart"/>
      <w:ins w:id="2538" w:author="Ernesto del Puerto" w:date="2022-02-19T19:48:00Z">
        <w:r w:rsidRPr="0036253A">
          <w:rPr>
            <w:rFonts w:ascii="Arial Narrow" w:hAnsi="Arial Narrow" w:cs="TimesNewRoman"/>
            <w:color w:val="000000"/>
            <w:lang w:val="es-AR"/>
          </w:rPr>
          <w:t>POSIXt</w:t>
        </w:r>
        <w:proofErr w:type="spellEnd"/>
        <w:r w:rsidRPr="0036253A">
          <w:rPr>
            <w:rFonts w:ascii="Arial Narrow" w:hAnsi="Arial Narrow" w:cs="TimesNewRoman"/>
            <w:color w:val="000000"/>
            <w:lang w:val="es-AR"/>
          </w:rPr>
          <w:t xml:space="preserve"> no se adhiere a estos principios porque </w:t>
        </w:r>
        <w:proofErr w:type="spellStart"/>
        <w:r w:rsidRPr="0036253A">
          <w:rPr>
            <w:rFonts w:ascii="Arial Narrow" w:hAnsi="Arial Narrow" w:cs="TimesNewRoman"/>
            <w:color w:val="000000"/>
            <w:lang w:val="es-AR"/>
          </w:rPr>
          <w:t>POSIXct</w:t>
        </w:r>
        <w:proofErr w:type="spellEnd"/>
        <w:r w:rsidRPr="0036253A">
          <w:rPr>
            <w:rFonts w:ascii="Arial Narrow" w:hAnsi="Arial Narrow" w:cs="TimesNewRoman"/>
            <w:color w:val="000000"/>
            <w:lang w:val="es-AR"/>
          </w:rPr>
          <w:t xml:space="preserve"> tiene tipo doble y </w:t>
        </w:r>
        <w:proofErr w:type="spellStart"/>
        <w:r w:rsidRPr="0036253A">
          <w:rPr>
            <w:rFonts w:ascii="Arial Narrow" w:hAnsi="Arial Narrow" w:cs="TimesNewRoman"/>
            <w:color w:val="000000"/>
            <w:lang w:val="es-AR"/>
          </w:rPr>
          <w:t>POSIXlt</w:t>
        </w:r>
        <w:proofErr w:type="spellEnd"/>
        <w:r w:rsidRPr="0036253A">
          <w:rPr>
            <w:rFonts w:ascii="Arial Narrow" w:hAnsi="Arial Narrow" w:cs="TimesNewRoman"/>
            <w:color w:val="000000"/>
            <w:lang w:val="es-AR"/>
          </w:rPr>
          <w:t xml:space="preserve"> tiene tipo lista.</w:t>
        </w:r>
      </w:ins>
    </w:p>
    <w:p w14:paraId="44043153" w14:textId="77777777" w:rsidR="0017057D" w:rsidRDefault="0036253A" w:rsidP="0036253A">
      <w:pPr>
        <w:autoSpaceDE w:val="0"/>
        <w:autoSpaceDN w:val="0"/>
        <w:adjustRightInd w:val="0"/>
        <w:spacing w:before="240"/>
        <w:rPr>
          <w:ins w:id="2539" w:author="Ernesto del Puerto" w:date="2022-02-19T19:52:00Z"/>
          <w:rFonts w:ascii="Arial Narrow" w:hAnsi="Arial Narrow" w:cs="TimesNewRoman"/>
          <w:color w:val="000000"/>
          <w:lang w:val="es-AR"/>
        </w:rPr>
      </w:pPr>
      <w:ins w:id="2540" w:author="Ernesto del Puerto" w:date="2022-02-19T19:48:00Z">
        <w:r w:rsidRPr="0036253A">
          <w:rPr>
            <w:rFonts w:ascii="Arial Narrow" w:hAnsi="Arial Narrow" w:cs="TimesNewRoman"/>
            <w:color w:val="000000"/>
            <w:lang w:val="es-AR"/>
          </w:rPr>
          <w:t xml:space="preserve">Esto significa que </w:t>
        </w:r>
        <w:proofErr w:type="spellStart"/>
        <w:r w:rsidRPr="0036253A">
          <w:rPr>
            <w:rFonts w:ascii="Arial Narrow" w:hAnsi="Arial Narrow" w:cs="TimesNewRoman"/>
            <w:color w:val="000000"/>
            <w:lang w:val="es-AR"/>
          </w:rPr>
          <w:t>POSIXt</w:t>
        </w:r>
        <w:proofErr w:type="spellEnd"/>
        <w:r w:rsidRPr="0036253A">
          <w:rPr>
            <w:rFonts w:ascii="Arial Narrow" w:hAnsi="Arial Narrow" w:cs="TimesNewRoman"/>
            <w:color w:val="000000"/>
            <w:lang w:val="es-AR"/>
          </w:rPr>
          <w:t xml:space="preserve"> no es una superclase e ilustra que es bastante posible usar el sistema de herencia S3 para implementar otros estilos de código compartido (aquí </w:t>
        </w:r>
        <w:proofErr w:type="spellStart"/>
        <w:r w:rsidRPr="0036253A">
          <w:rPr>
            <w:rFonts w:ascii="Arial Narrow" w:hAnsi="Arial Narrow" w:cs="TimesNewRoman"/>
            <w:color w:val="000000"/>
            <w:lang w:val="es-AR"/>
          </w:rPr>
          <w:t>POSIXt</w:t>
        </w:r>
        <w:proofErr w:type="spellEnd"/>
        <w:r w:rsidRPr="0036253A">
          <w:rPr>
            <w:rFonts w:ascii="Arial Narrow" w:hAnsi="Arial Narrow" w:cs="TimesNewRoman"/>
            <w:color w:val="000000"/>
            <w:lang w:val="es-AR"/>
          </w:rPr>
          <w:t xml:space="preserve"> desempeña un papel más parecido a una interfaz)</w:t>
        </w:r>
      </w:ins>
      <w:ins w:id="2541" w:author="Ernesto del Puerto" w:date="2022-02-19T19:52:00Z">
        <w:r w:rsidR="0017057D">
          <w:rPr>
            <w:rFonts w:ascii="Arial Narrow" w:hAnsi="Arial Narrow" w:cs="TimesNewRoman"/>
            <w:color w:val="000000"/>
            <w:lang w:val="es-AR"/>
          </w:rPr>
          <w:t>.</w:t>
        </w:r>
      </w:ins>
    </w:p>
    <w:p w14:paraId="348C523E" w14:textId="5ACC4745" w:rsidR="00B532E9" w:rsidRPr="00B532E9" w:rsidRDefault="00B532E9">
      <w:pPr>
        <w:pStyle w:val="Ttulo1"/>
        <w:numPr>
          <w:ilvl w:val="0"/>
          <w:numId w:val="1"/>
        </w:numPr>
        <w:rPr>
          <w:ins w:id="2542" w:author="Ernesto del Puerto" w:date="2022-02-19T19:58:00Z"/>
          <w:rFonts w:ascii="Arial Narrow" w:hAnsi="Arial Narrow" w:cs="CourierNewPSMT"/>
          <w:b/>
          <w:color w:val="000000"/>
          <w:sz w:val="28"/>
          <w:szCs w:val="28"/>
          <w:lang w:val="es-ES"/>
          <w:rPrChange w:id="2543" w:author="Ernesto del Puerto" w:date="2022-02-19T19:59:00Z">
            <w:rPr>
              <w:ins w:id="2544" w:author="Ernesto del Puerto" w:date="2022-02-19T19:58:00Z"/>
              <w:rFonts w:ascii="Arial Narrow" w:hAnsi="Arial Narrow" w:cs="TimesNewRoman"/>
              <w:color w:val="000000"/>
              <w:lang w:val="es-AR"/>
            </w:rPr>
          </w:rPrChange>
        </w:rPr>
        <w:pPrChange w:id="2545" w:author="Ernesto del Puerto" w:date="2022-02-19T19:59:00Z">
          <w:pPr>
            <w:autoSpaceDE w:val="0"/>
            <w:autoSpaceDN w:val="0"/>
            <w:adjustRightInd w:val="0"/>
            <w:spacing w:before="240"/>
          </w:pPr>
        </w:pPrChange>
      </w:pPr>
      <w:bookmarkStart w:id="2546" w:name="_Toc97489959"/>
      <w:ins w:id="2547" w:author="Ernesto del Puerto" w:date="2022-02-19T19:58:00Z">
        <w:r w:rsidRPr="00B532E9">
          <w:rPr>
            <w:rFonts w:ascii="Arial Narrow" w:eastAsia="Times New Roman" w:hAnsi="Arial Narrow" w:cs="CourierNewPSMT"/>
            <w:b/>
            <w:color w:val="000000"/>
            <w:sz w:val="28"/>
            <w:szCs w:val="28"/>
            <w:lang w:val="es-ES"/>
            <w:rPrChange w:id="2548" w:author="Ernesto del Puerto" w:date="2022-02-19T19:59:00Z">
              <w:rPr>
                <w:rFonts w:ascii="Arial Narrow" w:hAnsi="Arial Narrow" w:cs="TimesNewRoman"/>
                <w:color w:val="000000"/>
                <w:lang w:val="es-AR"/>
              </w:rPr>
            </w:rPrChange>
          </w:rPr>
          <w:t xml:space="preserve">La función </w:t>
        </w:r>
      </w:ins>
      <w:proofErr w:type="spellStart"/>
      <w:proofErr w:type="gramStart"/>
      <w:ins w:id="2549" w:author="Ernesto del Puerto" w:date="2022-02-19T19:59:00Z">
        <w:r w:rsidRPr="00B532E9">
          <w:rPr>
            <w:rFonts w:ascii="Arial Narrow" w:eastAsia="Times New Roman" w:hAnsi="Arial Narrow" w:cs="CourierNewPSMT"/>
            <w:b/>
            <w:color w:val="000000"/>
            <w:sz w:val="28"/>
            <w:szCs w:val="28"/>
            <w:lang w:val="es-ES"/>
            <w:rPrChange w:id="2550" w:author="Ernesto del Puerto" w:date="2022-02-19T19:59:00Z">
              <w:rPr>
                <w:rFonts w:ascii="Arial Narrow" w:hAnsi="Arial Narrow" w:cs="TimesNewRoman"/>
                <w:color w:val="000000"/>
                <w:lang w:val="es-AR"/>
              </w:rPr>
            </w:rPrChange>
          </w:rPr>
          <w:t>NextMethod</w:t>
        </w:r>
      </w:ins>
      <w:proofErr w:type="spellEnd"/>
      <w:ins w:id="2551" w:author="Ernesto del Puerto" w:date="2022-02-19T19:58:00Z">
        <w:r w:rsidRPr="00B532E9">
          <w:rPr>
            <w:rFonts w:ascii="Arial Narrow" w:eastAsia="Times New Roman" w:hAnsi="Arial Narrow" w:cs="CourierNewPSMT"/>
            <w:b/>
            <w:color w:val="000000"/>
            <w:sz w:val="28"/>
            <w:szCs w:val="28"/>
            <w:lang w:val="es-ES"/>
            <w:rPrChange w:id="2552" w:author="Ernesto del Puerto" w:date="2022-02-19T19:59:00Z">
              <w:rPr>
                <w:rFonts w:ascii="Arial Narrow" w:hAnsi="Arial Narrow" w:cs="TimesNewRoman"/>
                <w:color w:val="000000"/>
                <w:lang w:val="es-AR"/>
              </w:rPr>
            </w:rPrChange>
          </w:rPr>
          <w:t>(</w:t>
        </w:r>
        <w:proofErr w:type="gramEnd"/>
        <w:r w:rsidRPr="00B532E9">
          <w:rPr>
            <w:rFonts w:ascii="Arial Narrow" w:eastAsia="Times New Roman" w:hAnsi="Arial Narrow" w:cs="CourierNewPSMT"/>
            <w:b/>
            <w:color w:val="000000"/>
            <w:sz w:val="28"/>
            <w:szCs w:val="28"/>
            <w:lang w:val="es-ES"/>
            <w:rPrChange w:id="2553" w:author="Ernesto del Puerto" w:date="2022-02-19T19:59:00Z">
              <w:rPr>
                <w:rFonts w:ascii="Arial Narrow" w:hAnsi="Arial Narrow" w:cs="TimesNewRoman"/>
                <w:color w:val="000000"/>
                <w:lang w:val="es-AR"/>
              </w:rPr>
            </w:rPrChange>
          </w:rPr>
          <w:t>)</w:t>
        </w:r>
        <w:bookmarkEnd w:id="2546"/>
      </w:ins>
    </w:p>
    <w:p w14:paraId="38F3E63D" w14:textId="77777777" w:rsidR="00DA3018" w:rsidRDefault="00B532E9" w:rsidP="00B532E9">
      <w:pPr>
        <w:autoSpaceDE w:val="0"/>
        <w:autoSpaceDN w:val="0"/>
        <w:adjustRightInd w:val="0"/>
        <w:spacing w:before="240"/>
        <w:rPr>
          <w:ins w:id="2554" w:author="Ernesto del Puerto" w:date="2022-02-19T20:01:00Z"/>
          <w:rFonts w:ascii="Arial Narrow" w:hAnsi="Arial Narrow" w:cs="TimesNewRoman"/>
          <w:color w:val="000000"/>
          <w:lang w:val="es-AR"/>
        </w:rPr>
      </w:pPr>
      <w:ins w:id="2555" w:author="Ernesto del Puerto" w:date="2022-02-19T19:59:00Z">
        <w:r>
          <w:rPr>
            <w:rFonts w:ascii="Arial Narrow" w:hAnsi="Arial Narrow" w:cs="TimesNewRoman"/>
            <w:color w:val="000000"/>
            <w:lang w:val="es-AR"/>
          </w:rPr>
          <w:t>Para en</w:t>
        </w:r>
      </w:ins>
      <w:ins w:id="2556" w:author="Ernesto del Puerto" w:date="2022-02-19T20:00:00Z">
        <w:r>
          <w:rPr>
            <w:rFonts w:ascii="Arial Narrow" w:hAnsi="Arial Narrow" w:cs="TimesNewRoman"/>
            <w:color w:val="000000"/>
            <w:lang w:val="es-AR"/>
          </w:rPr>
          <w:t xml:space="preserve">tender </w:t>
        </w:r>
      </w:ins>
      <w:proofErr w:type="spellStart"/>
      <w:proofErr w:type="gramStart"/>
      <w:ins w:id="2557" w:author="Ernesto del Puerto" w:date="2022-02-19T19:58:00Z">
        <w:r w:rsidRPr="009C6CEF">
          <w:rPr>
            <w:rFonts w:ascii="Arial Narrow" w:hAnsi="Arial Narrow" w:cs="TimesNewRoman"/>
            <w:b/>
            <w:bCs/>
            <w:i/>
            <w:iCs/>
            <w:color w:val="000000"/>
            <w:lang w:val="es-AR"/>
            <w:rPrChange w:id="2558" w:author="Ernesto del Puerto" w:date="2022-02-19T20:00:00Z">
              <w:rPr>
                <w:rFonts w:ascii="Arial Narrow" w:hAnsi="Arial Narrow" w:cs="TimesNewRoman"/>
                <w:color w:val="000000"/>
                <w:lang w:val="es-AR"/>
              </w:rPr>
            </w:rPrChange>
          </w:rPr>
          <w:t>NextMethod</w:t>
        </w:r>
        <w:proofErr w:type="spellEnd"/>
        <w:r w:rsidRPr="009C6CEF">
          <w:rPr>
            <w:rFonts w:ascii="Arial Narrow" w:hAnsi="Arial Narrow" w:cs="TimesNewRoman"/>
            <w:b/>
            <w:bCs/>
            <w:i/>
            <w:iCs/>
            <w:color w:val="000000"/>
            <w:lang w:val="es-AR"/>
            <w:rPrChange w:id="2559" w:author="Ernesto del Puerto" w:date="2022-02-19T20:00:00Z">
              <w:rPr>
                <w:rFonts w:ascii="Arial Narrow" w:hAnsi="Arial Narrow" w:cs="TimesNewRoman"/>
                <w:color w:val="000000"/>
                <w:lang w:val="es-AR"/>
              </w:rPr>
            </w:rPrChange>
          </w:rPr>
          <w:t>(</w:t>
        </w:r>
        <w:proofErr w:type="gramEnd"/>
        <w:r w:rsidRPr="009C6CEF">
          <w:rPr>
            <w:rFonts w:ascii="Arial Narrow" w:hAnsi="Arial Narrow" w:cs="TimesNewRoman"/>
            <w:b/>
            <w:bCs/>
            <w:i/>
            <w:iCs/>
            <w:color w:val="000000"/>
            <w:lang w:val="es-AR"/>
            <w:rPrChange w:id="2560" w:author="Ernesto del Puerto" w:date="2022-02-19T20:00:00Z">
              <w:rPr>
                <w:rFonts w:ascii="Arial Narrow" w:hAnsi="Arial Narrow" w:cs="TimesNewRoman"/>
                <w:color w:val="000000"/>
                <w:lang w:val="es-AR"/>
              </w:rPr>
            </w:rPrChange>
          </w:rPr>
          <w:t>)</w:t>
        </w:r>
        <w:r w:rsidRPr="00B532E9">
          <w:rPr>
            <w:rFonts w:ascii="Arial Narrow" w:hAnsi="Arial Narrow" w:cs="TimesNewRoman"/>
            <w:color w:val="000000"/>
            <w:lang w:val="es-AR"/>
          </w:rPr>
          <w:t xml:space="preserve"> </w:t>
        </w:r>
      </w:ins>
      <w:ins w:id="2561" w:author="Ernesto del Puerto" w:date="2022-02-19T20:00:00Z">
        <w:r>
          <w:rPr>
            <w:rFonts w:ascii="Arial Narrow" w:hAnsi="Arial Narrow" w:cs="TimesNewRoman"/>
            <w:color w:val="000000"/>
            <w:lang w:val="es-AR"/>
          </w:rPr>
          <w:t xml:space="preserve">analicemos </w:t>
        </w:r>
      </w:ins>
      <w:ins w:id="2562" w:author="Ernesto del Puerto" w:date="2022-02-19T19:58:00Z">
        <w:r w:rsidRPr="00B532E9">
          <w:rPr>
            <w:rFonts w:ascii="Arial Narrow" w:hAnsi="Arial Narrow" w:cs="TimesNewRoman"/>
            <w:color w:val="000000"/>
            <w:lang w:val="es-AR"/>
          </w:rPr>
          <w:t>un ejemplo concreto</w:t>
        </w:r>
      </w:ins>
      <w:ins w:id="2563" w:author="Ernesto del Puerto" w:date="2022-02-19T20:00:00Z">
        <w:r w:rsidR="00DA3018">
          <w:rPr>
            <w:rFonts w:ascii="Arial Narrow" w:hAnsi="Arial Narrow" w:cs="TimesNewRoman"/>
            <w:color w:val="000000"/>
            <w:lang w:val="es-AR"/>
          </w:rPr>
          <w:t>.</w:t>
        </w:r>
      </w:ins>
    </w:p>
    <w:p w14:paraId="19468706" w14:textId="77777777" w:rsidR="00DA3018" w:rsidRDefault="00DA3018" w:rsidP="00B532E9">
      <w:pPr>
        <w:autoSpaceDE w:val="0"/>
        <w:autoSpaceDN w:val="0"/>
        <w:adjustRightInd w:val="0"/>
        <w:spacing w:before="240"/>
        <w:rPr>
          <w:ins w:id="2564" w:author="Ernesto del Puerto" w:date="2022-02-19T20:01:00Z"/>
          <w:rFonts w:ascii="Arial Narrow" w:hAnsi="Arial Narrow" w:cs="TimesNewRoman"/>
          <w:color w:val="000000"/>
          <w:lang w:val="es-AR"/>
        </w:rPr>
      </w:pPr>
    </w:p>
    <w:p w14:paraId="59A5F6F2" w14:textId="21038B45" w:rsidR="00B532E9" w:rsidRDefault="00366775" w:rsidP="00B532E9">
      <w:pPr>
        <w:autoSpaceDE w:val="0"/>
        <w:autoSpaceDN w:val="0"/>
        <w:adjustRightInd w:val="0"/>
        <w:spacing w:before="240"/>
        <w:rPr>
          <w:ins w:id="2565" w:author="Ernesto del Puerto" w:date="2022-02-19T20:00:00Z"/>
          <w:rFonts w:ascii="Arial Narrow" w:hAnsi="Arial Narrow" w:cs="TimesNewRoman"/>
          <w:color w:val="000000"/>
          <w:lang w:val="es-AR"/>
        </w:rPr>
      </w:pPr>
      <w:ins w:id="2566" w:author="Ernesto del Puerto" w:date="2022-02-19T20:06:00Z">
        <w:r>
          <w:rPr>
            <w:rFonts w:ascii="Arial Narrow" w:hAnsi="Arial Narrow" w:cs="TimesNewRoman"/>
            <w:noProof/>
            <w:color w:val="000000"/>
            <w:lang w:val="es-AR"/>
          </w:rPr>
          <w:drawing>
            <wp:inline distT="0" distB="0" distL="0" distR="0" wp14:anchorId="19F43195" wp14:editId="3CEB114D">
              <wp:extent cx="3194685" cy="4947920"/>
              <wp:effectExtent l="0" t="0" r="5715"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94685" cy="4947920"/>
                      </a:xfrm>
                      <a:prstGeom prst="rect">
                        <a:avLst/>
                      </a:prstGeom>
                      <a:noFill/>
                      <a:ln>
                        <a:noFill/>
                      </a:ln>
                    </pic:spPr>
                  </pic:pic>
                </a:graphicData>
              </a:graphic>
            </wp:inline>
          </w:drawing>
        </w:r>
      </w:ins>
    </w:p>
    <w:p w14:paraId="1CB4CB37" w14:textId="43C981BC" w:rsidR="00366775" w:rsidRDefault="00366775" w:rsidP="00366775">
      <w:pPr>
        <w:pStyle w:val="TtuloTDC"/>
        <w:autoSpaceDE w:val="0"/>
        <w:autoSpaceDN w:val="0"/>
        <w:adjustRightInd w:val="0"/>
        <w:outlineLvl w:val="2"/>
        <w:rPr>
          <w:ins w:id="2567" w:author="Ernesto del Puerto" w:date="2022-02-19T20:06:00Z"/>
          <w:rFonts w:ascii="Arial Narrow" w:hAnsi="Arial Narrow" w:cs="TimesNewRoman"/>
          <w:color w:val="000000"/>
          <w:lang w:val="es-AR"/>
        </w:rPr>
      </w:pPr>
      <w:bookmarkStart w:id="2568" w:name="_Toc97489960"/>
      <w:ins w:id="2569" w:author="Ernesto del Puerto" w:date="2022-02-19T20:06:00Z">
        <w:r>
          <w:rPr>
            <w:rFonts w:ascii="Arial Narrow" w:eastAsia="Times New Roman" w:hAnsi="Arial Narrow" w:cs="CourierNewPSMT"/>
            <w:b/>
            <w:color w:val="000000"/>
            <w:sz w:val="28"/>
            <w:szCs w:val="28"/>
            <w:lang w:val="es-ES" w:eastAsia="es-ES"/>
          </w:rPr>
          <w:t xml:space="preserve">Figura 17.1. </w:t>
        </w:r>
        <w:proofErr w:type="spellStart"/>
        <w:r>
          <w:rPr>
            <w:rFonts w:ascii="Arial Narrow" w:eastAsia="Times New Roman" w:hAnsi="Arial Narrow" w:cs="CourierNewPSMT"/>
            <w:b/>
            <w:color w:val="000000"/>
            <w:sz w:val="28"/>
            <w:szCs w:val="28"/>
            <w:lang w:val="es-ES" w:eastAsia="es-ES"/>
          </w:rPr>
          <w:t>NextMethod</w:t>
        </w:r>
        <w:bookmarkEnd w:id="2568"/>
        <w:proofErr w:type="spellEnd"/>
      </w:ins>
    </w:p>
    <w:p w14:paraId="53BBE5F8" w14:textId="77777777" w:rsidR="00366775" w:rsidRDefault="00B532E9" w:rsidP="00B532E9">
      <w:pPr>
        <w:autoSpaceDE w:val="0"/>
        <w:autoSpaceDN w:val="0"/>
        <w:adjustRightInd w:val="0"/>
        <w:spacing w:before="240"/>
        <w:rPr>
          <w:ins w:id="2570" w:author="Ernesto del Puerto" w:date="2022-02-19T20:07:00Z"/>
          <w:rFonts w:ascii="Arial Narrow" w:hAnsi="Arial Narrow" w:cs="TimesNewRoman"/>
          <w:color w:val="000000"/>
          <w:lang w:val="es-AR"/>
        </w:rPr>
      </w:pPr>
      <w:ins w:id="2571" w:author="Ernesto del Puerto" w:date="2022-02-19T19:58:00Z">
        <w:r w:rsidRPr="00B532E9">
          <w:rPr>
            <w:rFonts w:ascii="Arial Narrow" w:hAnsi="Arial Narrow" w:cs="TimesNewRoman"/>
            <w:color w:val="000000"/>
            <w:lang w:val="es-AR"/>
          </w:rPr>
          <w:t>Comenzaremos creando una clase de juguete simple: una clase secreta que oculta su salida cuando se imprime</w:t>
        </w:r>
      </w:ins>
      <w:ins w:id="2572" w:author="Ernesto del Puerto" w:date="2022-02-19T20:07:00Z">
        <w:r w:rsidR="00366775">
          <w:rPr>
            <w:rFonts w:ascii="Arial Narrow" w:hAnsi="Arial Narrow" w:cs="TimesNewRoman"/>
            <w:color w:val="000000"/>
            <w:lang w:val="es-AR"/>
          </w:rPr>
          <w:t>.</w:t>
        </w:r>
      </w:ins>
    </w:p>
    <w:p w14:paraId="3FDA10BD" w14:textId="77777777" w:rsidR="00366775" w:rsidRDefault="00366775" w:rsidP="00366775">
      <w:pPr>
        <w:autoSpaceDE w:val="0"/>
        <w:autoSpaceDN w:val="0"/>
        <w:adjustRightInd w:val="0"/>
        <w:spacing w:before="240"/>
        <w:rPr>
          <w:ins w:id="2573" w:author="Ernesto del Puerto" w:date="2022-02-19T20:10:00Z"/>
          <w:rFonts w:ascii="Arial Narrow" w:hAnsi="Arial Narrow" w:cs="TimesNewRoman"/>
          <w:color w:val="000000"/>
          <w:lang w:val="es-AR"/>
        </w:rPr>
      </w:pPr>
      <w:ins w:id="2574" w:author="Ernesto del Puerto" w:date="2022-02-19T20:10:00Z">
        <w:r w:rsidRPr="00366775">
          <w:rPr>
            <w:rFonts w:ascii="Arial Narrow" w:hAnsi="Arial Narrow" w:cs="TimesNewRoman"/>
            <w:color w:val="000000"/>
            <w:lang w:val="es-AR"/>
          </w:rPr>
          <w:t>Esto funciona, pero el método predeterminado [ no conserva la clase</w:t>
        </w:r>
        <w:r>
          <w:rPr>
            <w:rFonts w:ascii="Arial Narrow" w:hAnsi="Arial Narrow" w:cs="TimesNewRoman"/>
            <w:color w:val="000000"/>
            <w:lang w:val="es-AR"/>
          </w:rPr>
          <w:t>.</w:t>
        </w:r>
      </w:ins>
    </w:p>
    <w:p w14:paraId="1DA048DE" w14:textId="77777777" w:rsidR="00366775" w:rsidRDefault="00366775" w:rsidP="00366775">
      <w:pPr>
        <w:autoSpaceDE w:val="0"/>
        <w:autoSpaceDN w:val="0"/>
        <w:adjustRightInd w:val="0"/>
        <w:spacing w:before="240"/>
        <w:rPr>
          <w:ins w:id="2575" w:author="Ernesto del Puerto" w:date="2022-02-19T20:10:00Z"/>
          <w:rFonts w:ascii="Arial Narrow" w:hAnsi="Arial Narrow" w:cs="TimesNewRoman"/>
          <w:color w:val="000000"/>
          <w:lang w:val="es-AR"/>
        </w:rPr>
      </w:pPr>
      <w:ins w:id="2576" w:author="Ernesto del Puerto" w:date="2022-02-19T20:10:00Z">
        <w:r w:rsidRPr="00366775">
          <w:rPr>
            <w:rFonts w:ascii="Arial Narrow" w:hAnsi="Arial Narrow" w:cs="TimesNewRoman"/>
            <w:color w:val="000000"/>
            <w:lang w:val="es-AR"/>
          </w:rPr>
          <w:t xml:space="preserve">Para solucionar esto, debemos proporcionar un método </w:t>
        </w:r>
        <w:proofErr w:type="gramStart"/>
        <w:r w:rsidRPr="00366775">
          <w:rPr>
            <w:rFonts w:ascii="Arial Narrow" w:hAnsi="Arial Narrow" w:cs="TimesNewRoman"/>
            <w:b/>
            <w:bCs/>
            <w:i/>
            <w:iCs/>
            <w:color w:val="000000"/>
            <w:lang w:val="es-AR"/>
            <w:rPrChange w:id="2577" w:author="Ernesto del Puerto" w:date="2022-02-19T20:10:00Z">
              <w:rPr>
                <w:rFonts w:ascii="Arial Narrow" w:hAnsi="Arial Narrow" w:cs="TimesNewRoman"/>
                <w:color w:val="000000"/>
                <w:lang w:val="es-AR"/>
              </w:rPr>
            </w:rPrChange>
          </w:rPr>
          <w:t>[.</w:t>
        </w:r>
        <w:proofErr w:type="spellStart"/>
        <w:r w:rsidRPr="00366775">
          <w:rPr>
            <w:rFonts w:ascii="Arial Narrow" w:hAnsi="Arial Narrow" w:cs="TimesNewRoman"/>
            <w:b/>
            <w:bCs/>
            <w:i/>
            <w:iCs/>
            <w:color w:val="000000"/>
            <w:lang w:val="es-AR"/>
            <w:rPrChange w:id="2578" w:author="Ernesto del Puerto" w:date="2022-02-19T20:10:00Z">
              <w:rPr>
                <w:rFonts w:ascii="Arial Narrow" w:hAnsi="Arial Narrow" w:cs="TimesNewRoman"/>
                <w:color w:val="000000"/>
                <w:lang w:val="es-AR"/>
              </w:rPr>
            </w:rPrChange>
          </w:rPr>
          <w:t>secret</w:t>
        </w:r>
        <w:proofErr w:type="spellEnd"/>
        <w:proofErr w:type="gramEnd"/>
        <w:r w:rsidRPr="00366775">
          <w:rPr>
            <w:rFonts w:ascii="Arial Narrow" w:hAnsi="Arial Narrow" w:cs="TimesNewRoman"/>
            <w:color w:val="000000"/>
            <w:lang w:val="es-AR"/>
          </w:rPr>
          <w:t>.</w:t>
        </w:r>
      </w:ins>
    </w:p>
    <w:p w14:paraId="16033F28" w14:textId="77777777" w:rsidR="00366775" w:rsidRDefault="00366775" w:rsidP="00366775">
      <w:pPr>
        <w:autoSpaceDE w:val="0"/>
        <w:autoSpaceDN w:val="0"/>
        <w:adjustRightInd w:val="0"/>
        <w:spacing w:before="240"/>
        <w:rPr>
          <w:ins w:id="2579" w:author="Ernesto del Puerto" w:date="2022-02-19T20:10:00Z"/>
          <w:rFonts w:ascii="Arial Narrow" w:hAnsi="Arial Narrow" w:cs="TimesNewRoman"/>
          <w:color w:val="000000"/>
          <w:lang w:val="es-AR"/>
        </w:rPr>
      </w:pPr>
      <w:ins w:id="2580" w:author="Ernesto del Puerto" w:date="2022-02-19T20:10:00Z">
        <w:r w:rsidRPr="00366775">
          <w:rPr>
            <w:rFonts w:ascii="Arial Narrow" w:hAnsi="Arial Narrow" w:cs="TimesNewRoman"/>
            <w:color w:val="000000"/>
            <w:lang w:val="es-AR"/>
          </w:rPr>
          <w:t>¿Cómo podríamos implementar este método?</w:t>
        </w:r>
      </w:ins>
    </w:p>
    <w:p w14:paraId="70EE5646" w14:textId="1F276709" w:rsidR="00366775" w:rsidRPr="00366775" w:rsidRDefault="00366775" w:rsidP="00366775">
      <w:pPr>
        <w:autoSpaceDE w:val="0"/>
        <w:autoSpaceDN w:val="0"/>
        <w:adjustRightInd w:val="0"/>
        <w:spacing w:before="240"/>
        <w:rPr>
          <w:ins w:id="2581" w:author="Ernesto del Puerto" w:date="2022-02-19T20:10:00Z"/>
          <w:rFonts w:ascii="Arial Narrow" w:hAnsi="Arial Narrow" w:cs="TimesNewRoman"/>
          <w:color w:val="000000"/>
          <w:lang w:val="es-AR"/>
        </w:rPr>
      </w:pPr>
      <w:ins w:id="2582" w:author="Ernesto del Puerto" w:date="2022-02-19T20:10:00Z">
        <w:r w:rsidRPr="00366775">
          <w:rPr>
            <w:rFonts w:ascii="Arial Narrow" w:hAnsi="Arial Narrow" w:cs="TimesNewRoman"/>
            <w:color w:val="000000"/>
            <w:lang w:val="es-AR"/>
          </w:rPr>
          <w:t>El enfoque ingenuo no funcionará porque nos quedaremos atrapados en un bucle infinito:</w:t>
        </w:r>
      </w:ins>
    </w:p>
    <w:p w14:paraId="732D8E6A" w14:textId="37836EFF" w:rsidR="0067076B" w:rsidRDefault="00366775" w:rsidP="00366775">
      <w:pPr>
        <w:autoSpaceDE w:val="0"/>
        <w:autoSpaceDN w:val="0"/>
        <w:adjustRightInd w:val="0"/>
        <w:spacing w:before="240"/>
        <w:rPr>
          <w:ins w:id="2583" w:author="Ernesto del Puerto" w:date="2022-02-19T20:11:00Z"/>
          <w:rFonts w:ascii="Arial Narrow" w:hAnsi="Arial Narrow" w:cs="TimesNewRoman"/>
          <w:color w:val="000000"/>
          <w:lang w:val="es-AR"/>
        </w:rPr>
      </w:pPr>
      <w:ins w:id="2584" w:author="Ernesto del Puerto" w:date="2022-02-19T20:10:00Z">
        <w:r w:rsidRPr="00366775">
          <w:rPr>
            <w:rFonts w:ascii="Arial Narrow" w:hAnsi="Arial Narrow" w:cs="TimesNewRoman"/>
            <w:color w:val="000000"/>
            <w:lang w:val="es-AR"/>
          </w:rPr>
          <w:t>En cambio, necesitamos alguna forma de llamar a</w:t>
        </w:r>
      </w:ins>
      <w:ins w:id="2585" w:author="Ernesto del Puerto" w:date="2022-02-19T20:13:00Z">
        <w:r w:rsidR="0067076B">
          <w:rPr>
            <w:rFonts w:ascii="Arial Narrow" w:hAnsi="Arial Narrow" w:cs="TimesNewRoman"/>
            <w:color w:val="000000"/>
            <w:lang w:val="es-AR"/>
          </w:rPr>
          <w:t xml:space="preserve"> </w:t>
        </w:r>
      </w:ins>
      <w:ins w:id="2586" w:author="Ernesto del Puerto" w:date="2022-02-19T20:10:00Z">
        <w:r w:rsidRPr="00366775">
          <w:rPr>
            <w:rFonts w:ascii="Arial Narrow" w:hAnsi="Arial Narrow" w:cs="TimesNewRoman"/>
            <w:color w:val="000000"/>
            <w:lang w:val="es-AR"/>
          </w:rPr>
          <w:t xml:space="preserve">[ </w:t>
        </w:r>
      </w:ins>
      <w:proofErr w:type="spellStart"/>
      <w:ins w:id="2587" w:author="Ernesto del Puerto" w:date="2022-02-19T20:13:00Z">
        <w:r w:rsidR="0067076B">
          <w:rPr>
            <w:rFonts w:ascii="Arial Narrow" w:hAnsi="Arial Narrow" w:cs="TimesNewRoman"/>
            <w:color w:val="000000"/>
            <w:lang w:val="es-AR"/>
          </w:rPr>
          <w:t>code</w:t>
        </w:r>
      </w:ins>
      <w:proofErr w:type="spellEnd"/>
      <w:ins w:id="2588" w:author="Ernesto del Puerto" w:date="2022-02-19T20:10:00Z">
        <w:r w:rsidRPr="00366775">
          <w:rPr>
            <w:rFonts w:ascii="Arial Narrow" w:hAnsi="Arial Narrow" w:cs="TimesNewRoman"/>
            <w:color w:val="000000"/>
            <w:lang w:val="es-AR"/>
          </w:rPr>
          <w:t>, es decir, la implementación que se llamaría si no tuviéramos un método</w:t>
        </w:r>
        <w:r w:rsidRPr="0067076B">
          <w:rPr>
            <w:rFonts w:ascii="Arial Narrow" w:hAnsi="Arial Narrow" w:cs="TimesNewRoman"/>
            <w:b/>
            <w:bCs/>
            <w:i/>
            <w:iCs/>
            <w:color w:val="000000"/>
            <w:lang w:val="es-AR"/>
            <w:rPrChange w:id="2589" w:author="Ernesto del Puerto" w:date="2022-02-19T20:11:00Z">
              <w:rPr>
                <w:rFonts w:ascii="Arial Narrow" w:hAnsi="Arial Narrow" w:cs="TimesNewRoman"/>
                <w:color w:val="000000"/>
                <w:lang w:val="es-AR"/>
              </w:rPr>
            </w:rPrChange>
          </w:rPr>
          <w:t xml:space="preserve"> </w:t>
        </w:r>
        <w:proofErr w:type="gramStart"/>
        <w:r w:rsidRPr="0067076B">
          <w:rPr>
            <w:rFonts w:ascii="Arial Narrow" w:hAnsi="Arial Narrow" w:cs="TimesNewRoman"/>
            <w:b/>
            <w:bCs/>
            <w:i/>
            <w:iCs/>
            <w:color w:val="000000"/>
            <w:lang w:val="es-AR"/>
            <w:rPrChange w:id="2590" w:author="Ernesto del Puerto" w:date="2022-02-19T20:11:00Z">
              <w:rPr>
                <w:rFonts w:ascii="Arial Narrow" w:hAnsi="Arial Narrow" w:cs="TimesNewRoman"/>
                <w:color w:val="000000"/>
                <w:lang w:val="es-AR"/>
              </w:rPr>
            </w:rPrChange>
          </w:rPr>
          <w:t>[.</w:t>
        </w:r>
        <w:proofErr w:type="spellStart"/>
        <w:r w:rsidRPr="0067076B">
          <w:rPr>
            <w:rFonts w:ascii="Arial Narrow" w:hAnsi="Arial Narrow" w:cs="TimesNewRoman"/>
            <w:b/>
            <w:bCs/>
            <w:i/>
            <w:iCs/>
            <w:color w:val="000000"/>
            <w:lang w:val="es-AR"/>
            <w:rPrChange w:id="2591" w:author="Ernesto del Puerto" w:date="2022-02-19T20:11:00Z">
              <w:rPr>
                <w:rFonts w:ascii="Arial Narrow" w:hAnsi="Arial Narrow" w:cs="TimesNewRoman"/>
                <w:color w:val="000000"/>
                <w:lang w:val="es-AR"/>
              </w:rPr>
            </w:rPrChange>
          </w:rPr>
          <w:t>secret</w:t>
        </w:r>
        <w:proofErr w:type="spellEnd"/>
        <w:proofErr w:type="gramEnd"/>
        <w:r w:rsidRPr="00366775">
          <w:rPr>
            <w:rFonts w:ascii="Arial Narrow" w:hAnsi="Arial Narrow" w:cs="TimesNewRoman"/>
            <w:color w:val="000000"/>
            <w:lang w:val="es-AR"/>
          </w:rPr>
          <w:t>.</w:t>
        </w:r>
      </w:ins>
    </w:p>
    <w:p w14:paraId="0270A263" w14:textId="48A266C4" w:rsidR="00366775" w:rsidRPr="00366775" w:rsidRDefault="00366775" w:rsidP="00366775">
      <w:pPr>
        <w:autoSpaceDE w:val="0"/>
        <w:autoSpaceDN w:val="0"/>
        <w:adjustRightInd w:val="0"/>
        <w:spacing w:before="240"/>
        <w:rPr>
          <w:ins w:id="2592" w:author="Ernesto del Puerto" w:date="2022-02-19T20:10:00Z"/>
          <w:rFonts w:ascii="Arial Narrow" w:hAnsi="Arial Narrow" w:cs="TimesNewRoman"/>
          <w:color w:val="000000"/>
          <w:lang w:val="es-AR"/>
        </w:rPr>
      </w:pPr>
      <w:ins w:id="2593" w:author="Ernesto del Puerto" w:date="2022-02-19T20:10:00Z">
        <w:r w:rsidRPr="00366775">
          <w:rPr>
            <w:rFonts w:ascii="Arial Narrow" w:hAnsi="Arial Narrow" w:cs="TimesNewRoman"/>
            <w:color w:val="000000"/>
            <w:lang w:val="es-AR"/>
          </w:rPr>
          <w:t xml:space="preserve">Un enfoque sería </w:t>
        </w:r>
      </w:ins>
      <w:proofErr w:type="spellStart"/>
      <w:proofErr w:type="gramStart"/>
      <w:ins w:id="2594" w:author="Ernesto del Puerto" w:date="2022-02-19T20:14:00Z">
        <w:r w:rsidR="0067076B" w:rsidRPr="0067076B">
          <w:rPr>
            <w:rFonts w:ascii="Arial Narrow" w:hAnsi="Arial Narrow" w:cs="TimesNewRoman"/>
            <w:b/>
            <w:bCs/>
            <w:i/>
            <w:iCs/>
            <w:color w:val="000000"/>
            <w:lang w:val="es-AR"/>
            <w:rPrChange w:id="2595" w:author="Ernesto del Puerto" w:date="2022-02-19T20:14:00Z">
              <w:rPr>
                <w:rFonts w:ascii="Arial Narrow" w:hAnsi="Arial Narrow" w:cs="TimesNewRoman"/>
                <w:color w:val="000000"/>
                <w:lang w:val="es-AR"/>
              </w:rPr>
            </w:rPrChange>
          </w:rPr>
          <w:t>unclass</w:t>
        </w:r>
      </w:ins>
      <w:proofErr w:type="spellEnd"/>
      <w:ins w:id="2596" w:author="Ernesto del Puerto" w:date="2022-02-19T20:10:00Z">
        <w:r w:rsidRPr="0067076B">
          <w:rPr>
            <w:rFonts w:ascii="Arial Narrow" w:hAnsi="Arial Narrow" w:cs="TimesNewRoman"/>
            <w:b/>
            <w:bCs/>
            <w:i/>
            <w:iCs/>
            <w:color w:val="000000"/>
            <w:lang w:val="es-AR"/>
            <w:rPrChange w:id="2597" w:author="Ernesto del Puerto" w:date="2022-02-19T20:14:00Z">
              <w:rPr>
                <w:rFonts w:ascii="Arial Narrow" w:hAnsi="Arial Narrow" w:cs="TimesNewRoman"/>
                <w:color w:val="000000"/>
                <w:lang w:val="es-AR"/>
              </w:rPr>
            </w:rPrChange>
          </w:rPr>
          <w:t>(</w:t>
        </w:r>
        <w:proofErr w:type="gramEnd"/>
        <w:r w:rsidRPr="0067076B">
          <w:rPr>
            <w:rFonts w:ascii="Arial Narrow" w:hAnsi="Arial Narrow" w:cs="TimesNewRoman"/>
            <w:b/>
            <w:bCs/>
            <w:i/>
            <w:iCs/>
            <w:color w:val="000000"/>
            <w:lang w:val="es-AR"/>
            <w:rPrChange w:id="2598" w:author="Ernesto del Puerto" w:date="2022-02-19T20:14:00Z">
              <w:rPr>
                <w:rFonts w:ascii="Arial Narrow" w:hAnsi="Arial Narrow" w:cs="TimesNewRoman"/>
                <w:color w:val="000000"/>
                <w:lang w:val="es-AR"/>
              </w:rPr>
            </w:rPrChange>
          </w:rPr>
          <w:t>)</w:t>
        </w:r>
        <w:r w:rsidRPr="00366775">
          <w:rPr>
            <w:rFonts w:ascii="Arial Narrow" w:hAnsi="Arial Narrow" w:cs="TimesNewRoman"/>
            <w:color w:val="000000"/>
            <w:lang w:val="es-AR"/>
          </w:rPr>
          <w:t xml:space="preserve"> el objeto:</w:t>
        </w:r>
      </w:ins>
    </w:p>
    <w:p w14:paraId="7CB78DB1" w14:textId="77777777" w:rsidR="0067076B" w:rsidRDefault="00366775" w:rsidP="00366775">
      <w:pPr>
        <w:autoSpaceDE w:val="0"/>
        <w:autoSpaceDN w:val="0"/>
        <w:adjustRightInd w:val="0"/>
        <w:spacing w:before="240"/>
        <w:rPr>
          <w:ins w:id="2599" w:author="Ernesto del Puerto" w:date="2022-02-19T20:15:00Z"/>
          <w:rFonts w:ascii="Arial Narrow" w:hAnsi="Arial Narrow" w:cs="TimesNewRoman"/>
          <w:color w:val="000000"/>
          <w:lang w:val="es-AR"/>
        </w:rPr>
      </w:pPr>
      <w:ins w:id="2600" w:author="Ernesto del Puerto" w:date="2022-02-19T20:10:00Z">
        <w:r w:rsidRPr="00366775">
          <w:rPr>
            <w:rFonts w:ascii="Arial Narrow" w:hAnsi="Arial Narrow" w:cs="TimesNewRoman"/>
            <w:color w:val="000000"/>
            <w:lang w:val="es-AR"/>
          </w:rPr>
          <w:lastRenderedPageBreak/>
          <w:t>Esto funciona, pero es ineficiente porque crea una copia de x.</w:t>
        </w:r>
      </w:ins>
    </w:p>
    <w:p w14:paraId="36125342" w14:textId="54856F31" w:rsidR="00366775" w:rsidRPr="00366775" w:rsidRDefault="00366775" w:rsidP="00366775">
      <w:pPr>
        <w:autoSpaceDE w:val="0"/>
        <w:autoSpaceDN w:val="0"/>
        <w:adjustRightInd w:val="0"/>
        <w:spacing w:before="240"/>
        <w:rPr>
          <w:ins w:id="2601" w:author="Ernesto del Puerto" w:date="2022-02-19T20:10:00Z"/>
          <w:rFonts w:ascii="Arial Narrow" w:hAnsi="Arial Narrow" w:cs="TimesNewRoman"/>
          <w:color w:val="000000"/>
          <w:lang w:val="es-AR"/>
        </w:rPr>
      </w:pPr>
      <w:ins w:id="2602" w:author="Ernesto del Puerto" w:date="2022-02-19T20:10:00Z">
        <w:r w:rsidRPr="00366775">
          <w:rPr>
            <w:rFonts w:ascii="Arial Narrow" w:hAnsi="Arial Narrow" w:cs="TimesNewRoman"/>
            <w:color w:val="000000"/>
            <w:lang w:val="es-AR"/>
          </w:rPr>
          <w:t xml:space="preserve">Un mejor enfoque es usar </w:t>
        </w:r>
        <w:proofErr w:type="spellStart"/>
        <w:proofErr w:type="gramStart"/>
        <w:r w:rsidRPr="0067076B">
          <w:rPr>
            <w:rFonts w:ascii="Arial Narrow" w:hAnsi="Arial Narrow" w:cs="TimesNewRoman"/>
            <w:b/>
            <w:bCs/>
            <w:i/>
            <w:iCs/>
            <w:color w:val="000000"/>
            <w:lang w:val="es-AR"/>
            <w:rPrChange w:id="2603" w:author="Ernesto del Puerto" w:date="2022-02-19T20:15:00Z">
              <w:rPr>
                <w:rFonts w:ascii="Arial Narrow" w:hAnsi="Arial Narrow" w:cs="TimesNewRoman"/>
                <w:color w:val="000000"/>
                <w:lang w:val="es-AR"/>
              </w:rPr>
            </w:rPrChange>
          </w:rPr>
          <w:t>NextMethod</w:t>
        </w:r>
        <w:proofErr w:type="spellEnd"/>
        <w:r w:rsidRPr="0067076B">
          <w:rPr>
            <w:rFonts w:ascii="Arial Narrow" w:hAnsi="Arial Narrow" w:cs="TimesNewRoman"/>
            <w:b/>
            <w:bCs/>
            <w:i/>
            <w:iCs/>
            <w:color w:val="000000"/>
            <w:lang w:val="es-AR"/>
            <w:rPrChange w:id="2604" w:author="Ernesto del Puerto" w:date="2022-02-19T20:15:00Z">
              <w:rPr>
                <w:rFonts w:ascii="Arial Narrow" w:hAnsi="Arial Narrow" w:cs="TimesNewRoman"/>
                <w:color w:val="000000"/>
                <w:lang w:val="es-AR"/>
              </w:rPr>
            </w:rPrChange>
          </w:rPr>
          <w:t>(</w:t>
        </w:r>
        <w:proofErr w:type="gramEnd"/>
        <w:r w:rsidRPr="0067076B">
          <w:rPr>
            <w:rFonts w:ascii="Arial Narrow" w:hAnsi="Arial Narrow" w:cs="TimesNewRoman"/>
            <w:b/>
            <w:bCs/>
            <w:i/>
            <w:iCs/>
            <w:color w:val="000000"/>
            <w:lang w:val="es-AR"/>
            <w:rPrChange w:id="2605" w:author="Ernesto del Puerto" w:date="2022-02-19T20:15:00Z">
              <w:rPr>
                <w:rFonts w:ascii="Arial Narrow" w:hAnsi="Arial Narrow" w:cs="TimesNewRoman"/>
                <w:color w:val="000000"/>
                <w:lang w:val="es-AR"/>
              </w:rPr>
            </w:rPrChange>
          </w:rPr>
          <w:t>)</w:t>
        </w:r>
        <w:r w:rsidRPr="00366775">
          <w:rPr>
            <w:rFonts w:ascii="Arial Narrow" w:hAnsi="Arial Narrow" w:cs="TimesNewRoman"/>
            <w:color w:val="000000"/>
            <w:lang w:val="es-AR"/>
          </w:rPr>
          <w:t xml:space="preserve">, que resuelve de manera concisa el problema de delegar al método que se habría llamado si </w:t>
        </w:r>
        <w:r w:rsidRPr="0067076B">
          <w:rPr>
            <w:rFonts w:ascii="Arial Narrow" w:hAnsi="Arial Narrow" w:cs="TimesNewRoman"/>
            <w:b/>
            <w:bCs/>
            <w:i/>
            <w:iCs/>
            <w:color w:val="000000"/>
            <w:lang w:val="es-AR"/>
            <w:rPrChange w:id="2606" w:author="Ernesto del Puerto" w:date="2022-02-19T20:15:00Z">
              <w:rPr>
                <w:rFonts w:ascii="Arial Narrow" w:hAnsi="Arial Narrow" w:cs="TimesNewRoman"/>
                <w:color w:val="000000"/>
                <w:lang w:val="es-AR"/>
              </w:rPr>
            </w:rPrChange>
          </w:rPr>
          <w:t>[.</w:t>
        </w:r>
        <w:proofErr w:type="spellStart"/>
        <w:r w:rsidRPr="0067076B">
          <w:rPr>
            <w:rFonts w:ascii="Arial Narrow" w:hAnsi="Arial Narrow" w:cs="TimesNewRoman"/>
            <w:b/>
            <w:bCs/>
            <w:i/>
            <w:iCs/>
            <w:color w:val="000000"/>
            <w:lang w:val="es-AR"/>
            <w:rPrChange w:id="2607" w:author="Ernesto del Puerto" w:date="2022-02-19T20:15:00Z">
              <w:rPr>
                <w:rFonts w:ascii="Arial Narrow" w:hAnsi="Arial Narrow" w:cs="TimesNewRoman"/>
                <w:color w:val="000000"/>
                <w:lang w:val="es-AR"/>
              </w:rPr>
            </w:rPrChange>
          </w:rPr>
          <w:t>secret</w:t>
        </w:r>
        <w:proofErr w:type="spellEnd"/>
        <w:r w:rsidRPr="00366775">
          <w:rPr>
            <w:rFonts w:ascii="Arial Narrow" w:hAnsi="Arial Narrow" w:cs="TimesNewRoman"/>
            <w:color w:val="000000"/>
            <w:lang w:val="es-AR"/>
          </w:rPr>
          <w:t xml:space="preserve"> no existiera:</w:t>
        </w:r>
      </w:ins>
    </w:p>
    <w:p w14:paraId="7810D3A8" w14:textId="3E3AEF5C" w:rsidR="00366775" w:rsidRPr="00366775" w:rsidRDefault="00366775" w:rsidP="00366775">
      <w:pPr>
        <w:autoSpaceDE w:val="0"/>
        <w:autoSpaceDN w:val="0"/>
        <w:adjustRightInd w:val="0"/>
        <w:spacing w:before="240"/>
        <w:rPr>
          <w:ins w:id="2608" w:author="Ernesto del Puerto" w:date="2022-02-19T20:10:00Z"/>
          <w:rFonts w:ascii="Arial Narrow" w:hAnsi="Arial Narrow" w:cs="TimesNewRoman"/>
          <w:color w:val="000000"/>
          <w:lang w:val="es-AR"/>
        </w:rPr>
      </w:pPr>
      <w:ins w:id="2609" w:author="Ernesto del Puerto" w:date="2022-02-19T20:10:00Z">
        <w:r w:rsidRPr="00366775">
          <w:rPr>
            <w:rFonts w:ascii="Arial Narrow" w:hAnsi="Arial Narrow" w:cs="TimesNewRoman"/>
            <w:color w:val="000000"/>
            <w:lang w:val="es-AR"/>
          </w:rPr>
          <w:t xml:space="preserve">Podemos ver lo que está pasando con </w:t>
        </w:r>
        <w:proofErr w:type="spellStart"/>
        <w:proofErr w:type="gramStart"/>
        <w:r w:rsidRPr="0067076B">
          <w:rPr>
            <w:rFonts w:ascii="Arial Narrow" w:hAnsi="Arial Narrow" w:cs="TimesNewRoman"/>
            <w:b/>
            <w:bCs/>
            <w:i/>
            <w:iCs/>
            <w:color w:val="000000"/>
            <w:lang w:val="es-AR"/>
            <w:rPrChange w:id="2610" w:author="Ernesto del Puerto" w:date="2022-02-19T20:15:00Z">
              <w:rPr>
                <w:rFonts w:ascii="Arial Narrow" w:hAnsi="Arial Narrow" w:cs="TimesNewRoman"/>
                <w:color w:val="000000"/>
                <w:lang w:val="es-AR"/>
              </w:rPr>
            </w:rPrChange>
          </w:rPr>
          <w:t>sloop</w:t>
        </w:r>
        <w:proofErr w:type="spellEnd"/>
        <w:r w:rsidRPr="0067076B">
          <w:rPr>
            <w:rFonts w:ascii="Arial Narrow" w:hAnsi="Arial Narrow" w:cs="TimesNewRoman"/>
            <w:b/>
            <w:bCs/>
            <w:i/>
            <w:iCs/>
            <w:color w:val="000000"/>
            <w:lang w:val="es-AR"/>
            <w:rPrChange w:id="2611" w:author="Ernesto del Puerto" w:date="2022-02-19T20:15:00Z">
              <w:rPr>
                <w:rFonts w:ascii="Arial Narrow" w:hAnsi="Arial Narrow" w:cs="TimesNewRoman"/>
                <w:color w:val="000000"/>
                <w:lang w:val="es-AR"/>
              </w:rPr>
            </w:rPrChange>
          </w:rPr>
          <w:t>::</w:t>
        </w:r>
        <w:proofErr w:type="gramEnd"/>
        <w:r w:rsidRPr="0067076B">
          <w:rPr>
            <w:rFonts w:ascii="Arial Narrow" w:hAnsi="Arial Narrow" w:cs="TimesNewRoman"/>
            <w:b/>
            <w:bCs/>
            <w:i/>
            <w:iCs/>
            <w:color w:val="000000"/>
            <w:lang w:val="es-AR"/>
            <w:rPrChange w:id="2612" w:author="Ernesto del Puerto" w:date="2022-02-19T20:15:00Z">
              <w:rPr>
                <w:rFonts w:ascii="Arial Narrow" w:hAnsi="Arial Narrow" w:cs="TimesNewRoman"/>
                <w:color w:val="000000"/>
                <w:lang w:val="es-AR"/>
              </w:rPr>
            </w:rPrChange>
          </w:rPr>
          <w:t>s3_dispatch()</w:t>
        </w:r>
      </w:ins>
      <w:ins w:id="2613" w:author="Ernesto del Puerto" w:date="2022-02-19T20:15:00Z">
        <w:r w:rsidR="0067076B">
          <w:rPr>
            <w:rFonts w:ascii="Arial Narrow" w:hAnsi="Arial Narrow" w:cs="TimesNewRoman"/>
            <w:color w:val="000000"/>
            <w:lang w:val="es-AR"/>
          </w:rPr>
          <w:t>.</w:t>
        </w:r>
      </w:ins>
    </w:p>
    <w:p w14:paraId="3894CC38" w14:textId="77777777" w:rsidR="00366775" w:rsidRPr="00366775" w:rsidRDefault="00366775" w:rsidP="00366775">
      <w:pPr>
        <w:autoSpaceDE w:val="0"/>
        <w:autoSpaceDN w:val="0"/>
        <w:adjustRightInd w:val="0"/>
        <w:spacing w:before="240"/>
        <w:rPr>
          <w:ins w:id="2614" w:author="Ernesto del Puerto" w:date="2022-02-19T20:10:00Z"/>
          <w:rFonts w:ascii="Arial Narrow" w:hAnsi="Arial Narrow" w:cs="TimesNewRoman"/>
          <w:color w:val="000000"/>
          <w:lang w:val="es-AR"/>
        </w:rPr>
      </w:pPr>
      <w:ins w:id="2615" w:author="Ernesto del Puerto" w:date="2022-02-19T20:10:00Z">
        <w:r w:rsidRPr="00366775">
          <w:rPr>
            <w:rFonts w:ascii="Arial Narrow" w:hAnsi="Arial Narrow" w:cs="TimesNewRoman"/>
            <w:color w:val="000000"/>
            <w:lang w:val="es-AR"/>
          </w:rPr>
          <w:t xml:space="preserve">El =&gt; indica que se llama </w:t>
        </w:r>
        <w:proofErr w:type="gramStart"/>
        <w:r w:rsidRPr="0067076B">
          <w:rPr>
            <w:rFonts w:ascii="Arial Narrow" w:hAnsi="Arial Narrow" w:cs="TimesNewRoman"/>
            <w:b/>
            <w:bCs/>
            <w:i/>
            <w:iCs/>
            <w:color w:val="000000"/>
            <w:lang w:val="es-AR"/>
            <w:rPrChange w:id="2616" w:author="Ernesto del Puerto" w:date="2022-02-19T20:15:00Z">
              <w:rPr>
                <w:rFonts w:ascii="Arial Narrow" w:hAnsi="Arial Narrow" w:cs="TimesNewRoman"/>
                <w:color w:val="000000"/>
                <w:lang w:val="es-AR"/>
              </w:rPr>
            </w:rPrChange>
          </w:rPr>
          <w:t>[.</w:t>
        </w:r>
        <w:proofErr w:type="spellStart"/>
        <w:r w:rsidRPr="0067076B">
          <w:rPr>
            <w:rFonts w:ascii="Arial Narrow" w:hAnsi="Arial Narrow" w:cs="TimesNewRoman"/>
            <w:b/>
            <w:bCs/>
            <w:i/>
            <w:iCs/>
            <w:color w:val="000000"/>
            <w:lang w:val="es-AR"/>
            <w:rPrChange w:id="2617" w:author="Ernesto del Puerto" w:date="2022-02-19T20:15:00Z">
              <w:rPr>
                <w:rFonts w:ascii="Arial Narrow" w:hAnsi="Arial Narrow" w:cs="TimesNewRoman"/>
                <w:color w:val="000000"/>
                <w:lang w:val="es-AR"/>
              </w:rPr>
            </w:rPrChange>
          </w:rPr>
          <w:t>secret</w:t>
        </w:r>
        <w:proofErr w:type="spellEnd"/>
        <w:proofErr w:type="gramEnd"/>
        <w:r w:rsidRPr="00366775">
          <w:rPr>
            <w:rFonts w:ascii="Arial Narrow" w:hAnsi="Arial Narrow" w:cs="TimesNewRoman"/>
            <w:color w:val="000000"/>
            <w:lang w:val="es-AR"/>
          </w:rPr>
          <w:t xml:space="preserve">, pero que </w:t>
        </w:r>
        <w:proofErr w:type="spellStart"/>
        <w:r w:rsidRPr="0067076B">
          <w:rPr>
            <w:rFonts w:ascii="Arial Narrow" w:hAnsi="Arial Narrow" w:cs="TimesNewRoman"/>
            <w:b/>
            <w:bCs/>
            <w:i/>
            <w:iCs/>
            <w:color w:val="000000"/>
            <w:lang w:val="es-AR"/>
            <w:rPrChange w:id="2618" w:author="Ernesto del Puerto" w:date="2022-02-19T20:16:00Z">
              <w:rPr>
                <w:rFonts w:ascii="Arial Narrow" w:hAnsi="Arial Narrow" w:cs="TimesNewRoman"/>
                <w:color w:val="000000"/>
                <w:lang w:val="es-AR"/>
              </w:rPr>
            </w:rPrChange>
          </w:rPr>
          <w:t>NextMethod</w:t>
        </w:r>
        <w:proofErr w:type="spellEnd"/>
        <w:r w:rsidRPr="0067076B">
          <w:rPr>
            <w:rFonts w:ascii="Arial Narrow" w:hAnsi="Arial Narrow" w:cs="TimesNewRoman"/>
            <w:b/>
            <w:bCs/>
            <w:i/>
            <w:iCs/>
            <w:color w:val="000000"/>
            <w:lang w:val="es-AR"/>
            <w:rPrChange w:id="2619" w:author="Ernesto del Puerto" w:date="2022-02-19T20:16:00Z">
              <w:rPr>
                <w:rFonts w:ascii="Arial Narrow" w:hAnsi="Arial Narrow" w:cs="TimesNewRoman"/>
                <w:color w:val="000000"/>
                <w:lang w:val="es-AR"/>
              </w:rPr>
            </w:rPrChange>
          </w:rPr>
          <w:t>()</w:t>
        </w:r>
        <w:r w:rsidRPr="00366775">
          <w:rPr>
            <w:rFonts w:ascii="Arial Narrow" w:hAnsi="Arial Narrow" w:cs="TimesNewRoman"/>
            <w:color w:val="000000"/>
            <w:lang w:val="es-AR"/>
          </w:rPr>
          <w:t xml:space="preserve"> delega el trabajo al método interno subyacente [, como se muestra en -&gt;.</w:t>
        </w:r>
      </w:ins>
    </w:p>
    <w:p w14:paraId="78BD8A84" w14:textId="77777777" w:rsidR="0067076B" w:rsidRDefault="00366775" w:rsidP="00366775">
      <w:pPr>
        <w:autoSpaceDE w:val="0"/>
        <w:autoSpaceDN w:val="0"/>
        <w:adjustRightInd w:val="0"/>
        <w:spacing w:before="240"/>
        <w:rPr>
          <w:ins w:id="2620" w:author="Ernesto del Puerto" w:date="2022-02-19T20:16:00Z"/>
          <w:rFonts w:ascii="Arial Narrow" w:hAnsi="Arial Narrow" w:cs="TimesNewRoman"/>
          <w:color w:val="000000"/>
          <w:lang w:val="es-AR"/>
        </w:rPr>
      </w:pPr>
      <w:ins w:id="2621" w:author="Ernesto del Puerto" w:date="2022-02-19T20:10:00Z">
        <w:r w:rsidRPr="00366775">
          <w:rPr>
            <w:rFonts w:ascii="Arial Narrow" w:hAnsi="Arial Narrow" w:cs="TimesNewRoman"/>
            <w:color w:val="000000"/>
            <w:lang w:val="es-AR"/>
          </w:rPr>
          <w:t xml:space="preserve">Al igual que con </w:t>
        </w:r>
        <w:proofErr w:type="spellStart"/>
        <w:proofErr w:type="gramStart"/>
        <w:r w:rsidRPr="0067076B">
          <w:rPr>
            <w:rFonts w:ascii="Arial Narrow" w:hAnsi="Arial Narrow" w:cs="TimesNewRoman"/>
            <w:b/>
            <w:bCs/>
            <w:i/>
            <w:iCs/>
            <w:color w:val="000000"/>
            <w:lang w:val="es-AR"/>
            <w:rPrChange w:id="2622" w:author="Ernesto del Puerto" w:date="2022-02-19T20:16:00Z">
              <w:rPr>
                <w:rFonts w:ascii="Arial Narrow" w:hAnsi="Arial Narrow" w:cs="TimesNewRoman"/>
                <w:color w:val="000000"/>
                <w:lang w:val="es-AR"/>
              </w:rPr>
            </w:rPrChange>
          </w:rPr>
          <w:t>UseMethod</w:t>
        </w:r>
        <w:proofErr w:type="spellEnd"/>
        <w:r w:rsidRPr="0067076B">
          <w:rPr>
            <w:rFonts w:ascii="Arial Narrow" w:hAnsi="Arial Narrow" w:cs="TimesNewRoman"/>
            <w:b/>
            <w:bCs/>
            <w:i/>
            <w:iCs/>
            <w:color w:val="000000"/>
            <w:lang w:val="es-AR"/>
            <w:rPrChange w:id="2623" w:author="Ernesto del Puerto" w:date="2022-02-19T20:16:00Z">
              <w:rPr>
                <w:rFonts w:ascii="Arial Narrow" w:hAnsi="Arial Narrow" w:cs="TimesNewRoman"/>
                <w:color w:val="000000"/>
                <w:lang w:val="es-AR"/>
              </w:rPr>
            </w:rPrChange>
          </w:rPr>
          <w:t>(</w:t>
        </w:r>
        <w:proofErr w:type="gramEnd"/>
        <w:r w:rsidRPr="0067076B">
          <w:rPr>
            <w:rFonts w:ascii="Arial Narrow" w:hAnsi="Arial Narrow" w:cs="TimesNewRoman"/>
            <w:b/>
            <w:bCs/>
            <w:i/>
            <w:iCs/>
            <w:color w:val="000000"/>
            <w:lang w:val="es-AR"/>
            <w:rPrChange w:id="2624" w:author="Ernesto del Puerto" w:date="2022-02-19T20:16:00Z">
              <w:rPr>
                <w:rFonts w:ascii="Arial Narrow" w:hAnsi="Arial Narrow" w:cs="TimesNewRoman"/>
                <w:color w:val="000000"/>
                <w:lang w:val="es-AR"/>
              </w:rPr>
            </w:rPrChange>
          </w:rPr>
          <w:t>)</w:t>
        </w:r>
        <w:r w:rsidRPr="00366775">
          <w:rPr>
            <w:rFonts w:ascii="Arial Narrow" w:hAnsi="Arial Narrow" w:cs="TimesNewRoman"/>
            <w:color w:val="000000"/>
            <w:lang w:val="es-AR"/>
          </w:rPr>
          <w:t xml:space="preserve">, la semántica precisa de </w:t>
        </w:r>
        <w:proofErr w:type="spellStart"/>
        <w:r w:rsidRPr="0067076B">
          <w:rPr>
            <w:rFonts w:ascii="Arial Narrow" w:hAnsi="Arial Narrow" w:cs="TimesNewRoman"/>
            <w:b/>
            <w:bCs/>
            <w:i/>
            <w:iCs/>
            <w:color w:val="000000"/>
            <w:lang w:val="es-AR"/>
            <w:rPrChange w:id="2625" w:author="Ernesto del Puerto" w:date="2022-02-19T20:16:00Z">
              <w:rPr>
                <w:rFonts w:ascii="Arial Narrow" w:hAnsi="Arial Narrow" w:cs="TimesNewRoman"/>
                <w:color w:val="000000"/>
                <w:lang w:val="es-AR"/>
              </w:rPr>
            </w:rPrChange>
          </w:rPr>
          <w:t>NextMethod</w:t>
        </w:r>
        <w:proofErr w:type="spellEnd"/>
        <w:r w:rsidRPr="0067076B">
          <w:rPr>
            <w:rFonts w:ascii="Arial Narrow" w:hAnsi="Arial Narrow" w:cs="TimesNewRoman"/>
            <w:b/>
            <w:bCs/>
            <w:i/>
            <w:iCs/>
            <w:color w:val="000000"/>
            <w:lang w:val="es-AR"/>
            <w:rPrChange w:id="2626" w:author="Ernesto del Puerto" w:date="2022-02-19T20:16:00Z">
              <w:rPr>
                <w:rFonts w:ascii="Arial Narrow" w:hAnsi="Arial Narrow" w:cs="TimesNewRoman"/>
                <w:color w:val="000000"/>
                <w:lang w:val="es-AR"/>
              </w:rPr>
            </w:rPrChange>
          </w:rPr>
          <w:t>()</w:t>
        </w:r>
        <w:r w:rsidRPr="00366775">
          <w:rPr>
            <w:rFonts w:ascii="Arial Narrow" w:hAnsi="Arial Narrow" w:cs="TimesNewRoman"/>
            <w:color w:val="000000"/>
            <w:lang w:val="es-AR"/>
          </w:rPr>
          <w:t xml:space="preserve"> es compleja.</w:t>
        </w:r>
      </w:ins>
    </w:p>
    <w:p w14:paraId="10B539AF" w14:textId="1031D7DA" w:rsidR="00366775" w:rsidRPr="00366775" w:rsidRDefault="00366775" w:rsidP="00366775">
      <w:pPr>
        <w:autoSpaceDE w:val="0"/>
        <w:autoSpaceDN w:val="0"/>
        <w:adjustRightInd w:val="0"/>
        <w:spacing w:before="240"/>
        <w:rPr>
          <w:ins w:id="2627" w:author="Ernesto del Puerto" w:date="2022-02-19T20:10:00Z"/>
          <w:rFonts w:ascii="Arial Narrow" w:hAnsi="Arial Narrow" w:cs="TimesNewRoman"/>
          <w:color w:val="000000"/>
          <w:lang w:val="es-AR"/>
        </w:rPr>
      </w:pPr>
      <w:ins w:id="2628" w:author="Ernesto del Puerto" w:date="2022-02-19T20:10:00Z">
        <w:r w:rsidRPr="00366775">
          <w:rPr>
            <w:rFonts w:ascii="Arial Narrow" w:hAnsi="Arial Narrow" w:cs="TimesNewRoman"/>
            <w:color w:val="000000"/>
            <w:lang w:val="es-AR"/>
          </w:rPr>
          <w:t>En particular, realiza un seguimiento de la lista de posibles próximos métodos con una variable especial, lo que significa que la modificación del objeto que se envía no tendrá ningún impacto en el método que se llamará a continuación.</w:t>
        </w:r>
      </w:ins>
    </w:p>
    <w:p w14:paraId="337FB333" w14:textId="3E08AB1F" w:rsidR="00366775" w:rsidRPr="0067076B" w:rsidRDefault="00366775">
      <w:pPr>
        <w:pStyle w:val="Ttulo1"/>
        <w:numPr>
          <w:ilvl w:val="0"/>
          <w:numId w:val="1"/>
        </w:numPr>
        <w:rPr>
          <w:ins w:id="2629" w:author="Ernesto del Puerto" w:date="2022-02-19T20:10:00Z"/>
          <w:rFonts w:ascii="Arial Narrow" w:hAnsi="Arial Narrow" w:cs="CourierNewPSMT"/>
          <w:b/>
          <w:color w:val="000000"/>
          <w:sz w:val="28"/>
          <w:szCs w:val="28"/>
          <w:lang w:val="es-ES"/>
          <w:rPrChange w:id="2630" w:author="Ernesto del Puerto" w:date="2022-02-19T20:17:00Z">
            <w:rPr>
              <w:ins w:id="2631" w:author="Ernesto del Puerto" w:date="2022-02-19T20:10:00Z"/>
              <w:rFonts w:ascii="Arial Narrow" w:hAnsi="Arial Narrow" w:cs="TimesNewRoman"/>
              <w:color w:val="000000"/>
              <w:lang w:val="es-AR"/>
            </w:rPr>
          </w:rPrChange>
        </w:rPr>
        <w:pPrChange w:id="2632" w:author="Ernesto del Puerto" w:date="2022-02-19T20:17:00Z">
          <w:pPr>
            <w:autoSpaceDE w:val="0"/>
            <w:autoSpaceDN w:val="0"/>
            <w:adjustRightInd w:val="0"/>
            <w:spacing w:before="240"/>
          </w:pPr>
        </w:pPrChange>
      </w:pPr>
      <w:bookmarkStart w:id="2633" w:name="_Toc97489961"/>
      <w:ins w:id="2634" w:author="Ernesto del Puerto" w:date="2022-02-19T20:10:00Z">
        <w:r w:rsidRPr="0067076B">
          <w:rPr>
            <w:rFonts w:ascii="Arial Narrow" w:eastAsia="Times New Roman" w:hAnsi="Arial Narrow" w:cs="CourierNewPSMT"/>
            <w:b/>
            <w:color w:val="000000"/>
            <w:sz w:val="28"/>
            <w:szCs w:val="28"/>
            <w:lang w:val="es-ES"/>
            <w:rPrChange w:id="2635" w:author="Ernesto del Puerto" w:date="2022-02-19T20:17:00Z">
              <w:rPr>
                <w:rFonts w:ascii="Arial Narrow" w:hAnsi="Arial Narrow" w:cs="TimesNewRoman"/>
                <w:color w:val="000000"/>
                <w:lang w:val="es-AR"/>
              </w:rPr>
            </w:rPrChange>
          </w:rPr>
          <w:t>Permitir la subclasificación</w:t>
        </w:r>
        <w:bookmarkEnd w:id="2633"/>
      </w:ins>
    </w:p>
    <w:p w14:paraId="450A8990" w14:textId="5D5F2EC5" w:rsidR="00366775" w:rsidRPr="00366775" w:rsidRDefault="00366775" w:rsidP="00366775">
      <w:pPr>
        <w:autoSpaceDE w:val="0"/>
        <w:autoSpaceDN w:val="0"/>
        <w:adjustRightInd w:val="0"/>
        <w:spacing w:before="240"/>
        <w:rPr>
          <w:ins w:id="2636" w:author="Ernesto del Puerto" w:date="2022-02-19T20:10:00Z"/>
          <w:rFonts w:ascii="Arial Narrow" w:hAnsi="Arial Narrow" w:cs="TimesNewRoman"/>
          <w:color w:val="000000"/>
          <w:lang w:val="es-AR"/>
        </w:rPr>
      </w:pPr>
      <w:ins w:id="2637" w:author="Ernesto del Puerto" w:date="2022-02-19T20:10:00Z">
        <w:r w:rsidRPr="00366775">
          <w:rPr>
            <w:rFonts w:ascii="Arial Narrow" w:hAnsi="Arial Narrow" w:cs="TimesNewRoman"/>
            <w:color w:val="000000"/>
            <w:lang w:val="es-AR"/>
          </w:rPr>
          <w:t>Cuando crea</w:t>
        </w:r>
      </w:ins>
      <w:ins w:id="2638" w:author="Ernesto del Puerto" w:date="2022-02-19T20:17:00Z">
        <w:r w:rsidR="0067076B">
          <w:rPr>
            <w:rFonts w:ascii="Arial Narrow" w:hAnsi="Arial Narrow" w:cs="TimesNewRoman"/>
            <w:color w:val="000000"/>
            <w:lang w:val="es-AR"/>
          </w:rPr>
          <w:t>mos</w:t>
        </w:r>
      </w:ins>
      <w:ins w:id="2639" w:author="Ernesto del Puerto" w:date="2022-02-19T20:10:00Z">
        <w:r w:rsidRPr="00366775">
          <w:rPr>
            <w:rFonts w:ascii="Arial Narrow" w:hAnsi="Arial Narrow" w:cs="TimesNewRoman"/>
            <w:color w:val="000000"/>
            <w:lang w:val="es-AR"/>
          </w:rPr>
          <w:t xml:space="preserve"> una clase, debe</w:t>
        </w:r>
      </w:ins>
      <w:ins w:id="2640" w:author="Ernesto del Puerto" w:date="2022-02-19T20:17:00Z">
        <w:r w:rsidR="0067076B">
          <w:rPr>
            <w:rFonts w:ascii="Arial Narrow" w:hAnsi="Arial Narrow" w:cs="TimesNewRoman"/>
            <w:color w:val="000000"/>
            <w:lang w:val="es-AR"/>
          </w:rPr>
          <w:t>mos</w:t>
        </w:r>
      </w:ins>
      <w:ins w:id="2641" w:author="Ernesto del Puerto" w:date="2022-02-19T20:10:00Z">
        <w:r w:rsidRPr="00366775">
          <w:rPr>
            <w:rFonts w:ascii="Arial Narrow" w:hAnsi="Arial Narrow" w:cs="TimesNewRoman"/>
            <w:color w:val="000000"/>
            <w:lang w:val="es-AR"/>
          </w:rPr>
          <w:t xml:space="preserve"> decidir si desea</w:t>
        </w:r>
      </w:ins>
      <w:ins w:id="2642" w:author="Ernesto del Puerto" w:date="2022-02-19T20:17:00Z">
        <w:r w:rsidR="0067076B">
          <w:rPr>
            <w:rFonts w:ascii="Arial Narrow" w:hAnsi="Arial Narrow" w:cs="TimesNewRoman"/>
            <w:color w:val="000000"/>
            <w:lang w:val="es-AR"/>
          </w:rPr>
          <w:t>mos</w:t>
        </w:r>
      </w:ins>
      <w:ins w:id="2643" w:author="Ernesto del Puerto" w:date="2022-02-19T20:10:00Z">
        <w:r w:rsidRPr="00366775">
          <w:rPr>
            <w:rFonts w:ascii="Arial Narrow" w:hAnsi="Arial Narrow" w:cs="TimesNewRoman"/>
            <w:color w:val="000000"/>
            <w:lang w:val="es-AR"/>
          </w:rPr>
          <w:t xml:space="preserve"> permitir subclases, ya que requiere algunos cambios en el constructor y una reflexión cuidadosa en sus métodos.</w:t>
        </w:r>
      </w:ins>
    </w:p>
    <w:p w14:paraId="0CBD3068" w14:textId="77777777" w:rsidR="0067076B" w:rsidRDefault="00366775" w:rsidP="00366775">
      <w:pPr>
        <w:autoSpaceDE w:val="0"/>
        <w:autoSpaceDN w:val="0"/>
        <w:adjustRightInd w:val="0"/>
        <w:spacing w:before="240"/>
        <w:rPr>
          <w:ins w:id="2644" w:author="Ernesto del Puerto" w:date="2022-02-19T20:17:00Z"/>
          <w:rFonts w:ascii="Arial Narrow" w:hAnsi="Arial Narrow" w:cs="TimesNewRoman"/>
          <w:color w:val="000000"/>
          <w:lang w:val="es-AR"/>
        </w:rPr>
      </w:pPr>
      <w:ins w:id="2645" w:author="Ernesto del Puerto" w:date="2022-02-19T20:10:00Z">
        <w:r w:rsidRPr="00366775">
          <w:rPr>
            <w:rFonts w:ascii="Arial Narrow" w:hAnsi="Arial Narrow" w:cs="TimesNewRoman"/>
            <w:color w:val="000000"/>
            <w:lang w:val="es-AR"/>
          </w:rPr>
          <w:t>Para permitir subclases, el constructor principal debe tener ... y argumentos de clase</w:t>
        </w:r>
      </w:ins>
      <w:ins w:id="2646" w:author="Ernesto del Puerto" w:date="2022-02-19T20:17:00Z">
        <w:r w:rsidR="0067076B">
          <w:rPr>
            <w:rFonts w:ascii="Arial Narrow" w:hAnsi="Arial Narrow" w:cs="TimesNewRoman"/>
            <w:color w:val="000000"/>
            <w:lang w:val="es-AR"/>
          </w:rPr>
          <w:t>.</w:t>
        </w:r>
      </w:ins>
    </w:p>
    <w:p w14:paraId="1AD5BF8E" w14:textId="77777777" w:rsidR="00BE276B" w:rsidRDefault="00BE276B" w:rsidP="00BE276B">
      <w:pPr>
        <w:autoSpaceDE w:val="0"/>
        <w:autoSpaceDN w:val="0"/>
        <w:adjustRightInd w:val="0"/>
        <w:spacing w:before="240"/>
        <w:rPr>
          <w:ins w:id="2647" w:author="Ernesto del Puerto" w:date="2022-02-19T20:33:00Z"/>
          <w:rFonts w:ascii="Arial Narrow" w:hAnsi="Arial Narrow" w:cs="TimesNewRoman"/>
          <w:color w:val="000000"/>
          <w:lang w:val="es-AR"/>
        </w:rPr>
      </w:pPr>
      <w:ins w:id="2648" w:author="Ernesto del Puerto" w:date="2022-02-19T20:33:00Z">
        <w:r w:rsidRPr="00BE276B">
          <w:rPr>
            <w:rFonts w:ascii="Arial Narrow" w:hAnsi="Arial Narrow" w:cs="TimesNewRoman"/>
            <w:color w:val="000000"/>
            <w:lang w:val="es-AR"/>
          </w:rPr>
          <w:t>Luego, el constructor de la subclase puede simplemente llamar al constructor de la clase principal con argumentos adicionales según sea necesario.</w:t>
        </w:r>
      </w:ins>
    </w:p>
    <w:p w14:paraId="674BA07F" w14:textId="0D1F98B0" w:rsidR="00BE276B" w:rsidRPr="00BE276B" w:rsidRDefault="00BE276B" w:rsidP="00BE276B">
      <w:pPr>
        <w:autoSpaceDE w:val="0"/>
        <w:autoSpaceDN w:val="0"/>
        <w:adjustRightInd w:val="0"/>
        <w:spacing w:before="240"/>
        <w:rPr>
          <w:ins w:id="2649" w:author="Ernesto del Puerto" w:date="2022-02-19T20:33:00Z"/>
          <w:rFonts w:ascii="Arial Narrow" w:hAnsi="Arial Narrow" w:cs="TimesNewRoman"/>
          <w:color w:val="000000"/>
          <w:lang w:val="es-AR"/>
        </w:rPr>
      </w:pPr>
      <w:ins w:id="2650" w:author="Ernesto del Puerto" w:date="2022-02-19T20:33:00Z">
        <w:r w:rsidRPr="00BE276B">
          <w:rPr>
            <w:rFonts w:ascii="Arial Narrow" w:hAnsi="Arial Narrow" w:cs="TimesNewRoman"/>
            <w:color w:val="000000"/>
            <w:lang w:val="es-AR"/>
          </w:rPr>
          <w:t>Por ejemplo, imagin</w:t>
        </w:r>
        <w:r>
          <w:rPr>
            <w:rFonts w:ascii="Arial Narrow" w:hAnsi="Arial Narrow" w:cs="TimesNewRoman"/>
            <w:color w:val="000000"/>
            <w:lang w:val="es-AR"/>
          </w:rPr>
          <w:t>emos</w:t>
        </w:r>
        <w:r w:rsidRPr="00BE276B">
          <w:rPr>
            <w:rFonts w:ascii="Arial Narrow" w:hAnsi="Arial Narrow" w:cs="TimesNewRoman"/>
            <w:color w:val="000000"/>
            <w:lang w:val="es-AR"/>
          </w:rPr>
          <w:t xml:space="preserve"> que queremos crear una clase supersecreta que también oculta la cantidad de caracteres:</w:t>
        </w:r>
      </w:ins>
    </w:p>
    <w:p w14:paraId="568710F7" w14:textId="77777777" w:rsidR="00BE276B" w:rsidRDefault="00BE276B" w:rsidP="00BE276B">
      <w:pPr>
        <w:autoSpaceDE w:val="0"/>
        <w:autoSpaceDN w:val="0"/>
        <w:adjustRightInd w:val="0"/>
        <w:spacing w:before="240"/>
        <w:rPr>
          <w:ins w:id="2651" w:author="Ernesto del Puerto" w:date="2022-02-19T20:35:00Z"/>
          <w:rFonts w:ascii="Arial Narrow" w:hAnsi="Arial Narrow" w:cs="TimesNewRoman"/>
          <w:color w:val="000000"/>
          <w:lang w:val="es-AR"/>
        </w:rPr>
      </w:pPr>
      <w:ins w:id="2652" w:author="Ernesto del Puerto" w:date="2022-02-19T20:35:00Z">
        <w:r w:rsidRPr="00BE276B">
          <w:rPr>
            <w:rFonts w:ascii="Arial Narrow" w:hAnsi="Arial Narrow" w:cs="TimesNewRoman"/>
            <w:color w:val="000000"/>
            <w:lang w:val="es-AR"/>
          </w:rPr>
          <w:t>Para permitir la herencia, también debe</w:t>
        </w:r>
        <w:r>
          <w:rPr>
            <w:rFonts w:ascii="Arial Narrow" w:hAnsi="Arial Narrow" w:cs="TimesNewRoman"/>
            <w:color w:val="000000"/>
            <w:lang w:val="es-AR"/>
          </w:rPr>
          <w:t>mos</w:t>
        </w:r>
        <w:r w:rsidRPr="00BE276B">
          <w:rPr>
            <w:rFonts w:ascii="Arial Narrow" w:hAnsi="Arial Narrow" w:cs="TimesNewRoman"/>
            <w:color w:val="000000"/>
            <w:lang w:val="es-AR"/>
          </w:rPr>
          <w:t xml:space="preserve"> pensar detenidamente en sus métodos, ya que ya no p</w:t>
        </w:r>
        <w:r>
          <w:rPr>
            <w:rFonts w:ascii="Arial Narrow" w:hAnsi="Arial Narrow" w:cs="TimesNewRoman"/>
            <w:color w:val="000000"/>
            <w:lang w:val="es-AR"/>
          </w:rPr>
          <w:t>o</w:t>
        </w:r>
        <w:r w:rsidRPr="00BE276B">
          <w:rPr>
            <w:rFonts w:ascii="Arial Narrow" w:hAnsi="Arial Narrow" w:cs="TimesNewRoman"/>
            <w:color w:val="000000"/>
            <w:lang w:val="es-AR"/>
          </w:rPr>
          <w:t>de</w:t>
        </w:r>
        <w:r>
          <w:rPr>
            <w:rFonts w:ascii="Arial Narrow" w:hAnsi="Arial Narrow" w:cs="TimesNewRoman"/>
            <w:color w:val="000000"/>
            <w:lang w:val="es-AR"/>
          </w:rPr>
          <w:t>mos</w:t>
        </w:r>
        <w:r w:rsidRPr="00BE276B">
          <w:rPr>
            <w:rFonts w:ascii="Arial Narrow" w:hAnsi="Arial Narrow" w:cs="TimesNewRoman"/>
            <w:color w:val="000000"/>
            <w:lang w:val="es-AR"/>
          </w:rPr>
          <w:t xml:space="preserve"> usar el constructor.</w:t>
        </w:r>
      </w:ins>
    </w:p>
    <w:p w14:paraId="3B1CBBB9" w14:textId="77777777" w:rsidR="00BE276B" w:rsidRDefault="00BE276B" w:rsidP="00BE276B">
      <w:pPr>
        <w:autoSpaceDE w:val="0"/>
        <w:autoSpaceDN w:val="0"/>
        <w:adjustRightInd w:val="0"/>
        <w:spacing w:before="240"/>
        <w:rPr>
          <w:ins w:id="2653" w:author="Ernesto del Puerto" w:date="2022-02-19T20:36:00Z"/>
          <w:rFonts w:ascii="Arial Narrow" w:hAnsi="Arial Narrow" w:cs="TimesNewRoman"/>
          <w:color w:val="000000"/>
          <w:lang w:val="es-AR"/>
        </w:rPr>
      </w:pPr>
      <w:ins w:id="2654" w:author="Ernesto del Puerto" w:date="2022-02-19T20:35:00Z">
        <w:r w:rsidRPr="00BE276B">
          <w:rPr>
            <w:rFonts w:ascii="Arial Narrow" w:hAnsi="Arial Narrow" w:cs="TimesNewRoman"/>
            <w:color w:val="000000"/>
            <w:lang w:val="es-AR"/>
          </w:rPr>
          <w:t>Si lo hace</w:t>
        </w:r>
        <w:r>
          <w:rPr>
            <w:rFonts w:ascii="Arial Narrow" w:hAnsi="Arial Narrow" w:cs="TimesNewRoman"/>
            <w:color w:val="000000"/>
            <w:lang w:val="es-AR"/>
          </w:rPr>
          <w:t>mos</w:t>
        </w:r>
        <w:r w:rsidRPr="00BE276B">
          <w:rPr>
            <w:rFonts w:ascii="Arial Narrow" w:hAnsi="Arial Narrow" w:cs="TimesNewRoman"/>
            <w:color w:val="000000"/>
            <w:lang w:val="es-AR"/>
          </w:rPr>
          <w:t>, el método siempre devolverá la misma clase, independientemente de la entrada.</w:t>
        </w:r>
      </w:ins>
    </w:p>
    <w:p w14:paraId="024FD78C" w14:textId="674CCF8C" w:rsidR="00BE276B" w:rsidRPr="00BE276B" w:rsidRDefault="00BE276B" w:rsidP="00BE276B">
      <w:pPr>
        <w:autoSpaceDE w:val="0"/>
        <w:autoSpaceDN w:val="0"/>
        <w:adjustRightInd w:val="0"/>
        <w:spacing w:before="240"/>
        <w:rPr>
          <w:ins w:id="2655" w:author="Ernesto del Puerto" w:date="2022-02-19T20:35:00Z"/>
          <w:rFonts w:ascii="Arial Narrow" w:hAnsi="Arial Narrow" w:cs="TimesNewRoman"/>
          <w:color w:val="000000"/>
          <w:lang w:val="es-AR"/>
        </w:rPr>
      </w:pPr>
      <w:ins w:id="2656" w:author="Ernesto del Puerto" w:date="2022-02-19T20:35:00Z">
        <w:r w:rsidRPr="00BE276B">
          <w:rPr>
            <w:rFonts w:ascii="Arial Narrow" w:hAnsi="Arial Narrow" w:cs="TimesNewRoman"/>
            <w:color w:val="000000"/>
            <w:lang w:val="es-AR"/>
          </w:rPr>
          <w:t>Esto obliga a quien hace una subclase a hacer mucho trabajo extra.</w:t>
        </w:r>
      </w:ins>
    </w:p>
    <w:p w14:paraId="198A58B6" w14:textId="77777777" w:rsidR="00BE276B" w:rsidRDefault="00BE276B" w:rsidP="00BE276B">
      <w:pPr>
        <w:autoSpaceDE w:val="0"/>
        <w:autoSpaceDN w:val="0"/>
        <w:adjustRightInd w:val="0"/>
        <w:spacing w:before="240"/>
        <w:rPr>
          <w:ins w:id="2657" w:author="Ernesto del Puerto" w:date="2022-02-19T20:37:00Z"/>
          <w:rFonts w:ascii="Arial Narrow" w:hAnsi="Arial Narrow" w:cs="TimesNewRoman"/>
          <w:color w:val="000000"/>
          <w:lang w:val="es-AR"/>
        </w:rPr>
      </w:pPr>
      <w:ins w:id="2658" w:author="Ernesto del Puerto" w:date="2022-02-19T20:35:00Z">
        <w:r w:rsidRPr="00BE276B">
          <w:rPr>
            <w:rFonts w:ascii="Arial Narrow" w:hAnsi="Arial Narrow" w:cs="TimesNewRoman"/>
            <w:color w:val="000000"/>
            <w:lang w:val="es-AR"/>
          </w:rPr>
          <w:t xml:space="preserve">Concretamente, esto significa que debemos revisar el método </w:t>
        </w:r>
        <w:proofErr w:type="gramStart"/>
        <w:r w:rsidRPr="00BE276B">
          <w:rPr>
            <w:rFonts w:ascii="Arial Narrow" w:hAnsi="Arial Narrow" w:cs="TimesNewRoman"/>
            <w:color w:val="000000"/>
            <w:lang w:val="es-AR"/>
          </w:rPr>
          <w:t>[.</w:t>
        </w:r>
        <w:proofErr w:type="spellStart"/>
        <w:r w:rsidRPr="00BE276B">
          <w:rPr>
            <w:rFonts w:ascii="Arial Narrow" w:hAnsi="Arial Narrow" w:cs="TimesNewRoman"/>
            <w:color w:val="000000"/>
            <w:lang w:val="es-AR"/>
          </w:rPr>
          <w:t>secret</w:t>
        </w:r>
        <w:proofErr w:type="spellEnd"/>
        <w:proofErr w:type="gramEnd"/>
        <w:r w:rsidRPr="00BE276B">
          <w:rPr>
            <w:rFonts w:ascii="Arial Narrow" w:hAnsi="Arial Narrow" w:cs="TimesNewRoman"/>
            <w:color w:val="000000"/>
            <w:lang w:val="es-AR"/>
          </w:rPr>
          <w:t>.</w:t>
        </w:r>
      </w:ins>
    </w:p>
    <w:p w14:paraId="20128AB5" w14:textId="34B44034" w:rsidR="00BE276B" w:rsidRDefault="00BE276B" w:rsidP="00BE276B">
      <w:pPr>
        <w:autoSpaceDE w:val="0"/>
        <w:autoSpaceDN w:val="0"/>
        <w:adjustRightInd w:val="0"/>
        <w:spacing w:before="240"/>
        <w:rPr>
          <w:ins w:id="2659" w:author="Ernesto del Puerto" w:date="2022-02-19T20:34:00Z"/>
          <w:rFonts w:ascii="Arial Narrow" w:hAnsi="Arial Narrow" w:cs="TimesNewRoman"/>
          <w:color w:val="000000"/>
          <w:lang w:val="es-AR"/>
        </w:rPr>
      </w:pPr>
      <w:ins w:id="2660" w:author="Ernesto del Puerto" w:date="2022-02-19T20:35:00Z">
        <w:r w:rsidRPr="00BE276B">
          <w:rPr>
            <w:rFonts w:ascii="Arial Narrow" w:hAnsi="Arial Narrow" w:cs="TimesNewRoman"/>
            <w:color w:val="000000"/>
            <w:lang w:val="es-AR"/>
          </w:rPr>
          <w:t xml:space="preserve">Actualmente siempre devuelve un </w:t>
        </w:r>
        <w:proofErr w:type="spellStart"/>
        <w:proofErr w:type="gramStart"/>
        <w:r w:rsidRPr="00BE276B">
          <w:rPr>
            <w:rFonts w:ascii="Arial Narrow" w:hAnsi="Arial Narrow" w:cs="TimesNewRoman"/>
            <w:color w:val="000000"/>
            <w:lang w:val="es-AR"/>
          </w:rPr>
          <w:t>secret</w:t>
        </w:r>
        <w:proofErr w:type="spellEnd"/>
        <w:r w:rsidRPr="00BE276B">
          <w:rPr>
            <w:rFonts w:ascii="Arial Narrow" w:hAnsi="Arial Narrow" w:cs="TimesNewRoman"/>
            <w:color w:val="000000"/>
            <w:lang w:val="es-AR"/>
          </w:rPr>
          <w:t>(</w:t>
        </w:r>
        <w:proofErr w:type="gramEnd"/>
        <w:r w:rsidRPr="00BE276B">
          <w:rPr>
            <w:rFonts w:ascii="Arial Narrow" w:hAnsi="Arial Narrow" w:cs="TimesNewRoman"/>
            <w:color w:val="000000"/>
            <w:lang w:val="es-AR"/>
          </w:rPr>
          <w:t xml:space="preserve">), incluso cuando se le da un </w:t>
        </w:r>
        <w:proofErr w:type="spellStart"/>
        <w:r w:rsidRPr="00BE276B">
          <w:rPr>
            <w:rFonts w:ascii="Arial Narrow" w:hAnsi="Arial Narrow" w:cs="TimesNewRoman"/>
            <w:color w:val="000000"/>
            <w:lang w:val="es-AR"/>
          </w:rPr>
          <w:t>supersecret</w:t>
        </w:r>
      </w:ins>
      <w:proofErr w:type="spellEnd"/>
      <w:ins w:id="2661" w:author="Ernesto del Puerto" w:date="2022-02-19T20:37:00Z">
        <w:r>
          <w:rPr>
            <w:rFonts w:ascii="Arial Narrow" w:hAnsi="Arial Narrow" w:cs="TimesNewRoman"/>
            <w:color w:val="000000"/>
            <w:lang w:val="es-AR"/>
          </w:rPr>
          <w:t>.</w:t>
        </w:r>
      </w:ins>
    </w:p>
    <w:p w14:paraId="4FD3F9D7" w14:textId="77777777" w:rsidR="00BE276B" w:rsidRDefault="00BE276B" w:rsidP="00BE276B">
      <w:pPr>
        <w:autoSpaceDE w:val="0"/>
        <w:autoSpaceDN w:val="0"/>
        <w:adjustRightInd w:val="0"/>
        <w:spacing w:before="240"/>
        <w:rPr>
          <w:ins w:id="2662" w:author="Ernesto del Puerto" w:date="2022-02-19T20:38:00Z"/>
          <w:rFonts w:ascii="Arial Narrow" w:hAnsi="Arial Narrow" w:cs="TimesNewRoman"/>
          <w:color w:val="000000"/>
          <w:lang w:val="es-AR"/>
        </w:rPr>
      </w:pPr>
      <w:ins w:id="2663" w:author="Ernesto del Puerto" w:date="2022-02-19T20:38:00Z">
        <w:r w:rsidRPr="00BE276B">
          <w:rPr>
            <w:rFonts w:ascii="Arial Narrow" w:hAnsi="Arial Narrow" w:cs="TimesNewRoman"/>
            <w:color w:val="000000"/>
            <w:lang w:val="es-AR"/>
          </w:rPr>
          <w:t xml:space="preserve">Queremos asegurarnos de que </w:t>
        </w:r>
        <w:proofErr w:type="gramStart"/>
        <w:r w:rsidRPr="00BE276B">
          <w:rPr>
            <w:rFonts w:ascii="Arial Narrow" w:hAnsi="Arial Narrow" w:cs="TimesNewRoman"/>
            <w:b/>
            <w:bCs/>
            <w:i/>
            <w:iCs/>
            <w:color w:val="000000"/>
            <w:lang w:val="es-AR"/>
            <w:rPrChange w:id="2664" w:author="Ernesto del Puerto" w:date="2022-02-19T20:38:00Z">
              <w:rPr>
                <w:rFonts w:ascii="Arial Narrow" w:hAnsi="Arial Narrow" w:cs="TimesNewRoman"/>
                <w:color w:val="000000"/>
                <w:lang w:val="es-AR"/>
              </w:rPr>
            </w:rPrChange>
          </w:rPr>
          <w:t>[.</w:t>
        </w:r>
        <w:proofErr w:type="spellStart"/>
        <w:r w:rsidRPr="00BE276B">
          <w:rPr>
            <w:rFonts w:ascii="Arial Narrow" w:hAnsi="Arial Narrow" w:cs="TimesNewRoman"/>
            <w:b/>
            <w:bCs/>
            <w:i/>
            <w:iCs/>
            <w:color w:val="000000"/>
            <w:lang w:val="es-AR"/>
            <w:rPrChange w:id="2665" w:author="Ernesto del Puerto" w:date="2022-02-19T20:38:00Z">
              <w:rPr>
                <w:rFonts w:ascii="Arial Narrow" w:hAnsi="Arial Narrow" w:cs="TimesNewRoman"/>
                <w:color w:val="000000"/>
                <w:lang w:val="es-AR"/>
              </w:rPr>
            </w:rPrChange>
          </w:rPr>
          <w:t>secret</w:t>
        </w:r>
        <w:proofErr w:type="spellEnd"/>
        <w:proofErr w:type="gramEnd"/>
        <w:r w:rsidRPr="00BE276B">
          <w:rPr>
            <w:rFonts w:ascii="Arial Narrow" w:hAnsi="Arial Narrow" w:cs="TimesNewRoman"/>
            <w:color w:val="000000"/>
            <w:lang w:val="es-AR"/>
          </w:rPr>
          <w:t xml:space="preserve"> devuelva la misma clase que x incluso si es una subclase.</w:t>
        </w:r>
      </w:ins>
    </w:p>
    <w:p w14:paraId="47328186" w14:textId="77777777" w:rsidR="00BE276B" w:rsidRDefault="00BE276B" w:rsidP="00BE276B">
      <w:pPr>
        <w:autoSpaceDE w:val="0"/>
        <w:autoSpaceDN w:val="0"/>
        <w:adjustRightInd w:val="0"/>
        <w:spacing w:before="240"/>
        <w:rPr>
          <w:ins w:id="2666" w:author="Ernesto del Puerto" w:date="2022-02-19T20:38:00Z"/>
          <w:rFonts w:ascii="Arial Narrow" w:hAnsi="Arial Narrow" w:cs="TimesNewRoman"/>
          <w:color w:val="000000"/>
          <w:lang w:val="es-AR"/>
        </w:rPr>
      </w:pPr>
      <w:ins w:id="2667" w:author="Ernesto del Puerto" w:date="2022-02-19T20:38:00Z">
        <w:r w:rsidRPr="00BE276B">
          <w:rPr>
            <w:rFonts w:ascii="Arial Narrow" w:hAnsi="Arial Narrow" w:cs="TimesNewRoman"/>
            <w:color w:val="000000"/>
            <w:lang w:val="es-AR"/>
          </w:rPr>
          <w:t>Por lo que p</w:t>
        </w:r>
        <w:r>
          <w:rPr>
            <w:rFonts w:ascii="Arial Narrow" w:hAnsi="Arial Narrow" w:cs="TimesNewRoman"/>
            <w:color w:val="000000"/>
            <w:lang w:val="es-AR"/>
          </w:rPr>
          <w:t>o</w:t>
        </w:r>
        <w:r w:rsidRPr="00BE276B">
          <w:rPr>
            <w:rFonts w:ascii="Arial Narrow" w:hAnsi="Arial Narrow" w:cs="TimesNewRoman"/>
            <w:color w:val="000000"/>
            <w:lang w:val="es-AR"/>
          </w:rPr>
          <w:t>d</w:t>
        </w:r>
        <w:r>
          <w:rPr>
            <w:rFonts w:ascii="Arial Narrow" w:hAnsi="Arial Narrow" w:cs="TimesNewRoman"/>
            <w:color w:val="000000"/>
            <w:lang w:val="es-AR"/>
          </w:rPr>
          <w:t>em</w:t>
        </w:r>
        <w:r w:rsidRPr="00BE276B">
          <w:rPr>
            <w:rFonts w:ascii="Arial Narrow" w:hAnsi="Arial Narrow" w:cs="TimesNewRoman"/>
            <w:color w:val="000000"/>
            <w:lang w:val="es-AR"/>
          </w:rPr>
          <w:t>o</w:t>
        </w:r>
        <w:r>
          <w:rPr>
            <w:rFonts w:ascii="Arial Narrow" w:hAnsi="Arial Narrow" w:cs="TimesNewRoman"/>
            <w:color w:val="000000"/>
            <w:lang w:val="es-AR"/>
          </w:rPr>
          <w:t>s</w:t>
        </w:r>
        <w:r w:rsidRPr="00BE276B">
          <w:rPr>
            <w:rFonts w:ascii="Arial Narrow" w:hAnsi="Arial Narrow" w:cs="TimesNewRoman"/>
            <w:color w:val="000000"/>
            <w:lang w:val="es-AR"/>
          </w:rPr>
          <w:t xml:space="preserve"> decir, no hay forma de resolver este problema usando solo la base R.</w:t>
        </w:r>
      </w:ins>
    </w:p>
    <w:p w14:paraId="51F6278A" w14:textId="77777777" w:rsidR="00BE276B" w:rsidRDefault="00BE276B" w:rsidP="00BE276B">
      <w:pPr>
        <w:autoSpaceDE w:val="0"/>
        <w:autoSpaceDN w:val="0"/>
        <w:adjustRightInd w:val="0"/>
        <w:spacing w:before="240"/>
        <w:rPr>
          <w:ins w:id="2668" w:author="Ernesto del Puerto" w:date="2022-02-19T20:38:00Z"/>
          <w:rFonts w:ascii="Arial Narrow" w:hAnsi="Arial Narrow" w:cs="TimesNewRoman"/>
          <w:color w:val="000000"/>
          <w:lang w:val="es-AR"/>
        </w:rPr>
      </w:pPr>
      <w:ins w:id="2669" w:author="Ernesto del Puerto" w:date="2022-02-19T20:38:00Z">
        <w:r w:rsidRPr="00BE276B">
          <w:rPr>
            <w:rFonts w:ascii="Arial Narrow" w:hAnsi="Arial Narrow" w:cs="TimesNewRoman"/>
            <w:color w:val="000000"/>
            <w:lang w:val="es-AR"/>
          </w:rPr>
          <w:t>En su lugar, deber</w:t>
        </w:r>
        <w:r>
          <w:rPr>
            <w:rFonts w:ascii="Arial Narrow" w:hAnsi="Arial Narrow" w:cs="TimesNewRoman"/>
            <w:color w:val="000000"/>
            <w:lang w:val="es-AR"/>
          </w:rPr>
          <w:t>emos</w:t>
        </w:r>
        <w:r w:rsidRPr="00BE276B">
          <w:rPr>
            <w:rFonts w:ascii="Arial Narrow" w:hAnsi="Arial Narrow" w:cs="TimesNewRoman"/>
            <w:color w:val="000000"/>
            <w:lang w:val="es-AR"/>
          </w:rPr>
          <w:t xml:space="preserve"> utilizar el paquete </w:t>
        </w:r>
        <w:proofErr w:type="spellStart"/>
        <w:r w:rsidRPr="00BE276B">
          <w:rPr>
            <w:rFonts w:ascii="Arial Narrow" w:hAnsi="Arial Narrow" w:cs="TimesNewRoman"/>
            <w:b/>
            <w:bCs/>
            <w:i/>
            <w:iCs/>
            <w:color w:val="000000"/>
            <w:lang w:val="es-AR"/>
            <w:rPrChange w:id="2670" w:author="Ernesto del Puerto" w:date="2022-02-19T20:38:00Z">
              <w:rPr>
                <w:rFonts w:ascii="Arial Narrow" w:hAnsi="Arial Narrow" w:cs="TimesNewRoman"/>
                <w:color w:val="000000"/>
                <w:lang w:val="es-AR"/>
              </w:rPr>
            </w:rPrChange>
          </w:rPr>
          <w:t>vctrs</w:t>
        </w:r>
        <w:proofErr w:type="spellEnd"/>
        <w:r w:rsidRPr="00BE276B">
          <w:rPr>
            <w:rFonts w:ascii="Arial Narrow" w:hAnsi="Arial Narrow" w:cs="TimesNewRoman"/>
            <w:color w:val="000000"/>
            <w:lang w:val="es-AR"/>
          </w:rPr>
          <w:t xml:space="preserve">, que proporciona una solución en forma del genérico </w:t>
        </w:r>
        <w:proofErr w:type="spellStart"/>
        <w:proofErr w:type="gramStart"/>
        <w:r w:rsidRPr="00BE276B">
          <w:rPr>
            <w:rFonts w:ascii="Arial Narrow" w:hAnsi="Arial Narrow" w:cs="TimesNewRoman"/>
            <w:b/>
            <w:bCs/>
            <w:i/>
            <w:iCs/>
            <w:color w:val="000000"/>
            <w:lang w:val="es-AR"/>
            <w:rPrChange w:id="2671" w:author="Ernesto del Puerto" w:date="2022-02-19T20:39:00Z">
              <w:rPr>
                <w:rFonts w:ascii="Arial Narrow" w:hAnsi="Arial Narrow" w:cs="TimesNewRoman"/>
                <w:color w:val="000000"/>
                <w:lang w:val="es-AR"/>
              </w:rPr>
            </w:rPrChange>
          </w:rPr>
          <w:t>vctrs</w:t>
        </w:r>
        <w:proofErr w:type="spellEnd"/>
        <w:r w:rsidRPr="00BE276B">
          <w:rPr>
            <w:rFonts w:ascii="Arial Narrow" w:hAnsi="Arial Narrow" w:cs="TimesNewRoman"/>
            <w:b/>
            <w:bCs/>
            <w:i/>
            <w:iCs/>
            <w:color w:val="000000"/>
            <w:lang w:val="es-AR"/>
            <w:rPrChange w:id="2672" w:author="Ernesto del Puerto" w:date="2022-02-19T20:39:00Z">
              <w:rPr>
                <w:rFonts w:ascii="Arial Narrow" w:hAnsi="Arial Narrow" w:cs="TimesNewRoman"/>
                <w:color w:val="000000"/>
                <w:lang w:val="es-AR"/>
              </w:rPr>
            </w:rPrChange>
          </w:rPr>
          <w:t>::</w:t>
        </w:r>
        <w:proofErr w:type="spellStart"/>
        <w:proofErr w:type="gramEnd"/>
        <w:r w:rsidRPr="00BE276B">
          <w:rPr>
            <w:rFonts w:ascii="Arial Narrow" w:hAnsi="Arial Narrow" w:cs="TimesNewRoman"/>
            <w:b/>
            <w:bCs/>
            <w:i/>
            <w:iCs/>
            <w:color w:val="000000"/>
            <w:lang w:val="es-AR"/>
            <w:rPrChange w:id="2673" w:author="Ernesto del Puerto" w:date="2022-02-19T20:39:00Z">
              <w:rPr>
                <w:rFonts w:ascii="Arial Narrow" w:hAnsi="Arial Narrow" w:cs="TimesNewRoman"/>
                <w:color w:val="000000"/>
                <w:lang w:val="es-AR"/>
              </w:rPr>
            </w:rPrChange>
          </w:rPr>
          <w:t>vec_restore</w:t>
        </w:r>
        <w:proofErr w:type="spellEnd"/>
        <w:r w:rsidRPr="00BE276B">
          <w:rPr>
            <w:rFonts w:ascii="Arial Narrow" w:hAnsi="Arial Narrow" w:cs="TimesNewRoman"/>
            <w:b/>
            <w:bCs/>
            <w:i/>
            <w:iCs/>
            <w:color w:val="000000"/>
            <w:lang w:val="es-AR"/>
            <w:rPrChange w:id="2674" w:author="Ernesto del Puerto" w:date="2022-02-19T20:39:00Z">
              <w:rPr>
                <w:rFonts w:ascii="Arial Narrow" w:hAnsi="Arial Narrow" w:cs="TimesNewRoman"/>
                <w:color w:val="000000"/>
                <w:lang w:val="es-AR"/>
              </w:rPr>
            </w:rPrChange>
          </w:rPr>
          <w:t>()</w:t>
        </w:r>
        <w:r w:rsidRPr="00BE276B">
          <w:rPr>
            <w:rFonts w:ascii="Arial Narrow" w:hAnsi="Arial Narrow" w:cs="TimesNewRoman"/>
            <w:color w:val="000000"/>
            <w:lang w:val="es-AR"/>
          </w:rPr>
          <w:t>.</w:t>
        </w:r>
      </w:ins>
    </w:p>
    <w:p w14:paraId="27BC22A9" w14:textId="45514653" w:rsidR="00BE276B" w:rsidRPr="00BE276B" w:rsidRDefault="00BE276B" w:rsidP="00BE276B">
      <w:pPr>
        <w:autoSpaceDE w:val="0"/>
        <w:autoSpaceDN w:val="0"/>
        <w:adjustRightInd w:val="0"/>
        <w:spacing w:before="240"/>
        <w:rPr>
          <w:ins w:id="2675" w:author="Ernesto del Puerto" w:date="2022-02-19T20:38:00Z"/>
          <w:rFonts w:ascii="Arial Narrow" w:hAnsi="Arial Narrow" w:cs="TimesNewRoman"/>
          <w:color w:val="000000"/>
          <w:lang w:val="es-AR"/>
        </w:rPr>
      </w:pPr>
      <w:ins w:id="2676" w:author="Ernesto del Puerto" w:date="2022-02-19T20:38:00Z">
        <w:r w:rsidRPr="00BE276B">
          <w:rPr>
            <w:rFonts w:ascii="Arial Narrow" w:hAnsi="Arial Narrow" w:cs="TimesNewRoman"/>
            <w:color w:val="000000"/>
            <w:lang w:val="es-AR"/>
          </w:rPr>
          <w:t>Este genérico toma dos entradas: un objeto que ha perdido información de subclase y un objeto de plantilla para usar para la restauración.</w:t>
        </w:r>
      </w:ins>
    </w:p>
    <w:p w14:paraId="7D54F375" w14:textId="75CB1BBF" w:rsidR="005D20AF" w:rsidRDefault="005D20AF" w:rsidP="00366775">
      <w:pPr>
        <w:autoSpaceDE w:val="0"/>
        <w:autoSpaceDN w:val="0"/>
        <w:adjustRightInd w:val="0"/>
        <w:spacing w:before="240"/>
        <w:rPr>
          <w:ins w:id="2677" w:author="Ernesto del Puerto" w:date="2022-02-19T20:29:00Z"/>
          <w:rFonts w:ascii="Arial Narrow" w:hAnsi="Arial Narrow" w:cs="TimesNewRoman"/>
          <w:color w:val="000000"/>
          <w:lang w:val="es-AR"/>
        </w:rPr>
      </w:pPr>
    </w:p>
    <w:p w14:paraId="6359D3C2" w14:textId="14C58A3D" w:rsidR="0017057D" w:rsidRDefault="005D20AF" w:rsidP="00366775">
      <w:pPr>
        <w:autoSpaceDE w:val="0"/>
        <w:autoSpaceDN w:val="0"/>
        <w:adjustRightInd w:val="0"/>
        <w:spacing w:before="240"/>
        <w:rPr>
          <w:ins w:id="2678" w:author="Ernesto del Puerto" w:date="2022-02-19T19:52:00Z"/>
          <w:rFonts w:ascii="Arial Narrow" w:hAnsi="Arial Narrow" w:cs="TimesNewRoman"/>
          <w:color w:val="000000"/>
          <w:lang w:val="es-AR"/>
        </w:rPr>
      </w:pPr>
      <w:ins w:id="2679" w:author="Ernesto del Puerto" w:date="2022-02-19T20:29:00Z">
        <w:r>
          <w:rPr>
            <w:rFonts w:ascii="Arial Narrow" w:hAnsi="Arial Narrow" w:cs="TimesNewRoman"/>
            <w:noProof/>
            <w:color w:val="000000"/>
            <w:lang w:val="es-AR"/>
          </w:rPr>
          <w:lastRenderedPageBreak/>
          <w:drawing>
            <wp:inline distT="0" distB="0" distL="0" distR="0" wp14:anchorId="5D1E2495" wp14:editId="6B396ADD">
              <wp:extent cx="5340350" cy="528066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40350" cy="5280660"/>
                      </a:xfrm>
                      <a:prstGeom prst="rect">
                        <a:avLst/>
                      </a:prstGeom>
                      <a:noFill/>
                      <a:ln>
                        <a:noFill/>
                      </a:ln>
                    </pic:spPr>
                  </pic:pic>
                </a:graphicData>
              </a:graphic>
            </wp:inline>
          </w:drawing>
        </w:r>
      </w:ins>
    </w:p>
    <w:p w14:paraId="0C20DD3E" w14:textId="7DCCC6B7" w:rsidR="005D20AF" w:rsidRDefault="005D20AF" w:rsidP="005D20AF">
      <w:pPr>
        <w:pStyle w:val="TtuloTDC"/>
        <w:autoSpaceDE w:val="0"/>
        <w:autoSpaceDN w:val="0"/>
        <w:adjustRightInd w:val="0"/>
        <w:outlineLvl w:val="2"/>
        <w:rPr>
          <w:ins w:id="2680" w:author="Ernesto del Puerto" w:date="2022-02-19T20:29:00Z"/>
          <w:rFonts w:ascii="Arial Narrow" w:hAnsi="Arial Narrow" w:cs="TimesNewRoman"/>
          <w:color w:val="000000"/>
          <w:lang w:val="es-AR"/>
        </w:rPr>
      </w:pPr>
      <w:bookmarkStart w:id="2681" w:name="_Toc97489962"/>
      <w:ins w:id="2682" w:author="Ernesto del Puerto" w:date="2022-02-19T20:29:00Z">
        <w:r>
          <w:rPr>
            <w:rFonts w:ascii="Arial Narrow" w:eastAsia="Times New Roman" w:hAnsi="Arial Narrow" w:cs="CourierNewPSMT"/>
            <w:b/>
            <w:color w:val="000000"/>
            <w:sz w:val="28"/>
            <w:szCs w:val="28"/>
            <w:lang w:val="es-ES" w:eastAsia="es-ES"/>
          </w:rPr>
          <w:t>Figura 18.1. Subc</w:t>
        </w:r>
      </w:ins>
      <w:ins w:id="2683" w:author="Ernesto del Puerto" w:date="2022-02-19T20:30:00Z">
        <w:r>
          <w:rPr>
            <w:rFonts w:ascii="Arial Narrow" w:eastAsia="Times New Roman" w:hAnsi="Arial Narrow" w:cs="CourierNewPSMT"/>
            <w:b/>
            <w:color w:val="000000"/>
            <w:sz w:val="28"/>
            <w:szCs w:val="28"/>
            <w:lang w:val="es-ES" w:eastAsia="es-ES"/>
          </w:rPr>
          <w:t>lases</w:t>
        </w:r>
      </w:ins>
      <w:bookmarkEnd w:id="2681"/>
    </w:p>
    <w:p w14:paraId="4ACFE27C" w14:textId="77777777" w:rsidR="00BE276B" w:rsidRPr="00BE276B" w:rsidRDefault="00BE276B" w:rsidP="00BE276B">
      <w:pPr>
        <w:autoSpaceDE w:val="0"/>
        <w:autoSpaceDN w:val="0"/>
        <w:adjustRightInd w:val="0"/>
        <w:spacing w:before="240"/>
        <w:rPr>
          <w:ins w:id="2684" w:author="Ernesto del Puerto" w:date="2022-02-19T20:32:00Z"/>
          <w:rFonts w:ascii="Arial Narrow" w:hAnsi="Arial Narrow" w:cs="TimesNewRoman"/>
          <w:color w:val="000000"/>
          <w:lang w:val="es-AR"/>
        </w:rPr>
      </w:pPr>
      <w:ins w:id="2685" w:author="Ernesto del Puerto" w:date="2022-02-19T20:32:00Z">
        <w:r w:rsidRPr="00BE276B">
          <w:rPr>
            <w:rFonts w:ascii="Arial Narrow" w:hAnsi="Arial Narrow" w:cs="TimesNewRoman"/>
            <w:color w:val="000000"/>
            <w:lang w:val="es-AR"/>
          </w:rPr>
          <w:t xml:space="preserve">Por lo general, los métodos </w:t>
        </w:r>
        <w:proofErr w:type="spellStart"/>
        <w:r w:rsidRPr="00BE276B">
          <w:rPr>
            <w:rFonts w:ascii="Arial Narrow" w:hAnsi="Arial Narrow" w:cs="TimesNewRoman"/>
            <w:b/>
            <w:bCs/>
            <w:i/>
            <w:iCs/>
            <w:color w:val="000000"/>
            <w:lang w:val="es-AR"/>
            <w:rPrChange w:id="2686" w:author="Ernesto del Puerto" w:date="2022-02-19T20:39:00Z">
              <w:rPr>
                <w:rFonts w:ascii="Arial Narrow" w:hAnsi="Arial Narrow" w:cs="TimesNewRoman"/>
                <w:color w:val="000000"/>
                <w:lang w:val="es-AR"/>
              </w:rPr>
            </w:rPrChange>
          </w:rPr>
          <w:t>vec_</w:t>
        </w:r>
        <w:proofErr w:type="gramStart"/>
        <w:r w:rsidRPr="00BE276B">
          <w:rPr>
            <w:rFonts w:ascii="Arial Narrow" w:hAnsi="Arial Narrow" w:cs="TimesNewRoman"/>
            <w:b/>
            <w:bCs/>
            <w:i/>
            <w:iCs/>
            <w:color w:val="000000"/>
            <w:lang w:val="es-AR"/>
            <w:rPrChange w:id="2687" w:author="Ernesto del Puerto" w:date="2022-02-19T20:39:00Z">
              <w:rPr>
                <w:rFonts w:ascii="Arial Narrow" w:hAnsi="Arial Narrow" w:cs="TimesNewRoman"/>
                <w:color w:val="000000"/>
                <w:lang w:val="es-AR"/>
              </w:rPr>
            </w:rPrChange>
          </w:rPr>
          <w:t>restore</w:t>
        </w:r>
        <w:proofErr w:type="spellEnd"/>
        <w:r w:rsidRPr="00BE276B">
          <w:rPr>
            <w:rFonts w:ascii="Arial Narrow" w:hAnsi="Arial Narrow" w:cs="TimesNewRoman"/>
            <w:b/>
            <w:bCs/>
            <w:i/>
            <w:iCs/>
            <w:color w:val="000000"/>
            <w:lang w:val="es-AR"/>
            <w:rPrChange w:id="2688" w:author="Ernesto del Puerto" w:date="2022-02-19T20:39:00Z">
              <w:rPr>
                <w:rFonts w:ascii="Arial Narrow" w:hAnsi="Arial Narrow" w:cs="TimesNewRoman"/>
                <w:color w:val="000000"/>
                <w:lang w:val="es-AR"/>
              </w:rPr>
            </w:rPrChange>
          </w:rPr>
          <w:t>(</w:t>
        </w:r>
        <w:proofErr w:type="gramEnd"/>
        <w:r w:rsidRPr="00BE276B">
          <w:rPr>
            <w:rFonts w:ascii="Arial Narrow" w:hAnsi="Arial Narrow" w:cs="TimesNewRoman"/>
            <w:b/>
            <w:bCs/>
            <w:i/>
            <w:iCs/>
            <w:color w:val="000000"/>
            <w:lang w:val="es-AR"/>
            <w:rPrChange w:id="2689" w:author="Ernesto del Puerto" w:date="2022-02-19T20:39:00Z">
              <w:rPr>
                <w:rFonts w:ascii="Arial Narrow" w:hAnsi="Arial Narrow" w:cs="TimesNewRoman"/>
                <w:color w:val="000000"/>
                <w:lang w:val="es-AR"/>
              </w:rPr>
            </w:rPrChange>
          </w:rPr>
          <w:t>)</w:t>
        </w:r>
        <w:r w:rsidRPr="00BE276B">
          <w:rPr>
            <w:rFonts w:ascii="Arial Narrow" w:hAnsi="Arial Narrow" w:cs="TimesNewRoman"/>
            <w:color w:val="000000"/>
            <w:lang w:val="es-AR"/>
          </w:rPr>
          <w:t xml:space="preserve"> son bastante simples: simplemente llama al constructor con los argumentos apropiados:</w:t>
        </w:r>
      </w:ins>
    </w:p>
    <w:p w14:paraId="243080F2" w14:textId="2E813375" w:rsidR="00BE276B" w:rsidRPr="00BE276B" w:rsidRDefault="00BE276B" w:rsidP="00BE276B">
      <w:pPr>
        <w:autoSpaceDE w:val="0"/>
        <w:autoSpaceDN w:val="0"/>
        <w:adjustRightInd w:val="0"/>
        <w:spacing w:before="240"/>
        <w:rPr>
          <w:ins w:id="2690" w:author="Ernesto del Puerto" w:date="2022-02-19T20:32:00Z"/>
          <w:rFonts w:ascii="Arial Narrow" w:hAnsi="Arial Narrow" w:cs="TimesNewRoman"/>
          <w:color w:val="000000"/>
          <w:lang w:val="es-AR"/>
        </w:rPr>
      </w:pPr>
      <w:ins w:id="2691" w:author="Ernesto del Puerto" w:date="2022-02-19T20:32:00Z">
        <w:r w:rsidRPr="00BE276B">
          <w:rPr>
            <w:rFonts w:ascii="Arial Narrow" w:hAnsi="Arial Narrow" w:cs="TimesNewRoman"/>
            <w:color w:val="000000"/>
            <w:lang w:val="es-AR"/>
          </w:rPr>
          <w:t xml:space="preserve">Si </w:t>
        </w:r>
      </w:ins>
      <w:ins w:id="2692" w:author="Ernesto del Puerto" w:date="2022-02-19T20:39:00Z">
        <w:r>
          <w:rPr>
            <w:rFonts w:ascii="Arial Narrow" w:hAnsi="Arial Narrow" w:cs="TimesNewRoman"/>
            <w:color w:val="000000"/>
            <w:lang w:val="es-AR"/>
          </w:rPr>
          <w:t>n</w:t>
        </w:r>
      </w:ins>
      <w:ins w:id="2693" w:author="Ernesto del Puerto" w:date="2022-02-19T20:32:00Z">
        <w:r w:rsidRPr="00BE276B">
          <w:rPr>
            <w:rFonts w:ascii="Arial Narrow" w:hAnsi="Arial Narrow" w:cs="TimesNewRoman"/>
            <w:color w:val="000000"/>
            <w:lang w:val="es-AR"/>
          </w:rPr>
          <w:t>u</w:t>
        </w:r>
      </w:ins>
      <w:ins w:id="2694" w:author="Ernesto del Puerto" w:date="2022-02-19T20:39:00Z">
        <w:r>
          <w:rPr>
            <w:rFonts w:ascii="Arial Narrow" w:hAnsi="Arial Narrow" w:cs="TimesNewRoman"/>
            <w:color w:val="000000"/>
            <w:lang w:val="es-AR"/>
          </w:rPr>
          <w:t>estra</w:t>
        </w:r>
      </w:ins>
      <w:ins w:id="2695" w:author="Ernesto del Puerto" w:date="2022-02-19T20:32:00Z">
        <w:r w:rsidRPr="00BE276B">
          <w:rPr>
            <w:rFonts w:ascii="Arial Narrow" w:hAnsi="Arial Narrow" w:cs="TimesNewRoman"/>
            <w:color w:val="000000"/>
            <w:lang w:val="es-AR"/>
          </w:rPr>
          <w:t xml:space="preserve"> clase tiene atributos, deber</w:t>
        </w:r>
      </w:ins>
      <w:ins w:id="2696" w:author="Ernesto del Puerto" w:date="2022-02-19T20:39:00Z">
        <w:r>
          <w:rPr>
            <w:rFonts w:ascii="Arial Narrow" w:hAnsi="Arial Narrow" w:cs="TimesNewRoman"/>
            <w:color w:val="000000"/>
            <w:lang w:val="es-AR"/>
          </w:rPr>
          <w:t>emos</w:t>
        </w:r>
      </w:ins>
      <w:ins w:id="2697" w:author="Ernesto del Puerto" w:date="2022-02-19T20:32:00Z">
        <w:r w:rsidRPr="00BE276B">
          <w:rPr>
            <w:rFonts w:ascii="Arial Narrow" w:hAnsi="Arial Narrow" w:cs="TimesNewRoman"/>
            <w:color w:val="000000"/>
            <w:lang w:val="es-AR"/>
          </w:rPr>
          <w:t xml:space="preserve"> pasarlos al constructor.</w:t>
        </w:r>
      </w:ins>
    </w:p>
    <w:p w14:paraId="7C34C5B1" w14:textId="46D5FECF" w:rsidR="00BE276B" w:rsidRPr="00BE276B" w:rsidRDefault="00BE276B" w:rsidP="00BE276B">
      <w:pPr>
        <w:autoSpaceDE w:val="0"/>
        <w:autoSpaceDN w:val="0"/>
        <w:adjustRightInd w:val="0"/>
        <w:spacing w:before="240"/>
        <w:rPr>
          <w:ins w:id="2698" w:author="Ernesto del Puerto" w:date="2022-02-19T20:32:00Z"/>
          <w:rFonts w:ascii="Arial Narrow" w:hAnsi="Arial Narrow" w:cs="TimesNewRoman"/>
          <w:color w:val="000000"/>
          <w:lang w:val="es-AR"/>
        </w:rPr>
      </w:pPr>
      <w:ins w:id="2699" w:author="Ernesto del Puerto" w:date="2022-02-19T20:32:00Z">
        <w:r w:rsidRPr="00BE276B">
          <w:rPr>
            <w:rFonts w:ascii="Arial Narrow" w:hAnsi="Arial Narrow" w:cs="TimesNewRoman"/>
            <w:color w:val="000000"/>
            <w:lang w:val="es-AR"/>
          </w:rPr>
          <w:t xml:space="preserve">Ahora podemos usar </w:t>
        </w:r>
        <w:proofErr w:type="spellStart"/>
        <w:r w:rsidRPr="00BE276B">
          <w:rPr>
            <w:rFonts w:ascii="Arial Narrow" w:hAnsi="Arial Narrow" w:cs="TimesNewRoman"/>
            <w:b/>
            <w:bCs/>
            <w:i/>
            <w:iCs/>
            <w:color w:val="000000"/>
            <w:lang w:val="es-AR"/>
            <w:rPrChange w:id="2700" w:author="Ernesto del Puerto" w:date="2022-02-19T20:40:00Z">
              <w:rPr>
                <w:rFonts w:ascii="Arial Narrow" w:hAnsi="Arial Narrow" w:cs="TimesNewRoman"/>
                <w:color w:val="000000"/>
                <w:lang w:val="es-AR"/>
              </w:rPr>
            </w:rPrChange>
          </w:rPr>
          <w:t>vec_</w:t>
        </w:r>
        <w:proofErr w:type="gramStart"/>
        <w:r w:rsidRPr="00BE276B">
          <w:rPr>
            <w:rFonts w:ascii="Arial Narrow" w:hAnsi="Arial Narrow" w:cs="TimesNewRoman"/>
            <w:b/>
            <w:bCs/>
            <w:i/>
            <w:iCs/>
            <w:color w:val="000000"/>
            <w:lang w:val="es-AR"/>
            <w:rPrChange w:id="2701" w:author="Ernesto del Puerto" w:date="2022-02-19T20:40:00Z">
              <w:rPr>
                <w:rFonts w:ascii="Arial Narrow" w:hAnsi="Arial Narrow" w:cs="TimesNewRoman"/>
                <w:color w:val="000000"/>
                <w:lang w:val="es-AR"/>
              </w:rPr>
            </w:rPrChange>
          </w:rPr>
          <w:t>restore</w:t>
        </w:r>
        <w:proofErr w:type="spellEnd"/>
        <w:r w:rsidRPr="00BE276B">
          <w:rPr>
            <w:rFonts w:ascii="Arial Narrow" w:hAnsi="Arial Narrow" w:cs="TimesNewRoman"/>
            <w:b/>
            <w:bCs/>
            <w:i/>
            <w:iCs/>
            <w:color w:val="000000"/>
            <w:lang w:val="es-AR"/>
            <w:rPrChange w:id="2702" w:author="Ernesto del Puerto" w:date="2022-02-19T20:40:00Z">
              <w:rPr>
                <w:rFonts w:ascii="Arial Narrow" w:hAnsi="Arial Narrow" w:cs="TimesNewRoman"/>
                <w:color w:val="000000"/>
                <w:lang w:val="es-AR"/>
              </w:rPr>
            </w:rPrChange>
          </w:rPr>
          <w:t>(</w:t>
        </w:r>
        <w:proofErr w:type="gramEnd"/>
        <w:r w:rsidRPr="00BE276B">
          <w:rPr>
            <w:rFonts w:ascii="Arial Narrow" w:hAnsi="Arial Narrow" w:cs="TimesNewRoman"/>
            <w:b/>
            <w:bCs/>
            <w:i/>
            <w:iCs/>
            <w:color w:val="000000"/>
            <w:lang w:val="es-AR"/>
            <w:rPrChange w:id="2703" w:author="Ernesto del Puerto" w:date="2022-02-19T20:40:00Z">
              <w:rPr>
                <w:rFonts w:ascii="Arial Narrow" w:hAnsi="Arial Narrow" w:cs="TimesNewRoman"/>
                <w:color w:val="000000"/>
                <w:lang w:val="es-AR"/>
              </w:rPr>
            </w:rPrChange>
          </w:rPr>
          <w:t>)</w:t>
        </w:r>
        <w:r w:rsidRPr="00BE276B">
          <w:rPr>
            <w:rFonts w:ascii="Arial Narrow" w:hAnsi="Arial Narrow" w:cs="TimesNewRoman"/>
            <w:color w:val="000000"/>
            <w:lang w:val="es-AR"/>
          </w:rPr>
          <w:t xml:space="preserve"> en el método </w:t>
        </w:r>
        <w:r w:rsidRPr="00BE276B">
          <w:rPr>
            <w:rFonts w:ascii="Arial Narrow" w:hAnsi="Arial Narrow" w:cs="TimesNewRoman"/>
            <w:b/>
            <w:bCs/>
            <w:i/>
            <w:iCs/>
            <w:color w:val="000000"/>
            <w:lang w:val="es-AR"/>
            <w:rPrChange w:id="2704" w:author="Ernesto del Puerto" w:date="2022-02-19T20:40:00Z">
              <w:rPr>
                <w:rFonts w:ascii="Arial Narrow" w:hAnsi="Arial Narrow" w:cs="TimesNewRoman"/>
                <w:color w:val="000000"/>
                <w:lang w:val="es-AR"/>
              </w:rPr>
            </w:rPrChange>
          </w:rPr>
          <w:t>[.</w:t>
        </w:r>
        <w:proofErr w:type="spellStart"/>
        <w:r w:rsidRPr="00BE276B">
          <w:rPr>
            <w:rFonts w:ascii="Arial Narrow" w:hAnsi="Arial Narrow" w:cs="TimesNewRoman"/>
            <w:b/>
            <w:bCs/>
            <w:i/>
            <w:iCs/>
            <w:color w:val="000000"/>
            <w:lang w:val="es-AR"/>
            <w:rPrChange w:id="2705" w:author="Ernesto del Puerto" w:date="2022-02-19T20:40:00Z">
              <w:rPr>
                <w:rFonts w:ascii="Arial Narrow" w:hAnsi="Arial Narrow" w:cs="TimesNewRoman"/>
                <w:color w:val="000000"/>
                <w:lang w:val="es-AR"/>
              </w:rPr>
            </w:rPrChange>
          </w:rPr>
          <w:t>secret</w:t>
        </w:r>
      </w:ins>
      <w:proofErr w:type="spellEnd"/>
      <w:ins w:id="2706" w:author="Ernesto del Puerto" w:date="2022-02-19T20:40:00Z">
        <w:r>
          <w:rPr>
            <w:rFonts w:ascii="Arial Narrow" w:hAnsi="Arial Narrow" w:cs="TimesNewRoman"/>
            <w:color w:val="000000"/>
            <w:lang w:val="es-AR"/>
          </w:rPr>
          <w:t>.</w:t>
        </w:r>
      </w:ins>
    </w:p>
    <w:p w14:paraId="2AC13210" w14:textId="77777777" w:rsidR="00BE276B" w:rsidRDefault="00BE276B" w:rsidP="00BE276B">
      <w:pPr>
        <w:autoSpaceDE w:val="0"/>
        <w:autoSpaceDN w:val="0"/>
        <w:adjustRightInd w:val="0"/>
        <w:spacing w:before="240"/>
        <w:rPr>
          <w:ins w:id="2707" w:author="Ernesto del Puerto" w:date="2022-02-19T20:41:00Z"/>
          <w:rFonts w:ascii="Arial Narrow" w:hAnsi="Arial Narrow" w:cs="TimesNewRoman"/>
          <w:color w:val="000000"/>
          <w:lang w:val="es-AR"/>
        </w:rPr>
      </w:pPr>
      <w:ins w:id="2708" w:author="Ernesto del Puerto" w:date="2022-02-19T20:40:00Z">
        <w:r>
          <w:rPr>
            <w:rFonts w:ascii="Arial Narrow" w:hAnsi="Arial Narrow" w:cs="TimesNewRoman"/>
            <w:color w:val="000000"/>
            <w:lang w:val="es-AR"/>
          </w:rPr>
          <w:t xml:space="preserve">Es </w:t>
        </w:r>
      </w:ins>
      <w:ins w:id="2709" w:author="Ernesto del Puerto" w:date="2022-02-19T20:41:00Z">
        <w:r>
          <w:rPr>
            <w:rFonts w:ascii="Arial Narrow" w:hAnsi="Arial Narrow" w:cs="TimesNewRoman"/>
            <w:color w:val="000000"/>
            <w:lang w:val="es-AR"/>
          </w:rPr>
          <w:t xml:space="preserve">más interesante </w:t>
        </w:r>
      </w:ins>
      <w:ins w:id="2710" w:author="Ernesto del Puerto" w:date="2022-02-19T20:32:00Z">
        <w:r w:rsidRPr="00BE276B">
          <w:rPr>
            <w:rFonts w:ascii="Arial Narrow" w:hAnsi="Arial Narrow" w:cs="TimesNewRoman"/>
            <w:color w:val="000000"/>
            <w:lang w:val="es-AR"/>
          </w:rPr>
          <w:t>usa</w:t>
        </w:r>
      </w:ins>
      <w:ins w:id="2711" w:author="Ernesto del Puerto" w:date="2022-02-19T20:41:00Z">
        <w:r>
          <w:rPr>
            <w:rFonts w:ascii="Arial Narrow" w:hAnsi="Arial Narrow" w:cs="TimesNewRoman"/>
            <w:color w:val="000000"/>
            <w:lang w:val="es-AR"/>
          </w:rPr>
          <w:t>r</w:t>
        </w:r>
      </w:ins>
      <w:ins w:id="2712" w:author="Ernesto del Puerto" w:date="2022-02-19T20:32:00Z">
        <w:r w:rsidRPr="00BE276B">
          <w:rPr>
            <w:rFonts w:ascii="Arial Narrow" w:hAnsi="Arial Narrow" w:cs="TimesNewRoman"/>
            <w:color w:val="000000"/>
            <w:lang w:val="es-AR"/>
          </w:rPr>
          <w:t xml:space="preserve"> </w:t>
        </w:r>
        <w:proofErr w:type="spellStart"/>
        <w:r w:rsidRPr="00BE276B">
          <w:rPr>
            <w:rFonts w:ascii="Arial Narrow" w:hAnsi="Arial Narrow" w:cs="TimesNewRoman"/>
            <w:b/>
            <w:bCs/>
            <w:i/>
            <w:iCs/>
            <w:color w:val="000000"/>
            <w:lang w:val="es-AR"/>
            <w:rPrChange w:id="2713" w:author="Ernesto del Puerto" w:date="2022-02-19T20:41:00Z">
              <w:rPr>
                <w:rFonts w:ascii="Arial Narrow" w:hAnsi="Arial Narrow" w:cs="TimesNewRoman"/>
                <w:color w:val="000000"/>
                <w:lang w:val="es-AR"/>
              </w:rPr>
            </w:rPrChange>
          </w:rPr>
          <w:t>tidyverse</w:t>
        </w:r>
        <w:proofErr w:type="spellEnd"/>
        <w:r w:rsidRPr="00BE276B">
          <w:rPr>
            <w:rFonts w:ascii="Arial Narrow" w:hAnsi="Arial Narrow" w:cs="TimesNewRoman"/>
            <w:color w:val="000000"/>
            <w:lang w:val="es-AR"/>
          </w:rPr>
          <w:t>.</w:t>
        </w:r>
      </w:ins>
    </w:p>
    <w:p w14:paraId="0F910A9E" w14:textId="7C7C8CAB" w:rsidR="00BE276B" w:rsidRPr="00BE276B" w:rsidRDefault="00BE276B" w:rsidP="00BE276B">
      <w:pPr>
        <w:autoSpaceDE w:val="0"/>
        <w:autoSpaceDN w:val="0"/>
        <w:adjustRightInd w:val="0"/>
        <w:spacing w:before="240"/>
        <w:rPr>
          <w:ins w:id="2714" w:author="Ernesto del Puerto" w:date="2022-02-19T20:32:00Z"/>
          <w:rFonts w:ascii="Arial Narrow" w:hAnsi="Arial Narrow" w:cs="TimesNewRoman"/>
          <w:color w:val="000000"/>
          <w:lang w:val="es-AR"/>
        </w:rPr>
      </w:pPr>
      <w:ins w:id="2715" w:author="Ernesto del Puerto" w:date="2022-02-19T20:42:00Z">
        <w:r>
          <w:rPr>
            <w:rFonts w:ascii="Arial Narrow" w:hAnsi="Arial Narrow" w:cs="TimesNewRoman"/>
            <w:color w:val="000000"/>
            <w:lang w:val="es-AR"/>
          </w:rPr>
          <w:t>Es</w:t>
        </w:r>
      </w:ins>
      <w:ins w:id="2716" w:author="Ernesto del Puerto" w:date="2022-02-19T20:32:00Z">
        <w:r w:rsidRPr="00BE276B">
          <w:rPr>
            <w:rFonts w:ascii="Arial Narrow" w:hAnsi="Arial Narrow" w:cs="TimesNewRoman"/>
            <w:color w:val="000000"/>
            <w:lang w:val="es-AR"/>
          </w:rPr>
          <w:t xml:space="preserve"> mucho más fácil subclasificar </w:t>
        </w:r>
        <w:proofErr w:type="spellStart"/>
        <w:r w:rsidRPr="00BE276B">
          <w:rPr>
            <w:rFonts w:ascii="Arial Narrow" w:hAnsi="Arial Narrow" w:cs="TimesNewRoman"/>
            <w:color w:val="000000"/>
            <w:lang w:val="es-AR"/>
          </w:rPr>
          <w:t>tibbles</w:t>
        </w:r>
        <w:proofErr w:type="spellEnd"/>
        <w:r w:rsidRPr="00BE276B">
          <w:rPr>
            <w:rFonts w:ascii="Arial Narrow" w:hAnsi="Arial Narrow" w:cs="TimesNewRoman"/>
            <w:color w:val="000000"/>
            <w:lang w:val="es-AR"/>
          </w:rPr>
          <w:t>.</w:t>
        </w:r>
      </w:ins>
    </w:p>
    <w:p w14:paraId="51744E77" w14:textId="2AFC438F" w:rsidR="0017057D" w:rsidRPr="005F6369" w:rsidRDefault="005F6369">
      <w:pPr>
        <w:pStyle w:val="Ttulo1"/>
        <w:numPr>
          <w:ilvl w:val="0"/>
          <w:numId w:val="1"/>
        </w:numPr>
        <w:rPr>
          <w:ins w:id="2717" w:author="Ernesto del Puerto" w:date="2022-02-19T20:42:00Z"/>
          <w:rFonts w:ascii="Arial Narrow" w:hAnsi="Arial Narrow" w:cs="CourierNewPSMT"/>
          <w:b/>
          <w:color w:val="000000"/>
          <w:sz w:val="28"/>
          <w:szCs w:val="28"/>
          <w:lang w:val="es-ES"/>
          <w:rPrChange w:id="2718" w:author="Ernesto del Puerto" w:date="2022-02-20T14:28:00Z">
            <w:rPr>
              <w:ins w:id="2719" w:author="Ernesto del Puerto" w:date="2022-02-19T20:42:00Z"/>
              <w:rFonts w:ascii="Arial Narrow" w:hAnsi="Arial Narrow" w:cs="TimesNewRoman"/>
              <w:color w:val="000000"/>
              <w:lang w:val="es-AR"/>
            </w:rPr>
          </w:rPrChange>
        </w:rPr>
        <w:pPrChange w:id="2720" w:author="Ernesto del Puerto" w:date="2022-02-20T14:28:00Z">
          <w:pPr>
            <w:autoSpaceDE w:val="0"/>
            <w:autoSpaceDN w:val="0"/>
            <w:adjustRightInd w:val="0"/>
            <w:spacing w:before="240"/>
          </w:pPr>
        </w:pPrChange>
      </w:pPr>
      <w:bookmarkStart w:id="2721" w:name="_Toc97489963"/>
      <w:ins w:id="2722" w:author="Ernesto del Puerto" w:date="2022-02-20T14:28:00Z">
        <w:r w:rsidRPr="005F6369">
          <w:rPr>
            <w:rFonts w:ascii="Arial Narrow" w:eastAsia="Times New Roman" w:hAnsi="Arial Narrow" w:cs="CourierNewPSMT"/>
            <w:b/>
            <w:color w:val="000000"/>
            <w:sz w:val="28"/>
            <w:szCs w:val="28"/>
            <w:lang w:val="es-ES"/>
            <w:rPrChange w:id="2723" w:author="Ernesto del Puerto" w:date="2022-02-20T14:28:00Z">
              <w:rPr>
                <w:rFonts w:ascii="Arial Narrow" w:hAnsi="Arial Narrow" w:cs="TimesNewRoman"/>
                <w:color w:val="000000"/>
                <w:lang w:val="es-AR"/>
              </w:rPr>
            </w:rPrChange>
          </w:rPr>
          <w:t>Las estructuras de datos como objetos</w:t>
        </w:r>
      </w:ins>
      <w:bookmarkEnd w:id="2721"/>
    </w:p>
    <w:p w14:paraId="3C6A67F9" w14:textId="77777777" w:rsidR="000C7973" w:rsidRDefault="000C7973" w:rsidP="000C7973">
      <w:pPr>
        <w:autoSpaceDE w:val="0"/>
        <w:autoSpaceDN w:val="0"/>
        <w:adjustRightInd w:val="0"/>
        <w:spacing w:before="240"/>
        <w:rPr>
          <w:ins w:id="2724" w:author="Ernesto del Puerto" w:date="2022-02-20T14:30:00Z"/>
          <w:rFonts w:ascii="Arial Narrow" w:hAnsi="Arial Narrow" w:cs="TimesNewRoman"/>
          <w:color w:val="000000"/>
          <w:lang w:val="es-AR"/>
        </w:rPr>
      </w:pPr>
      <w:ins w:id="2725" w:author="Ernesto del Puerto" w:date="2022-02-20T14:30:00Z">
        <w:r w:rsidRPr="000C7973">
          <w:rPr>
            <w:rFonts w:ascii="Arial Narrow" w:hAnsi="Arial Narrow" w:cs="TimesNewRoman"/>
            <w:color w:val="000000"/>
            <w:lang w:val="es-AR"/>
          </w:rPr>
          <w:t>En R, es importante comprender la distinción entre un objeto y su nombre.</w:t>
        </w:r>
      </w:ins>
    </w:p>
    <w:p w14:paraId="04AC081B" w14:textId="24363893" w:rsidR="000C7973" w:rsidRPr="000C7973" w:rsidRDefault="000C7973" w:rsidP="000C7973">
      <w:pPr>
        <w:autoSpaceDE w:val="0"/>
        <w:autoSpaceDN w:val="0"/>
        <w:adjustRightInd w:val="0"/>
        <w:spacing w:before="240"/>
        <w:rPr>
          <w:ins w:id="2726" w:author="Ernesto del Puerto" w:date="2022-02-20T14:30:00Z"/>
          <w:rFonts w:ascii="Arial Narrow" w:hAnsi="Arial Narrow" w:cs="TimesNewRoman"/>
          <w:color w:val="000000"/>
          <w:lang w:val="es-AR"/>
        </w:rPr>
      </w:pPr>
      <w:ins w:id="2727" w:author="Ernesto del Puerto" w:date="2022-02-20T14:30:00Z">
        <w:r w:rsidRPr="000C7973">
          <w:rPr>
            <w:rFonts w:ascii="Arial Narrow" w:hAnsi="Arial Narrow" w:cs="TimesNewRoman"/>
            <w:color w:val="000000"/>
            <w:lang w:val="es-AR"/>
          </w:rPr>
          <w:t>Si lo hace</w:t>
        </w:r>
        <w:r>
          <w:rPr>
            <w:rFonts w:ascii="Arial Narrow" w:hAnsi="Arial Narrow" w:cs="TimesNewRoman"/>
            <w:color w:val="000000"/>
            <w:lang w:val="es-AR"/>
          </w:rPr>
          <w:t>mo</w:t>
        </w:r>
      </w:ins>
      <w:ins w:id="2728" w:author="Ernesto del Puerto" w:date="2022-02-20T14:31:00Z">
        <w:r>
          <w:rPr>
            <w:rFonts w:ascii="Arial Narrow" w:hAnsi="Arial Narrow" w:cs="TimesNewRoman"/>
            <w:color w:val="000000"/>
            <w:lang w:val="es-AR"/>
          </w:rPr>
          <w:t>s</w:t>
        </w:r>
      </w:ins>
      <w:ins w:id="2729" w:author="Ernesto del Puerto" w:date="2022-02-20T14:30:00Z">
        <w:r w:rsidRPr="000C7973">
          <w:rPr>
            <w:rFonts w:ascii="Arial Narrow" w:hAnsi="Arial Narrow" w:cs="TimesNewRoman"/>
            <w:color w:val="000000"/>
            <w:lang w:val="es-AR"/>
          </w:rPr>
          <w:t xml:space="preserve">, </w:t>
        </w:r>
      </w:ins>
      <w:ins w:id="2730" w:author="Ernesto del Puerto" w:date="2022-02-20T14:31:00Z">
        <w:r>
          <w:rPr>
            <w:rFonts w:ascii="Arial Narrow" w:hAnsi="Arial Narrow" w:cs="TimesNewRoman"/>
            <w:color w:val="000000"/>
            <w:lang w:val="es-AR"/>
          </w:rPr>
          <w:t>nos</w:t>
        </w:r>
      </w:ins>
      <w:ins w:id="2731" w:author="Ernesto del Puerto" w:date="2022-02-20T14:30:00Z">
        <w:r w:rsidRPr="000C7973">
          <w:rPr>
            <w:rFonts w:ascii="Arial Narrow" w:hAnsi="Arial Narrow" w:cs="TimesNewRoman"/>
            <w:color w:val="000000"/>
            <w:lang w:val="es-AR"/>
          </w:rPr>
          <w:t xml:space="preserve"> ayudará a:</w:t>
        </w:r>
      </w:ins>
    </w:p>
    <w:p w14:paraId="0E9EAE6E" w14:textId="0FEB7F4C" w:rsidR="000C7973" w:rsidRPr="000C7973" w:rsidRDefault="000C7973">
      <w:pPr>
        <w:pStyle w:val="Prrafodelista"/>
        <w:numPr>
          <w:ilvl w:val="0"/>
          <w:numId w:val="86"/>
        </w:numPr>
        <w:autoSpaceDE w:val="0"/>
        <w:autoSpaceDN w:val="0"/>
        <w:adjustRightInd w:val="0"/>
        <w:spacing w:before="240"/>
        <w:rPr>
          <w:ins w:id="2732" w:author="Ernesto del Puerto" w:date="2022-02-20T14:30:00Z"/>
          <w:rFonts w:ascii="Arial Narrow" w:hAnsi="Arial Narrow" w:cs="TimesNewRoman"/>
          <w:color w:val="000000"/>
          <w:lang w:val="es-AR"/>
          <w:rPrChange w:id="2733" w:author="Ernesto del Puerto" w:date="2022-02-20T14:31:00Z">
            <w:rPr>
              <w:ins w:id="2734" w:author="Ernesto del Puerto" w:date="2022-02-20T14:30:00Z"/>
              <w:lang w:val="es-AR"/>
            </w:rPr>
          </w:rPrChange>
        </w:rPr>
        <w:pPrChange w:id="2735" w:author="Ernesto del Puerto" w:date="2022-02-20T14:31:00Z">
          <w:pPr>
            <w:autoSpaceDE w:val="0"/>
            <w:autoSpaceDN w:val="0"/>
            <w:adjustRightInd w:val="0"/>
            <w:spacing w:before="240"/>
          </w:pPr>
        </w:pPrChange>
      </w:pPr>
      <w:ins w:id="2736" w:author="Ernesto del Puerto" w:date="2022-02-20T14:30:00Z">
        <w:r w:rsidRPr="000C7973">
          <w:rPr>
            <w:rFonts w:ascii="Arial Narrow" w:hAnsi="Arial Narrow" w:cs="TimesNewRoman"/>
            <w:color w:val="000000"/>
            <w:lang w:val="es-AR"/>
            <w:rPrChange w:id="2737" w:author="Ernesto del Puerto" w:date="2022-02-20T14:31:00Z">
              <w:rPr>
                <w:lang w:val="es-AR"/>
              </w:rPr>
            </w:rPrChange>
          </w:rPr>
          <w:lastRenderedPageBreak/>
          <w:t>Pred</w:t>
        </w:r>
      </w:ins>
      <w:ins w:id="2738" w:author="Ernesto del Puerto" w:date="2022-02-20T14:31:00Z">
        <w:r>
          <w:rPr>
            <w:rFonts w:ascii="Arial Narrow" w:hAnsi="Arial Narrow" w:cs="TimesNewRoman"/>
            <w:color w:val="000000"/>
            <w:lang w:val="es-AR"/>
          </w:rPr>
          <w:t>ecir</w:t>
        </w:r>
      </w:ins>
      <w:ins w:id="2739" w:author="Ernesto del Puerto" w:date="2022-02-20T14:30:00Z">
        <w:r w:rsidRPr="000C7973">
          <w:rPr>
            <w:rFonts w:ascii="Arial Narrow" w:hAnsi="Arial Narrow" w:cs="TimesNewRoman"/>
            <w:color w:val="000000"/>
            <w:lang w:val="es-AR"/>
            <w:rPrChange w:id="2740" w:author="Ernesto del Puerto" w:date="2022-02-20T14:31:00Z">
              <w:rPr>
                <w:lang w:val="es-AR"/>
              </w:rPr>
            </w:rPrChange>
          </w:rPr>
          <w:t xml:space="preserve"> con mayor precisión el rendimiento y el uso de memoria de su código.</w:t>
        </w:r>
      </w:ins>
    </w:p>
    <w:p w14:paraId="78967C49" w14:textId="286AD5AA" w:rsidR="000C7973" w:rsidRPr="000C7973" w:rsidRDefault="000C7973">
      <w:pPr>
        <w:pStyle w:val="Prrafodelista"/>
        <w:numPr>
          <w:ilvl w:val="0"/>
          <w:numId w:val="86"/>
        </w:numPr>
        <w:autoSpaceDE w:val="0"/>
        <w:autoSpaceDN w:val="0"/>
        <w:adjustRightInd w:val="0"/>
        <w:spacing w:before="240"/>
        <w:rPr>
          <w:ins w:id="2741" w:author="Ernesto del Puerto" w:date="2022-02-20T14:30:00Z"/>
          <w:rFonts w:ascii="Arial Narrow" w:hAnsi="Arial Narrow" w:cs="TimesNewRoman"/>
          <w:color w:val="000000"/>
          <w:lang w:val="es-AR"/>
          <w:rPrChange w:id="2742" w:author="Ernesto del Puerto" w:date="2022-02-20T14:31:00Z">
            <w:rPr>
              <w:ins w:id="2743" w:author="Ernesto del Puerto" w:date="2022-02-20T14:30:00Z"/>
              <w:lang w:val="es-AR"/>
            </w:rPr>
          </w:rPrChange>
        </w:rPr>
        <w:pPrChange w:id="2744" w:author="Ernesto del Puerto" w:date="2022-02-20T14:31:00Z">
          <w:pPr>
            <w:autoSpaceDE w:val="0"/>
            <w:autoSpaceDN w:val="0"/>
            <w:adjustRightInd w:val="0"/>
            <w:spacing w:before="240"/>
          </w:pPr>
        </w:pPrChange>
      </w:pPr>
      <w:ins w:id="2745" w:author="Ernesto del Puerto" w:date="2022-02-20T14:31:00Z">
        <w:r>
          <w:rPr>
            <w:rFonts w:ascii="Arial Narrow" w:hAnsi="Arial Narrow" w:cs="TimesNewRoman"/>
            <w:color w:val="000000"/>
            <w:lang w:val="es-AR"/>
          </w:rPr>
          <w:t>E</w:t>
        </w:r>
      </w:ins>
      <w:ins w:id="2746" w:author="Ernesto del Puerto" w:date="2022-02-20T14:30:00Z">
        <w:r w:rsidRPr="000C7973">
          <w:rPr>
            <w:rFonts w:ascii="Arial Narrow" w:hAnsi="Arial Narrow" w:cs="TimesNewRoman"/>
            <w:color w:val="000000"/>
            <w:lang w:val="es-AR"/>
            <w:rPrChange w:id="2747" w:author="Ernesto del Puerto" w:date="2022-02-20T14:31:00Z">
              <w:rPr>
                <w:lang w:val="es-AR"/>
              </w:rPr>
            </w:rPrChange>
          </w:rPr>
          <w:t>scrib</w:t>
        </w:r>
      </w:ins>
      <w:ins w:id="2748" w:author="Ernesto del Puerto" w:date="2022-02-20T14:31:00Z">
        <w:r>
          <w:rPr>
            <w:rFonts w:ascii="Arial Narrow" w:hAnsi="Arial Narrow" w:cs="TimesNewRoman"/>
            <w:color w:val="000000"/>
            <w:lang w:val="es-AR"/>
          </w:rPr>
          <w:t>ir</w:t>
        </w:r>
      </w:ins>
      <w:ins w:id="2749" w:author="Ernesto del Puerto" w:date="2022-02-20T14:30:00Z">
        <w:r w:rsidRPr="000C7973">
          <w:rPr>
            <w:rFonts w:ascii="Arial Narrow" w:hAnsi="Arial Narrow" w:cs="TimesNewRoman"/>
            <w:color w:val="000000"/>
            <w:lang w:val="es-AR"/>
            <w:rPrChange w:id="2750" w:author="Ernesto del Puerto" w:date="2022-02-20T14:31:00Z">
              <w:rPr>
                <w:lang w:val="es-AR"/>
              </w:rPr>
            </w:rPrChange>
          </w:rPr>
          <w:t xml:space="preserve"> código más rápido evitando copias accidentales, una fuente importante de código lento.</w:t>
        </w:r>
      </w:ins>
    </w:p>
    <w:p w14:paraId="402B03EA" w14:textId="761B5BC3" w:rsidR="000C7973" w:rsidRPr="000C7973" w:rsidRDefault="000C7973">
      <w:pPr>
        <w:pStyle w:val="Prrafodelista"/>
        <w:numPr>
          <w:ilvl w:val="0"/>
          <w:numId w:val="86"/>
        </w:numPr>
        <w:autoSpaceDE w:val="0"/>
        <w:autoSpaceDN w:val="0"/>
        <w:adjustRightInd w:val="0"/>
        <w:spacing w:before="240"/>
        <w:rPr>
          <w:ins w:id="2751" w:author="Ernesto del Puerto" w:date="2022-02-20T14:30:00Z"/>
          <w:rFonts w:ascii="Arial Narrow" w:hAnsi="Arial Narrow" w:cs="TimesNewRoman"/>
          <w:color w:val="000000"/>
          <w:lang w:val="es-AR"/>
          <w:rPrChange w:id="2752" w:author="Ernesto del Puerto" w:date="2022-02-20T14:31:00Z">
            <w:rPr>
              <w:ins w:id="2753" w:author="Ernesto del Puerto" w:date="2022-02-20T14:30:00Z"/>
              <w:lang w:val="es-AR"/>
            </w:rPr>
          </w:rPrChange>
        </w:rPr>
        <w:pPrChange w:id="2754" w:author="Ernesto del Puerto" w:date="2022-02-20T14:31:00Z">
          <w:pPr>
            <w:autoSpaceDE w:val="0"/>
            <w:autoSpaceDN w:val="0"/>
            <w:adjustRightInd w:val="0"/>
            <w:spacing w:before="240"/>
          </w:pPr>
        </w:pPrChange>
      </w:pPr>
      <w:ins w:id="2755" w:author="Ernesto del Puerto" w:date="2022-02-20T14:30:00Z">
        <w:r w:rsidRPr="000C7973">
          <w:rPr>
            <w:rFonts w:ascii="Arial Narrow" w:hAnsi="Arial Narrow" w:cs="TimesNewRoman"/>
            <w:color w:val="000000"/>
            <w:lang w:val="es-AR"/>
            <w:rPrChange w:id="2756" w:author="Ernesto del Puerto" w:date="2022-02-20T14:31:00Z">
              <w:rPr>
                <w:lang w:val="es-AR"/>
              </w:rPr>
            </w:rPrChange>
          </w:rPr>
          <w:t>Comprend</w:t>
        </w:r>
      </w:ins>
      <w:ins w:id="2757" w:author="Ernesto del Puerto" w:date="2022-02-20T14:31:00Z">
        <w:r>
          <w:rPr>
            <w:rFonts w:ascii="Arial Narrow" w:hAnsi="Arial Narrow" w:cs="TimesNewRoman"/>
            <w:color w:val="000000"/>
            <w:lang w:val="es-AR"/>
          </w:rPr>
          <w:t>er</w:t>
        </w:r>
      </w:ins>
      <w:ins w:id="2758" w:author="Ernesto del Puerto" w:date="2022-02-20T14:30:00Z">
        <w:r w:rsidRPr="000C7973">
          <w:rPr>
            <w:rFonts w:ascii="Arial Narrow" w:hAnsi="Arial Narrow" w:cs="TimesNewRoman"/>
            <w:color w:val="000000"/>
            <w:lang w:val="es-AR"/>
            <w:rPrChange w:id="2759" w:author="Ernesto del Puerto" w:date="2022-02-20T14:31:00Z">
              <w:rPr>
                <w:lang w:val="es-AR"/>
              </w:rPr>
            </w:rPrChange>
          </w:rPr>
          <w:t xml:space="preserve"> mejor las herramientas de programación funcional de R.</w:t>
        </w:r>
      </w:ins>
    </w:p>
    <w:p w14:paraId="6D3A7A5F" w14:textId="77777777" w:rsidR="00A47C0A" w:rsidRDefault="000C7973" w:rsidP="000C7973">
      <w:pPr>
        <w:autoSpaceDE w:val="0"/>
        <w:autoSpaceDN w:val="0"/>
        <w:adjustRightInd w:val="0"/>
        <w:spacing w:before="240"/>
        <w:rPr>
          <w:ins w:id="2760" w:author="Ernesto del Puerto" w:date="2022-02-20T14:32:00Z"/>
          <w:rFonts w:ascii="Arial Narrow" w:hAnsi="Arial Narrow" w:cs="TimesNewRoman"/>
          <w:color w:val="000000"/>
          <w:lang w:val="es-AR"/>
        </w:rPr>
      </w:pPr>
      <w:ins w:id="2761" w:author="Ernesto del Puerto" w:date="2022-02-20T14:31:00Z">
        <w:r>
          <w:rPr>
            <w:rFonts w:ascii="Arial Narrow" w:hAnsi="Arial Narrow" w:cs="TimesNewRoman"/>
            <w:color w:val="000000"/>
            <w:lang w:val="es-AR"/>
          </w:rPr>
          <w:t xml:space="preserve">Analicemos </w:t>
        </w:r>
      </w:ins>
      <w:ins w:id="2762" w:author="Ernesto del Puerto" w:date="2022-02-20T14:32:00Z">
        <w:r>
          <w:rPr>
            <w:rFonts w:ascii="Arial Narrow" w:hAnsi="Arial Narrow" w:cs="TimesNewRoman"/>
            <w:color w:val="000000"/>
            <w:lang w:val="es-AR"/>
          </w:rPr>
          <w:t xml:space="preserve">la forma de </w:t>
        </w:r>
      </w:ins>
      <w:ins w:id="2763" w:author="Ernesto del Puerto" w:date="2022-02-20T14:30:00Z">
        <w:r w:rsidRPr="000C7973">
          <w:rPr>
            <w:rFonts w:ascii="Arial Narrow" w:hAnsi="Arial Narrow" w:cs="TimesNewRoman"/>
            <w:color w:val="000000"/>
            <w:lang w:val="es-AR"/>
          </w:rPr>
          <w:t>distin</w:t>
        </w:r>
      </w:ins>
      <w:ins w:id="2764" w:author="Ernesto del Puerto" w:date="2022-02-20T14:32:00Z">
        <w:r>
          <w:rPr>
            <w:rFonts w:ascii="Arial Narrow" w:hAnsi="Arial Narrow" w:cs="TimesNewRoman"/>
            <w:color w:val="000000"/>
            <w:lang w:val="es-AR"/>
          </w:rPr>
          <w:t xml:space="preserve">guir </w:t>
        </w:r>
      </w:ins>
      <w:ins w:id="2765" w:author="Ernesto del Puerto" w:date="2022-02-20T14:30:00Z">
        <w:r w:rsidRPr="000C7973">
          <w:rPr>
            <w:rFonts w:ascii="Arial Narrow" w:hAnsi="Arial Narrow" w:cs="TimesNewRoman"/>
            <w:color w:val="000000"/>
            <w:lang w:val="es-AR"/>
          </w:rPr>
          <w:t>nombres y valores</w:t>
        </w:r>
      </w:ins>
      <w:ins w:id="2766" w:author="Ernesto del Puerto" w:date="2022-02-20T14:32:00Z">
        <w:r w:rsidR="00A47C0A">
          <w:rPr>
            <w:rFonts w:ascii="Arial Narrow" w:hAnsi="Arial Narrow" w:cs="TimesNewRoman"/>
            <w:color w:val="000000"/>
            <w:lang w:val="es-AR"/>
          </w:rPr>
          <w:t>.</w:t>
        </w:r>
      </w:ins>
    </w:p>
    <w:p w14:paraId="21224949" w14:textId="7E6EA208" w:rsidR="00BE276B" w:rsidRDefault="00A47C0A" w:rsidP="000C7973">
      <w:pPr>
        <w:autoSpaceDE w:val="0"/>
        <w:autoSpaceDN w:val="0"/>
        <w:adjustRightInd w:val="0"/>
        <w:spacing w:before="240"/>
        <w:rPr>
          <w:ins w:id="2767" w:author="Ernesto del Puerto" w:date="2022-02-19T20:42:00Z"/>
          <w:rFonts w:ascii="Arial Narrow" w:hAnsi="Arial Narrow" w:cs="TimesNewRoman"/>
          <w:color w:val="000000"/>
          <w:lang w:val="es-AR"/>
        </w:rPr>
      </w:pPr>
      <w:ins w:id="2768" w:author="Ernesto del Puerto" w:date="2022-02-20T14:32:00Z">
        <w:r>
          <w:rPr>
            <w:rFonts w:ascii="Arial Narrow" w:hAnsi="Arial Narrow" w:cs="TimesNewRoman"/>
            <w:color w:val="000000"/>
            <w:lang w:val="es-AR"/>
          </w:rPr>
          <w:t>Analicemos</w:t>
        </w:r>
      </w:ins>
      <w:ins w:id="2769" w:author="Ernesto del Puerto" w:date="2022-02-20T14:35:00Z">
        <w:r w:rsidR="00630D01">
          <w:rPr>
            <w:rFonts w:ascii="Arial Narrow" w:hAnsi="Arial Narrow" w:cs="TimesNewRoman"/>
            <w:color w:val="000000"/>
            <w:lang w:val="es-AR"/>
          </w:rPr>
          <w:t>,</w:t>
        </w:r>
      </w:ins>
      <w:ins w:id="2770" w:author="Ernesto del Puerto" w:date="2022-02-20T14:32:00Z">
        <w:r>
          <w:rPr>
            <w:rFonts w:ascii="Arial Narrow" w:hAnsi="Arial Narrow" w:cs="TimesNewRoman"/>
            <w:color w:val="000000"/>
            <w:lang w:val="es-AR"/>
          </w:rPr>
          <w:t xml:space="preserve"> además,</w:t>
        </w:r>
      </w:ins>
      <w:ins w:id="2771" w:author="Ernesto del Puerto" w:date="2022-02-20T14:30:00Z">
        <w:r w:rsidR="000C7973" w:rsidRPr="000C7973">
          <w:rPr>
            <w:rFonts w:ascii="Arial Narrow" w:hAnsi="Arial Narrow" w:cs="TimesNewRoman"/>
            <w:color w:val="000000"/>
            <w:lang w:val="es-AR"/>
          </w:rPr>
          <w:t xml:space="preserve"> cuándo R copiará un objeto.</w:t>
        </w:r>
      </w:ins>
    </w:p>
    <w:p w14:paraId="31982B9B" w14:textId="7A76F7D3" w:rsidR="00BE276B" w:rsidRDefault="00630D01" w:rsidP="00FA6FAB">
      <w:pPr>
        <w:autoSpaceDE w:val="0"/>
        <w:autoSpaceDN w:val="0"/>
        <w:adjustRightInd w:val="0"/>
        <w:spacing w:before="240"/>
        <w:rPr>
          <w:ins w:id="2772" w:author="Ernesto del Puerto" w:date="2022-02-20T14:34:00Z"/>
          <w:rFonts w:ascii="Arial Narrow" w:hAnsi="Arial Narrow" w:cs="TimesNewRoman"/>
          <w:color w:val="000000"/>
          <w:lang w:val="es-AR"/>
        </w:rPr>
      </w:pPr>
      <w:ins w:id="2773" w:author="Ernesto del Puerto" w:date="2022-02-20T14:33:00Z">
        <w:r>
          <w:rPr>
            <w:rFonts w:ascii="Arial Narrow" w:hAnsi="Arial Narrow" w:cs="TimesNewRoman"/>
            <w:color w:val="000000"/>
            <w:lang w:val="es-AR"/>
          </w:rPr>
          <w:t xml:space="preserve">En los ejemplos usaremos el paquete </w:t>
        </w:r>
        <w:proofErr w:type="spellStart"/>
        <w:r w:rsidRPr="00630D01">
          <w:rPr>
            <w:rFonts w:ascii="Arial Narrow" w:hAnsi="Arial Narrow" w:cs="TimesNewRoman"/>
            <w:b/>
            <w:bCs/>
            <w:i/>
            <w:iCs/>
            <w:color w:val="000000"/>
            <w:lang w:val="es-AR"/>
            <w:rPrChange w:id="2774" w:author="Ernesto del Puerto" w:date="2022-02-20T14:34:00Z">
              <w:rPr>
                <w:rFonts w:ascii="Arial Narrow" w:hAnsi="Arial Narrow" w:cs="TimesNewRoman"/>
                <w:color w:val="000000"/>
                <w:lang w:val="es-AR"/>
              </w:rPr>
            </w:rPrChange>
          </w:rPr>
          <w:t>lob</w:t>
        </w:r>
      </w:ins>
      <w:ins w:id="2775" w:author="Ernesto del Puerto" w:date="2022-02-20T14:34:00Z">
        <w:r w:rsidRPr="00630D01">
          <w:rPr>
            <w:rFonts w:ascii="Arial Narrow" w:hAnsi="Arial Narrow" w:cs="TimesNewRoman"/>
            <w:b/>
            <w:bCs/>
            <w:i/>
            <w:iCs/>
            <w:color w:val="000000"/>
            <w:lang w:val="es-AR"/>
            <w:rPrChange w:id="2776" w:author="Ernesto del Puerto" w:date="2022-02-20T14:34:00Z">
              <w:rPr>
                <w:rFonts w:ascii="Arial Narrow" w:hAnsi="Arial Narrow" w:cs="TimesNewRoman"/>
                <w:color w:val="000000"/>
                <w:lang w:val="es-AR"/>
              </w:rPr>
            </w:rPrChange>
          </w:rPr>
          <w:t>str</w:t>
        </w:r>
        <w:proofErr w:type="spellEnd"/>
        <w:r>
          <w:rPr>
            <w:rFonts w:ascii="Arial Narrow" w:hAnsi="Arial Narrow" w:cs="TimesNewRoman"/>
            <w:color w:val="000000"/>
            <w:lang w:val="es-AR"/>
          </w:rPr>
          <w:t>.</w:t>
        </w:r>
      </w:ins>
    </w:p>
    <w:p w14:paraId="26A2F081" w14:textId="77777777" w:rsidR="00630D01" w:rsidRDefault="00630D01" w:rsidP="00630D01">
      <w:pPr>
        <w:autoSpaceDE w:val="0"/>
        <w:autoSpaceDN w:val="0"/>
        <w:adjustRightInd w:val="0"/>
        <w:spacing w:before="240"/>
        <w:rPr>
          <w:ins w:id="2777" w:author="Ernesto del Puerto" w:date="2022-02-20T14:35:00Z"/>
          <w:rFonts w:ascii="Arial Narrow" w:hAnsi="Arial Narrow" w:cs="TimesNewRoman"/>
          <w:color w:val="000000"/>
          <w:lang w:val="es-AR"/>
        </w:rPr>
      </w:pPr>
      <w:ins w:id="2778" w:author="Ernesto del Puerto" w:date="2022-02-20T14:34:00Z">
        <w:r w:rsidRPr="00630D01">
          <w:rPr>
            <w:rFonts w:ascii="Arial Narrow" w:hAnsi="Arial Narrow" w:cs="TimesNewRoman"/>
            <w:color w:val="000000"/>
            <w:lang w:val="es-AR"/>
          </w:rPr>
          <w:t>Los detalles de la gestión de la memoria de R no están documentados en un solo lugar.</w:t>
        </w:r>
      </w:ins>
    </w:p>
    <w:p w14:paraId="00FD91AE" w14:textId="4497892B" w:rsidR="00630D01" w:rsidRPr="008E4BE3" w:rsidRDefault="008E4BE3">
      <w:pPr>
        <w:pStyle w:val="Ttulo1"/>
        <w:numPr>
          <w:ilvl w:val="1"/>
          <w:numId w:val="1"/>
        </w:numPr>
        <w:rPr>
          <w:ins w:id="2779" w:author="Ernesto del Puerto" w:date="2022-02-20T14:34:00Z"/>
          <w:rFonts w:ascii="Arial Narrow" w:hAnsi="Arial Narrow" w:cs="CourierNewPSMT"/>
          <w:b/>
          <w:color w:val="000000"/>
          <w:sz w:val="28"/>
          <w:szCs w:val="28"/>
          <w:lang w:val="es-ES"/>
          <w:rPrChange w:id="2780" w:author="Ernesto del Puerto" w:date="2022-02-20T14:36:00Z">
            <w:rPr>
              <w:ins w:id="2781" w:author="Ernesto del Puerto" w:date="2022-02-20T14:34:00Z"/>
              <w:rFonts w:ascii="Arial Narrow" w:hAnsi="Arial Narrow" w:cs="TimesNewRoman"/>
              <w:color w:val="000000"/>
              <w:lang w:val="es-AR"/>
            </w:rPr>
          </w:rPrChange>
        </w:rPr>
        <w:pPrChange w:id="2782" w:author="Ernesto del Puerto" w:date="2022-02-20T14:36:00Z">
          <w:pPr>
            <w:autoSpaceDE w:val="0"/>
            <w:autoSpaceDN w:val="0"/>
            <w:adjustRightInd w:val="0"/>
            <w:spacing w:before="240"/>
          </w:pPr>
        </w:pPrChange>
      </w:pPr>
      <w:bookmarkStart w:id="2783" w:name="_Toc97489964"/>
      <w:proofErr w:type="spellStart"/>
      <w:ins w:id="2784" w:author="Ernesto del Puerto" w:date="2022-02-20T14:36:00Z">
        <w:r w:rsidRPr="008E4BE3">
          <w:rPr>
            <w:rFonts w:ascii="Arial Narrow" w:eastAsia="Times New Roman" w:hAnsi="Arial Narrow" w:cs="CourierNewPSMT"/>
            <w:b/>
            <w:color w:val="000000"/>
            <w:sz w:val="28"/>
            <w:szCs w:val="28"/>
            <w:lang w:val="es-ES"/>
            <w:rPrChange w:id="2785" w:author="Ernesto del Puerto" w:date="2022-02-20T14:36:00Z">
              <w:rPr>
                <w:rFonts w:ascii="Arial Narrow" w:hAnsi="Arial Narrow" w:cs="TimesNewRoman"/>
                <w:color w:val="000000"/>
                <w:lang w:val="es-AR"/>
              </w:rPr>
            </w:rPrChange>
          </w:rPr>
          <w:t>Binding</w:t>
        </w:r>
      </w:ins>
      <w:bookmarkEnd w:id="2783"/>
      <w:proofErr w:type="spellEnd"/>
    </w:p>
    <w:p w14:paraId="0BF89D4F" w14:textId="77777777" w:rsidR="008E4BE3" w:rsidRDefault="008E4BE3" w:rsidP="00630D01">
      <w:pPr>
        <w:autoSpaceDE w:val="0"/>
        <w:autoSpaceDN w:val="0"/>
        <w:adjustRightInd w:val="0"/>
        <w:spacing w:before="240"/>
        <w:rPr>
          <w:ins w:id="2786" w:author="Ernesto del Puerto" w:date="2022-02-20T14:36:00Z"/>
          <w:rFonts w:ascii="Arial Narrow" w:hAnsi="Arial Narrow" w:cs="TimesNewRoman"/>
          <w:color w:val="000000"/>
          <w:lang w:val="es-AR"/>
        </w:rPr>
      </w:pPr>
    </w:p>
    <w:p w14:paraId="6D8489BA" w14:textId="55185862" w:rsidR="008E4BE3" w:rsidRPr="008E4BE3" w:rsidRDefault="008E4BE3" w:rsidP="00630D01">
      <w:pPr>
        <w:autoSpaceDE w:val="0"/>
        <w:autoSpaceDN w:val="0"/>
        <w:adjustRightInd w:val="0"/>
        <w:spacing w:before="240"/>
        <w:rPr>
          <w:ins w:id="2787" w:author="Ernesto del Puerto" w:date="2022-02-20T14:36:00Z"/>
          <w:rFonts w:ascii="Arial Narrow" w:hAnsi="Arial Narrow" w:cs="TimesNewRoman"/>
          <w:color w:val="000000"/>
          <w:rPrChange w:id="2788" w:author="Ernesto del Puerto" w:date="2022-02-20T14:44:00Z">
            <w:rPr>
              <w:ins w:id="2789" w:author="Ernesto del Puerto" w:date="2022-02-20T14:36:00Z"/>
              <w:rFonts w:ascii="Arial Narrow" w:hAnsi="Arial Narrow" w:cs="TimesNewRoman"/>
              <w:color w:val="000000"/>
              <w:lang w:val="es-AR"/>
            </w:rPr>
          </w:rPrChange>
        </w:rPr>
      </w:pPr>
      <w:ins w:id="2790" w:author="Ernesto del Puerto" w:date="2022-02-20T14:44:00Z">
        <w:r>
          <w:rPr>
            <w:rFonts w:ascii="Arial Narrow" w:hAnsi="Arial Narrow" w:cs="TimesNewRoman"/>
            <w:noProof/>
            <w:color w:val="000000"/>
          </w:rPr>
          <w:drawing>
            <wp:inline distT="0" distB="0" distL="0" distR="0" wp14:anchorId="48D63E2D" wp14:editId="610D44E1">
              <wp:extent cx="1828800" cy="360616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28800" cy="3606165"/>
                      </a:xfrm>
                      <a:prstGeom prst="rect">
                        <a:avLst/>
                      </a:prstGeom>
                      <a:noFill/>
                      <a:ln>
                        <a:noFill/>
                      </a:ln>
                    </pic:spPr>
                  </pic:pic>
                </a:graphicData>
              </a:graphic>
            </wp:inline>
          </w:drawing>
        </w:r>
      </w:ins>
    </w:p>
    <w:p w14:paraId="3F6F6265" w14:textId="747A48E4" w:rsidR="008E4BE3" w:rsidRDefault="008E4BE3" w:rsidP="008E4BE3">
      <w:pPr>
        <w:pStyle w:val="TtuloTDC"/>
        <w:autoSpaceDE w:val="0"/>
        <w:autoSpaceDN w:val="0"/>
        <w:adjustRightInd w:val="0"/>
        <w:outlineLvl w:val="2"/>
        <w:rPr>
          <w:ins w:id="2791" w:author="Ernesto del Puerto" w:date="2022-02-20T14:44:00Z"/>
          <w:rFonts w:ascii="Arial Narrow" w:hAnsi="Arial Narrow" w:cs="TimesNewRoman"/>
          <w:color w:val="000000"/>
          <w:lang w:val="es-AR"/>
        </w:rPr>
      </w:pPr>
      <w:bookmarkStart w:id="2792" w:name="_Toc97489965"/>
      <w:ins w:id="2793" w:author="Ernesto del Puerto" w:date="2022-02-20T14:44:00Z">
        <w:r>
          <w:rPr>
            <w:rFonts w:ascii="Arial Narrow" w:eastAsia="Times New Roman" w:hAnsi="Arial Narrow" w:cs="CourierNewPSMT"/>
            <w:b/>
            <w:color w:val="000000"/>
            <w:sz w:val="28"/>
            <w:szCs w:val="28"/>
            <w:lang w:val="es-ES" w:eastAsia="es-ES"/>
          </w:rPr>
          <w:t xml:space="preserve">Figura 19.1. </w:t>
        </w:r>
        <w:proofErr w:type="spellStart"/>
        <w:r>
          <w:rPr>
            <w:rFonts w:ascii="Arial Narrow" w:eastAsia="Times New Roman" w:hAnsi="Arial Narrow" w:cs="CourierNewPSMT"/>
            <w:b/>
            <w:color w:val="000000"/>
            <w:sz w:val="28"/>
            <w:szCs w:val="28"/>
            <w:lang w:val="es-ES" w:eastAsia="es-ES"/>
          </w:rPr>
          <w:t>Binding</w:t>
        </w:r>
        <w:bookmarkEnd w:id="2792"/>
        <w:proofErr w:type="spellEnd"/>
      </w:ins>
    </w:p>
    <w:p w14:paraId="48C5AF79" w14:textId="140E6DD2" w:rsidR="00630D01" w:rsidRDefault="008E4BE3" w:rsidP="00630D01">
      <w:pPr>
        <w:autoSpaceDE w:val="0"/>
        <w:autoSpaceDN w:val="0"/>
        <w:adjustRightInd w:val="0"/>
        <w:spacing w:before="240"/>
        <w:rPr>
          <w:ins w:id="2794" w:author="Ernesto del Puerto" w:date="2022-02-20T14:32:00Z"/>
          <w:rFonts w:ascii="Arial Narrow" w:hAnsi="Arial Narrow" w:cs="TimesNewRoman"/>
          <w:color w:val="000000"/>
          <w:lang w:val="es-AR"/>
        </w:rPr>
      </w:pPr>
      <w:ins w:id="2795" w:author="Ernesto del Puerto" w:date="2022-02-20T14:44:00Z">
        <w:r>
          <w:rPr>
            <w:rFonts w:ascii="Arial Narrow" w:hAnsi="Arial Narrow" w:cs="TimesNewRoman"/>
            <w:color w:val="000000"/>
            <w:lang w:val="es-AR"/>
          </w:rPr>
          <w:t>Analicemos la figura 19.1.</w:t>
        </w:r>
      </w:ins>
    </w:p>
    <w:p w14:paraId="70D1148D" w14:textId="77777777" w:rsidR="003006BC" w:rsidRDefault="003006BC" w:rsidP="003006BC">
      <w:pPr>
        <w:autoSpaceDE w:val="0"/>
        <w:autoSpaceDN w:val="0"/>
        <w:adjustRightInd w:val="0"/>
        <w:spacing w:before="240"/>
        <w:rPr>
          <w:ins w:id="2796" w:author="Ernesto del Puerto" w:date="2022-02-20T14:47:00Z"/>
          <w:rFonts w:ascii="Arial Narrow" w:hAnsi="Arial Narrow" w:cs="TimesNewRoman"/>
          <w:color w:val="000000"/>
          <w:lang w:val="es-AR"/>
        </w:rPr>
      </w:pPr>
      <w:ins w:id="2797" w:author="Ernesto del Puerto" w:date="2022-02-20T14:46:00Z">
        <w:r>
          <w:rPr>
            <w:rFonts w:ascii="Arial Narrow" w:hAnsi="Arial Narrow" w:cs="TimesNewRoman"/>
            <w:color w:val="000000"/>
            <w:lang w:val="es-AR"/>
          </w:rPr>
          <w:t xml:space="preserve">Hemos creado </w:t>
        </w:r>
        <w:r w:rsidRPr="003006BC">
          <w:rPr>
            <w:rFonts w:ascii="Arial Narrow" w:hAnsi="Arial Narrow" w:cs="TimesNewRoman"/>
            <w:color w:val="000000"/>
            <w:lang w:val="es-AR"/>
          </w:rPr>
          <w:t>un objeto llamado x, que cont</w:t>
        </w:r>
      </w:ins>
      <w:ins w:id="2798" w:author="Ernesto del Puerto" w:date="2022-02-20T14:47:00Z">
        <w:r>
          <w:rPr>
            <w:rFonts w:ascii="Arial Narrow" w:hAnsi="Arial Narrow" w:cs="TimesNewRoman"/>
            <w:color w:val="000000"/>
            <w:lang w:val="es-AR"/>
          </w:rPr>
          <w:t>i</w:t>
        </w:r>
      </w:ins>
      <w:ins w:id="2799" w:author="Ernesto del Puerto" w:date="2022-02-20T14:46:00Z">
        <w:r w:rsidRPr="003006BC">
          <w:rPr>
            <w:rFonts w:ascii="Arial Narrow" w:hAnsi="Arial Narrow" w:cs="TimesNewRoman"/>
            <w:color w:val="000000"/>
            <w:lang w:val="es-AR"/>
          </w:rPr>
          <w:t>en</w:t>
        </w:r>
      </w:ins>
      <w:ins w:id="2800" w:author="Ernesto del Puerto" w:date="2022-02-20T14:47:00Z">
        <w:r>
          <w:rPr>
            <w:rFonts w:ascii="Arial Narrow" w:hAnsi="Arial Narrow" w:cs="TimesNewRoman"/>
            <w:color w:val="000000"/>
            <w:lang w:val="es-AR"/>
          </w:rPr>
          <w:t>e</w:t>
        </w:r>
      </w:ins>
      <w:ins w:id="2801" w:author="Ernesto del Puerto" w:date="2022-02-20T14:46:00Z">
        <w:r w:rsidRPr="003006BC">
          <w:rPr>
            <w:rFonts w:ascii="Arial Narrow" w:hAnsi="Arial Narrow" w:cs="TimesNewRoman"/>
            <w:color w:val="000000"/>
            <w:lang w:val="es-AR"/>
          </w:rPr>
          <w:t xml:space="preserve"> los valores 1, 2 y 3</w:t>
        </w:r>
      </w:ins>
      <w:ins w:id="2802" w:author="Ernesto del Puerto" w:date="2022-02-20T14:47:00Z">
        <w:r>
          <w:rPr>
            <w:rFonts w:ascii="Arial Narrow" w:hAnsi="Arial Narrow" w:cs="TimesNewRoman"/>
            <w:color w:val="000000"/>
            <w:lang w:val="es-AR"/>
          </w:rPr>
          <w:t>.</w:t>
        </w:r>
      </w:ins>
    </w:p>
    <w:p w14:paraId="58D6673E" w14:textId="77777777" w:rsidR="003006BC" w:rsidRDefault="003006BC" w:rsidP="003006BC">
      <w:pPr>
        <w:autoSpaceDE w:val="0"/>
        <w:autoSpaceDN w:val="0"/>
        <w:adjustRightInd w:val="0"/>
        <w:spacing w:before="240"/>
        <w:rPr>
          <w:ins w:id="2803" w:author="Ernesto del Puerto" w:date="2022-02-20T14:47:00Z"/>
          <w:rFonts w:ascii="Arial Narrow" w:hAnsi="Arial Narrow" w:cs="TimesNewRoman"/>
          <w:color w:val="000000"/>
          <w:lang w:val="es-AR"/>
        </w:rPr>
      </w:pPr>
      <w:ins w:id="2804" w:author="Ernesto del Puerto" w:date="2022-02-20T14:46:00Z">
        <w:r w:rsidRPr="003006BC">
          <w:rPr>
            <w:rFonts w:ascii="Arial Narrow" w:hAnsi="Arial Narrow" w:cs="TimesNewRoman"/>
            <w:color w:val="000000"/>
            <w:lang w:val="es-AR"/>
          </w:rPr>
          <w:t>Desafortunadamente, esa es una simplificación que conducirá a predicciones inexactas sobre lo que R realmente está haciendo</w:t>
        </w:r>
      </w:ins>
      <w:ins w:id="2805" w:author="Ernesto del Puerto" w:date="2022-02-20T14:47:00Z">
        <w:r>
          <w:rPr>
            <w:rFonts w:ascii="Arial Narrow" w:hAnsi="Arial Narrow" w:cs="TimesNewRoman"/>
            <w:color w:val="000000"/>
            <w:lang w:val="es-AR"/>
          </w:rPr>
          <w:t>.</w:t>
        </w:r>
      </w:ins>
    </w:p>
    <w:p w14:paraId="1E33289E" w14:textId="16F69282" w:rsidR="003006BC" w:rsidRPr="003006BC" w:rsidRDefault="003006BC" w:rsidP="003006BC">
      <w:pPr>
        <w:autoSpaceDE w:val="0"/>
        <w:autoSpaceDN w:val="0"/>
        <w:adjustRightInd w:val="0"/>
        <w:spacing w:before="240"/>
        <w:rPr>
          <w:ins w:id="2806" w:author="Ernesto del Puerto" w:date="2022-02-20T14:46:00Z"/>
          <w:rFonts w:ascii="Arial Narrow" w:hAnsi="Arial Narrow" w:cs="TimesNewRoman"/>
          <w:color w:val="000000"/>
          <w:lang w:val="es-AR"/>
        </w:rPr>
      </w:pPr>
      <w:ins w:id="2807" w:author="Ernesto del Puerto" w:date="2022-02-20T14:46:00Z">
        <w:r w:rsidRPr="003006BC">
          <w:rPr>
            <w:rFonts w:ascii="Arial Narrow" w:hAnsi="Arial Narrow" w:cs="TimesNewRoman"/>
            <w:color w:val="000000"/>
            <w:lang w:val="es-AR"/>
          </w:rPr>
          <w:t>Es más exacto decir que este código está haciendo dos cosas:</w:t>
        </w:r>
      </w:ins>
    </w:p>
    <w:p w14:paraId="312F4159" w14:textId="77777777" w:rsidR="003006BC" w:rsidRPr="003006BC" w:rsidRDefault="003006BC" w:rsidP="003006BC">
      <w:pPr>
        <w:autoSpaceDE w:val="0"/>
        <w:autoSpaceDN w:val="0"/>
        <w:adjustRightInd w:val="0"/>
        <w:spacing w:before="240"/>
        <w:rPr>
          <w:ins w:id="2808" w:author="Ernesto del Puerto" w:date="2022-02-20T14:46:00Z"/>
          <w:rFonts w:ascii="Arial Narrow" w:hAnsi="Arial Narrow" w:cs="TimesNewRoman"/>
          <w:color w:val="000000"/>
          <w:lang w:val="es-AR"/>
        </w:rPr>
      </w:pPr>
      <w:ins w:id="2809" w:author="Ernesto del Puerto" w:date="2022-02-20T14:46:00Z">
        <w:r w:rsidRPr="003006BC">
          <w:rPr>
            <w:rFonts w:ascii="Arial Narrow" w:hAnsi="Arial Narrow" w:cs="TimesNewRoman"/>
            <w:color w:val="000000"/>
            <w:lang w:val="es-AR"/>
          </w:rPr>
          <w:t xml:space="preserve">Está creando un objeto, un vector de valores, </w:t>
        </w:r>
        <w:proofErr w:type="gramStart"/>
        <w:r w:rsidRPr="003006BC">
          <w:rPr>
            <w:rFonts w:ascii="Arial Narrow" w:hAnsi="Arial Narrow" w:cs="TimesNewRoman"/>
            <w:color w:val="000000"/>
            <w:lang w:val="es-AR"/>
          </w:rPr>
          <w:t>c(</w:t>
        </w:r>
        <w:proofErr w:type="gramEnd"/>
        <w:r w:rsidRPr="003006BC">
          <w:rPr>
            <w:rFonts w:ascii="Arial Narrow" w:hAnsi="Arial Narrow" w:cs="TimesNewRoman"/>
            <w:color w:val="000000"/>
            <w:lang w:val="es-AR"/>
          </w:rPr>
          <w:t>1, 2, 3).</w:t>
        </w:r>
      </w:ins>
    </w:p>
    <w:p w14:paraId="7CEACA8C" w14:textId="77777777" w:rsidR="003006BC" w:rsidRPr="003006BC" w:rsidRDefault="003006BC" w:rsidP="003006BC">
      <w:pPr>
        <w:autoSpaceDE w:val="0"/>
        <w:autoSpaceDN w:val="0"/>
        <w:adjustRightInd w:val="0"/>
        <w:spacing w:before="240"/>
        <w:rPr>
          <w:ins w:id="2810" w:author="Ernesto del Puerto" w:date="2022-02-20T14:46:00Z"/>
          <w:rFonts w:ascii="Arial Narrow" w:hAnsi="Arial Narrow" w:cs="TimesNewRoman"/>
          <w:color w:val="000000"/>
          <w:lang w:val="es-AR"/>
        </w:rPr>
      </w:pPr>
      <w:ins w:id="2811" w:author="Ernesto del Puerto" w:date="2022-02-20T14:46:00Z">
        <w:r w:rsidRPr="003006BC">
          <w:rPr>
            <w:rFonts w:ascii="Arial Narrow" w:hAnsi="Arial Narrow" w:cs="TimesNewRoman"/>
            <w:color w:val="000000"/>
            <w:lang w:val="es-AR"/>
          </w:rPr>
          <w:lastRenderedPageBreak/>
          <w:t>Y vincula ese objeto a un nombre, x.</w:t>
        </w:r>
      </w:ins>
    </w:p>
    <w:p w14:paraId="7FE838D8" w14:textId="77777777" w:rsidR="003006BC" w:rsidRDefault="003006BC" w:rsidP="003006BC">
      <w:pPr>
        <w:autoSpaceDE w:val="0"/>
        <w:autoSpaceDN w:val="0"/>
        <w:adjustRightInd w:val="0"/>
        <w:spacing w:before="240"/>
        <w:rPr>
          <w:ins w:id="2812" w:author="Ernesto del Puerto" w:date="2022-02-20T14:52:00Z"/>
          <w:rFonts w:ascii="Arial Narrow" w:hAnsi="Arial Narrow" w:cs="TimesNewRoman"/>
          <w:color w:val="000000"/>
          <w:lang w:val="es-AR"/>
        </w:rPr>
      </w:pPr>
    </w:p>
    <w:p w14:paraId="59FF057D" w14:textId="1E69DCC2" w:rsidR="003006BC" w:rsidRDefault="003006BC" w:rsidP="003006BC">
      <w:pPr>
        <w:autoSpaceDE w:val="0"/>
        <w:autoSpaceDN w:val="0"/>
        <w:adjustRightInd w:val="0"/>
        <w:spacing w:before="240"/>
        <w:rPr>
          <w:ins w:id="2813" w:author="Ernesto del Puerto" w:date="2022-02-20T14:52:00Z"/>
          <w:rFonts w:ascii="Arial Narrow" w:hAnsi="Arial Narrow" w:cs="TimesNewRoman"/>
          <w:color w:val="000000"/>
          <w:lang w:val="es-AR"/>
        </w:rPr>
      </w:pPr>
      <w:ins w:id="2814" w:author="Ernesto del Puerto" w:date="2022-02-20T14:52:00Z">
        <w:r>
          <w:rPr>
            <w:rFonts w:ascii="Arial Narrow" w:hAnsi="Arial Narrow" w:cs="TimesNewRoman"/>
            <w:noProof/>
            <w:color w:val="000000"/>
            <w:lang w:val="es-AR"/>
          </w:rPr>
          <w:drawing>
            <wp:inline distT="0" distB="0" distL="0" distR="0" wp14:anchorId="0A726182" wp14:editId="3E3550CF">
              <wp:extent cx="4138930" cy="129603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38930" cy="1296035"/>
                      </a:xfrm>
                      <a:prstGeom prst="rect">
                        <a:avLst/>
                      </a:prstGeom>
                      <a:noFill/>
                      <a:ln>
                        <a:noFill/>
                      </a:ln>
                    </pic:spPr>
                  </pic:pic>
                </a:graphicData>
              </a:graphic>
            </wp:inline>
          </w:drawing>
        </w:r>
      </w:ins>
    </w:p>
    <w:p w14:paraId="19C52976" w14:textId="36027BD9" w:rsidR="003006BC" w:rsidRDefault="003006BC" w:rsidP="003006BC">
      <w:pPr>
        <w:pStyle w:val="TtuloTDC"/>
        <w:autoSpaceDE w:val="0"/>
        <w:autoSpaceDN w:val="0"/>
        <w:adjustRightInd w:val="0"/>
        <w:outlineLvl w:val="2"/>
        <w:rPr>
          <w:ins w:id="2815" w:author="Ernesto del Puerto" w:date="2022-02-20T14:52:00Z"/>
          <w:rFonts w:ascii="Arial Narrow" w:hAnsi="Arial Narrow" w:cs="TimesNewRoman"/>
          <w:color w:val="000000"/>
          <w:lang w:val="es-AR"/>
        </w:rPr>
      </w:pPr>
      <w:bookmarkStart w:id="2816" w:name="_Toc97489966"/>
      <w:ins w:id="2817" w:author="Ernesto del Puerto" w:date="2022-02-20T14:52:00Z">
        <w:r>
          <w:rPr>
            <w:rFonts w:ascii="Arial Narrow" w:eastAsia="Times New Roman" w:hAnsi="Arial Narrow" w:cs="CourierNewPSMT"/>
            <w:b/>
            <w:color w:val="000000"/>
            <w:sz w:val="28"/>
            <w:szCs w:val="28"/>
            <w:lang w:val="es-ES" w:eastAsia="es-ES"/>
          </w:rPr>
          <w:t xml:space="preserve">Figura 19.2. Esquema del </w:t>
        </w:r>
        <w:proofErr w:type="spellStart"/>
        <w:r>
          <w:rPr>
            <w:rFonts w:ascii="Arial Narrow" w:eastAsia="Times New Roman" w:hAnsi="Arial Narrow" w:cs="CourierNewPSMT"/>
            <w:b/>
            <w:color w:val="000000"/>
            <w:sz w:val="28"/>
            <w:szCs w:val="28"/>
            <w:lang w:val="es-ES" w:eastAsia="es-ES"/>
          </w:rPr>
          <w:t>binding</w:t>
        </w:r>
        <w:bookmarkEnd w:id="2816"/>
        <w:proofErr w:type="spellEnd"/>
      </w:ins>
    </w:p>
    <w:p w14:paraId="5669472E" w14:textId="22171585" w:rsidR="003006BC" w:rsidRPr="003006BC" w:rsidRDefault="003006BC" w:rsidP="003006BC">
      <w:pPr>
        <w:autoSpaceDE w:val="0"/>
        <w:autoSpaceDN w:val="0"/>
        <w:adjustRightInd w:val="0"/>
        <w:spacing w:before="240"/>
        <w:rPr>
          <w:ins w:id="2818" w:author="Ernesto del Puerto" w:date="2022-02-20T14:46:00Z"/>
          <w:rFonts w:ascii="Arial Narrow" w:hAnsi="Arial Narrow" w:cs="TimesNewRoman"/>
          <w:color w:val="000000"/>
          <w:lang w:val="es-AR"/>
        </w:rPr>
      </w:pPr>
      <w:ins w:id="2819" w:author="Ernesto del Puerto" w:date="2022-02-20T14:46:00Z">
        <w:r w:rsidRPr="003006BC">
          <w:rPr>
            <w:rFonts w:ascii="Arial Narrow" w:hAnsi="Arial Narrow" w:cs="TimesNewRoman"/>
            <w:color w:val="000000"/>
            <w:lang w:val="es-AR"/>
          </w:rPr>
          <w:t>En otras palabras, el objeto, o valor, no tiene nombre; en realidad es el nombre el que tiene un valor.</w:t>
        </w:r>
      </w:ins>
    </w:p>
    <w:p w14:paraId="1FDCA653" w14:textId="18741666" w:rsidR="003006BC" w:rsidRPr="003006BC" w:rsidRDefault="003006BC" w:rsidP="003006BC">
      <w:pPr>
        <w:autoSpaceDE w:val="0"/>
        <w:autoSpaceDN w:val="0"/>
        <w:adjustRightInd w:val="0"/>
        <w:spacing w:before="240"/>
        <w:rPr>
          <w:ins w:id="2820" w:author="Ernesto del Puerto" w:date="2022-02-20T14:46:00Z"/>
          <w:rFonts w:ascii="Arial Narrow" w:hAnsi="Arial Narrow" w:cs="TimesNewRoman"/>
          <w:color w:val="000000"/>
          <w:lang w:val="es-AR"/>
        </w:rPr>
      </w:pPr>
      <w:ins w:id="2821" w:author="Ernesto del Puerto" w:date="2022-02-20T14:48:00Z">
        <w:r>
          <w:rPr>
            <w:rFonts w:ascii="Arial Narrow" w:hAnsi="Arial Narrow" w:cs="TimesNewRoman"/>
            <w:color w:val="000000"/>
            <w:lang w:val="es-AR"/>
          </w:rPr>
          <w:t>Podemos detallarlo con el diagrama de la figura 19.2.</w:t>
        </w:r>
      </w:ins>
    </w:p>
    <w:p w14:paraId="72976CFF" w14:textId="77777777" w:rsidR="003006BC" w:rsidRDefault="003006BC" w:rsidP="003006BC">
      <w:pPr>
        <w:autoSpaceDE w:val="0"/>
        <w:autoSpaceDN w:val="0"/>
        <w:adjustRightInd w:val="0"/>
        <w:spacing w:before="240"/>
        <w:rPr>
          <w:ins w:id="2822" w:author="Ernesto del Puerto" w:date="2022-02-20T14:48:00Z"/>
          <w:rFonts w:ascii="Arial Narrow" w:hAnsi="Arial Narrow" w:cs="TimesNewRoman"/>
          <w:color w:val="000000"/>
          <w:lang w:val="es-AR"/>
        </w:rPr>
      </w:pPr>
      <w:ins w:id="2823" w:author="Ernesto del Puerto" w:date="2022-02-20T14:46:00Z">
        <w:r w:rsidRPr="003006BC">
          <w:rPr>
            <w:rFonts w:ascii="Arial Narrow" w:hAnsi="Arial Narrow" w:cs="TimesNewRoman"/>
            <w:color w:val="000000"/>
            <w:lang w:val="es-AR"/>
          </w:rPr>
          <w:t>El nombre, x, se dibuja con un rectángulo redondeado.</w:t>
        </w:r>
      </w:ins>
    </w:p>
    <w:p w14:paraId="3AC6272C" w14:textId="77777777" w:rsidR="003006BC" w:rsidRDefault="003006BC" w:rsidP="003006BC">
      <w:pPr>
        <w:autoSpaceDE w:val="0"/>
        <w:autoSpaceDN w:val="0"/>
        <w:adjustRightInd w:val="0"/>
        <w:spacing w:before="240"/>
        <w:rPr>
          <w:ins w:id="2824" w:author="Ernesto del Puerto" w:date="2022-02-20T14:48:00Z"/>
          <w:rFonts w:ascii="Arial Narrow" w:hAnsi="Arial Narrow" w:cs="TimesNewRoman"/>
          <w:color w:val="000000"/>
          <w:lang w:val="es-AR"/>
        </w:rPr>
      </w:pPr>
      <w:ins w:id="2825" w:author="Ernesto del Puerto" w:date="2022-02-20T14:46:00Z">
        <w:r w:rsidRPr="003006BC">
          <w:rPr>
            <w:rFonts w:ascii="Arial Narrow" w:hAnsi="Arial Narrow" w:cs="TimesNewRoman"/>
            <w:color w:val="000000"/>
            <w:lang w:val="es-AR"/>
          </w:rPr>
          <w:t xml:space="preserve">Tiene una flecha que apunta (o une o hace referencia) al valor, el vector </w:t>
        </w:r>
        <w:proofErr w:type="gramStart"/>
        <w:r w:rsidRPr="003006BC">
          <w:rPr>
            <w:rFonts w:ascii="Arial Narrow" w:hAnsi="Arial Narrow" w:cs="TimesNewRoman"/>
            <w:color w:val="000000"/>
            <w:lang w:val="es-AR"/>
          </w:rPr>
          <w:t>c(</w:t>
        </w:r>
        <w:proofErr w:type="gramEnd"/>
        <w:r w:rsidRPr="003006BC">
          <w:rPr>
            <w:rFonts w:ascii="Arial Narrow" w:hAnsi="Arial Narrow" w:cs="TimesNewRoman"/>
            <w:color w:val="000000"/>
            <w:lang w:val="es-AR"/>
          </w:rPr>
          <w:t>1, 2, 3).</w:t>
        </w:r>
      </w:ins>
    </w:p>
    <w:p w14:paraId="765B7B98" w14:textId="21200659" w:rsidR="003006BC" w:rsidRPr="003006BC" w:rsidRDefault="003006BC" w:rsidP="003006BC">
      <w:pPr>
        <w:autoSpaceDE w:val="0"/>
        <w:autoSpaceDN w:val="0"/>
        <w:adjustRightInd w:val="0"/>
        <w:spacing w:before="240"/>
        <w:rPr>
          <w:ins w:id="2826" w:author="Ernesto del Puerto" w:date="2022-02-20T14:46:00Z"/>
          <w:rFonts w:ascii="Arial Narrow" w:hAnsi="Arial Narrow" w:cs="TimesNewRoman"/>
          <w:color w:val="000000"/>
          <w:lang w:val="es-AR"/>
        </w:rPr>
      </w:pPr>
      <w:ins w:id="2827" w:author="Ernesto del Puerto" w:date="2022-02-20T14:46:00Z">
        <w:r w:rsidRPr="003006BC">
          <w:rPr>
            <w:rFonts w:ascii="Arial Narrow" w:hAnsi="Arial Narrow" w:cs="TimesNewRoman"/>
            <w:color w:val="000000"/>
            <w:lang w:val="es-AR"/>
          </w:rPr>
          <w:t>La flecha apunta en dirección opuesta a la flecha de asignación: &lt;- crea un enlace desde el nombre en el lado izquierdo hasta el objeto en el lado derecho.</w:t>
        </w:r>
      </w:ins>
    </w:p>
    <w:p w14:paraId="02933437" w14:textId="77777777" w:rsidR="00E4103C" w:rsidRDefault="003006BC" w:rsidP="003006BC">
      <w:pPr>
        <w:autoSpaceDE w:val="0"/>
        <w:autoSpaceDN w:val="0"/>
        <w:adjustRightInd w:val="0"/>
        <w:spacing w:before="240"/>
        <w:rPr>
          <w:ins w:id="2828" w:author="Ernesto del Puerto" w:date="2022-02-20T14:53:00Z"/>
          <w:rFonts w:ascii="Arial Narrow" w:hAnsi="Arial Narrow" w:cs="TimesNewRoman"/>
          <w:color w:val="000000"/>
          <w:lang w:val="es-AR"/>
        </w:rPr>
      </w:pPr>
      <w:ins w:id="2829" w:author="Ernesto del Puerto" w:date="2022-02-20T14:46:00Z">
        <w:r w:rsidRPr="003006BC">
          <w:rPr>
            <w:rFonts w:ascii="Arial Narrow" w:hAnsi="Arial Narrow" w:cs="TimesNewRoman"/>
            <w:color w:val="000000"/>
            <w:lang w:val="es-AR"/>
          </w:rPr>
          <w:t>Por lo tanto, p</w:t>
        </w:r>
      </w:ins>
      <w:ins w:id="2830" w:author="Ernesto del Puerto" w:date="2022-02-20T14:53:00Z">
        <w:r w:rsidR="00E4103C">
          <w:rPr>
            <w:rFonts w:ascii="Arial Narrow" w:hAnsi="Arial Narrow" w:cs="TimesNewRoman"/>
            <w:color w:val="000000"/>
            <w:lang w:val="es-AR"/>
          </w:rPr>
          <w:t>o</w:t>
        </w:r>
      </w:ins>
      <w:ins w:id="2831" w:author="Ernesto del Puerto" w:date="2022-02-20T14:46:00Z">
        <w:r w:rsidRPr="003006BC">
          <w:rPr>
            <w:rFonts w:ascii="Arial Narrow" w:hAnsi="Arial Narrow" w:cs="TimesNewRoman"/>
            <w:color w:val="000000"/>
            <w:lang w:val="es-AR"/>
          </w:rPr>
          <w:t>de</w:t>
        </w:r>
      </w:ins>
      <w:ins w:id="2832" w:author="Ernesto del Puerto" w:date="2022-02-20T14:53:00Z">
        <w:r w:rsidR="00E4103C">
          <w:rPr>
            <w:rFonts w:ascii="Arial Narrow" w:hAnsi="Arial Narrow" w:cs="TimesNewRoman"/>
            <w:color w:val="000000"/>
            <w:lang w:val="es-AR"/>
          </w:rPr>
          <w:t>mos</w:t>
        </w:r>
      </w:ins>
      <w:ins w:id="2833" w:author="Ernesto del Puerto" w:date="2022-02-20T14:46:00Z">
        <w:r w:rsidRPr="003006BC">
          <w:rPr>
            <w:rFonts w:ascii="Arial Narrow" w:hAnsi="Arial Narrow" w:cs="TimesNewRoman"/>
            <w:color w:val="000000"/>
            <w:lang w:val="es-AR"/>
          </w:rPr>
          <w:t xml:space="preserve"> pensar en un nombre como una </w:t>
        </w:r>
        <w:r w:rsidRPr="00E4103C">
          <w:rPr>
            <w:rFonts w:ascii="Arial Narrow" w:hAnsi="Arial Narrow" w:cs="TimesNewRoman"/>
            <w:b/>
            <w:bCs/>
            <w:color w:val="000000"/>
            <w:lang w:val="es-AR"/>
            <w:rPrChange w:id="2834" w:author="Ernesto del Puerto" w:date="2022-02-20T14:53:00Z">
              <w:rPr>
                <w:rFonts w:ascii="Arial Narrow" w:hAnsi="Arial Narrow" w:cs="TimesNewRoman"/>
                <w:color w:val="000000"/>
                <w:lang w:val="es-AR"/>
              </w:rPr>
            </w:rPrChange>
          </w:rPr>
          <w:t>referencia</w:t>
        </w:r>
        <w:r w:rsidRPr="003006BC">
          <w:rPr>
            <w:rFonts w:ascii="Arial Narrow" w:hAnsi="Arial Narrow" w:cs="TimesNewRoman"/>
            <w:color w:val="000000"/>
            <w:lang w:val="es-AR"/>
          </w:rPr>
          <w:t xml:space="preserve"> a un valor.</w:t>
        </w:r>
      </w:ins>
    </w:p>
    <w:p w14:paraId="5A9B9FB8" w14:textId="77777777" w:rsidR="00E4103C" w:rsidRDefault="003006BC" w:rsidP="003006BC">
      <w:pPr>
        <w:autoSpaceDE w:val="0"/>
        <w:autoSpaceDN w:val="0"/>
        <w:adjustRightInd w:val="0"/>
        <w:spacing w:before="240"/>
        <w:rPr>
          <w:ins w:id="2835" w:author="Ernesto del Puerto" w:date="2022-02-20T14:55:00Z"/>
          <w:rFonts w:ascii="Arial Narrow" w:hAnsi="Arial Narrow" w:cs="TimesNewRoman"/>
          <w:color w:val="000000"/>
          <w:lang w:val="es-AR"/>
        </w:rPr>
      </w:pPr>
      <w:ins w:id="2836" w:author="Ernesto del Puerto" w:date="2022-02-20T14:46:00Z">
        <w:r w:rsidRPr="003006BC">
          <w:rPr>
            <w:rFonts w:ascii="Arial Narrow" w:hAnsi="Arial Narrow" w:cs="TimesNewRoman"/>
            <w:color w:val="000000"/>
            <w:lang w:val="es-AR"/>
          </w:rPr>
          <w:t>Por ejemplo, si ejecuta</w:t>
        </w:r>
      </w:ins>
      <w:ins w:id="2837" w:author="Ernesto del Puerto" w:date="2022-02-20T14:54:00Z">
        <w:r w:rsidR="00E4103C">
          <w:rPr>
            <w:rFonts w:ascii="Arial Narrow" w:hAnsi="Arial Narrow" w:cs="TimesNewRoman"/>
            <w:color w:val="000000"/>
            <w:lang w:val="es-AR"/>
          </w:rPr>
          <w:t>mos las siguientes instrucciones del</w:t>
        </w:r>
      </w:ins>
      <w:ins w:id="2838" w:author="Ernesto del Puerto" w:date="2022-02-20T14:46:00Z">
        <w:r w:rsidRPr="003006BC">
          <w:rPr>
            <w:rFonts w:ascii="Arial Narrow" w:hAnsi="Arial Narrow" w:cs="TimesNewRoman"/>
            <w:color w:val="000000"/>
            <w:lang w:val="es-AR"/>
          </w:rPr>
          <w:t xml:space="preserve"> código</w:t>
        </w:r>
      </w:ins>
      <w:ins w:id="2839" w:author="Ernesto del Puerto" w:date="2022-02-20T14:54:00Z">
        <w:r w:rsidR="00E4103C">
          <w:rPr>
            <w:rFonts w:ascii="Arial Narrow" w:hAnsi="Arial Narrow" w:cs="TimesNewRoman"/>
            <w:color w:val="000000"/>
            <w:lang w:val="es-AR"/>
          </w:rPr>
          <w:t xml:space="preserve"> de la figura</w:t>
        </w:r>
      </w:ins>
      <w:ins w:id="2840" w:author="Ernesto del Puerto" w:date="2022-02-20T14:46:00Z">
        <w:r w:rsidRPr="003006BC">
          <w:rPr>
            <w:rFonts w:ascii="Arial Narrow" w:hAnsi="Arial Narrow" w:cs="TimesNewRoman"/>
            <w:color w:val="000000"/>
            <w:lang w:val="es-AR"/>
          </w:rPr>
          <w:t>, no obtene</w:t>
        </w:r>
      </w:ins>
      <w:ins w:id="2841" w:author="Ernesto del Puerto" w:date="2022-02-20T14:54:00Z">
        <w:r w:rsidR="00E4103C">
          <w:rPr>
            <w:rFonts w:ascii="Arial Narrow" w:hAnsi="Arial Narrow" w:cs="TimesNewRoman"/>
            <w:color w:val="000000"/>
            <w:lang w:val="es-AR"/>
          </w:rPr>
          <w:t>mos</w:t>
        </w:r>
      </w:ins>
      <w:ins w:id="2842" w:author="Ernesto del Puerto" w:date="2022-02-20T14:46:00Z">
        <w:r w:rsidRPr="003006BC">
          <w:rPr>
            <w:rFonts w:ascii="Arial Narrow" w:hAnsi="Arial Narrow" w:cs="TimesNewRoman"/>
            <w:color w:val="000000"/>
            <w:lang w:val="es-AR"/>
          </w:rPr>
          <w:t xml:space="preserve"> otra copia del valor </w:t>
        </w:r>
        <w:proofErr w:type="gramStart"/>
        <w:r w:rsidRPr="003006BC">
          <w:rPr>
            <w:rFonts w:ascii="Arial Narrow" w:hAnsi="Arial Narrow" w:cs="TimesNewRoman"/>
            <w:color w:val="000000"/>
            <w:lang w:val="es-AR"/>
          </w:rPr>
          <w:t>c(</w:t>
        </w:r>
        <w:proofErr w:type="gramEnd"/>
        <w:r w:rsidRPr="003006BC">
          <w:rPr>
            <w:rFonts w:ascii="Arial Narrow" w:hAnsi="Arial Narrow" w:cs="TimesNewRoman"/>
            <w:color w:val="000000"/>
            <w:lang w:val="es-AR"/>
          </w:rPr>
          <w:t>1, 2, 3), ob</w:t>
        </w:r>
      </w:ins>
      <w:ins w:id="2843" w:author="Ernesto del Puerto" w:date="2022-02-20T14:54:00Z">
        <w:r w:rsidR="00E4103C">
          <w:rPr>
            <w:rFonts w:ascii="Arial Narrow" w:hAnsi="Arial Narrow" w:cs="TimesNewRoman"/>
            <w:color w:val="000000"/>
            <w:lang w:val="es-AR"/>
          </w:rPr>
          <w:t>t</w:t>
        </w:r>
      </w:ins>
      <w:ins w:id="2844" w:author="Ernesto del Puerto" w:date="2022-02-20T14:46:00Z">
        <w:r w:rsidRPr="003006BC">
          <w:rPr>
            <w:rFonts w:ascii="Arial Narrow" w:hAnsi="Arial Narrow" w:cs="TimesNewRoman"/>
            <w:color w:val="000000"/>
            <w:lang w:val="es-AR"/>
          </w:rPr>
          <w:t>ene</w:t>
        </w:r>
      </w:ins>
      <w:ins w:id="2845" w:author="Ernesto del Puerto" w:date="2022-02-20T14:54:00Z">
        <w:r w:rsidR="00E4103C">
          <w:rPr>
            <w:rFonts w:ascii="Arial Narrow" w:hAnsi="Arial Narrow" w:cs="TimesNewRoman"/>
            <w:color w:val="000000"/>
            <w:lang w:val="es-AR"/>
          </w:rPr>
          <w:t>mos</w:t>
        </w:r>
      </w:ins>
      <w:ins w:id="2846" w:author="Ernesto del Puerto" w:date="2022-02-20T14:46:00Z">
        <w:r w:rsidRPr="003006BC">
          <w:rPr>
            <w:rFonts w:ascii="Arial Narrow" w:hAnsi="Arial Narrow" w:cs="TimesNewRoman"/>
            <w:color w:val="000000"/>
            <w:lang w:val="es-AR"/>
          </w:rPr>
          <w:t xml:space="preserve"> otro enlace al objeto existente</w:t>
        </w:r>
      </w:ins>
      <w:ins w:id="2847" w:author="Ernesto del Puerto" w:date="2022-02-20T14:54:00Z">
        <w:r w:rsidR="00E4103C">
          <w:rPr>
            <w:rFonts w:ascii="Arial Narrow" w:hAnsi="Arial Narrow" w:cs="TimesNewRoman"/>
            <w:color w:val="000000"/>
            <w:lang w:val="es-AR"/>
          </w:rPr>
          <w:t>, ver figura 19</w:t>
        </w:r>
      </w:ins>
      <w:ins w:id="2848" w:author="Ernesto del Puerto" w:date="2022-02-20T14:55:00Z">
        <w:r w:rsidR="00E4103C">
          <w:rPr>
            <w:rFonts w:ascii="Arial Narrow" w:hAnsi="Arial Narrow" w:cs="TimesNewRoman"/>
            <w:color w:val="000000"/>
            <w:lang w:val="es-AR"/>
          </w:rPr>
          <w:t>.3.</w:t>
        </w:r>
      </w:ins>
    </w:p>
    <w:p w14:paraId="386B26EF" w14:textId="22CDE21F" w:rsidR="00BE276B" w:rsidRDefault="00E4103C" w:rsidP="00FA6FAB">
      <w:pPr>
        <w:autoSpaceDE w:val="0"/>
        <w:autoSpaceDN w:val="0"/>
        <w:adjustRightInd w:val="0"/>
        <w:spacing w:before="240"/>
        <w:rPr>
          <w:ins w:id="2849" w:author="Ernesto del Puerto" w:date="2022-02-20T14:57:00Z"/>
          <w:rFonts w:ascii="Arial Narrow" w:hAnsi="Arial Narrow" w:cs="TimesNewRoman"/>
          <w:color w:val="000000"/>
          <w:lang w:val="es-AR"/>
        </w:rPr>
      </w:pPr>
      <w:ins w:id="2850" w:author="Ernesto del Puerto" w:date="2022-02-20T14:56:00Z">
        <w:r>
          <w:rPr>
            <w:rFonts w:ascii="Arial Narrow" w:hAnsi="Arial Narrow" w:cs="TimesNewRoman"/>
            <w:noProof/>
            <w:color w:val="000000"/>
            <w:lang w:val="es-AR"/>
          </w:rPr>
          <w:drawing>
            <wp:inline distT="0" distB="0" distL="0" distR="0" wp14:anchorId="78E68275" wp14:editId="3E0B4C9F">
              <wp:extent cx="3562985" cy="12636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62985" cy="1263650"/>
                      </a:xfrm>
                      <a:prstGeom prst="rect">
                        <a:avLst/>
                      </a:prstGeom>
                      <a:noFill/>
                      <a:ln>
                        <a:noFill/>
                      </a:ln>
                    </pic:spPr>
                  </pic:pic>
                </a:graphicData>
              </a:graphic>
            </wp:inline>
          </w:drawing>
        </w:r>
      </w:ins>
    </w:p>
    <w:p w14:paraId="5AB2C943" w14:textId="705142A7" w:rsidR="00E4103C" w:rsidRDefault="00E4103C" w:rsidP="00E4103C">
      <w:pPr>
        <w:pStyle w:val="TtuloTDC"/>
        <w:autoSpaceDE w:val="0"/>
        <w:autoSpaceDN w:val="0"/>
        <w:adjustRightInd w:val="0"/>
        <w:outlineLvl w:val="2"/>
        <w:rPr>
          <w:ins w:id="2851" w:author="Ernesto del Puerto" w:date="2022-02-20T14:57:00Z"/>
          <w:rFonts w:ascii="Arial Narrow" w:hAnsi="Arial Narrow" w:cs="TimesNewRoman"/>
          <w:color w:val="000000"/>
          <w:lang w:val="es-AR"/>
        </w:rPr>
      </w:pPr>
      <w:bookmarkStart w:id="2852" w:name="_Toc97489967"/>
      <w:ins w:id="2853" w:author="Ernesto del Puerto" w:date="2022-02-20T14:57:00Z">
        <w:r>
          <w:rPr>
            <w:rFonts w:ascii="Arial Narrow" w:eastAsia="Times New Roman" w:hAnsi="Arial Narrow" w:cs="CourierNewPSMT"/>
            <w:b/>
            <w:color w:val="000000"/>
            <w:sz w:val="28"/>
            <w:szCs w:val="28"/>
            <w:lang w:val="es-ES" w:eastAsia="es-ES"/>
          </w:rPr>
          <w:t xml:space="preserve">Figura 19.3. Otro esquema de </w:t>
        </w:r>
        <w:proofErr w:type="spellStart"/>
        <w:r>
          <w:rPr>
            <w:rFonts w:ascii="Arial Narrow" w:eastAsia="Times New Roman" w:hAnsi="Arial Narrow" w:cs="CourierNewPSMT"/>
            <w:b/>
            <w:color w:val="000000"/>
            <w:sz w:val="28"/>
            <w:szCs w:val="28"/>
            <w:lang w:val="es-ES" w:eastAsia="es-ES"/>
          </w:rPr>
          <w:t>binding</w:t>
        </w:r>
        <w:bookmarkEnd w:id="2852"/>
        <w:proofErr w:type="spellEnd"/>
      </w:ins>
    </w:p>
    <w:p w14:paraId="0E08372D" w14:textId="77777777" w:rsidR="00255ABB" w:rsidRDefault="00255ABB" w:rsidP="00255ABB">
      <w:pPr>
        <w:autoSpaceDE w:val="0"/>
        <w:autoSpaceDN w:val="0"/>
        <w:adjustRightInd w:val="0"/>
        <w:spacing w:before="240"/>
        <w:rPr>
          <w:ins w:id="2854" w:author="Ernesto del Puerto" w:date="2022-02-20T14:59:00Z"/>
          <w:rFonts w:ascii="Arial Narrow" w:hAnsi="Arial Narrow" w:cs="TimesNewRoman"/>
          <w:color w:val="000000"/>
          <w:lang w:val="es-AR"/>
        </w:rPr>
      </w:pPr>
      <w:ins w:id="2855" w:author="Ernesto del Puerto" w:date="2022-02-20T14:58:00Z">
        <w:r>
          <w:rPr>
            <w:rFonts w:ascii="Arial Narrow" w:hAnsi="Arial Narrow" w:cs="TimesNewRoman"/>
            <w:color w:val="000000"/>
            <w:lang w:val="es-AR"/>
          </w:rPr>
          <w:t xml:space="preserve">Podemos </w:t>
        </w:r>
      </w:ins>
      <w:ins w:id="2856" w:author="Ernesto del Puerto" w:date="2022-02-20T14:59:00Z">
        <w:r>
          <w:rPr>
            <w:rFonts w:ascii="Arial Narrow" w:hAnsi="Arial Narrow" w:cs="TimesNewRoman"/>
            <w:color w:val="000000"/>
            <w:lang w:val="es-AR"/>
          </w:rPr>
          <w:t xml:space="preserve">observar que en las figuras de los esquemas </w:t>
        </w:r>
      </w:ins>
      <w:ins w:id="2857" w:author="Ernesto del Puerto" w:date="2022-02-20T14:58:00Z">
        <w:r w:rsidRPr="00255ABB">
          <w:rPr>
            <w:rFonts w:ascii="Arial Narrow" w:hAnsi="Arial Narrow" w:cs="TimesNewRoman"/>
            <w:color w:val="000000"/>
            <w:lang w:val="es-AR"/>
          </w:rPr>
          <w:t xml:space="preserve">el valor </w:t>
        </w:r>
        <w:proofErr w:type="gramStart"/>
        <w:r w:rsidRPr="00255ABB">
          <w:rPr>
            <w:rFonts w:ascii="Arial Narrow" w:hAnsi="Arial Narrow" w:cs="TimesNewRoman"/>
            <w:color w:val="000000"/>
            <w:lang w:val="es-AR"/>
          </w:rPr>
          <w:t>c(</w:t>
        </w:r>
        <w:proofErr w:type="gramEnd"/>
        <w:r w:rsidRPr="00255ABB">
          <w:rPr>
            <w:rFonts w:ascii="Arial Narrow" w:hAnsi="Arial Narrow" w:cs="TimesNewRoman"/>
            <w:color w:val="000000"/>
            <w:lang w:val="es-AR"/>
          </w:rPr>
          <w:t>1, 2, 3) tiene una etiqueta: 0x</w:t>
        </w:r>
      </w:ins>
      <w:ins w:id="2858" w:author="Ernesto del Puerto" w:date="2022-02-20T14:59:00Z">
        <w:r>
          <w:rPr>
            <w:rFonts w:ascii="Arial Narrow" w:hAnsi="Arial Narrow" w:cs="TimesNewRoman"/>
            <w:color w:val="000000"/>
            <w:lang w:val="es-AR"/>
          </w:rPr>
          <w:t>1bc1394d0b8.</w:t>
        </w:r>
      </w:ins>
    </w:p>
    <w:p w14:paraId="2E75EC5C" w14:textId="77777777" w:rsidR="00255ABB" w:rsidRDefault="00255ABB" w:rsidP="00255ABB">
      <w:pPr>
        <w:autoSpaceDE w:val="0"/>
        <w:autoSpaceDN w:val="0"/>
        <w:adjustRightInd w:val="0"/>
        <w:spacing w:before="240"/>
        <w:rPr>
          <w:ins w:id="2859" w:author="Ernesto del Puerto" w:date="2022-02-20T15:00:00Z"/>
          <w:rFonts w:ascii="Arial Narrow" w:hAnsi="Arial Narrow" w:cs="TimesNewRoman"/>
          <w:color w:val="000000"/>
          <w:lang w:val="es-AR"/>
        </w:rPr>
      </w:pPr>
      <w:ins w:id="2860" w:author="Ernesto del Puerto" w:date="2022-02-20T14:58:00Z">
        <w:r w:rsidRPr="00255ABB">
          <w:rPr>
            <w:rFonts w:ascii="Arial Narrow" w:hAnsi="Arial Narrow" w:cs="TimesNewRoman"/>
            <w:color w:val="000000"/>
            <w:lang w:val="es-AR"/>
          </w:rPr>
          <w:t>Si bien el vector no tiene nombre, ocasionalmente necesitar</w:t>
        </w:r>
      </w:ins>
      <w:ins w:id="2861" w:author="Ernesto del Puerto" w:date="2022-02-20T14:59:00Z">
        <w:r>
          <w:rPr>
            <w:rFonts w:ascii="Arial Narrow" w:hAnsi="Arial Narrow" w:cs="TimesNewRoman"/>
            <w:color w:val="000000"/>
            <w:lang w:val="es-AR"/>
          </w:rPr>
          <w:t>emos</w:t>
        </w:r>
      </w:ins>
      <w:ins w:id="2862" w:author="Ernesto del Puerto" w:date="2022-02-20T14:58:00Z">
        <w:r w:rsidRPr="00255ABB">
          <w:rPr>
            <w:rFonts w:ascii="Arial Narrow" w:hAnsi="Arial Narrow" w:cs="TimesNewRoman"/>
            <w:color w:val="000000"/>
            <w:lang w:val="es-AR"/>
          </w:rPr>
          <w:t xml:space="preserve"> referir</w:t>
        </w:r>
      </w:ins>
      <w:ins w:id="2863" w:author="Ernesto del Puerto" w:date="2022-02-20T15:00:00Z">
        <w:r>
          <w:rPr>
            <w:rFonts w:ascii="Arial Narrow" w:hAnsi="Arial Narrow" w:cs="TimesNewRoman"/>
            <w:color w:val="000000"/>
            <w:lang w:val="es-AR"/>
          </w:rPr>
          <w:t>nos</w:t>
        </w:r>
      </w:ins>
      <w:ins w:id="2864" w:author="Ernesto del Puerto" w:date="2022-02-20T14:58:00Z">
        <w:r w:rsidRPr="00255ABB">
          <w:rPr>
            <w:rFonts w:ascii="Arial Narrow" w:hAnsi="Arial Narrow" w:cs="TimesNewRoman"/>
            <w:color w:val="000000"/>
            <w:lang w:val="es-AR"/>
          </w:rPr>
          <w:t xml:space="preserve"> a un objeto independiente de sus enlaces.</w:t>
        </w:r>
      </w:ins>
    </w:p>
    <w:p w14:paraId="0CCFF017" w14:textId="77777777" w:rsidR="00255ABB" w:rsidRDefault="00255ABB" w:rsidP="00255ABB">
      <w:pPr>
        <w:autoSpaceDE w:val="0"/>
        <w:autoSpaceDN w:val="0"/>
        <w:adjustRightInd w:val="0"/>
        <w:spacing w:before="240"/>
        <w:rPr>
          <w:ins w:id="2865" w:author="Ernesto del Puerto" w:date="2022-02-20T15:00:00Z"/>
          <w:rFonts w:ascii="Arial Narrow" w:hAnsi="Arial Narrow" w:cs="TimesNewRoman"/>
          <w:color w:val="000000"/>
          <w:lang w:val="es-AR"/>
        </w:rPr>
      </w:pPr>
      <w:ins w:id="2866" w:author="Ernesto del Puerto" w:date="2022-02-20T14:58:00Z">
        <w:r w:rsidRPr="00255ABB">
          <w:rPr>
            <w:rFonts w:ascii="Arial Narrow" w:hAnsi="Arial Narrow" w:cs="TimesNewRoman"/>
            <w:color w:val="000000"/>
            <w:lang w:val="es-AR"/>
          </w:rPr>
          <w:t>Para que eso sea posible, etiquetar</w:t>
        </w:r>
      </w:ins>
      <w:ins w:id="2867" w:author="Ernesto del Puerto" w:date="2022-02-20T15:00:00Z">
        <w:r>
          <w:rPr>
            <w:rFonts w:ascii="Arial Narrow" w:hAnsi="Arial Narrow" w:cs="TimesNewRoman"/>
            <w:color w:val="000000"/>
            <w:lang w:val="es-AR"/>
          </w:rPr>
          <w:t>emos</w:t>
        </w:r>
      </w:ins>
      <w:ins w:id="2868" w:author="Ernesto del Puerto" w:date="2022-02-20T14:58:00Z">
        <w:r w:rsidRPr="00255ABB">
          <w:rPr>
            <w:rFonts w:ascii="Arial Narrow" w:hAnsi="Arial Narrow" w:cs="TimesNewRoman"/>
            <w:color w:val="000000"/>
            <w:lang w:val="es-AR"/>
          </w:rPr>
          <w:t xml:space="preserve"> los valores con un identificador único.</w:t>
        </w:r>
      </w:ins>
    </w:p>
    <w:p w14:paraId="6349B994" w14:textId="77777777" w:rsidR="00255ABB" w:rsidRDefault="00255ABB" w:rsidP="00255ABB">
      <w:pPr>
        <w:autoSpaceDE w:val="0"/>
        <w:autoSpaceDN w:val="0"/>
        <w:adjustRightInd w:val="0"/>
        <w:spacing w:before="240"/>
        <w:rPr>
          <w:ins w:id="2869" w:author="Ernesto del Puerto" w:date="2022-02-20T15:00:00Z"/>
          <w:rFonts w:ascii="Arial Narrow" w:hAnsi="Arial Narrow" w:cs="TimesNewRoman"/>
          <w:color w:val="000000"/>
          <w:lang w:val="es-AR"/>
        </w:rPr>
      </w:pPr>
      <w:ins w:id="2870" w:author="Ernesto del Puerto" w:date="2022-02-20T14:58:00Z">
        <w:r w:rsidRPr="00255ABB">
          <w:rPr>
            <w:rFonts w:ascii="Arial Narrow" w:hAnsi="Arial Narrow" w:cs="TimesNewRoman"/>
            <w:color w:val="000000"/>
            <w:lang w:val="es-AR"/>
          </w:rPr>
          <w:t>Estos identificadores tienen una forma especial que se parece a la dirección de la memoria del objeto, es decir, la ubicación en la memoria donde se almacena el objeto.</w:t>
        </w:r>
      </w:ins>
    </w:p>
    <w:p w14:paraId="46DC8CFC" w14:textId="577CCAC9" w:rsidR="00255ABB" w:rsidRPr="00255ABB" w:rsidRDefault="00255ABB" w:rsidP="00255ABB">
      <w:pPr>
        <w:autoSpaceDE w:val="0"/>
        <w:autoSpaceDN w:val="0"/>
        <w:adjustRightInd w:val="0"/>
        <w:spacing w:before="240"/>
        <w:rPr>
          <w:ins w:id="2871" w:author="Ernesto del Puerto" w:date="2022-02-20T14:58:00Z"/>
          <w:rFonts w:ascii="Arial Narrow" w:hAnsi="Arial Narrow" w:cs="TimesNewRoman"/>
          <w:color w:val="000000"/>
          <w:lang w:val="es-AR"/>
        </w:rPr>
      </w:pPr>
      <w:ins w:id="2872" w:author="Ernesto del Puerto" w:date="2022-02-20T14:58:00Z">
        <w:r w:rsidRPr="00255ABB">
          <w:rPr>
            <w:rFonts w:ascii="Arial Narrow" w:hAnsi="Arial Narrow" w:cs="TimesNewRoman"/>
            <w:color w:val="000000"/>
            <w:lang w:val="es-AR"/>
          </w:rPr>
          <w:lastRenderedPageBreak/>
          <w:t>Pero debido a que las direcciones de memoria reales cambian cada vez que se ejecuta el código, usamos estos identificadores en su lugar.</w:t>
        </w:r>
      </w:ins>
    </w:p>
    <w:p w14:paraId="31834811" w14:textId="77777777" w:rsidR="00255ABB" w:rsidRDefault="00255ABB" w:rsidP="00255ABB">
      <w:pPr>
        <w:autoSpaceDE w:val="0"/>
        <w:autoSpaceDN w:val="0"/>
        <w:adjustRightInd w:val="0"/>
        <w:spacing w:before="240"/>
        <w:rPr>
          <w:ins w:id="2873" w:author="Ernesto del Puerto" w:date="2022-02-20T15:01:00Z"/>
          <w:rFonts w:ascii="Arial Narrow" w:hAnsi="Arial Narrow" w:cs="TimesNewRoman"/>
          <w:color w:val="000000"/>
          <w:lang w:val="es-AR"/>
        </w:rPr>
      </w:pPr>
      <w:ins w:id="2874" w:author="Ernesto del Puerto" w:date="2022-02-20T14:58:00Z">
        <w:r w:rsidRPr="00255ABB">
          <w:rPr>
            <w:rFonts w:ascii="Arial Narrow" w:hAnsi="Arial Narrow" w:cs="TimesNewRoman"/>
            <w:color w:val="000000"/>
            <w:lang w:val="es-AR"/>
          </w:rPr>
          <w:t>P</w:t>
        </w:r>
      </w:ins>
      <w:ins w:id="2875" w:author="Ernesto del Puerto" w:date="2022-02-20T15:01:00Z">
        <w:r>
          <w:rPr>
            <w:rFonts w:ascii="Arial Narrow" w:hAnsi="Arial Narrow" w:cs="TimesNewRoman"/>
            <w:color w:val="000000"/>
            <w:lang w:val="es-AR"/>
          </w:rPr>
          <w:t>o</w:t>
        </w:r>
      </w:ins>
      <w:ins w:id="2876" w:author="Ernesto del Puerto" w:date="2022-02-20T14:58:00Z">
        <w:r w:rsidRPr="00255ABB">
          <w:rPr>
            <w:rFonts w:ascii="Arial Narrow" w:hAnsi="Arial Narrow" w:cs="TimesNewRoman"/>
            <w:color w:val="000000"/>
            <w:lang w:val="es-AR"/>
          </w:rPr>
          <w:t>de</w:t>
        </w:r>
      </w:ins>
      <w:ins w:id="2877" w:author="Ernesto del Puerto" w:date="2022-02-20T15:01:00Z">
        <w:r>
          <w:rPr>
            <w:rFonts w:ascii="Arial Narrow" w:hAnsi="Arial Narrow" w:cs="TimesNewRoman"/>
            <w:color w:val="000000"/>
            <w:lang w:val="es-AR"/>
          </w:rPr>
          <w:t>mos</w:t>
        </w:r>
      </w:ins>
      <w:ins w:id="2878" w:author="Ernesto del Puerto" w:date="2022-02-20T14:58:00Z">
        <w:r w:rsidRPr="00255ABB">
          <w:rPr>
            <w:rFonts w:ascii="Arial Narrow" w:hAnsi="Arial Narrow" w:cs="TimesNewRoman"/>
            <w:color w:val="000000"/>
            <w:lang w:val="es-AR"/>
          </w:rPr>
          <w:t xml:space="preserve"> acceder al identificador de un objeto con </w:t>
        </w:r>
        <w:proofErr w:type="spellStart"/>
        <w:proofErr w:type="gramStart"/>
        <w:r w:rsidRPr="00255ABB">
          <w:rPr>
            <w:rFonts w:ascii="Arial Narrow" w:hAnsi="Arial Narrow" w:cs="TimesNewRoman"/>
            <w:b/>
            <w:bCs/>
            <w:i/>
            <w:iCs/>
            <w:color w:val="000000"/>
            <w:lang w:val="es-AR"/>
            <w:rPrChange w:id="2879" w:author="Ernesto del Puerto" w:date="2022-02-20T15:01:00Z">
              <w:rPr>
                <w:rFonts w:ascii="Arial Narrow" w:hAnsi="Arial Narrow" w:cs="TimesNewRoman"/>
                <w:color w:val="000000"/>
                <w:lang w:val="es-AR"/>
              </w:rPr>
            </w:rPrChange>
          </w:rPr>
          <w:t>lobstr</w:t>
        </w:r>
        <w:proofErr w:type="spellEnd"/>
        <w:r w:rsidRPr="00255ABB">
          <w:rPr>
            <w:rFonts w:ascii="Arial Narrow" w:hAnsi="Arial Narrow" w:cs="TimesNewRoman"/>
            <w:b/>
            <w:bCs/>
            <w:i/>
            <w:iCs/>
            <w:color w:val="000000"/>
            <w:lang w:val="es-AR"/>
            <w:rPrChange w:id="2880" w:author="Ernesto del Puerto" w:date="2022-02-20T15:01:00Z">
              <w:rPr>
                <w:rFonts w:ascii="Arial Narrow" w:hAnsi="Arial Narrow" w:cs="TimesNewRoman"/>
                <w:color w:val="000000"/>
                <w:lang w:val="es-AR"/>
              </w:rPr>
            </w:rPrChange>
          </w:rPr>
          <w:t>::</w:t>
        </w:r>
        <w:proofErr w:type="spellStart"/>
        <w:proofErr w:type="gramEnd"/>
        <w:r w:rsidRPr="00255ABB">
          <w:rPr>
            <w:rFonts w:ascii="Arial Narrow" w:hAnsi="Arial Narrow" w:cs="TimesNewRoman"/>
            <w:b/>
            <w:bCs/>
            <w:i/>
            <w:iCs/>
            <w:color w:val="000000"/>
            <w:lang w:val="es-AR"/>
            <w:rPrChange w:id="2881" w:author="Ernesto del Puerto" w:date="2022-02-20T15:01:00Z">
              <w:rPr>
                <w:rFonts w:ascii="Arial Narrow" w:hAnsi="Arial Narrow" w:cs="TimesNewRoman"/>
                <w:color w:val="000000"/>
                <w:lang w:val="es-AR"/>
              </w:rPr>
            </w:rPrChange>
          </w:rPr>
          <w:t>obj_addr</w:t>
        </w:r>
        <w:proofErr w:type="spellEnd"/>
        <w:r w:rsidRPr="00255ABB">
          <w:rPr>
            <w:rFonts w:ascii="Arial Narrow" w:hAnsi="Arial Narrow" w:cs="TimesNewRoman"/>
            <w:b/>
            <w:bCs/>
            <w:i/>
            <w:iCs/>
            <w:color w:val="000000"/>
            <w:lang w:val="es-AR"/>
            <w:rPrChange w:id="2882" w:author="Ernesto del Puerto" w:date="2022-02-20T15:01:00Z">
              <w:rPr>
                <w:rFonts w:ascii="Arial Narrow" w:hAnsi="Arial Narrow" w:cs="TimesNewRoman"/>
                <w:color w:val="000000"/>
                <w:lang w:val="es-AR"/>
              </w:rPr>
            </w:rPrChange>
          </w:rPr>
          <w:t>()</w:t>
        </w:r>
        <w:r w:rsidRPr="00255ABB">
          <w:rPr>
            <w:rFonts w:ascii="Arial Narrow" w:hAnsi="Arial Narrow" w:cs="TimesNewRoman"/>
            <w:color w:val="000000"/>
            <w:lang w:val="es-AR"/>
          </w:rPr>
          <w:t>.</w:t>
        </w:r>
      </w:ins>
    </w:p>
    <w:p w14:paraId="6A1A17C5" w14:textId="6A4E5690" w:rsidR="00255ABB" w:rsidRDefault="00255ABB" w:rsidP="00255ABB">
      <w:pPr>
        <w:autoSpaceDE w:val="0"/>
        <w:autoSpaceDN w:val="0"/>
        <w:adjustRightInd w:val="0"/>
        <w:spacing w:before="240"/>
        <w:rPr>
          <w:ins w:id="2883" w:author="Ernesto del Puerto" w:date="2022-02-20T15:01:00Z"/>
          <w:rFonts w:ascii="Arial Narrow" w:hAnsi="Arial Narrow" w:cs="TimesNewRoman"/>
          <w:color w:val="000000"/>
          <w:lang w:val="es-AR"/>
        </w:rPr>
      </w:pPr>
      <w:ins w:id="2884" w:author="Ernesto del Puerto" w:date="2022-02-20T14:58:00Z">
        <w:r w:rsidRPr="00255ABB">
          <w:rPr>
            <w:rFonts w:ascii="Arial Narrow" w:hAnsi="Arial Narrow" w:cs="TimesNewRoman"/>
            <w:color w:val="000000"/>
            <w:lang w:val="es-AR"/>
          </w:rPr>
          <w:t xml:space="preserve">Hacerlo </w:t>
        </w:r>
      </w:ins>
      <w:ins w:id="2885" w:author="Ernesto del Puerto" w:date="2022-02-20T15:01:00Z">
        <w:r>
          <w:rPr>
            <w:rFonts w:ascii="Arial Narrow" w:hAnsi="Arial Narrow" w:cs="TimesNewRoman"/>
            <w:color w:val="000000"/>
            <w:lang w:val="es-AR"/>
          </w:rPr>
          <w:t>nos</w:t>
        </w:r>
      </w:ins>
      <w:ins w:id="2886" w:author="Ernesto del Puerto" w:date="2022-02-20T14:58:00Z">
        <w:r w:rsidRPr="00255ABB">
          <w:rPr>
            <w:rFonts w:ascii="Arial Narrow" w:hAnsi="Arial Narrow" w:cs="TimesNewRoman"/>
            <w:color w:val="000000"/>
            <w:lang w:val="es-AR"/>
          </w:rPr>
          <w:t xml:space="preserve"> permite ver que tanto x como y apuntan al mismo identificador</w:t>
        </w:r>
      </w:ins>
      <w:ins w:id="2887" w:author="Ernesto del Puerto" w:date="2022-02-20T15:01:00Z">
        <w:r>
          <w:rPr>
            <w:rFonts w:ascii="Arial Narrow" w:hAnsi="Arial Narrow" w:cs="TimesNewRoman"/>
            <w:color w:val="000000"/>
            <w:lang w:val="es-AR"/>
          </w:rPr>
          <w:t>, tal como indicamos en la figura 19.3</w:t>
        </w:r>
      </w:ins>
      <w:ins w:id="2888" w:author="Ernesto del Puerto" w:date="2022-02-20T15:02:00Z">
        <w:r>
          <w:rPr>
            <w:rFonts w:ascii="Arial Narrow" w:hAnsi="Arial Narrow" w:cs="TimesNewRoman"/>
            <w:color w:val="000000"/>
            <w:lang w:val="es-AR"/>
          </w:rPr>
          <w:t xml:space="preserve">, y en la salida por la consola de la </w:t>
        </w:r>
        <w:proofErr w:type="spellStart"/>
        <w:r>
          <w:rPr>
            <w:rFonts w:ascii="Arial Narrow" w:hAnsi="Arial Narrow" w:cs="TimesNewRoman"/>
            <w:color w:val="000000"/>
            <w:lang w:val="es-AR"/>
          </w:rPr>
          <w:t>firura</w:t>
        </w:r>
        <w:proofErr w:type="spellEnd"/>
        <w:r>
          <w:rPr>
            <w:rFonts w:ascii="Arial Narrow" w:hAnsi="Arial Narrow" w:cs="TimesNewRoman"/>
            <w:color w:val="000000"/>
            <w:lang w:val="es-AR"/>
          </w:rPr>
          <w:t xml:space="preserve"> 19.1</w:t>
        </w:r>
      </w:ins>
      <w:ins w:id="2889" w:author="Ernesto del Puerto" w:date="2022-02-20T15:01:00Z">
        <w:r>
          <w:rPr>
            <w:rFonts w:ascii="Arial Narrow" w:hAnsi="Arial Narrow" w:cs="TimesNewRoman"/>
            <w:color w:val="000000"/>
            <w:lang w:val="es-AR"/>
          </w:rPr>
          <w:t>.</w:t>
        </w:r>
      </w:ins>
    </w:p>
    <w:p w14:paraId="301AB888" w14:textId="77777777" w:rsidR="002415F4" w:rsidRPr="002415F4" w:rsidRDefault="002415F4" w:rsidP="002415F4">
      <w:pPr>
        <w:autoSpaceDE w:val="0"/>
        <w:autoSpaceDN w:val="0"/>
        <w:adjustRightInd w:val="0"/>
        <w:spacing w:before="240"/>
        <w:rPr>
          <w:ins w:id="2890" w:author="Ernesto del Puerto" w:date="2022-02-20T15:03:00Z"/>
          <w:rFonts w:ascii="Arial Narrow" w:hAnsi="Arial Narrow" w:cs="TimesNewRoman"/>
          <w:color w:val="000000"/>
          <w:lang w:val="es-AR"/>
        </w:rPr>
      </w:pPr>
      <w:ins w:id="2891" w:author="Ernesto del Puerto" w:date="2022-02-20T15:03:00Z">
        <w:r w:rsidRPr="002415F4">
          <w:rPr>
            <w:rFonts w:ascii="Arial Narrow" w:hAnsi="Arial Narrow" w:cs="TimesNewRoman"/>
            <w:color w:val="000000"/>
            <w:lang w:val="es-AR"/>
          </w:rPr>
          <w:t>Estos identificadores son largos y cambian cada vez que reinicia R.</w:t>
        </w:r>
      </w:ins>
    </w:p>
    <w:p w14:paraId="298F82A6" w14:textId="77777777" w:rsidR="002415F4" w:rsidRPr="002415F4" w:rsidRDefault="002415F4" w:rsidP="002415F4">
      <w:pPr>
        <w:autoSpaceDE w:val="0"/>
        <w:autoSpaceDN w:val="0"/>
        <w:adjustRightInd w:val="0"/>
        <w:spacing w:before="240"/>
        <w:rPr>
          <w:ins w:id="2892" w:author="Ernesto del Puerto" w:date="2022-02-20T15:03:00Z"/>
          <w:rFonts w:ascii="Arial Narrow" w:hAnsi="Arial Narrow" w:cs="TimesNewRoman"/>
          <w:color w:val="000000"/>
          <w:lang w:val="es-AR"/>
        </w:rPr>
      </w:pPr>
      <w:ins w:id="2893" w:author="Ernesto del Puerto" w:date="2022-02-20T15:03:00Z">
        <w:r w:rsidRPr="002415F4">
          <w:rPr>
            <w:rFonts w:ascii="Arial Narrow" w:hAnsi="Arial Narrow" w:cs="TimesNewRoman"/>
            <w:color w:val="000000"/>
            <w:lang w:val="es-AR"/>
          </w:rPr>
          <w:t>Puede tomar algún tiempo comprender la distinción entre nombres y valores, pero comprender esto es realmente útil en la programación funcional, donde las funciones pueden tener diferentes nombres en diferentes contextos.</w:t>
        </w:r>
      </w:ins>
    </w:p>
    <w:p w14:paraId="230D0C7F" w14:textId="367BFCF1" w:rsidR="002415F4" w:rsidRPr="002415F4" w:rsidRDefault="002415F4">
      <w:pPr>
        <w:pStyle w:val="Ttulo1"/>
        <w:numPr>
          <w:ilvl w:val="0"/>
          <w:numId w:val="1"/>
        </w:numPr>
        <w:rPr>
          <w:ins w:id="2894" w:author="Ernesto del Puerto" w:date="2022-02-20T15:03:00Z"/>
          <w:rFonts w:ascii="Arial Narrow" w:hAnsi="Arial Narrow" w:cs="CourierNewPSMT"/>
          <w:b/>
          <w:color w:val="000000"/>
          <w:sz w:val="28"/>
          <w:szCs w:val="28"/>
          <w:lang w:val="es-ES"/>
          <w:rPrChange w:id="2895" w:author="Ernesto del Puerto" w:date="2022-02-20T15:04:00Z">
            <w:rPr>
              <w:ins w:id="2896" w:author="Ernesto del Puerto" w:date="2022-02-20T15:03:00Z"/>
              <w:rFonts w:ascii="Arial Narrow" w:hAnsi="Arial Narrow" w:cs="TimesNewRoman"/>
              <w:color w:val="000000"/>
              <w:lang w:val="es-AR"/>
            </w:rPr>
          </w:rPrChange>
        </w:rPr>
        <w:pPrChange w:id="2897" w:author="Ernesto del Puerto" w:date="2022-02-20T15:04:00Z">
          <w:pPr>
            <w:autoSpaceDE w:val="0"/>
            <w:autoSpaceDN w:val="0"/>
            <w:adjustRightInd w:val="0"/>
            <w:spacing w:before="240"/>
          </w:pPr>
        </w:pPrChange>
      </w:pPr>
      <w:bookmarkStart w:id="2898" w:name="_Toc97489968"/>
      <w:ins w:id="2899" w:author="Ernesto del Puerto" w:date="2022-02-20T15:03:00Z">
        <w:r w:rsidRPr="002415F4">
          <w:rPr>
            <w:rFonts w:ascii="Arial Narrow" w:eastAsia="Times New Roman" w:hAnsi="Arial Narrow" w:cs="CourierNewPSMT"/>
            <w:b/>
            <w:color w:val="000000"/>
            <w:sz w:val="28"/>
            <w:szCs w:val="28"/>
            <w:lang w:val="es-ES"/>
            <w:rPrChange w:id="2900" w:author="Ernesto del Puerto" w:date="2022-02-20T15:04:00Z">
              <w:rPr>
                <w:rFonts w:ascii="Arial Narrow" w:hAnsi="Arial Narrow" w:cs="TimesNewRoman"/>
                <w:color w:val="000000"/>
                <w:lang w:val="es-AR"/>
              </w:rPr>
            </w:rPrChange>
          </w:rPr>
          <w:t>Nombres no sintácticos</w:t>
        </w:r>
        <w:bookmarkEnd w:id="2898"/>
      </w:ins>
    </w:p>
    <w:p w14:paraId="492CE4AB" w14:textId="77777777" w:rsidR="00CE6A86" w:rsidRDefault="00CE6A86" w:rsidP="002415F4">
      <w:pPr>
        <w:autoSpaceDE w:val="0"/>
        <w:autoSpaceDN w:val="0"/>
        <w:adjustRightInd w:val="0"/>
        <w:spacing w:before="240"/>
        <w:rPr>
          <w:ins w:id="2901" w:author="Ernesto del Puerto" w:date="2022-02-20T15:09:00Z"/>
          <w:rFonts w:ascii="Arial Narrow" w:hAnsi="Arial Narrow" w:cs="TimesNewRoman"/>
          <w:color w:val="000000"/>
          <w:lang w:val="es-AR"/>
        </w:rPr>
      </w:pPr>
    </w:p>
    <w:p w14:paraId="25D3BA4A" w14:textId="66C18D0C" w:rsidR="00CE6A86" w:rsidRDefault="00CE6A86" w:rsidP="002415F4">
      <w:pPr>
        <w:autoSpaceDE w:val="0"/>
        <w:autoSpaceDN w:val="0"/>
        <w:adjustRightInd w:val="0"/>
        <w:spacing w:before="240"/>
        <w:rPr>
          <w:ins w:id="2902" w:author="Ernesto del Puerto" w:date="2022-02-20T15:09:00Z"/>
          <w:rFonts w:ascii="Arial Narrow" w:hAnsi="Arial Narrow" w:cs="TimesNewRoman"/>
          <w:color w:val="000000"/>
          <w:lang w:val="es-AR"/>
        </w:rPr>
      </w:pPr>
      <w:ins w:id="2903" w:author="Ernesto del Puerto" w:date="2022-02-20T15:09:00Z">
        <w:r>
          <w:rPr>
            <w:rFonts w:ascii="Arial Narrow" w:hAnsi="Arial Narrow" w:cs="TimesNewRoman"/>
            <w:noProof/>
            <w:color w:val="000000"/>
            <w:lang w:val="es-AR"/>
          </w:rPr>
          <w:drawing>
            <wp:inline distT="0" distB="0" distL="0" distR="0" wp14:anchorId="58D6188D" wp14:editId="244E312F">
              <wp:extent cx="3213735" cy="2299335"/>
              <wp:effectExtent l="0" t="0" r="5715"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13735" cy="2299335"/>
                      </a:xfrm>
                      <a:prstGeom prst="rect">
                        <a:avLst/>
                      </a:prstGeom>
                      <a:noFill/>
                      <a:ln>
                        <a:noFill/>
                      </a:ln>
                    </pic:spPr>
                  </pic:pic>
                </a:graphicData>
              </a:graphic>
            </wp:inline>
          </w:drawing>
        </w:r>
      </w:ins>
    </w:p>
    <w:p w14:paraId="07B194A9" w14:textId="6B331500" w:rsidR="00CE6A86" w:rsidRDefault="00CE6A86" w:rsidP="00CE6A86">
      <w:pPr>
        <w:pStyle w:val="TtuloTDC"/>
        <w:autoSpaceDE w:val="0"/>
        <w:autoSpaceDN w:val="0"/>
        <w:adjustRightInd w:val="0"/>
        <w:outlineLvl w:val="2"/>
        <w:rPr>
          <w:ins w:id="2904" w:author="Ernesto del Puerto" w:date="2022-02-20T15:09:00Z"/>
          <w:rFonts w:ascii="Arial Narrow" w:hAnsi="Arial Narrow" w:cs="TimesNewRoman"/>
          <w:color w:val="000000"/>
          <w:lang w:val="es-AR"/>
        </w:rPr>
      </w:pPr>
      <w:bookmarkStart w:id="2905" w:name="_Toc97489969"/>
      <w:ins w:id="2906" w:author="Ernesto del Puerto" w:date="2022-02-20T15:09:00Z">
        <w:r>
          <w:rPr>
            <w:rFonts w:ascii="Arial Narrow" w:eastAsia="Times New Roman" w:hAnsi="Arial Narrow" w:cs="CourierNewPSMT"/>
            <w:b/>
            <w:color w:val="000000"/>
            <w:sz w:val="28"/>
            <w:szCs w:val="28"/>
            <w:lang w:val="es-ES" w:eastAsia="es-ES"/>
          </w:rPr>
          <w:t xml:space="preserve">Figura 20.1. Ejemplos de nombres no </w:t>
        </w:r>
        <w:proofErr w:type="spellStart"/>
        <w:r>
          <w:rPr>
            <w:rFonts w:ascii="Arial Narrow" w:eastAsia="Times New Roman" w:hAnsi="Arial Narrow" w:cs="CourierNewPSMT"/>
            <w:b/>
            <w:color w:val="000000"/>
            <w:sz w:val="28"/>
            <w:szCs w:val="28"/>
            <w:lang w:val="es-ES" w:eastAsia="es-ES"/>
          </w:rPr>
          <w:t>sint</w:t>
        </w:r>
      </w:ins>
      <w:proofErr w:type="spellEnd"/>
      <w:ins w:id="2907" w:author="Ernesto del Puerto" w:date="2022-02-20T15:10:00Z">
        <w:r>
          <w:rPr>
            <w:rFonts w:ascii="Arial Narrow" w:eastAsia="Times New Roman" w:hAnsi="Arial Narrow" w:cs="CourierNewPSMT"/>
            <w:b/>
            <w:color w:val="000000"/>
            <w:sz w:val="28"/>
            <w:szCs w:val="28"/>
            <w:lang w:val="es-AR" w:eastAsia="es-ES"/>
          </w:rPr>
          <w:t>á</w:t>
        </w:r>
      </w:ins>
      <w:proofErr w:type="spellStart"/>
      <w:ins w:id="2908" w:author="Ernesto del Puerto" w:date="2022-02-20T15:09:00Z">
        <w:r>
          <w:rPr>
            <w:rFonts w:ascii="Arial Narrow" w:eastAsia="Times New Roman" w:hAnsi="Arial Narrow" w:cs="CourierNewPSMT"/>
            <w:b/>
            <w:color w:val="000000"/>
            <w:sz w:val="28"/>
            <w:szCs w:val="28"/>
            <w:lang w:val="es-ES" w:eastAsia="es-ES"/>
          </w:rPr>
          <w:t>cticos</w:t>
        </w:r>
        <w:bookmarkEnd w:id="2905"/>
        <w:proofErr w:type="spellEnd"/>
      </w:ins>
    </w:p>
    <w:p w14:paraId="26A08CF3" w14:textId="60EAB78A" w:rsidR="002415F4" w:rsidRDefault="002415F4" w:rsidP="002415F4">
      <w:pPr>
        <w:autoSpaceDE w:val="0"/>
        <w:autoSpaceDN w:val="0"/>
        <w:adjustRightInd w:val="0"/>
        <w:spacing w:before="240"/>
        <w:rPr>
          <w:ins w:id="2909" w:author="Ernesto del Puerto" w:date="2022-02-20T15:04:00Z"/>
          <w:rFonts w:ascii="Arial Narrow" w:hAnsi="Arial Narrow" w:cs="TimesNewRoman"/>
          <w:color w:val="000000"/>
          <w:lang w:val="es-AR"/>
        </w:rPr>
      </w:pPr>
      <w:ins w:id="2910" w:author="Ernesto del Puerto" w:date="2022-02-20T15:03:00Z">
        <w:r w:rsidRPr="002415F4">
          <w:rPr>
            <w:rFonts w:ascii="Arial Narrow" w:hAnsi="Arial Narrow" w:cs="TimesNewRoman"/>
            <w:color w:val="000000"/>
            <w:lang w:val="es-AR"/>
          </w:rPr>
          <w:t>R tiene reglas estrictas sobre lo que constituye un nombre válido.</w:t>
        </w:r>
      </w:ins>
    </w:p>
    <w:p w14:paraId="48B5621F" w14:textId="77777777" w:rsidR="002415F4" w:rsidRDefault="002415F4" w:rsidP="002415F4">
      <w:pPr>
        <w:autoSpaceDE w:val="0"/>
        <w:autoSpaceDN w:val="0"/>
        <w:adjustRightInd w:val="0"/>
        <w:spacing w:before="240"/>
        <w:rPr>
          <w:ins w:id="2911" w:author="Ernesto del Puerto" w:date="2022-02-20T15:04:00Z"/>
          <w:rFonts w:ascii="Arial Narrow" w:hAnsi="Arial Narrow" w:cs="TimesNewRoman"/>
          <w:color w:val="000000"/>
          <w:lang w:val="es-AR"/>
        </w:rPr>
      </w:pPr>
      <w:ins w:id="2912" w:author="Ernesto del Puerto" w:date="2022-02-20T15:03:00Z">
        <w:r w:rsidRPr="002415F4">
          <w:rPr>
            <w:rFonts w:ascii="Arial Narrow" w:hAnsi="Arial Narrow" w:cs="TimesNewRoman"/>
            <w:color w:val="000000"/>
            <w:lang w:val="es-AR"/>
          </w:rPr>
          <w:t>Un nombre sintáctico debe constar de letras, dígitos</w:t>
        </w:r>
        <w:proofErr w:type="gramStart"/>
        <w:r w:rsidRPr="002415F4">
          <w:rPr>
            <w:rFonts w:ascii="Arial Narrow" w:hAnsi="Arial Narrow" w:cs="TimesNewRoman"/>
            <w:color w:val="000000"/>
            <w:lang w:val="es-AR"/>
          </w:rPr>
          <w:t>, .</w:t>
        </w:r>
        <w:proofErr w:type="gramEnd"/>
        <w:r w:rsidRPr="002415F4">
          <w:rPr>
            <w:rFonts w:ascii="Arial Narrow" w:hAnsi="Arial Narrow" w:cs="TimesNewRoman"/>
            <w:color w:val="000000"/>
            <w:lang w:val="es-AR"/>
          </w:rPr>
          <w:t xml:space="preserve"> y _ pero no puede comenzar con _ o un dígito.</w:t>
        </w:r>
      </w:ins>
    </w:p>
    <w:p w14:paraId="0C096895" w14:textId="77777777" w:rsidR="002415F4" w:rsidRDefault="002415F4" w:rsidP="002415F4">
      <w:pPr>
        <w:autoSpaceDE w:val="0"/>
        <w:autoSpaceDN w:val="0"/>
        <w:adjustRightInd w:val="0"/>
        <w:spacing w:before="240"/>
        <w:rPr>
          <w:ins w:id="2913" w:author="Ernesto del Puerto" w:date="2022-02-20T15:05:00Z"/>
          <w:rFonts w:ascii="Arial Narrow" w:hAnsi="Arial Narrow" w:cs="TimesNewRoman"/>
          <w:color w:val="000000"/>
          <w:lang w:val="es-AR"/>
        </w:rPr>
      </w:pPr>
      <w:ins w:id="2914" w:author="Ernesto del Puerto" w:date="2022-02-20T15:03:00Z">
        <w:r w:rsidRPr="002415F4">
          <w:rPr>
            <w:rFonts w:ascii="Arial Narrow" w:hAnsi="Arial Narrow" w:cs="TimesNewRoman"/>
            <w:color w:val="000000"/>
            <w:lang w:val="es-AR"/>
          </w:rPr>
          <w:t xml:space="preserve">Además, no puede usar ninguna de las palabras reservadas como </w:t>
        </w:r>
      </w:ins>
      <w:ins w:id="2915" w:author="Ernesto del Puerto" w:date="2022-02-20T15:04:00Z">
        <w:r>
          <w:rPr>
            <w:rFonts w:ascii="Arial Narrow" w:hAnsi="Arial Narrow" w:cs="TimesNewRoman"/>
            <w:color w:val="000000"/>
            <w:lang w:val="es-AR"/>
          </w:rPr>
          <w:t>TRUE</w:t>
        </w:r>
      </w:ins>
      <w:ins w:id="2916" w:author="Ernesto del Puerto" w:date="2022-02-20T15:03:00Z">
        <w:r w:rsidRPr="002415F4">
          <w:rPr>
            <w:rFonts w:ascii="Arial Narrow" w:hAnsi="Arial Narrow" w:cs="TimesNewRoman"/>
            <w:color w:val="000000"/>
            <w:lang w:val="es-AR"/>
          </w:rPr>
          <w:t>, NUL</w:t>
        </w:r>
      </w:ins>
      <w:ins w:id="2917" w:author="Ernesto del Puerto" w:date="2022-02-20T15:04:00Z">
        <w:r>
          <w:rPr>
            <w:rFonts w:ascii="Arial Narrow" w:hAnsi="Arial Narrow" w:cs="TimesNewRoman"/>
            <w:color w:val="000000"/>
            <w:lang w:val="es-AR"/>
          </w:rPr>
          <w:t>L</w:t>
        </w:r>
      </w:ins>
      <w:ins w:id="2918" w:author="Ernesto del Puerto" w:date="2022-02-20T15:03:00Z">
        <w:r w:rsidRPr="002415F4">
          <w:rPr>
            <w:rFonts w:ascii="Arial Narrow" w:hAnsi="Arial Narrow" w:cs="TimesNewRoman"/>
            <w:color w:val="000000"/>
            <w:lang w:val="es-AR"/>
          </w:rPr>
          <w:t xml:space="preserve">, </w:t>
        </w:r>
      </w:ins>
      <w:proofErr w:type="spellStart"/>
      <w:ins w:id="2919" w:author="Ernesto del Puerto" w:date="2022-02-20T15:05:00Z">
        <w:r>
          <w:rPr>
            <w:rFonts w:ascii="Arial Narrow" w:hAnsi="Arial Narrow" w:cs="TimesNewRoman"/>
            <w:color w:val="000000"/>
            <w:lang w:val="es-AR"/>
          </w:rPr>
          <w:t>if</w:t>
        </w:r>
      </w:ins>
      <w:proofErr w:type="spellEnd"/>
      <w:ins w:id="2920" w:author="Ernesto del Puerto" w:date="2022-02-20T15:03:00Z">
        <w:r w:rsidRPr="002415F4">
          <w:rPr>
            <w:rFonts w:ascii="Arial Narrow" w:hAnsi="Arial Narrow" w:cs="TimesNewRoman"/>
            <w:color w:val="000000"/>
            <w:lang w:val="es-AR"/>
          </w:rPr>
          <w:t xml:space="preserve"> y </w:t>
        </w:r>
        <w:proofErr w:type="spellStart"/>
        <w:r w:rsidRPr="002415F4">
          <w:rPr>
            <w:rFonts w:ascii="Arial Narrow" w:hAnsi="Arial Narrow" w:cs="TimesNewRoman"/>
            <w:color w:val="000000"/>
            <w:lang w:val="es-AR"/>
          </w:rPr>
          <w:t>func</w:t>
        </w:r>
      </w:ins>
      <w:ins w:id="2921" w:author="Ernesto del Puerto" w:date="2022-02-20T15:05:00Z">
        <w:r>
          <w:rPr>
            <w:rFonts w:ascii="Arial Narrow" w:hAnsi="Arial Narrow" w:cs="TimesNewRoman"/>
            <w:color w:val="000000"/>
            <w:lang w:val="es-AR"/>
          </w:rPr>
          <w:t>tion</w:t>
        </w:r>
        <w:proofErr w:type="spellEnd"/>
        <w:r>
          <w:rPr>
            <w:rFonts w:ascii="Arial Narrow" w:hAnsi="Arial Narrow" w:cs="TimesNewRoman"/>
            <w:color w:val="000000"/>
            <w:lang w:val="es-AR"/>
          </w:rPr>
          <w:t>.</w:t>
        </w:r>
      </w:ins>
    </w:p>
    <w:p w14:paraId="223F52D9" w14:textId="77777777" w:rsidR="002415F4" w:rsidRDefault="002415F4" w:rsidP="002415F4">
      <w:pPr>
        <w:autoSpaceDE w:val="0"/>
        <w:autoSpaceDN w:val="0"/>
        <w:adjustRightInd w:val="0"/>
        <w:spacing w:before="240"/>
        <w:rPr>
          <w:ins w:id="2922" w:author="Ernesto del Puerto" w:date="2022-02-20T15:05:00Z"/>
          <w:rFonts w:ascii="Arial Narrow" w:hAnsi="Arial Narrow" w:cs="TimesNewRoman"/>
          <w:color w:val="000000"/>
          <w:lang w:val="es-AR"/>
        </w:rPr>
      </w:pPr>
      <w:ins w:id="2923" w:author="Ernesto del Puerto" w:date="2022-02-20T15:03:00Z">
        <w:r w:rsidRPr="002415F4">
          <w:rPr>
            <w:rFonts w:ascii="Arial Narrow" w:hAnsi="Arial Narrow" w:cs="TimesNewRoman"/>
            <w:color w:val="000000"/>
            <w:lang w:val="es-AR"/>
          </w:rPr>
          <w:t>Un nombre que no sigue estas reglas es un nombre no sintáctico; si intenta</w:t>
        </w:r>
      </w:ins>
      <w:ins w:id="2924" w:author="Ernesto del Puerto" w:date="2022-02-20T15:05:00Z">
        <w:r>
          <w:rPr>
            <w:rFonts w:ascii="Arial Narrow" w:hAnsi="Arial Narrow" w:cs="TimesNewRoman"/>
            <w:color w:val="000000"/>
            <w:lang w:val="es-AR"/>
          </w:rPr>
          <w:t>mos</w:t>
        </w:r>
      </w:ins>
      <w:ins w:id="2925" w:author="Ernesto del Puerto" w:date="2022-02-20T15:03:00Z">
        <w:r w:rsidRPr="002415F4">
          <w:rPr>
            <w:rFonts w:ascii="Arial Narrow" w:hAnsi="Arial Narrow" w:cs="TimesNewRoman"/>
            <w:color w:val="000000"/>
            <w:lang w:val="es-AR"/>
          </w:rPr>
          <w:t xml:space="preserve"> usarlos, obtendr</w:t>
        </w:r>
      </w:ins>
      <w:ins w:id="2926" w:author="Ernesto del Puerto" w:date="2022-02-20T15:05:00Z">
        <w:r>
          <w:rPr>
            <w:rFonts w:ascii="Arial Narrow" w:hAnsi="Arial Narrow" w:cs="TimesNewRoman"/>
            <w:color w:val="000000"/>
            <w:lang w:val="es-AR"/>
          </w:rPr>
          <w:t>emos</w:t>
        </w:r>
      </w:ins>
      <w:ins w:id="2927" w:author="Ernesto del Puerto" w:date="2022-02-20T15:03:00Z">
        <w:r w:rsidRPr="002415F4">
          <w:rPr>
            <w:rFonts w:ascii="Arial Narrow" w:hAnsi="Arial Narrow" w:cs="TimesNewRoman"/>
            <w:color w:val="000000"/>
            <w:lang w:val="es-AR"/>
          </w:rPr>
          <w:t xml:space="preserve"> un error</w:t>
        </w:r>
      </w:ins>
      <w:ins w:id="2928" w:author="Ernesto del Puerto" w:date="2022-02-20T15:05:00Z">
        <w:r>
          <w:rPr>
            <w:rFonts w:ascii="Arial Narrow" w:hAnsi="Arial Narrow" w:cs="TimesNewRoman"/>
            <w:color w:val="000000"/>
            <w:lang w:val="es-AR"/>
          </w:rPr>
          <w:t>.</w:t>
        </w:r>
      </w:ins>
    </w:p>
    <w:p w14:paraId="182125C3" w14:textId="2CF4F9F7" w:rsidR="00CE6A86" w:rsidRPr="00CE6A86" w:rsidRDefault="00CE6A86" w:rsidP="00CE6A86">
      <w:pPr>
        <w:autoSpaceDE w:val="0"/>
        <w:autoSpaceDN w:val="0"/>
        <w:adjustRightInd w:val="0"/>
        <w:spacing w:before="240"/>
        <w:rPr>
          <w:ins w:id="2929" w:author="Ernesto del Puerto" w:date="2022-02-20T15:10:00Z"/>
          <w:rFonts w:ascii="Arial Narrow" w:hAnsi="Arial Narrow" w:cs="TimesNewRoman"/>
          <w:color w:val="000000"/>
          <w:lang w:val="es-AR"/>
        </w:rPr>
      </w:pPr>
      <w:ins w:id="2930" w:author="Ernesto del Puerto" w:date="2022-02-20T15:10:00Z">
        <w:r w:rsidRPr="00CE6A86">
          <w:rPr>
            <w:rFonts w:ascii="Arial Narrow" w:hAnsi="Arial Narrow" w:cs="TimesNewRoman"/>
            <w:color w:val="000000"/>
            <w:lang w:val="es-AR"/>
          </w:rPr>
          <w:t>Es posible anular estas reglas y usar cualquier nombre, es decir, cualquier secuencia de caracteres, rodeándolo con acentos graves</w:t>
        </w:r>
      </w:ins>
      <w:ins w:id="2931" w:author="Ernesto del Puerto" w:date="2022-02-20T15:11:00Z">
        <w:r>
          <w:rPr>
            <w:rFonts w:ascii="Arial Narrow" w:hAnsi="Arial Narrow" w:cs="TimesNewRoman"/>
            <w:color w:val="000000"/>
            <w:lang w:val="es-AR"/>
          </w:rPr>
          <w:t>, ver código de la figura 20.1.</w:t>
        </w:r>
      </w:ins>
    </w:p>
    <w:p w14:paraId="4AB26B8D" w14:textId="1E80F88E" w:rsidR="00CE6A86" w:rsidRPr="00CE6A86" w:rsidRDefault="00CE6A86" w:rsidP="00CE6A86">
      <w:pPr>
        <w:autoSpaceDE w:val="0"/>
        <w:autoSpaceDN w:val="0"/>
        <w:adjustRightInd w:val="0"/>
        <w:spacing w:before="240"/>
        <w:rPr>
          <w:ins w:id="2932" w:author="Ernesto del Puerto" w:date="2022-02-20T15:10:00Z"/>
          <w:rFonts w:ascii="Arial Narrow" w:hAnsi="Arial Narrow" w:cs="TimesNewRoman"/>
          <w:color w:val="000000"/>
          <w:lang w:val="es-AR"/>
        </w:rPr>
      </w:pPr>
      <w:ins w:id="2933" w:author="Ernesto del Puerto" w:date="2022-02-20T15:10:00Z">
        <w:r w:rsidRPr="00CE6A86">
          <w:rPr>
            <w:rFonts w:ascii="Arial Narrow" w:hAnsi="Arial Narrow" w:cs="TimesNewRoman"/>
            <w:color w:val="000000"/>
            <w:lang w:val="es-AR"/>
          </w:rPr>
          <w:t>Si bien es poco probable que cree</w:t>
        </w:r>
      </w:ins>
      <w:ins w:id="2934" w:author="Ernesto del Puerto" w:date="2022-02-20T15:11:00Z">
        <w:r>
          <w:rPr>
            <w:rFonts w:ascii="Arial Narrow" w:hAnsi="Arial Narrow" w:cs="TimesNewRoman"/>
            <w:color w:val="000000"/>
            <w:lang w:val="es-AR"/>
          </w:rPr>
          <w:t>mos</w:t>
        </w:r>
      </w:ins>
      <w:ins w:id="2935" w:author="Ernesto del Puerto" w:date="2022-02-20T15:10:00Z">
        <w:r w:rsidRPr="00CE6A86">
          <w:rPr>
            <w:rFonts w:ascii="Arial Narrow" w:hAnsi="Arial Narrow" w:cs="TimesNewRoman"/>
            <w:color w:val="000000"/>
            <w:lang w:val="es-AR"/>
          </w:rPr>
          <w:t xml:space="preserve"> deliberadamente nombres tan </w:t>
        </w:r>
      </w:ins>
      <w:ins w:id="2936" w:author="Ernesto del Puerto" w:date="2022-02-20T15:11:00Z">
        <w:r>
          <w:rPr>
            <w:rFonts w:ascii="Arial Narrow" w:hAnsi="Arial Narrow" w:cs="TimesNewRoman"/>
            <w:color w:val="000000"/>
            <w:lang w:val="es-AR"/>
          </w:rPr>
          <w:t>extraños</w:t>
        </w:r>
      </w:ins>
      <w:ins w:id="2937" w:author="Ernesto del Puerto" w:date="2022-02-20T15:10:00Z">
        <w:r w:rsidRPr="00CE6A86">
          <w:rPr>
            <w:rFonts w:ascii="Arial Narrow" w:hAnsi="Arial Narrow" w:cs="TimesNewRoman"/>
            <w:color w:val="000000"/>
            <w:lang w:val="es-AR"/>
          </w:rPr>
          <w:t>, debe</w:t>
        </w:r>
      </w:ins>
      <w:ins w:id="2938" w:author="Ernesto del Puerto" w:date="2022-02-20T15:11:00Z">
        <w:r>
          <w:rPr>
            <w:rFonts w:ascii="Arial Narrow" w:hAnsi="Arial Narrow" w:cs="TimesNewRoman"/>
            <w:color w:val="000000"/>
            <w:lang w:val="es-AR"/>
          </w:rPr>
          <w:t>mos</w:t>
        </w:r>
      </w:ins>
      <w:ins w:id="2939" w:author="Ernesto del Puerto" w:date="2022-02-20T15:10:00Z">
        <w:r w:rsidRPr="00CE6A86">
          <w:rPr>
            <w:rFonts w:ascii="Arial Narrow" w:hAnsi="Arial Narrow" w:cs="TimesNewRoman"/>
            <w:color w:val="000000"/>
            <w:lang w:val="es-AR"/>
          </w:rPr>
          <w:t xml:space="preserve"> comprender cómo funcionan estos nombres</w:t>
        </w:r>
      </w:ins>
      <w:ins w:id="2940" w:author="Ernesto del Puerto" w:date="2022-02-20T15:12:00Z">
        <w:r>
          <w:rPr>
            <w:rFonts w:ascii="Arial Narrow" w:hAnsi="Arial Narrow" w:cs="TimesNewRoman"/>
            <w:color w:val="000000"/>
            <w:lang w:val="es-AR"/>
          </w:rPr>
          <w:t>,</w:t>
        </w:r>
      </w:ins>
      <w:ins w:id="2941" w:author="Ernesto del Puerto" w:date="2022-02-20T15:10:00Z">
        <w:r w:rsidRPr="00CE6A86">
          <w:rPr>
            <w:rFonts w:ascii="Arial Narrow" w:hAnsi="Arial Narrow" w:cs="TimesNewRoman"/>
            <w:color w:val="000000"/>
            <w:lang w:val="es-AR"/>
          </w:rPr>
          <w:t xml:space="preserve"> porque los encontrar</w:t>
        </w:r>
      </w:ins>
      <w:ins w:id="2942" w:author="Ernesto del Puerto" w:date="2022-02-20T15:12:00Z">
        <w:r>
          <w:rPr>
            <w:rFonts w:ascii="Arial Narrow" w:hAnsi="Arial Narrow" w:cs="TimesNewRoman"/>
            <w:color w:val="000000"/>
            <w:lang w:val="es-AR"/>
          </w:rPr>
          <w:t>emos</w:t>
        </w:r>
      </w:ins>
      <w:ins w:id="2943" w:author="Ernesto del Puerto" w:date="2022-02-20T15:10:00Z">
        <w:r w:rsidRPr="00CE6A86">
          <w:rPr>
            <w:rFonts w:ascii="Arial Narrow" w:hAnsi="Arial Narrow" w:cs="TimesNewRoman"/>
            <w:color w:val="000000"/>
            <w:lang w:val="es-AR"/>
          </w:rPr>
          <w:t>, más comúnmente cuando carga</w:t>
        </w:r>
      </w:ins>
      <w:ins w:id="2944" w:author="Ernesto del Puerto" w:date="2022-02-20T15:12:00Z">
        <w:r>
          <w:rPr>
            <w:rFonts w:ascii="Arial Narrow" w:hAnsi="Arial Narrow" w:cs="TimesNewRoman"/>
            <w:color w:val="000000"/>
            <w:lang w:val="es-AR"/>
          </w:rPr>
          <w:t>mos</w:t>
        </w:r>
      </w:ins>
      <w:ins w:id="2945" w:author="Ernesto del Puerto" w:date="2022-02-20T15:10:00Z">
        <w:r w:rsidRPr="00CE6A86">
          <w:rPr>
            <w:rFonts w:ascii="Arial Narrow" w:hAnsi="Arial Narrow" w:cs="TimesNewRoman"/>
            <w:color w:val="000000"/>
            <w:lang w:val="es-AR"/>
          </w:rPr>
          <w:t xml:space="preserve"> datos que se han creado fuera de R.</w:t>
        </w:r>
      </w:ins>
    </w:p>
    <w:p w14:paraId="108833AF" w14:textId="77777777" w:rsidR="00CE6A86" w:rsidRDefault="00CE6A86" w:rsidP="00CE6A86">
      <w:pPr>
        <w:autoSpaceDE w:val="0"/>
        <w:autoSpaceDN w:val="0"/>
        <w:adjustRightInd w:val="0"/>
        <w:spacing w:before="240"/>
        <w:rPr>
          <w:ins w:id="2946" w:author="Ernesto del Puerto" w:date="2022-02-20T15:13:00Z"/>
          <w:rFonts w:ascii="Arial Narrow" w:hAnsi="Arial Narrow" w:cs="TimesNewRoman"/>
          <w:color w:val="000000"/>
          <w:lang w:val="es-AR"/>
        </w:rPr>
      </w:pPr>
      <w:ins w:id="2947" w:author="Ernesto del Puerto" w:date="2022-02-20T15:10:00Z">
        <w:r w:rsidRPr="00CE6A86">
          <w:rPr>
            <w:rFonts w:ascii="Arial Narrow" w:hAnsi="Arial Narrow" w:cs="TimesNewRoman"/>
            <w:color w:val="000000"/>
            <w:lang w:val="es-AR"/>
          </w:rPr>
          <w:lastRenderedPageBreak/>
          <w:t>También p</w:t>
        </w:r>
      </w:ins>
      <w:ins w:id="2948" w:author="Ernesto del Puerto" w:date="2022-02-20T15:12:00Z">
        <w:r>
          <w:rPr>
            <w:rFonts w:ascii="Arial Narrow" w:hAnsi="Arial Narrow" w:cs="TimesNewRoman"/>
            <w:color w:val="000000"/>
            <w:lang w:val="es-AR"/>
          </w:rPr>
          <w:t>o</w:t>
        </w:r>
      </w:ins>
      <w:ins w:id="2949" w:author="Ernesto del Puerto" w:date="2022-02-20T15:10:00Z">
        <w:r w:rsidRPr="00CE6A86">
          <w:rPr>
            <w:rFonts w:ascii="Arial Narrow" w:hAnsi="Arial Narrow" w:cs="TimesNewRoman"/>
            <w:color w:val="000000"/>
            <w:lang w:val="es-AR"/>
          </w:rPr>
          <w:t>de</w:t>
        </w:r>
      </w:ins>
      <w:ins w:id="2950" w:author="Ernesto del Puerto" w:date="2022-02-20T15:12:00Z">
        <w:r>
          <w:rPr>
            <w:rFonts w:ascii="Arial Narrow" w:hAnsi="Arial Narrow" w:cs="TimesNewRoman"/>
            <w:color w:val="000000"/>
            <w:lang w:val="es-AR"/>
          </w:rPr>
          <w:t>mos</w:t>
        </w:r>
      </w:ins>
      <w:ins w:id="2951" w:author="Ernesto del Puerto" w:date="2022-02-20T15:10:00Z">
        <w:r w:rsidRPr="00CE6A86">
          <w:rPr>
            <w:rFonts w:ascii="Arial Narrow" w:hAnsi="Arial Narrow" w:cs="TimesNewRoman"/>
            <w:color w:val="000000"/>
            <w:lang w:val="es-AR"/>
          </w:rPr>
          <w:t xml:space="preserve"> crear enlaces no sintácticos usando comillas simples o dobles (por ejemplo, "_</w:t>
        </w:r>
        <w:proofErr w:type="spellStart"/>
        <w:r w:rsidRPr="00CE6A86">
          <w:rPr>
            <w:rFonts w:ascii="Arial Narrow" w:hAnsi="Arial Narrow" w:cs="TimesNewRoman"/>
            <w:color w:val="000000"/>
            <w:lang w:val="es-AR"/>
          </w:rPr>
          <w:t>abc</w:t>
        </w:r>
        <w:proofErr w:type="spellEnd"/>
        <w:r w:rsidRPr="00CE6A86">
          <w:rPr>
            <w:rFonts w:ascii="Arial Narrow" w:hAnsi="Arial Narrow" w:cs="TimesNewRoman"/>
            <w:color w:val="000000"/>
            <w:lang w:val="es-AR"/>
          </w:rPr>
          <w:t>" &lt;- 1) en lugar de acentos graves, pero no debería</w:t>
        </w:r>
      </w:ins>
      <w:ins w:id="2952" w:author="Ernesto del Puerto" w:date="2022-02-20T15:12:00Z">
        <w:r>
          <w:rPr>
            <w:rFonts w:ascii="Arial Narrow" w:hAnsi="Arial Narrow" w:cs="TimesNewRoman"/>
            <w:color w:val="000000"/>
            <w:lang w:val="es-AR"/>
          </w:rPr>
          <w:t>mos</w:t>
        </w:r>
      </w:ins>
      <w:ins w:id="2953" w:author="Ernesto del Puerto" w:date="2022-02-20T15:10:00Z">
        <w:r w:rsidRPr="00CE6A86">
          <w:rPr>
            <w:rFonts w:ascii="Arial Narrow" w:hAnsi="Arial Narrow" w:cs="TimesNewRoman"/>
            <w:color w:val="000000"/>
            <w:lang w:val="es-AR"/>
          </w:rPr>
          <w:t>, porque tendr</w:t>
        </w:r>
      </w:ins>
      <w:ins w:id="2954" w:author="Ernesto del Puerto" w:date="2022-02-20T15:12:00Z">
        <w:r>
          <w:rPr>
            <w:rFonts w:ascii="Arial Narrow" w:hAnsi="Arial Narrow" w:cs="TimesNewRoman"/>
            <w:color w:val="000000"/>
            <w:lang w:val="es-AR"/>
          </w:rPr>
          <w:t>emos</w:t>
        </w:r>
      </w:ins>
      <w:ins w:id="2955" w:author="Ernesto del Puerto" w:date="2022-02-20T15:10:00Z">
        <w:r w:rsidRPr="00CE6A86">
          <w:rPr>
            <w:rFonts w:ascii="Arial Narrow" w:hAnsi="Arial Narrow" w:cs="TimesNewRoman"/>
            <w:color w:val="000000"/>
            <w:lang w:val="es-AR"/>
          </w:rPr>
          <w:t xml:space="preserve"> que usar una sintaxis diferente para recuperar los valores.</w:t>
        </w:r>
      </w:ins>
    </w:p>
    <w:p w14:paraId="402B8EBD" w14:textId="75671820" w:rsidR="002415F4" w:rsidRDefault="00CE6A86" w:rsidP="00CE6A86">
      <w:pPr>
        <w:autoSpaceDE w:val="0"/>
        <w:autoSpaceDN w:val="0"/>
        <w:adjustRightInd w:val="0"/>
        <w:spacing w:before="240"/>
        <w:rPr>
          <w:ins w:id="2956" w:author="Ernesto del Puerto" w:date="2022-02-20T15:05:00Z"/>
          <w:rFonts w:ascii="Arial Narrow" w:hAnsi="Arial Narrow" w:cs="TimesNewRoman"/>
          <w:color w:val="000000"/>
          <w:lang w:val="es-AR"/>
        </w:rPr>
      </w:pPr>
      <w:ins w:id="2957" w:author="Ernesto del Puerto" w:date="2022-02-20T15:10:00Z">
        <w:r w:rsidRPr="00CE6A86">
          <w:rPr>
            <w:rFonts w:ascii="Arial Narrow" w:hAnsi="Arial Narrow" w:cs="TimesNewRoman"/>
            <w:color w:val="000000"/>
            <w:lang w:val="es-AR"/>
          </w:rPr>
          <w:t>La capacidad de usar cadenas en el lado izquierdo de la flecha de asignación es un artefacto histórico, usado antes de que R admitiera los acentos graves.</w:t>
        </w:r>
      </w:ins>
    </w:p>
    <w:p w14:paraId="3DBE48E0" w14:textId="512FD649" w:rsidR="002415F4" w:rsidRPr="00914657" w:rsidRDefault="00914657">
      <w:pPr>
        <w:pStyle w:val="Ttulo1"/>
        <w:numPr>
          <w:ilvl w:val="0"/>
          <w:numId w:val="1"/>
        </w:numPr>
        <w:rPr>
          <w:ins w:id="2958" w:author="Ernesto del Puerto" w:date="2022-02-20T15:14:00Z"/>
          <w:rFonts w:ascii="Arial Narrow" w:hAnsi="Arial Narrow" w:cs="CourierNewPSMT"/>
          <w:b/>
          <w:color w:val="000000"/>
          <w:sz w:val="28"/>
          <w:szCs w:val="28"/>
          <w:lang w:val="es-ES"/>
          <w:rPrChange w:id="2959" w:author="Ernesto del Puerto" w:date="2022-02-20T15:15:00Z">
            <w:rPr>
              <w:ins w:id="2960" w:author="Ernesto del Puerto" w:date="2022-02-20T15:14:00Z"/>
              <w:rFonts w:ascii="Arial Narrow" w:hAnsi="Arial Narrow" w:cs="TimesNewRoman"/>
              <w:color w:val="000000"/>
              <w:lang w:val="es-AR"/>
            </w:rPr>
          </w:rPrChange>
        </w:rPr>
        <w:pPrChange w:id="2961" w:author="Ernesto del Puerto" w:date="2022-02-20T15:15:00Z">
          <w:pPr>
            <w:autoSpaceDE w:val="0"/>
            <w:autoSpaceDN w:val="0"/>
            <w:adjustRightInd w:val="0"/>
            <w:spacing w:before="240"/>
          </w:pPr>
        </w:pPrChange>
      </w:pPr>
      <w:bookmarkStart w:id="2962" w:name="_Toc97489970"/>
      <w:ins w:id="2963" w:author="Ernesto del Puerto" w:date="2022-02-20T15:14:00Z">
        <w:r w:rsidRPr="00914657">
          <w:rPr>
            <w:rFonts w:ascii="Arial Narrow" w:eastAsia="Times New Roman" w:hAnsi="Arial Narrow" w:cs="CourierNewPSMT"/>
            <w:b/>
            <w:color w:val="000000"/>
            <w:sz w:val="28"/>
            <w:szCs w:val="28"/>
            <w:lang w:val="es-ES"/>
            <w:rPrChange w:id="2964" w:author="Ernesto del Puerto" w:date="2022-02-20T15:15:00Z">
              <w:rPr>
                <w:rFonts w:ascii="Arial Narrow" w:hAnsi="Arial Narrow" w:cs="TimesNewRoman"/>
                <w:color w:val="000000"/>
                <w:lang w:val="es-AR"/>
              </w:rPr>
            </w:rPrChange>
          </w:rPr>
          <w:t>Ejercicios</w:t>
        </w:r>
        <w:bookmarkEnd w:id="2962"/>
      </w:ins>
    </w:p>
    <w:p w14:paraId="333C904D" w14:textId="3C9FF08F" w:rsidR="00914657" w:rsidRDefault="00914657" w:rsidP="002415F4">
      <w:pPr>
        <w:autoSpaceDE w:val="0"/>
        <w:autoSpaceDN w:val="0"/>
        <w:adjustRightInd w:val="0"/>
        <w:spacing w:before="240"/>
        <w:rPr>
          <w:ins w:id="2965" w:author="Ernesto del Puerto" w:date="2022-02-20T15:14:00Z"/>
          <w:rFonts w:ascii="Arial Narrow" w:hAnsi="Arial Narrow" w:cs="TimesNewRoman"/>
          <w:color w:val="000000"/>
          <w:lang w:val="es-AR"/>
        </w:rPr>
      </w:pPr>
      <w:ins w:id="2966" w:author="Ernesto del Puerto" w:date="2022-02-20T15:15:00Z">
        <w:r>
          <w:rPr>
            <w:rFonts w:ascii="Arial Narrow" w:hAnsi="Arial Narrow" w:cs="TimesNewRoman"/>
            <w:color w:val="000000"/>
            <w:lang w:val="es-AR"/>
          </w:rPr>
          <w:t xml:space="preserve">Tomados del texto </w:t>
        </w:r>
        <w:proofErr w:type="spellStart"/>
        <w:r>
          <w:rPr>
            <w:rFonts w:ascii="Arial Narrow" w:hAnsi="Arial Narrow" w:cs="TimesNewRoman"/>
            <w:color w:val="000000"/>
            <w:lang w:val="es-AR"/>
          </w:rPr>
          <w:t>Advanced</w:t>
        </w:r>
        <w:proofErr w:type="spellEnd"/>
        <w:r>
          <w:rPr>
            <w:rFonts w:ascii="Arial Narrow" w:hAnsi="Arial Narrow" w:cs="TimesNewRoman"/>
            <w:color w:val="000000"/>
            <w:lang w:val="es-AR"/>
          </w:rPr>
          <w:t xml:space="preserve"> R.</w:t>
        </w:r>
      </w:ins>
    </w:p>
    <w:p w14:paraId="5C820E5B" w14:textId="24A84E7E" w:rsidR="00914657" w:rsidRDefault="00914657" w:rsidP="002415F4">
      <w:pPr>
        <w:autoSpaceDE w:val="0"/>
        <w:autoSpaceDN w:val="0"/>
        <w:adjustRightInd w:val="0"/>
        <w:spacing w:before="240"/>
        <w:rPr>
          <w:ins w:id="2967" w:author="Ernesto del Puerto" w:date="2022-02-20T15:05:00Z"/>
          <w:rFonts w:ascii="Arial Narrow" w:hAnsi="Arial Narrow" w:cs="TimesNewRoman"/>
          <w:color w:val="000000"/>
          <w:lang w:val="es-AR"/>
        </w:rPr>
      </w:pPr>
      <w:ins w:id="2968" w:author="Ernesto del Puerto" w:date="2022-02-20T15:14:00Z">
        <w:r>
          <w:rPr>
            <w:rFonts w:ascii="Arial Narrow" w:hAnsi="Arial Narrow" w:cs="TimesNewRoman"/>
            <w:noProof/>
            <w:color w:val="000000"/>
            <w:lang w:val="es-AR"/>
          </w:rPr>
          <w:drawing>
            <wp:inline distT="0" distB="0" distL="0" distR="0" wp14:anchorId="7AEEA385" wp14:editId="6454CF79">
              <wp:extent cx="6106160" cy="5694680"/>
              <wp:effectExtent l="0" t="0" r="8890" b="12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06160" cy="5694680"/>
                      </a:xfrm>
                      <a:prstGeom prst="rect">
                        <a:avLst/>
                      </a:prstGeom>
                      <a:noFill/>
                      <a:ln>
                        <a:noFill/>
                      </a:ln>
                    </pic:spPr>
                  </pic:pic>
                </a:graphicData>
              </a:graphic>
            </wp:inline>
          </w:drawing>
        </w:r>
      </w:ins>
    </w:p>
    <w:p w14:paraId="05FF2750" w14:textId="77777777" w:rsidR="00133518" w:rsidRPr="00133518" w:rsidRDefault="00133518">
      <w:pPr>
        <w:pStyle w:val="Ttulo1"/>
        <w:numPr>
          <w:ilvl w:val="0"/>
          <w:numId w:val="1"/>
        </w:numPr>
        <w:rPr>
          <w:ins w:id="2969" w:author="Ernesto del Puerto" w:date="2022-02-20T15:17:00Z"/>
          <w:rFonts w:ascii="Arial Narrow" w:hAnsi="Arial Narrow" w:cs="CourierNewPSMT"/>
          <w:b/>
          <w:color w:val="000000"/>
          <w:sz w:val="28"/>
          <w:szCs w:val="28"/>
          <w:lang w:val="es-ES"/>
          <w:rPrChange w:id="2970" w:author="Ernesto del Puerto" w:date="2022-02-20T15:17:00Z">
            <w:rPr>
              <w:ins w:id="2971" w:author="Ernesto del Puerto" w:date="2022-02-20T15:17:00Z"/>
              <w:rFonts w:ascii="Arial Narrow" w:hAnsi="Arial Narrow" w:cs="TimesNewRoman"/>
              <w:color w:val="000000"/>
              <w:lang w:val="es-AR"/>
            </w:rPr>
          </w:rPrChange>
        </w:rPr>
        <w:pPrChange w:id="2972" w:author="Ernesto del Puerto" w:date="2022-02-20T15:17:00Z">
          <w:pPr>
            <w:autoSpaceDE w:val="0"/>
            <w:autoSpaceDN w:val="0"/>
            <w:adjustRightInd w:val="0"/>
            <w:spacing w:before="240"/>
          </w:pPr>
        </w:pPrChange>
      </w:pPr>
      <w:bookmarkStart w:id="2973" w:name="_Toc97489971"/>
      <w:ins w:id="2974" w:author="Ernesto del Puerto" w:date="2022-02-20T15:17:00Z">
        <w:r w:rsidRPr="00133518">
          <w:rPr>
            <w:rFonts w:ascii="Arial Narrow" w:eastAsia="Times New Roman" w:hAnsi="Arial Narrow" w:cs="CourierNewPSMT"/>
            <w:b/>
            <w:color w:val="000000"/>
            <w:sz w:val="28"/>
            <w:szCs w:val="28"/>
            <w:lang w:val="es-ES"/>
            <w:rPrChange w:id="2975" w:author="Ernesto del Puerto" w:date="2022-02-20T15:17:00Z">
              <w:rPr>
                <w:rFonts w:ascii="Arial Narrow" w:hAnsi="Arial Narrow" w:cs="TimesNewRoman"/>
                <w:color w:val="000000"/>
                <w:lang w:val="es-AR"/>
              </w:rPr>
            </w:rPrChange>
          </w:rPr>
          <w:t>Copiar al modificar</w:t>
        </w:r>
        <w:bookmarkEnd w:id="2973"/>
      </w:ins>
    </w:p>
    <w:p w14:paraId="78AE1B7E" w14:textId="77777777" w:rsidR="00133518" w:rsidRDefault="00133518" w:rsidP="00133518">
      <w:pPr>
        <w:autoSpaceDE w:val="0"/>
        <w:autoSpaceDN w:val="0"/>
        <w:adjustRightInd w:val="0"/>
        <w:spacing w:before="240"/>
        <w:rPr>
          <w:ins w:id="2976" w:author="Ernesto del Puerto" w:date="2022-02-20T15:18:00Z"/>
          <w:rFonts w:ascii="Arial Narrow" w:hAnsi="Arial Narrow" w:cs="TimesNewRoman"/>
          <w:color w:val="000000"/>
          <w:lang w:val="es-AR"/>
        </w:rPr>
      </w:pPr>
      <w:ins w:id="2977" w:author="Ernesto del Puerto" w:date="2022-02-20T15:17:00Z">
        <w:r w:rsidRPr="00133518">
          <w:rPr>
            <w:rFonts w:ascii="Arial Narrow" w:hAnsi="Arial Narrow" w:cs="TimesNewRoman"/>
            <w:color w:val="000000"/>
            <w:lang w:val="es-AR"/>
          </w:rPr>
          <w:t>Considere</w:t>
        </w:r>
      </w:ins>
      <w:ins w:id="2978" w:author="Ernesto del Puerto" w:date="2022-02-20T15:18:00Z">
        <w:r>
          <w:rPr>
            <w:rFonts w:ascii="Arial Narrow" w:hAnsi="Arial Narrow" w:cs="TimesNewRoman"/>
            <w:color w:val="000000"/>
            <w:lang w:val="es-AR"/>
          </w:rPr>
          <w:t>mos</w:t>
        </w:r>
      </w:ins>
      <w:ins w:id="2979" w:author="Ernesto del Puerto" w:date="2022-02-20T15:17:00Z">
        <w:r w:rsidRPr="00133518">
          <w:rPr>
            <w:rFonts w:ascii="Arial Narrow" w:hAnsi="Arial Narrow" w:cs="TimesNewRoman"/>
            <w:color w:val="000000"/>
            <w:lang w:val="es-AR"/>
          </w:rPr>
          <w:t xml:space="preserve"> el código</w:t>
        </w:r>
      </w:ins>
      <w:ins w:id="2980" w:author="Ernesto del Puerto" w:date="2022-02-20T15:18:00Z">
        <w:r>
          <w:rPr>
            <w:rFonts w:ascii="Arial Narrow" w:hAnsi="Arial Narrow" w:cs="TimesNewRoman"/>
            <w:color w:val="000000"/>
            <w:lang w:val="es-AR"/>
          </w:rPr>
          <w:t xml:space="preserve"> de la figura 22.1</w:t>
        </w:r>
      </w:ins>
      <w:ins w:id="2981" w:author="Ernesto del Puerto" w:date="2022-02-20T15:17:00Z">
        <w:r w:rsidRPr="00133518">
          <w:rPr>
            <w:rFonts w:ascii="Arial Narrow" w:hAnsi="Arial Narrow" w:cs="TimesNewRoman"/>
            <w:color w:val="000000"/>
            <w:lang w:val="es-AR"/>
          </w:rPr>
          <w:t>.</w:t>
        </w:r>
      </w:ins>
    </w:p>
    <w:p w14:paraId="2893ECC6" w14:textId="6A44282B" w:rsidR="00133518" w:rsidRPr="00133518" w:rsidRDefault="00133518" w:rsidP="00133518">
      <w:pPr>
        <w:autoSpaceDE w:val="0"/>
        <w:autoSpaceDN w:val="0"/>
        <w:adjustRightInd w:val="0"/>
        <w:spacing w:before="240"/>
        <w:rPr>
          <w:ins w:id="2982" w:author="Ernesto del Puerto" w:date="2022-02-20T15:17:00Z"/>
          <w:rFonts w:ascii="Arial Narrow" w:hAnsi="Arial Narrow" w:cs="TimesNewRoman"/>
          <w:color w:val="000000"/>
          <w:lang w:val="es-AR"/>
        </w:rPr>
      </w:pPr>
      <w:ins w:id="2983" w:author="Ernesto del Puerto" w:date="2022-02-20T15:17:00Z">
        <w:r w:rsidRPr="00133518">
          <w:rPr>
            <w:rFonts w:ascii="Arial Narrow" w:hAnsi="Arial Narrow" w:cs="TimesNewRoman"/>
            <w:color w:val="000000"/>
            <w:lang w:val="es-AR"/>
          </w:rPr>
          <w:lastRenderedPageBreak/>
          <w:t>Vincula x e y al mismo valor subyacente, luego modifica y.</w:t>
        </w:r>
      </w:ins>
    </w:p>
    <w:p w14:paraId="4683C60D" w14:textId="77777777" w:rsidR="00133518" w:rsidRDefault="00133518" w:rsidP="00133518">
      <w:pPr>
        <w:autoSpaceDE w:val="0"/>
        <w:autoSpaceDN w:val="0"/>
        <w:adjustRightInd w:val="0"/>
        <w:spacing w:before="240"/>
        <w:rPr>
          <w:ins w:id="2984" w:author="Ernesto del Puerto" w:date="2022-02-20T15:19:00Z"/>
          <w:rFonts w:ascii="Arial Narrow" w:hAnsi="Arial Narrow" w:cs="TimesNewRoman"/>
          <w:color w:val="000000"/>
          <w:lang w:val="es-AR"/>
        </w:rPr>
      </w:pPr>
    </w:p>
    <w:p w14:paraId="75D29198" w14:textId="31A79C9A" w:rsidR="00133518" w:rsidRDefault="00291103" w:rsidP="00133518">
      <w:pPr>
        <w:autoSpaceDE w:val="0"/>
        <w:autoSpaceDN w:val="0"/>
        <w:adjustRightInd w:val="0"/>
        <w:spacing w:before="240"/>
        <w:rPr>
          <w:ins w:id="2985" w:author="Ernesto del Puerto" w:date="2022-02-20T15:19:00Z"/>
          <w:rFonts w:ascii="Arial Narrow" w:hAnsi="Arial Narrow" w:cs="TimesNewRoman"/>
          <w:color w:val="000000"/>
          <w:lang w:val="es-AR"/>
        </w:rPr>
      </w:pPr>
      <w:ins w:id="2986" w:author="Ernesto del Puerto" w:date="2022-02-20T15:24:00Z">
        <w:r>
          <w:rPr>
            <w:rFonts w:ascii="Arial Narrow" w:hAnsi="Arial Narrow" w:cs="TimesNewRoman"/>
            <w:noProof/>
            <w:color w:val="000000"/>
            <w:lang w:val="es-AR"/>
          </w:rPr>
          <w:drawing>
            <wp:inline distT="0" distB="0" distL="0" distR="0" wp14:anchorId="66CE0791" wp14:editId="715DAC4B">
              <wp:extent cx="1858645" cy="2537460"/>
              <wp:effectExtent l="0" t="0" r="825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58645" cy="2537460"/>
                      </a:xfrm>
                      <a:prstGeom prst="rect">
                        <a:avLst/>
                      </a:prstGeom>
                      <a:noFill/>
                      <a:ln>
                        <a:noFill/>
                      </a:ln>
                    </pic:spPr>
                  </pic:pic>
                </a:graphicData>
              </a:graphic>
            </wp:inline>
          </w:drawing>
        </w:r>
      </w:ins>
    </w:p>
    <w:p w14:paraId="44F2E668" w14:textId="22CC804C" w:rsidR="00133518" w:rsidRDefault="00133518" w:rsidP="00133518">
      <w:pPr>
        <w:pStyle w:val="TtuloTDC"/>
        <w:autoSpaceDE w:val="0"/>
        <w:autoSpaceDN w:val="0"/>
        <w:adjustRightInd w:val="0"/>
        <w:outlineLvl w:val="2"/>
        <w:rPr>
          <w:ins w:id="2987" w:author="Ernesto del Puerto" w:date="2022-02-20T15:21:00Z"/>
          <w:rFonts w:ascii="Arial Narrow" w:hAnsi="Arial Narrow" w:cs="TimesNewRoman"/>
          <w:color w:val="000000"/>
          <w:lang w:val="es-AR"/>
        </w:rPr>
      </w:pPr>
      <w:bookmarkStart w:id="2988" w:name="_Toc97489972"/>
      <w:ins w:id="2989" w:author="Ernesto del Puerto" w:date="2022-02-20T15:21:00Z">
        <w:r>
          <w:rPr>
            <w:rFonts w:ascii="Arial Narrow" w:eastAsia="Times New Roman" w:hAnsi="Arial Narrow" w:cs="CourierNewPSMT"/>
            <w:b/>
            <w:color w:val="000000"/>
            <w:sz w:val="28"/>
            <w:szCs w:val="28"/>
            <w:lang w:val="es-ES" w:eastAsia="es-ES"/>
          </w:rPr>
          <w:t>Figura 22.1. Copiar al modificar</w:t>
        </w:r>
        <w:bookmarkEnd w:id="2988"/>
      </w:ins>
    </w:p>
    <w:p w14:paraId="51919858" w14:textId="77777777" w:rsidR="00133518" w:rsidRDefault="00133518" w:rsidP="00133518">
      <w:pPr>
        <w:autoSpaceDE w:val="0"/>
        <w:autoSpaceDN w:val="0"/>
        <w:adjustRightInd w:val="0"/>
        <w:spacing w:before="240"/>
        <w:rPr>
          <w:ins w:id="2990" w:author="Ernesto del Puerto" w:date="2022-02-20T15:19:00Z"/>
          <w:rFonts w:ascii="Arial Narrow" w:hAnsi="Arial Narrow" w:cs="TimesNewRoman"/>
          <w:color w:val="000000"/>
          <w:lang w:val="es-AR"/>
        </w:rPr>
      </w:pPr>
    </w:p>
    <w:p w14:paraId="60CDA563" w14:textId="1CB84D2E" w:rsidR="00133518" w:rsidRPr="00291103" w:rsidRDefault="00291103" w:rsidP="00133518">
      <w:pPr>
        <w:autoSpaceDE w:val="0"/>
        <w:autoSpaceDN w:val="0"/>
        <w:adjustRightInd w:val="0"/>
        <w:spacing w:before="240"/>
        <w:rPr>
          <w:ins w:id="2991" w:author="Ernesto del Puerto" w:date="2022-02-20T15:19:00Z"/>
          <w:rFonts w:ascii="Arial Narrow" w:hAnsi="Arial Narrow" w:cs="TimesNewRoman"/>
          <w:color w:val="000000"/>
          <w:rPrChange w:id="2992" w:author="Ernesto del Puerto" w:date="2022-02-20T15:24:00Z">
            <w:rPr>
              <w:ins w:id="2993" w:author="Ernesto del Puerto" w:date="2022-02-20T15:19:00Z"/>
              <w:rFonts w:ascii="Arial Narrow" w:hAnsi="Arial Narrow" w:cs="TimesNewRoman"/>
              <w:color w:val="000000"/>
              <w:lang w:val="es-AR"/>
            </w:rPr>
          </w:rPrChange>
        </w:rPr>
      </w:pPr>
      <w:ins w:id="2994" w:author="Ernesto del Puerto" w:date="2022-02-20T15:28:00Z">
        <w:r>
          <w:rPr>
            <w:rFonts w:ascii="Arial Narrow" w:hAnsi="Arial Narrow" w:cs="TimesNewRoman"/>
            <w:noProof/>
            <w:color w:val="000000"/>
          </w:rPr>
          <w:drawing>
            <wp:inline distT="0" distB="0" distL="0" distR="0" wp14:anchorId="6C3A3690" wp14:editId="3B99F77D">
              <wp:extent cx="3663315" cy="173418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63315" cy="1734185"/>
                      </a:xfrm>
                      <a:prstGeom prst="rect">
                        <a:avLst/>
                      </a:prstGeom>
                      <a:noFill/>
                      <a:ln>
                        <a:noFill/>
                      </a:ln>
                    </pic:spPr>
                  </pic:pic>
                </a:graphicData>
              </a:graphic>
            </wp:inline>
          </w:drawing>
        </w:r>
      </w:ins>
    </w:p>
    <w:p w14:paraId="0779FDE5" w14:textId="52DADA26" w:rsidR="00291103" w:rsidRDefault="00291103" w:rsidP="00291103">
      <w:pPr>
        <w:pStyle w:val="TtuloTDC"/>
        <w:autoSpaceDE w:val="0"/>
        <w:autoSpaceDN w:val="0"/>
        <w:adjustRightInd w:val="0"/>
        <w:outlineLvl w:val="2"/>
        <w:rPr>
          <w:ins w:id="2995" w:author="Ernesto del Puerto" w:date="2022-02-20T15:28:00Z"/>
          <w:rFonts w:ascii="Arial Narrow" w:hAnsi="Arial Narrow" w:cs="TimesNewRoman"/>
          <w:color w:val="000000"/>
          <w:lang w:val="es-AR"/>
        </w:rPr>
      </w:pPr>
      <w:bookmarkStart w:id="2996" w:name="_Toc97489973"/>
      <w:ins w:id="2997" w:author="Ernesto del Puerto" w:date="2022-02-20T15:28:00Z">
        <w:r>
          <w:rPr>
            <w:rFonts w:ascii="Arial Narrow" w:eastAsia="Times New Roman" w:hAnsi="Arial Narrow" w:cs="CourierNewPSMT"/>
            <w:b/>
            <w:color w:val="000000"/>
            <w:sz w:val="28"/>
            <w:szCs w:val="28"/>
            <w:lang w:val="es-ES" w:eastAsia="es-ES"/>
          </w:rPr>
          <w:t>Figura 22.2. Esquema de copiar al modificar</w:t>
        </w:r>
        <w:bookmarkEnd w:id="2996"/>
      </w:ins>
    </w:p>
    <w:p w14:paraId="3BB4780C" w14:textId="1773BE15" w:rsidR="00133518" w:rsidRDefault="00133518" w:rsidP="00133518">
      <w:pPr>
        <w:autoSpaceDE w:val="0"/>
        <w:autoSpaceDN w:val="0"/>
        <w:adjustRightInd w:val="0"/>
        <w:spacing w:before="240"/>
        <w:rPr>
          <w:ins w:id="2998" w:author="Ernesto del Puerto" w:date="2022-02-20T15:18:00Z"/>
          <w:rFonts w:ascii="Arial Narrow" w:hAnsi="Arial Narrow" w:cs="TimesNewRoman"/>
          <w:color w:val="000000"/>
          <w:lang w:val="es-AR"/>
        </w:rPr>
      </w:pPr>
      <w:ins w:id="2999" w:author="Ernesto del Puerto" w:date="2022-02-20T15:18:00Z">
        <w:r>
          <w:rPr>
            <w:rFonts w:ascii="Arial Narrow" w:hAnsi="Arial Narrow" w:cs="TimesNewRoman"/>
            <w:color w:val="000000"/>
            <w:lang w:val="es-AR"/>
          </w:rPr>
          <w:t>C</w:t>
        </w:r>
      </w:ins>
      <w:ins w:id="3000" w:author="Ernesto del Puerto" w:date="2022-02-20T15:17:00Z">
        <w:r w:rsidRPr="00133518">
          <w:rPr>
            <w:rFonts w:ascii="Arial Narrow" w:hAnsi="Arial Narrow" w:cs="TimesNewRoman"/>
            <w:color w:val="000000"/>
            <w:lang w:val="es-AR"/>
          </w:rPr>
          <w:t>laramente no modificó x.</w:t>
        </w:r>
      </w:ins>
    </w:p>
    <w:p w14:paraId="6CC53837" w14:textId="77777777" w:rsidR="00133518" w:rsidRDefault="00133518" w:rsidP="00133518">
      <w:pPr>
        <w:autoSpaceDE w:val="0"/>
        <w:autoSpaceDN w:val="0"/>
        <w:adjustRightInd w:val="0"/>
        <w:spacing w:before="240"/>
        <w:rPr>
          <w:ins w:id="3001" w:author="Ernesto del Puerto" w:date="2022-02-20T15:18:00Z"/>
          <w:rFonts w:ascii="Arial Narrow" w:hAnsi="Arial Narrow" w:cs="TimesNewRoman"/>
          <w:color w:val="000000"/>
          <w:lang w:val="es-AR"/>
        </w:rPr>
      </w:pPr>
      <w:ins w:id="3002" w:author="Ernesto del Puerto" w:date="2022-02-20T15:17:00Z">
        <w:r w:rsidRPr="00133518">
          <w:rPr>
            <w:rFonts w:ascii="Arial Narrow" w:hAnsi="Arial Narrow" w:cs="TimesNewRoman"/>
            <w:color w:val="000000"/>
            <w:lang w:val="es-AR"/>
          </w:rPr>
          <w:t>Entonces, ¿qué pasó con el enlace compartido?</w:t>
        </w:r>
      </w:ins>
    </w:p>
    <w:p w14:paraId="403D779B" w14:textId="77777777" w:rsidR="00422C31" w:rsidRDefault="00133518" w:rsidP="00133518">
      <w:pPr>
        <w:autoSpaceDE w:val="0"/>
        <w:autoSpaceDN w:val="0"/>
        <w:adjustRightInd w:val="0"/>
        <w:spacing w:before="240"/>
        <w:rPr>
          <w:ins w:id="3003" w:author="Ernesto del Puerto" w:date="2022-02-20T15:29:00Z"/>
          <w:rFonts w:ascii="Arial Narrow" w:hAnsi="Arial Narrow" w:cs="TimesNewRoman"/>
          <w:color w:val="000000"/>
          <w:lang w:val="es-AR"/>
        </w:rPr>
      </w:pPr>
      <w:ins w:id="3004" w:author="Ernesto del Puerto" w:date="2022-02-20T15:17:00Z">
        <w:r w:rsidRPr="00133518">
          <w:rPr>
            <w:rFonts w:ascii="Arial Narrow" w:hAnsi="Arial Narrow" w:cs="TimesNewRoman"/>
            <w:color w:val="000000"/>
            <w:lang w:val="es-AR"/>
          </w:rPr>
          <w:t>Mientras que el valor asociado con y cambió, el objeto original no lo hizo.</w:t>
        </w:r>
      </w:ins>
    </w:p>
    <w:p w14:paraId="4DEF310F" w14:textId="137FF657" w:rsidR="00133518" w:rsidRPr="00133518" w:rsidRDefault="00133518" w:rsidP="00133518">
      <w:pPr>
        <w:autoSpaceDE w:val="0"/>
        <w:autoSpaceDN w:val="0"/>
        <w:adjustRightInd w:val="0"/>
        <w:spacing w:before="240"/>
        <w:rPr>
          <w:ins w:id="3005" w:author="Ernesto del Puerto" w:date="2022-02-20T15:17:00Z"/>
          <w:rFonts w:ascii="Arial Narrow" w:hAnsi="Arial Narrow" w:cs="TimesNewRoman"/>
          <w:color w:val="000000"/>
          <w:lang w:val="es-AR"/>
        </w:rPr>
      </w:pPr>
      <w:ins w:id="3006" w:author="Ernesto del Puerto" w:date="2022-02-20T15:17:00Z">
        <w:r w:rsidRPr="00133518">
          <w:rPr>
            <w:rFonts w:ascii="Arial Narrow" w:hAnsi="Arial Narrow" w:cs="TimesNewRoman"/>
            <w:color w:val="000000"/>
            <w:lang w:val="es-AR"/>
          </w:rPr>
          <w:t>En su lugar, R creó un nuevo objeto, 0x</w:t>
        </w:r>
      </w:ins>
      <w:ins w:id="3007" w:author="Ernesto del Puerto" w:date="2022-02-20T15:29:00Z">
        <w:r w:rsidR="00422C31">
          <w:rPr>
            <w:rFonts w:ascii="Arial Narrow" w:hAnsi="Arial Narrow" w:cs="TimesNewRoman"/>
            <w:color w:val="000000"/>
            <w:lang w:val="es-AR"/>
          </w:rPr>
          <w:t>1bc18405ef0</w:t>
        </w:r>
      </w:ins>
      <w:ins w:id="3008" w:author="Ernesto del Puerto" w:date="2022-02-20T15:17:00Z">
        <w:r w:rsidRPr="00133518">
          <w:rPr>
            <w:rFonts w:ascii="Arial Narrow" w:hAnsi="Arial Narrow" w:cs="TimesNewRoman"/>
            <w:color w:val="000000"/>
            <w:lang w:val="es-AR"/>
          </w:rPr>
          <w:t>, una copia de 0x</w:t>
        </w:r>
      </w:ins>
      <w:ins w:id="3009" w:author="Ernesto del Puerto" w:date="2022-02-20T15:29:00Z">
        <w:r w:rsidR="00422C31">
          <w:rPr>
            <w:rFonts w:ascii="Arial Narrow" w:hAnsi="Arial Narrow" w:cs="TimesNewRoman"/>
            <w:color w:val="000000"/>
            <w:lang w:val="es-AR"/>
          </w:rPr>
          <w:t>1bc18405fe0</w:t>
        </w:r>
      </w:ins>
      <w:ins w:id="3010" w:author="Ernesto del Puerto" w:date="2022-02-20T15:17:00Z">
        <w:r w:rsidRPr="00133518">
          <w:rPr>
            <w:rFonts w:ascii="Arial Narrow" w:hAnsi="Arial Narrow" w:cs="TimesNewRoman"/>
            <w:color w:val="000000"/>
            <w:lang w:val="es-AR"/>
          </w:rPr>
          <w:t xml:space="preserve"> con un valor cambiado, luego </w:t>
        </w:r>
      </w:ins>
      <w:ins w:id="3011" w:author="Ernesto del Puerto" w:date="2022-02-20T15:30:00Z">
        <w:r w:rsidR="00422C31">
          <w:rPr>
            <w:rFonts w:ascii="Arial Narrow" w:hAnsi="Arial Narrow" w:cs="TimesNewRoman"/>
            <w:color w:val="000000"/>
            <w:lang w:val="es-AR"/>
          </w:rPr>
          <w:t xml:space="preserve">hizo el enlace a </w:t>
        </w:r>
      </w:ins>
      <w:ins w:id="3012" w:author="Ernesto del Puerto" w:date="2022-02-20T15:17:00Z">
        <w:r w:rsidRPr="00133518">
          <w:rPr>
            <w:rFonts w:ascii="Arial Narrow" w:hAnsi="Arial Narrow" w:cs="TimesNewRoman"/>
            <w:color w:val="000000"/>
            <w:lang w:val="es-AR"/>
          </w:rPr>
          <w:t>ese objeto.</w:t>
        </w:r>
      </w:ins>
    </w:p>
    <w:p w14:paraId="7369DC7F" w14:textId="77777777" w:rsidR="00422C31" w:rsidRDefault="00133518" w:rsidP="00133518">
      <w:pPr>
        <w:autoSpaceDE w:val="0"/>
        <w:autoSpaceDN w:val="0"/>
        <w:adjustRightInd w:val="0"/>
        <w:spacing w:before="240"/>
        <w:rPr>
          <w:ins w:id="3013" w:author="Ernesto del Puerto" w:date="2022-02-20T15:30:00Z"/>
          <w:rFonts w:ascii="Arial Narrow" w:hAnsi="Arial Narrow" w:cs="TimesNewRoman"/>
          <w:color w:val="000000"/>
          <w:lang w:val="es-AR"/>
        </w:rPr>
      </w:pPr>
      <w:ins w:id="3014" w:author="Ernesto del Puerto" w:date="2022-02-20T15:17:00Z">
        <w:r w:rsidRPr="00133518">
          <w:rPr>
            <w:rFonts w:ascii="Arial Narrow" w:hAnsi="Arial Narrow" w:cs="TimesNewRoman"/>
            <w:color w:val="000000"/>
            <w:lang w:val="es-AR"/>
          </w:rPr>
          <w:t>Este comportamiento se llama copiar al modificar.</w:t>
        </w:r>
      </w:ins>
    </w:p>
    <w:p w14:paraId="292277C1" w14:textId="77777777" w:rsidR="00422C31" w:rsidRDefault="00133518" w:rsidP="00133518">
      <w:pPr>
        <w:autoSpaceDE w:val="0"/>
        <w:autoSpaceDN w:val="0"/>
        <w:adjustRightInd w:val="0"/>
        <w:spacing w:before="240"/>
        <w:rPr>
          <w:ins w:id="3015" w:author="Ernesto del Puerto" w:date="2022-02-20T15:31:00Z"/>
          <w:rFonts w:ascii="Arial Narrow" w:hAnsi="Arial Narrow" w:cs="TimesNewRoman"/>
          <w:color w:val="000000"/>
          <w:lang w:val="es-AR"/>
        </w:rPr>
      </w:pPr>
      <w:ins w:id="3016" w:author="Ernesto del Puerto" w:date="2022-02-20T15:17:00Z">
        <w:r w:rsidRPr="00133518">
          <w:rPr>
            <w:rFonts w:ascii="Arial Narrow" w:hAnsi="Arial Narrow" w:cs="TimesNewRoman"/>
            <w:color w:val="000000"/>
            <w:lang w:val="es-AR"/>
          </w:rPr>
          <w:t>Una forma relacionada de describir este comportamiento es decir que los objetos R no se pueden modificar o son inmutables.</w:t>
        </w:r>
      </w:ins>
    </w:p>
    <w:p w14:paraId="0EC8919D" w14:textId="77777777" w:rsidR="00422C31" w:rsidRDefault="00133518" w:rsidP="00133518">
      <w:pPr>
        <w:autoSpaceDE w:val="0"/>
        <w:autoSpaceDN w:val="0"/>
        <w:adjustRightInd w:val="0"/>
        <w:spacing w:before="240"/>
        <w:rPr>
          <w:ins w:id="3017" w:author="Ernesto del Puerto" w:date="2022-02-20T15:31:00Z"/>
          <w:rFonts w:ascii="Arial Narrow" w:hAnsi="Arial Narrow" w:cs="TimesNewRoman"/>
          <w:color w:val="000000"/>
          <w:lang w:val="es-AR"/>
        </w:rPr>
      </w:pPr>
      <w:ins w:id="3018" w:author="Ernesto del Puerto" w:date="2022-02-20T15:17:00Z">
        <w:r w:rsidRPr="00133518">
          <w:rPr>
            <w:rFonts w:ascii="Arial Narrow" w:hAnsi="Arial Narrow" w:cs="TimesNewRoman"/>
            <w:color w:val="000000"/>
            <w:lang w:val="es-AR"/>
          </w:rPr>
          <w:lastRenderedPageBreak/>
          <w:t>Sin embargo, generalmente evitar</w:t>
        </w:r>
      </w:ins>
      <w:ins w:id="3019" w:author="Ernesto del Puerto" w:date="2022-02-20T15:31:00Z">
        <w:r w:rsidR="00422C31">
          <w:rPr>
            <w:rFonts w:ascii="Arial Narrow" w:hAnsi="Arial Narrow" w:cs="TimesNewRoman"/>
            <w:color w:val="000000"/>
            <w:lang w:val="es-AR"/>
          </w:rPr>
          <w:t>emos</w:t>
        </w:r>
      </w:ins>
      <w:ins w:id="3020" w:author="Ernesto del Puerto" w:date="2022-02-20T15:17:00Z">
        <w:r w:rsidRPr="00133518">
          <w:rPr>
            <w:rFonts w:ascii="Arial Narrow" w:hAnsi="Arial Narrow" w:cs="TimesNewRoman"/>
            <w:color w:val="000000"/>
            <w:lang w:val="es-AR"/>
          </w:rPr>
          <w:t xml:space="preserve"> ese término porque hay un par de excepciones importantes para copiar al modificar</w:t>
        </w:r>
      </w:ins>
      <w:ins w:id="3021" w:author="Ernesto del Puerto" w:date="2022-02-20T15:31:00Z">
        <w:r w:rsidR="00422C31">
          <w:rPr>
            <w:rFonts w:ascii="Arial Narrow" w:hAnsi="Arial Narrow" w:cs="TimesNewRoman"/>
            <w:color w:val="000000"/>
            <w:lang w:val="es-AR"/>
          </w:rPr>
          <w:t>.</w:t>
        </w:r>
      </w:ins>
    </w:p>
    <w:p w14:paraId="4339F3A0" w14:textId="77777777" w:rsidR="00422C31" w:rsidRDefault="00133518" w:rsidP="00133518">
      <w:pPr>
        <w:autoSpaceDE w:val="0"/>
        <w:autoSpaceDN w:val="0"/>
        <w:adjustRightInd w:val="0"/>
        <w:spacing w:before="240"/>
        <w:rPr>
          <w:ins w:id="3022" w:author="Ernesto del Puerto" w:date="2022-02-20T15:31:00Z"/>
          <w:rFonts w:ascii="Arial Narrow" w:hAnsi="Arial Narrow" w:cs="TimesNewRoman"/>
          <w:color w:val="000000"/>
          <w:lang w:val="es-AR"/>
        </w:rPr>
      </w:pPr>
      <w:ins w:id="3023" w:author="Ernesto del Puerto" w:date="2022-02-20T15:17:00Z">
        <w:r w:rsidRPr="00133518">
          <w:rPr>
            <w:rFonts w:ascii="Arial Narrow" w:hAnsi="Arial Narrow" w:cs="TimesNewRoman"/>
            <w:color w:val="000000"/>
            <w:lang w:val="es-AR"/>
          </w:rPr>
          <w:t>Al explorar el comportamiento de copiar al modificar de forma interactiva, tenga</w:t>
        </w:r>
      </w:ins>
      <w:ins w:id="3024" w:author="Ernesto del Puerto" w:date="2022-02-20T15:31:00Z">
        <w:r w:rsidR="00422C31">
          <w:rPr>
            <w:rFonts w:ascii="Arial Narrow" w:hAnsi="Arial Narrow" w:cs="TimesNewRoman"/>
            <w:color w:val="000000"/>
            <w:lang w:val="es-AR"/>
          </w:rPr>
          <w:t>mos</w:t>
        </w:r>
      </w:ins>
      <w:ins w:id="3025" w:author="Ernesto del Puerto" w:date="2022-02-20T15:17:00Z">
        <w:r w:rsidRPr="00133518">
          <w:rPr>
            <w:rFonts w:ascii="Arial Narrow" w:hAnsi="Arial Narrow" w:cs="TimesNewRoman"/>
            <w:color w:val="000000"/>
            <w:lang w:val="es-AR"/>
          </w:rPr>
          <w:t xml:space="preserve"> en cuenta que obtendr</w:t>
        </w:r>
      </w:ins>
      <w:ins w:id="3026" w:author="Ernesto del Puerto" w:date="2022-02-20T15:31:00Z">
        <w:r w:rsidR="00422C31">
          <w:rPr>
            <w:rFonts w:ascii="Arial Narrow" w:hAnsi="Arial Narrow" w:cs="TimesNewRoman"/>
            <w:color w:val="000000"/>
            <w:lang w:val="es-AR"/>
          </w:rPr>
          <w:t>emos</w:t>
        </w:r>
      </w:ins>
      <w:ins w:id="3027" w:author="Ernesto del Puerto" w:date="2022-02-20T15:17:00Z">
        <w:r w:rsidRPr="00133518">
          <w:rPr>
            <w:rFonts w:ascii="Arial Narrow" w:hAnsi="Arial Narrow" w:cs="TimesNewRoman"/>
            <w:color w:val="000000"/>
            <w:lang w:val="es-AR"/>
          </w:rPr>
          <w:t xml:space="preserve"> diferentes resultados dentro de </w:t>
        </w:r>
        <w:proofErr w:type="spellStart"/>
        <w:r w:rsidRPr="00133518">
          <w:rPr>
            <w:rFonts w:ascii="Arial Narrow" w:hAnsi="Arial Narrow" w:cs="TimesNewRoman"/>
            <w:color w:val="000000"/>
            <w:lang w:val="es-AR"/>
          </w:rPr>
          <w:t>RStudio</w:t>
        </w:r>
        <w:proofErr w:type="spellEnd"/>
        <w:r w:rsidRPr="00133518">
          <w:rPr>
            <w:rFonts w:ascii="Arial Narrow" w:hAnsi="Arial Narrow" w:cs="TimesNewRoman"/>
            <w:color w:val="000000"/>
            <w:lang w:val="es-AR"/>
          </w:rPr>
          <w:t>.</w:t>
        </w:r>
      </w:ins>
    </w:p>
    <w:p w14:paraId="725C5CAF" w14:textId="77777777" w:rsidR="00422C31" w:rsidRDefault="00133518" w:rsidP="00133518">
      <w:pPr>
        <w:autoSpaceDE w:val="0"/>
        <w:autoSpaceDN w:val="0"/>
        <w:adjustRightInd w:val="0"/>
        <w:spacing w:before="240"/>
        <w:rPr>
          <w:ins w:id="3028" w:author="Ernesto del Puerto" w:date="2022-02-20T15:31:00Z"/>
          <w:rFonts w:ascii="Arial Narrow" w:hAnsi="Arial Narrow" w:cs="TimesNewRoman"/>
          <w:color w:val="000000"/>
          <w:lang w:val="es-AR"/>
        </w:rPr>
      </w:pPr>
      <w:ins w:id="3029" w:author="Ernesto del Puerto" w:date="2022-02-20T15:17:00Z">
        <w:r w:rsidRPr="00133518">
          <w:rPr>
            <w:rFonts w:ascii="Arial Narrow" w:hAnsi="Arial Narrow" w:cs="TimesNewRoman"/>
            <w:color w:val="000000"/>
            <w:lang w:val="es-AR"/>
          </w:rPr>
          <w:t>Esto se debe a que el panel de entorno debe hacer una referencia a cada objeto para mostrar información sobre él.</w:t>
        </w:r>
      </w:ins>
    </w:p>
    <w:p w14:paraId="7819A275" w14:textId="77777777" w:rsidR="00422C31" w:rsidRDefault="00133518" w:rsidP="00133518">
      <w:pPr>
        <w:autoSpaceDE w:val="0"/>
        <w:autoSpaceDN w:val="0"/>
        <w:adjustRightInd w:val="0"/>
        <w:spacing w:before="240"/>
        <w:rPr>
          <w:ins w:id="3030" w:author="Ernesto del Puerto" w:date="2022-02-20T15:32:00Z"/>
          <w:rFonts w:ascii="Arial Narrow" w:hAnsi="Arial Narrow" w:cs="TimesNewRoman"/>
          <w:color w:val="000000"/>
          <w:lang w:val="es-AR"/>
        </w:rPr>
      </w:pPr>
      <w:ins w:id="3031" w:author="Ernesto del Puerto" w:date="2022-02-20T15:17:00Z">
        <w:r w:rsidRPr="00133518">
          <w:rPr>
            <w:rFonts w:ascii="Arial Narrow" w:hAnsi="Arial Narrow" w:cs="TimesNewRoman"/>
            <w:color w:val="000000"/>
            <w:lang w:val="es-AR"/>
          </w:rPr>
          <w:t>Esto distorsiona su exploración interactiva pero no afecta el código dentro de las funciones y, por lo tanto, no afecta el rendimiento durante el análisis de datos.</w:t>
        </w:r>
      </w:ins>
    </w:p>
    <w:p w14:paraId="3C871007" w14:textId="35D0BE39" w:rsidR="00133518" w:rsidRPr="00422C31" w:rsidRDefault="00422C31">
      <w:pPr>
        <w:pStyle w:val="Ttulo1"/>
        <w:numPr>
          <w:ilvl w:val="0"/>
          <w:numId w:val="1"/>
        </w:numPr>
        <w:rPr>
          <w:ins w:id="3032" w:author="Ernesto del Puerto" w:date="2022-02-20T15:17:00Z"/>
          <w:rFonts w:ascii="Arial Narrow" w:hAnsi="Arial Narrow" w:cs="CourierNewPSMT"/>
          <w:b/>
          <w:color w:val="000000"/>
          <w:sz w:val="28"/>
          <w:szCs w:val="28"/>
          <w:lang w:val="es-ES"/>
          <w:rPrChange w:id="3033" w:author="Ernesto del Puerto" w:date="2022-02-20T15:33:00Z">
            <w:rPr>
              <w:ins w:id="3034" w:author="Ernesto del Puerto" w:date="2022-02-20T15:17:00Z"/>
              <w:rFonts w:ascii="Arial Narrow" w:hAnsi="Arial Narrow" w:cs="TimesNewRoman"/>
              <w:color w:val="000000"/>
              <w:lang w:val="es-AR"/>
            </w:rPr>
          </w:rPrChange>
        </w:rPr>
        <w:pPrChange w:id="3035" w:author="Ernesto del Puerto" w:date="2022-02-20T15:33:00Z">
          <w:pPr>
            <w:autoSpaceDE w:val="0"/>
            <w:autoSpaceDN w:val="0"/>
            <w:adjustRightInd w:val="0"/>
            <w:spacing w:before="240"/>
          </w:pPr>
        </w:pPrChange>
      </w:pPr>
      <w:bookmarkStart w:id="3036" w:name="_Toc97489974"/>
      <w:ins w:id="3037" w:author="Ernesto del Puerto" w:date="2022-02-20T15:32:00Z">
        <w:r w:rsidRPr="00422C31">
          <w:rPr>
            <w:rFonts w:ascii="Arial Narrow" w:eastAsia="Times New Roman" w:hAnsi="Arial Narrow" w:cs="CourierNewPSMT"/>
            <w:b/>
            <w:color w:val="000000"/>
            <w:sz w:val="28"/>
            <w:szCs w:val="28"/>
            <w:lang w:val="es-ES"/>
            <w:rPrChange w:id="3038" w:author="Ernesto del Puerto" w:date="2022-02-20T15:33:00Z">
              <w:rPr>
                <w:rFonts w:ascii="Arial Narrow" w:hAnsi="Arial Narrow" w:cs="TimesNewRoman"/>
                <w:color w:val="000000"/>
                <w:lang w:val="es-AR"/>
              </w:rPr>
            </w:rPrChange>
          </w:rPr>
          <w:t>La funci</w:t>
        </w:r>
      </w:ins>
      <w:ins w:id="3039" w:author="Ernesto del Puerto" w:date="2022-02-20T15:33:00Z">
        <w:r w:rsidRPr="00422C31">
          <w:rPr>
            <w:rFonts w:ascii="Arial Narrow" w:eastAsia="Times New Roman" w:hAnsi="Arial Narrow" w:cs="CourierNewPSMT"/>
            <w:b/>
            <w:color w:val="000000"/>
            <w:sz w:val="28"/>
            <w:szCs w:val="28"/>
            <w:lang w:val="es-ES"/>
            <w:rPrChange w:id="3040" w:author="Ernesto del Puerto" w:date="2022-02-20T15:33:00Z">
              <w:rPr>
                <w:rFonts w:ascii="Arial Narrow" w:hAnsi="Arial Narrow" w:cs="TimesNewRoman"/>
                <w:color w:val="000000"/>
                <w:lang w:val="es-AR"/>
              </w:rPr>
            </w:rPrChange>
          </w:rPr>
          <w:t>ó</w:t>
        </w:r>
      </w:ins>
      <w:ins w:id="3041" w:author="Ernesto del Puerto" w:date="2022-02-20T15:32:00Z">
        <w:r w:rsidRPr="00422C31">
          <w:rPr>
            <w:rFonts w:ascii="Arial Narrow" w:eastAsia="Times New Roman" w:hAnsi="Arial Narrow" w:cs="CourierNewPSMT"/>
            <w:b/>
            <w:color w:val="000000"/>
            <w:sz w:val="28"/>
            <w:szCs w:val="28"/>
            <w:lang w:val="es-ES"/>
            <w:rPrChange w:id="3042" w:author="Ernesto del Puerto" w:date="2022-02-20T15:33:00Z">
              <w:rPr>
                <w:rFonts w:ascii="Arial Narrow" w:hAnsi="Arial Narrow" w:cs="TimesNewRoman"/>
                <w:color w:val="000000"/>
                <w:lang w:val="es-AR"/>
              </w:rPr>
            </w:rPrChange>
          </w:rPr>
          <w:t xml:space="preserve">n </w:t>
        </w:r>
      </w:ins>
      <w:proofErr w:type="spellStart"/>
      <w:ins w:id="3043" w:author="Ernesto del Puerto" w:date="2022-02-20T15:17:00Z">
        <w:r w:rsidR="00133518" w:rsidRPr="00422C31">
          <w:rPr>
            <w:rFonts w:ascii="Arial Narrow" w:eastAsia="Times New Roman" w:hAnsi="Arial Narrow" w:cs="CourierNewPSMT"/>
            <w:b/>
            <w:color w:val="000000"/>
            <w:sz w:val="28"/>
            <w:szCs w:val="28"/>
            <w:lang w:val="es-ES"/>
            <w:rPrChange w:id="3044" w:author="Ernesto del Puerto" w:date="2022-02-20T15:33:00Z">
              <w:rPr>
                <w:rFonts w:ascii="Arial Narrow" w:hAnsi="Arial Narrow" w:cs="TimesNewRoman"/>
                <w:color w:val="000000"/>
                <w:lang w:val="es-AR"/>
              </w:rPr>
            </w:rPrChange>
          </w:rPr>
          <w:t>tra</w:t>
        </w:r>
      </w:ins>
      <w:ins w:id="3045" w:author="Ernesto del Puerto" w:date="2022-02-20T15:32:00Z">
        <w:r w:rsidRPr="00422C31">
          <w:rPr>
            <w:rFonts w:ascii="Arial Narrow" w:eastAsia="Times New Roman" w:hAnsi="Arial Narrow" w:cs="CourierNewPSMT"/>
            <w:b/>
            <w:color w:val="000000"/>
            <w:sz w:val="28"/>
            <w:szCs w:val="28"/>
            <w:lang w:val="es-ES"/>
            <w:rPrChange w:id="3046" w:author="Ernesto del Puerto" w:date="2022-02-20T15:33:00Z">
              <w:rPr>
                <w:rFonts w:ascii="Arial Narrow" w:hAnsi="Arial Narrow" w:cs="TimesNewRoman"/>
                <w:color w:val="000000"/>
                <w:lang w:val="es-AR"/>
              </w:rPr>
            </w:rPrChange>
          </w:rPr>
          <w:t>ce</w:t>
        </w:r>
      </w:ins>
      <w:ins w:id="3047" w:author="Ernesto del Puerto" w:date="2022-02-20T15:17:00Z">
        <w:r w:rsidR="00133518" w:rsidRPr="00422C31">
          <w:rPr>
            <w:rFonts w:ascii="Arial Narrow" w:eastAsia="Times New Roman" w:hAnsi="Arial Narrow" w:cs="CourierNewPSMT"/>
            <w:b/>
            <w:color w:val="000000"/>
            <w:sz w:val="28"/>
            <w:szCs w:val="28"/>
            <w:lang w:val="es-ES"/>
            <w:rPrChange w:id="3048" w:author="Ernesto del Puerto" w:date="2022-02-20T15:33:00Z">
              <w:rPr>
                <w:rFonts w:ascii="Arial Narrow" w:hAnsi="Arial Narrow" w:cs="TimesNewRoman"/>
                <w:color w:val="000000"/>
                <w:lang w:val="es-AR"/>
              </w:rPr>
            </w:rPrChange>
          </w:rPr>
          <w:t>mem</w:t>
        </w:r>
        <w:bookmarkEnd w:id="3036"/>
        <w:proofErr w:type="spellEnd"/>
      </w:ins>
    </w:p>
    <w:p w14:paraId="6C9DF5FF" w14:textId="77777777" w:rsidR="00422C31" w:rsidRDefault="00133518" w:rsidP="00133518">
      <w:pPr>
        <w:autoSpaceDE w:val="0"/>
        <w:autoSpaceDN w:val="0"/>
        <w:adjustRightInd w:val="0"/>
        <w:spacing w:before="240"/>
        <w:rPr>
          <w:ins w:id="3049" w:author="Ernesto del Puerto" w:date="2022-02-20T15:33:00Z"/>
          <w:rFonts w:ascii="Arial Narrow" w:hAnsi="Arial Narrow" w:cs="TimesNewRoman"/>
          <w:color w:val="000000"/>
          <w:lang w:val="es-AR"/>
        </w:rPr>
      </w:pPr>
      <w:ins w:id="3050" w:author="Ernesto del Puerto" w:date="2022-02-20T15:17:00Z">
        <w:r w:rsidRPr="00133518">
          <w:rPr>
            <w:rFonts w:ascii="Arial Narrow" w:hAnsi="Arial Narrow" w:cs="TimesNewRoman"/>
            <w:color w:val="000000"/>
            <w:lang w:val="es-AR"/>
          </w:rPr>
          <w:t>P</w:t>
        </w:r>
      </w:ins>
      <w:ins w:id="3051" w:author="Ernesto del Puerto" w:date="2022-02-20T15:33:00Z">
        <w:r w:rsidR="00422C31">
          <w:rPr>
            <w:rFonts w:ascii="Arial Narrow" w:hAnsi="Arial Narrow" w:cs="TimesNewRoman"/>
            <w:color w:val="000000"/>
            <w:lang w:val="es-AR"/>
          </w:rPr>
          <w:t>o</w:t>
        </w:r>
      </w:ins>
      <w:ins w:id="3052" w:author="Ernesto del Puerto" w:date="2022-02-20T15:17:00Z">
        <w:r w:rsidRPr="00133518">
          <w:rPr>
            <w:rFonts w:ascii="Arial Narrow" w:hAnsi="Arial Narrow" w:cs="TimesNewRoman"/>
            <w:color w:val="000000"/>
            <w:lang w:val="es-AR"/>
          </w:rPr>
          <w:t>de</w:t>
        </w:r>
      </w:ins>
      <w:ins w:id="3053" w:author="Ernesto del Puerto" w:date="2022-02-20T15:33:00Z">
        <w:r w:rsidR="00422C31">
          <w:rPr>
            <w:rFonts w:ascii="Arial Narrow" w:hAnsi="Arial Narrow" w:cs="TimesNewRoman"/>
            <w:color w:val="000000"/>
            <w:lang w:val="es-AR"/>
          </w:rPr>
          <w:t>mos</w:t>
        </w:r>
      </w:ins>
      <w:ins w:id="3054" w:author="Ernesto del Puerto" w:date="2022-02-20T15:17:00Z">
        <w:r w:rsidRPr="00133518">
          <w:rPr>
            <w:rFonts w:ascii="Arial Narrow" w:hAnsi="Arial Narrow" w:cs="TimesNewRoman"/>
            <w:color w:val="000000"/>
            <w:lang w:val="es-AR"/>
          </w:rPr>
          <w:t xml:space="preserve"> ver cuándo se copia un objeto con la ayuda de </w:t>
        </w:r>
        <w:proofErr w:type="gramStart"/>
        <w:r w:rsidRPr="00422C31">
          <w:rPr>
            <w:rFonts w:ascii="Arial Narrow" w:hAnsi="Arial Narrow" w:cs="TimesNewRoman"/>
            <w:b/>
            <w:bCs/>
            <w:i/>
            <w:iCs/>
            <w:color w:val="000000"/>
            <w:lang w:val="es-AR"/>
            <w:rPrChange w:id="3055" w:author="Ernesto del Puerto" w:date="2022-02-20T15:33:00Z">
              <w:rPr>
                <w:rFonts w:ascii="Arial Narrow" w:hAnsi="Arial Narrow" w:cs="TimesNewRoman"/>
                <w:color w:val="000000"/>
                <w:lang w:val="es-AR"/>
              </w:rPr>
            </w:rPrChange>
          </w:rPr>
          <w:t>base::</w:t>
        </w:r>
        <w:proofErr w:type="spellStart"/>
        <w:proofErr w:type="gramEnd"/>
        <w:r w:rsidRPr="00422C31">
          <w:rPr>
            <w:rFonts w:ascii="Arial Narrow" w:hAnsi="Arial Narrow" w:cs="TimesNewRoman"/>
            <w:b/>
            <w:bCs/>
            <w:i/>
            <w:iCs/>
            <w:color w:val="000000"/>
            <w:lang w:val="es-AR"/>
            <w:rPrChange w:id="3056" w:author="Ernesto del Puerto" w:date="2022-02-20T15:33:00Z">
              <w:rPr>
                <w:rFonts w:ascii="Arial Narrow" w:hAnsi="Arial Narrow" w:cs="TimesNewRoman"/>
                <w:color w:val="000000"/>
                <w:lang w:val="es-AR"/>
              </w:rPr>
            </w:rPrChange>
          </w:rPr>
          <w:t>tracemem</w:t>
        </w:r>
        <w:proofErr w:type="spellEnd"/>
        <w:r w:rsidRPr="00422C31">
          <w:rPr>
            <w:rFonts w:ascii="Arial Narrow" w:hAnsi="Arial Narrow" w:cs="TimesNewRoman"/>
            <w:b/>
            <w:bCs/>
            <w:i/>
            <w:iCs/>
            <w:color w:val="000000"/>
            <w:lang w:val="es-AR"/>
            <w:rPrChange w:id="3057" w:author="Ernesto del Puerto" w:date="2022-02-20T15:33:00Z">
              <w:rPr>
                <w:rFonts w:ascii="Arial Narrow" w:hAnsi="Arial Narrow" w:cs="TimesNewRoman"/>
                <w:color w:val="000000"/>
                <w:lang w:val="es-AR"/>
              </w:rPr>
            </w:rPrChange>
          </w:rPr>
          <w:t>()</w:t>
        </w:r>
        <w:r w:rsidRPr="00133518">
          <w:rPr>
            <w:rFonts w:ascii="Arial Narrow" w:hAnsi="Arial Narrow" w:cs="TimesNewRoman"/>
            <w:color w:val="000000"/>
            <w:lang w:val="es-AR"/>
          </w:rPr>
          <w:t>.</w:t>
        </w:r>
      </w:ins>
    </w:p>
    <w:p w14:paraId="74D53FC6" w14:textId="77777777" w:rsidR="00422C31" w:rsidRDefault="00422C31" w:rsidP="00133518">
      <w:pPr>
        <w:autoSpaceDE w:val="0"/>
        <w:autoSpaceDN w:val="0"/>
        <w:adjustRightInd w:val="0"/>
        <w:spacing w:before="240"/>
        <w:rPr>
          <w:ins w:id="3058" w:author="Ernesto del Puerto" w:date="2022-02-20T15:33:00Z"/>
          <w:rFonts w:ascii="Arial Narrow" w:hAnsi="Arial Narrow" w:cs="TimesNewRoman"/>
          <w:color w:val="000000"/>
          <w:lang w:val="es-AR"/>
        </w:rPr>
      </w:pPr>
    </w:p>
    <w:p w14:paraId="54150E4F" w14:textId="24443420" w:rsidR="00422C31" w:rsidRDefault="00F355F6" w:rsidP="00133518">
      <w:pPr>
        <w:autoSpaceDE w:val="0"/>
        <w:autoSpaceDN w:val="0"/>
        <w:adjustRightInd w:val="0"/>
        <w:spacing w:before="240"/>
        <w:rPr>
          <w:ins w:id="3059" w:author="Ernesto del Puerto" w:date="2022-02-20T15:33:00Z"/>
          <w:rFonts w:ascii="Arial Narrow" w:hAnsi="Arial Narrow" w:cs="TimesNewRoman"/>
          <w:color w:val="000000"/>
          <w:lang w:val="es-AR"/>
        </w:rPr>
      </w:pPr>
      <w:ins w:id="3060" w:author="Ernesto del Puerto" w:date="2022-02-20T15:43:00Z">
        <w:r>
          <w:rPr>
            <w:rFonts w:ascii="Arial Narrow" w:hAnsi="Arial Narrow" w:cs="TimesNewRoman"/>
            <w:noProof/>
            <w:color w:val="000000"/>
            <w:lang w:val="es-AR"/>
          </w:rPr>
          <w:drawing>
            <wp:inline distT="0" distB="0" distL="0" distR="0" wp14:anchorId="182BD5BA" wp14:editId="63F760AA">
              <wp:extent cx="4052570" cy="3092450"/>
              <wp:effectExtent l="0" t="0" r="508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52570" cy="3092450"/>
                      </a:xfrm>
                      <a:prstGeom prst="rect">
                        <a:avLst/>
                      </a:prstGeom>
                      <a:noFill/>
                      <a:ln>
                        <a:noFill/>
                      </a:ln>
                    </pic:spPr>
                  </pic:pic>
                </a:graphicData>
              </a:graphic>
            </wp:inline>
          </w:drawing>
        </w:r>
      </w:ins>
    </w:p>
    <w:p w14:paraId="2F215884" w14:textId="03FB11E6" w:rsidR="00F355F6" w:rsidRDefault="00F355F6" w:rsidP="00F355F6">
      <w:pPr>
        <w:pStyle w:val="TtuloTDC"/>
        <w:autoSpaceDE w:val="0"/>
        <w:autoSpaceDN w:val="0"/>
        <w:adjustRightInd w:val="0"/>
        <w:outlineLvl w:val="2"/>
        <w:rPr>
          <w:ins w:id="3061" w:author="Ernesto del Puerto" w:date="2022-02-20T15:43:00Z"/>
          <w:rFonts w:ascii="Arial Narrow" w:hAnsi="Arial Narrow" w:cs="TimesNewRoman"/>
          <w:color w:val="000000"/>
          <w:lang w:val="es-AR"/>
        </w:rPr>
      </w:pPr>
      <w:bookmarkStart w:id="3062" w:name="_Toc97489975"/>
      <w:ins w:id="3063" w:author="Ernesto del Puerto" w:date="2022-02-20T15:43:00Z">
        <w:r>
          <w:rPr>
            <w:rFonts w:ascii="Arial Narrow" w:eastAsia="Times New Roman" w:hAnsi="Arial Narrow" w:cs="CourierNewPSMT"/>
            <w:b/>
            <w:color w:val="000000"/>
            <w:sz w:val="28"/>
            <w:szCs w:val="28"/>
            <w:lang w:val="es-ES" w:eastAsia="es-ES"/>
          </w:rPr>
          <w:t xml:space="preserve">Figura 23.1. La </w:t>
        </w:r>
        <w:proofErr w:type="spellStart"/>
        <w:r>
          <w:rPr>
            <w:rFonts w:ascii="Arial Narrow" w:eastAsia="Times New Roman" w:hAnsi="Arial Narrow" w:cs="CourierNewPSMT"/>
            <w:b/>
            <w:color w:val="000000"/>
            <w:sz w:val="28"/>
            <w:szCs w:val="28"/>
            <w:lang w:val="es-ES" w:eastAsia="es-ES"/>
          </w:rPr>
          <w:t>funci</w:t>
        </w:r>
      </w:ins>
      <w:ins w:id="3064" w:author="Ernesto del Puerto" w:date="2022-02-20T15:44:00Z">
        <w:r>
          <w:rPr>
            <w:rFonts w:ascii="Arial Narrow" w:eastAsia="Times New Roman" w:hAnsi="Arial Narrow" w:cs="CourierNewPSMT"/>
            <w:b/>
            <w:color w:val="000000"/>
            <w:sz w:val="28"/>
            <w:szCs w:val="28"/>
            <w:lang w:val="es-AR" w:eastAsia="es-ES"/>
          </w:rPr>
          <w:t>ó</w:t>
        </w:r>
      </w:ins>
      <w:proofErr w:type="spellEnd"/>
      <w:ins w:id="3065" w:author="Ernesto del Puerto" w:date="2022-02-20T15:43:00Z">
        <w:r>
          <w:rPr>
            <w:rFonts w:ascii="Arial Narrow" w:eastAsia="Times New Roman" w:hAnsi="Arial Narrow" w:cs="CourierNewPSMT"/>
            <w:b/>
            <w:color w:val="000000"/>
            <w:sz w:val="28"/>
            <w:szCs w:val="28"/>
            <w:lang w:val="es-ES" w:eastAsia="es-ES"/>
          </w:rPr>
          <w:t xml:space="preserve">n </w:t>
        </w:r>
        <w:proofErr w:type="spellStart"/>
        <w:r>
          <w:rPr>
            <w:rFonts w:ascii="Arial Narrow" w:eastAsia="Times New Roman" w:hAnsi="Arial Narrow" w:cs="CourierNewPSMT"/>
            <w:b/>
            <w:color w:val="000000"/>
            <w:sz w:val="28"/>
            <w:szCs w:val="28"/>
            <w:lang w:val="es-ES" w:eastAsia="es-ES"/>
          </w:rPr>
          <w:t>tracemem</w:t>
        </w:r>
        <w:bookmarkEnd w:id="3062"/>
        <w:proofErr w:type="spellEnd"/>
      </w:ins>
    </w:p>
    <w:p w14:paraId="4B3069FD" w14:textId="77777777" w:rsidR="00F355F6" w:rsidRDefault="00133518" w:rsidP="00133518">
      <w:pPr>
        <w:autoSpaceDE w:val="0"/>
        <w:autoSpaceDN w:val="0"/>
        <w:adjustRightInd w:val="0"/>
        <w:spacing w:before="240"/>
        <w:rPr>
          <w:ins w:id="3066" w:author="Ernesto del Puerto" w:date="2022-02-20T15:44:00Z"/>
          <w:rFonts w:ascii="Arial Narrow" w:hAnsi="Arial Narrow" w:cs="TimesNewRoman"/>
          <w:color w:val="000000"/>
          <w:lang w:val="es-AR"/>
        </w:rPr>
      </w:pPr>
      <w:ins w:id="3067" w:author="Ernesto del Puerto" w:date="2022-02-20T15:17:00Z">
        <w:r w:rsidRPr="00133518">
          <w:rPr>
            <w:rFonts w:ascii="Arial Narrow" w:hAnsi="Arial Narrow" w:cs="TimesNewRoman"/>
            <w:color w:val="000000"/>
            <w:lang w:val="es-AR"/>
          </w:rPr>
          <w:t>Una vez que llame</w:t>
        </w:r>
      </w:ins>
      <w:ins w:id="3068" w:author="Ernesto del Puerto" w:date="2022-02-20T15:44:00Z">
        <w:r w:rsidR="00F355F6">
          <w:rPr>
            <w:rFonts w:ascii="Arial Narrow" w:hAnsi="Arial Narrow" w:cs="TimesNewRoman"/>
            <w:color w:val="000000"/>
            <w:lang w:val="es-AR"/>
          </w:rPr>
          <w:t>mos</w:t>
        </w:r>
      </w:ins>
      <w:ins w:id="3069" w:author="Ernesto del Puerto" w:date="2022-02-20T15:17:00Z">
        <w:r w:rsidRPr="00133518">
          <w:rPr>
            <w:rFonts w:ascii="Arial Narrow" w:hAnsi="Arial Narrow" w:cs="TimesNewRoman"/>
            <w:color w:val="000000"/>
            <w:lang w:val="es-AR"/>
          </w:rPr>
          <w:t xml:space="preserve"> a esa función con un objeto, obtendr</w:t>
        </w:r>
      </w:ins>
      <w:ins w:id="3070" w:author="Ernesto del Puerto" w:date="2022-02-20T15:44:00Z">
        <w:r w:rsidR="00F355F6">
          <w:rPr>
            <w:rFonts w:ascii="Arial Narrow" w:hAnsi="Arial Narrow" w:cs="TimesNewRoman"/>
            <w:color w:val="000000"/>
            <w:lang w:val="es-AR"/>
          </w:rPr>
          <w:t>emos</w:t>
        </w:r>
      </w:ins>
      <w:ins w:id="3071" w:author="Ernesto del Puerto" w:date="2022-02-20T15:17:00Z">
        <w:r w:rsidRPr="00133518">
          <w:rPr>
            <w:rFonts w:ascii="Arial Narrow" w:hAnsi="Arial Narrow" w:cs="TimesNewRoman"/>
            <w:color w:val="000000"/>
            <w:lang w:val="es-AR"/>
          </w:rPr>
          <w:t xml:space="preserve"> la dirección actual del objeto</w:t>
        </w:r>
      </w:ins>
      <w:ins w:id="3072" w:author="Ernesto del Puerto" w:date="2022-02-20T15:44:00Z">
        <w:r w:rsidR="00F355F6">
          <w:rPr>
            <w:rFonts w:ascii="Arial Narrow" w:hAnsi="Arial Narrow" w:cs="TimesNewRoman"/>
            <w:color w:val="000000"/>
            <w:lang w:val="es-AR"/>
          </w:rPr>
          <w:t>.</w:t>
        </w:r>
      </w:ins>
    </w:p>
    <w:p w14:paraId="1147D068" w14:textId="77777777" w:rsidR="00CD629E" w:rsidRPr="00CD629E" w:rsidRDefault="00CD629E" w:rsidP="00CD629E">
      <w:pPr>
        <w:autoSpaceDE w:val="0"/>
        <w:autoSpaceDN w:val="0"/>
        <w:adjustRightInd w:val="0"/>
        <w:spacing w:before="240"/>
        <w:rPr>
          <w:ins w:id="3073" w:author="Ernesto del Puerto" w:date="2022-02-20T16:31:00Z"/>
          <w:rFonts w:ascii="Arial Narrow" w:hAnsi="Arial Narrow" w:cs="TimesNewRoman"/>
          <w:color w:val="000000"/>
          <w:lang w:val="es-AR"/>
        </w:rPr>
      </w:pPr>
      <w:proofErr w:type="spellStart"/>
      <w:proofErr w:type="gramStart"/>
      <w:ins w:id="3074" w:author="Ernesto del Puerto" w:date="2022-02-20T16:31:00Z">
        <w:r w:rsidRPr="00CD629E">
          <w:rPr>
            <w:rFonts w:ascii="Arial Narrow" w:hAnsi="Arial Narrow" w:cs="TimesNewRoman"/>
            <w:b/>
            <w:bCs/>
            <w:i/>
            <w:iCs/>
            <w:color w:val="000000"/>
            <w:lang w:val="es-AR"/>
            <w:rPrChange w:id="3075" w:author="Ernesto del Puerto" w:date="2022-02-20T16:31:00Z">
              <w:rPr>
                <w:rFonts w:ascii="Arial Narrow" w:hAnsi="Arial Narrow" w:cs="TimesNewRoman"/>
                <w:color w:val="000000"/>
                <w:lang w:val="es-AR"/>
              </w:rPr>
            </w:rPrChange>
          </w:rPr>
          <w:t>untracemem</w:t>
        </w:r>
        <w:proofErr w:type="spellEnd"/>
        <w:r w:rsidRPr="00CD629E">
          <w:rPr>
            <w:rFonts w:ascii="Arial Narrow" w:hAnsi="Arial Narrow" w:cs="TimesNewRoman"/>
            <w:b/>
            <w:bCs/>
            <w:i/>
            <w:iCs/>
            <w:color w:val="000000"/>
            <w:lang w:val="es-AR"/>
            <w:rPrChange w:id="3076" w:author="Ernesto del Puerto" w:date="2022-02-20T16:31:00Z">
              <w:rPr>
                <w:rFonts w:ascii="Arial Narrow" w:hAnsi="Arial Narrow" w:cs="TimesNewRoman"/>
                <w:color w:val="000000"/>
                <w:lang w:val="es-AR"/>
              </w:rPr>
            </w:rPrChange>
          </w:rPr>
          <w:t>(</w:t>
        </w:r>
        <w:proofErr w:type="gramEnd"/>
        <w:r w:rsidRPr="00CD629E">
          <w:rPr>
            <w:rFonts w:ascii="Arial Narrow" w:hAnsi="Arial Narrow" w:cs="TimesNewRoman"/>
            <w:b/>
            <w:bCs/>
            <w:i/>
            <w:iCs/>
            <w:color w:val="000000"/>
            <w:lang w:val="es-AR"/>
            <w:rPrChange w:id="3077" w:author="Ernesto del Puerto" w:date="2022-02-20T16:31:00Z">
              <w:rPr>
                <w:rFonts w:ascii="Arial Narrow" w:hAnsi="Arial Narrow" w:cs="TimesNewRoman"/>
                <w:color w:val="000000"/>
                <w:lang w:val="es-AR"/>
              </w:rPr>
            </w:rPrChange>
          </w:rPr>
          <w:t>)</w:t>
        </w:r>
        <w:r w:rsidRPr="00CD629E">
          <w:rPr>
            <w:rFonts w:ascii="Arial Narrow" w:hAnsi="Arial Narrow" w:cs="TimesNewRoman"/>
            <w:color w:val="000000"/>
            <w:lang w:val="es-AR"/>
          </w:rPr>
          <w:t xml:space="preserve"> es lo contrario de </w:t>
        </w:r>
        <w:proofErr w:type="spellStart"/>
        <w:r w:rsidRPr="00CD629E">
          <w:rPr>
            <w:rFonts w:ascii="Arial Narrow" w:hAnsi="Arial Narrow" w:cs="TimesNewRoman"/>
            <w:b/>
            <w:bCs/>
            <w:i/>
            <w:iCs/>
            <w:color w:val="000000"/>
            <w:lang w:val="es-AR"/>
            <w:rPrChange w:id="3078" w:author="Ernesto del Puerto" w:date="2022-02-20T16:31:00Z">
              <w:rPr>
                <w:rFonts w:ascii="Arial Narrow" w:hAnsi="Arial Narrow" w:cs="TimesNewRoman"/>
                <w:color w:val="000000"/>
                <w:lang w:val="es-AR"/>
              </w:rPr>
            </w:rPrChange>
          </w:rPr>
          <w:t>tracemem</w:t>
        </w:r>
        <w:proofErr w:type="spellEnd"/>
        <w:r w:rsidRPr="00CD629E">
          <w:rPr>
            <w:rFonts w:ascii="Arial Narrow" w:hAnsi="Arial Narrow" w:cs="TimesNewRoman"/>
            <w:b/>
            <w:bCs/>
            <w:i/>
            <w:iCs/>
            <w:color w:val="000000"/>
            <w:lang w:val="es-AR"/>
            <w:rPrChange w:id="3079" w:author="Ernesto del Puerto" w:date="2022-02-20T16:31:00Z">
              <w:rPr>
                <w:rFonts w:ascii="Arial Narrow" w:hAnsi="Arial Narrow" w:cs="TimesNewRoman"/>
                <w:color w:val="000000"/>
                <w:lang w:val="es-AR"/>
              </w:rPr>
            </w:rPrChange>
          </w:rPr>
          <w:t>()</w:t>
        </w:r>
        <w:r w:rsidRPr="00CD629E">
          <w:rPr>
            <w:rFonts w:ascii="Arial Narrow" w:hAnsi="Arial Narrow" w:cs="TimesNewRoman"/>
            <w:color w:val="000000"/>
            <w:lang w:val="es-AR"/>
          </w:rPr>
          <w:t>; apaga el rastreo.</w:t>
        </w:r>
      </w:ins>
    </w:p>
    <w:p w14:paraId="6E929A39" w14:textId="27EE9C16" w:rsidR="00CD629E" w:rsidRPr="00CD629E" w:rsidRDefault="00CD629E">
      <w:pPr>
        <w:pStyle w:val="Ttulo1"/>
        <w:numPr>
          <w:ilvl w:val="0"/>
          <w:numId w:val="1"/>
        </w:numPr>
        <w:rPr>
          <w:ins w:id="3080" w:author="Ernesto del Puerto" w:date="2022-02-20T16:31:00Z"/>
          <w:rFonts w:ascii="Arial Narrow" w:hAnsi="Arial Narrow" w:cs="CourierNewPSMT"/>
          <w:b/>
          <w:color w:val="000000"/>
          <w:sz w:val="28"/>
          <w:szCs w:val="28"/>
          <w:lang w:val="es-ES"/>
          <w:rPrChange w:id="3081" w:author="Ernesto del Puerto" w:date="2022-02-20T16:32:00Z">
            <w:rPr>
              <w:ins w:id="3082" w:author="Ernesto del Puerto" w:date="2022-02-20T16:31:00Z"/>
              <w:rFonts w:ascii="Arial Narrow" w:hAnsi="Arial Narrow" w:cs="TimesNewRoman"/>
              <w:color w:val="000000"/>
              <w:lang w:val="es-AR"/>
            </w:rPr>
          </w:rPrChange>
        </w:rPr>
        <w:pPrChange w:id="3083" w:author="Ernesto del Puerto" w:date="2022-02-20T16:32:00Z">
          <w:pPr>
            <w:autoSpaceDE w:val="0"/>
            <w:autoSpaceDN w:val="0"/>
            <w:adjustRightInd w:val="0"/>
            <w:spacing w:before="240"/>
          </w:pPr>
        </w:pPrChange>
      </w:pPr>
      <w:bookmarkStart w:id="3084" w:name="_Toc97489976"/>
      <w:ins w:id="3085" w:author="Ernesto del Puerto" w:date="2022-02-20T16:31:00Z">
        <w:r w:rsidRPr="00CD629E">
          <w:rPr>
            <w:rFonts w:ascii="Arial Narrow" w:eastAsia="Times New Roman" w:hAnsi="Arial Narrow" w:cs="CourierNewPSMT"/>
            <w:b/>
            <w:color w:val="000000"/>
            <w:sz w:val="28"/>
            <w:szCs w:val="28"/>
            <w:lang w:val="es-ES"/>
            <w:rPrChange w:id="3086" w:author="Ernesto del Puerto" w:date="2022-02-20T16:32:00Z">
              <w:rPr>
                <w:rFonts w:ascii="Arial Narrow" w:hAnsi="Arial Narrow" w:cs="TimesNewRoman"/>
                <w:color w:val="000000"/>
                <w:lang w:val="es-AR"/>
              </w:rPr>
            </w:rPrChange>
          </w:rPr>
          <w:t>Llamadas de función</w:t>
        </w:r>
        <w:bookmarkEnd w:id="3084"/>
      </w:ins>
    </w:p>
    <w:p w14:paraId="10304AC3" w14:textId="77777777" w:rsidR="00CD629E" w:rsidRDefault="00CD629E" w:rsidP="00CD629E">
      <w:pPr>
        <w:autoSpaceDE w:val="0"/>
        <w:autoSpaceDN w:val="0"/>
        <w:adjustRightInd w:val="0"/>
        <w:spacing w:before="240"/>
        <w:rPr>
          <w:ins w:id="3087" w:author="Ernesto del Puerto" w:date="2022-02-20T16:32:00Z"/>
          <w:rFonts w:ascii="Arial Narrow" w:hAnsi="Arial Narrow" w:cs="TimesNewRoman"/>
          <w:color w:val="000000"/>
          <w:lang w:val="es-AR"/>
        </w:rPr>
      </w:pPr>
      <w:ins w:id="3088" w:author="Ernesto del Puerto" w:date="2022-02-20T16:31:00Z">
        <w:r w:rsidRPr="00CD629E">
          <w:rPr>
            <w:rFonts w:ascii="Arial Narrow" w:hAnsi="Arial Narrow" w:cs="TimesNewRoman"/>
            <w:color w:val="000000"/>
            <w:lang w:val="es-AR"/>
          </w:rPr>
          <w:t>Las mismas reglas para copiar también se aplican a las llamadas a funciones.</w:t>
        </w:r>
      </w:ins>
    </w:p>
    <w:p w14:paraId="56806181" w14:textId="5CBAA7E4" w:rsidR="00CD629E" w:rsidRDefault="00CD629E" w:rsidP="00CD629E">
      <w:pPr>
        <w:autoSpaceDE w:val="0"/>
        <w:autoSpaceDN w:val="0"/>
        <w:adjustRightInd w:val="0"/>
        <w:spacing w:before="240"/>
        <w:rPr>
          <w:ins w:id="3089" w:author="Ernesto del Puerto" w:date="2022-02-20T16:32:00Z"/>
          <w:rFonts w:ascii="Arial Narrow" w:hAnsi="Arial Narrow" w:cs="TimesNewRoman"/>
          <w:color w:val="000000"/>
          <w:lang w:val="es-AR"/>
        </w:rPr>
      </w:pPr>
      <w:ins w:id="3090" w:author="Ernesto del Puerto" w:date="2022-02-20T16:32:00Z">
        <w:r>
          <w:rPr>
            <w:rFonts w:ascii="Arial Narrow" w:hAnsi="Arial Narrow" w:cs="TimesNewRoman"/>
            <w:color w:val="000000"/>
            <w:lang w:val="es-AR"/>
          </w:rPr>
          <w:t>Analicemos el</w:t>
        </w:r>
      </w:ins>
      <w:ins w:id="3091" w:author="Ernesto del Puerto" w:date="2022-02-20T16:31:00Z">
        <w:r w:rsidRPr="00CD629E">
          <w:rPr>
            <w:rFonts w:ascii="Arial Narrow" w:hAnsi="Arial Narrow" w:cs="TimesNewRoman"/>
            <w:color w:val="000000"/>
            <w:lang w:val="es-AR"/>
          </w:rPr>
          <w:t xml:space="preserve"> código</w:t>
        </w:r>
      </w:ins>
      <w:ins w:id="3092" w:author="Ernesto del Puerto" w:date="2022-02-20T16:32:00Z">
        <w:r>
          <w:rPr>
            <w:rFonts w:ascii="Arial Narrow" w:hAnsi="Arial Narrow" w:cs="TimesNewRoman"/>
            <w:color w:val="000000"/>
            <w:lang w:val="es-AR"/>
          </w:rPr>
          <w:t xml:space="preserve"> R de</w:t>
        </w:r>
      </w:ins>
      <w:ins w:id="3093" w:author="Ernesto del Puerto" w:date="2022-02-20T16:33:00Z">
        <w:r>
          <w:rPr>
            <w:rFonts w:ascii="Arial Narrow" w:hAnsi="Arial Narrow" w:cs="TimesNewRoman"/>
            <w:color w:val="000000"/>
            <w:lang w:val="es-AR"/>
          </w:rPr>
          <w:t xml:space="preserve"> </w:t>
        </w:r>
      </w:ins>
      <w:ins w:id="3094" w:author="Ernesto del Puerto" w:date="2022-02-20T16:32:00Z">
        <w:r>
          <w:rPr>
            <w:rFonts w:ascii="Arial Narrow" w:hAnsi="Arial Narrow" w:cs="TimesNewRoman"/>
            <w:color w:val="000000"/>
            <w:lang w:val="es-AR"/>
          </w:rPr>
          <w:t>la figura 24.1.</w:t>
        </w:r>
      </w:ins>
    </w:p>
    <w:p w14:paraId="719C0323" w14:textId="37A48308" w:rsidR="00F355F6" w:rsidRDefault="00F355F6" w:rsidP="00CD629E">
      <w:pPr>
        <w:autoSpaceDE w:val="0"/>
        <w:autoSpaceDN w:val="0"/>
        <w:adjustRightInd w:val="0"/>
        <w:spacing w:before="240"/>
        <w:rPr>
          <w:ins w:id="3095" w:author="Ernesto del Puerto" w:date="2022-02-20T15:44:00Z"/>
          <w:rFonts w:ascii="Arial Narrow" w:hAnsi="Arial Narrow" w:cs="TimesNewRoman"/>
          <w:color w:val="000000"/>
          <w:lang w:val="es-AR"/>
        </w:rPr>
      </w:pPr>
    </w:p>
    <w:p w14:paraId="621B15BC" w14:textId="3E5FCE57" w:rsidR="00F355F6" w:rsidRDefault="00FF0A01" w:rsidP="00133518">
      <w:pPr>
        <w:autoSpaceDE w:val="0"/>
        <w:autoSpaceDN w:val="0"/>
        <w:adjustRightInd w:val="0"/>
        <w:spacing w:before="240"/>
        <w:rPr>
          <w:ins w:id="3096" w:author="Ernesto del Puerto" w:date="2022-02-20T15:44:00Z"/>
          <w:rFonts w:ascii="Arial Narrow" w:hAnsi="Arial Narrow" w:cs="TimesNewRoman"/>
          <w:color w:val="000000"/>
          <w:lang w:val="es-AR"/>
        </w:rPr>
      </w:pPr>
      <w:ins w:id="3097" w:author="Ernesto del Puerto" w:date="2022-02-20T18:58:00Z">
        <w:r>
          <w:rPr>
            <w:rFonts w:ascii="Arial Narrow" w:hAnsi="Arial Narrow" w:cs="TimesNewRoman"/>
            <w:noProof/>
            <w:color w:val="000000"/>
            <w:lang w:val="es-AR"/>
          </w:rPr>
          <w:lastRenderedPageBreak/>
          <w:drawing>
            <wp:inline distT="0" distB="0" distL="0" distR="0" wp14:anchorId="600CD4BF" wp14:editId="437D70DE">
              <wp:extent cx="2023745" cy="137731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23745" cy="1377315"/>
                      </a:xfrm>
                      <a:prstGeom prst="rect">
                        <a:avLst/>
                      </a:prstGeom>
                      <a:noFill/>
                      <a:ln>
                        <a:noFill/>
                      </a:ln>
                    </pic:spPr>
                  </pic:pic>
                </a:graphicData>
              </a:graphic>
            </wp:inline>
          </w:drawing>
        </w:r>
      </w:ins>
    </w:p>
    <w:p w14:paraId="68922F3A" w14:textId="71B9F8B8" w:rsidR="00FF0A01" w:rsidRDefault="00FF0A01" w:rsidP="00FF0A01">
      <w:pPr>
        <w:pStyle w:val="TtuloTDC"/>
        <w:autoSpaceDE w:val="0"/>
        <w:autoSpaceDN w:val="0"/>
        <w:adjustRightInd w:val="0"/>
        <w:outlineLvl w:val="2"/>
        <w:rPr>
          <w:ins w:id="3098" w:author="Ernesto del Puerto" w:date="2022-02-20T18:59:00Z"/>
          <w:rFonts w:ascii="Arial Narrow" w:hAnsi="Arial Narrow" w:cs="TimesNewRoman"/>
          <w:color w:val="000000"/>
          <w:lang w:val="es-AR"/>
        </w:rPr>
      </w:pPr>
      <w:bookmarkStart w:id="3099" w:name="_Toc97489977"/>
      <w:ins w:id="3100" w:author="Ernesto del Puerto" w:date="2022-02-20T18:59:00Z">
        <w:r>
          <w:rPr>
            <w:rFonts w:ascii="Arial Narrow" w:eastAsia="Times New Roman" w:hAnsi="Arial Narrow" w:cs="CourierNewPSMT"/>
            <w:b/>
            <w:color w:val="000000"/>
            <w:sz w:val="28"/>
            <w:szCs w:val="28"/>
            <w:lang w:val="es-ES" w:eastAsia="es-ES"/>
          </w:rPr>
          <w:t xml:space="preserve">Figura 24.1. Llamada a una </w:t>
        </w:r>
        <w:proofErr w:type="spellStart"/>
        <w:r>
          <w:rPr>
            <w:rFonts w:ascii="Arial Narrow" w:eastAsia="Times New Roman" w:hAnsi="Arial Narrow" w:cs="CourierNewPSMT"/>
            <w:b/>
            <w:color w:val="000000"/>
            <w:sz w:val="28"/>
            <w:szCs w:val="28"/>
            <w:lang w:val="es-ES" w:eastAsia="es-ES"/>
          </w:rPr>
          <w:t>funci</w:t>
        </w:r>
        <w:r>
          <w:rPr>
            <w:rFonts w:ascii="Arial Narrow" w:eastAsia="Times New Roman" w:hAnsi="Arial Narrow" w:cs="CourierNewPSMT"/>
            <w:b/>
            <w:color w:val="000000"/>
            <w:sz w:val="28"/>
            <w:szCs w:val="28"/>
            <w:lang w:val="es-AR" w:eastAsia="es-ES"/>
          </w:rPr>
          <w:t>ó</w:t>
        </w:r>
        <w:proofErr w:type="spellEnd"/>
        <w:r>
          <w:rPr>
            <w:rFonts w:ascii="Arial Narrow" w:eastAsia="Times New Roman" w:hAnsi="Arial Narrow" w:cs="CourierNewPSMT"/>
            <w:b/>
            <w:color w:val="000000"/>
            <w:sz w:val="28"/>
            <w:szCs w:val="28"/>
            <w:lang w:val="es-ES" w:eastAsia="es-ES"/>
          </w:rPr>
          <w:t>n</w:t>
        </w:r>
        <w:bookmarkEnd w:id="3099"/>
      </w:ins>
    </w:p>
    <w:p w14:paraId="698DC74F" w14:textId="569FA0FC" w:rsidR="00D9783B" w:rsidRPr="00D9783B" w:rsidRDefault="00D9783B" w:rsidP="00D9783B">
      <w:pPr>
        <w:autoSpaceDE w:val="0"/>
        <w:autoSpaceDN w:val="0"/>
        <w:adjustRightInd w:val="0"/>
        <w:spacing w:before="240"/>
        <w:rPr>
          <w:ins w:id="3101" w:author="Ernesto del Puerto" w:date="2022-02-20T19:05:00Z"/>
          <w:rFonts w:ascii="Arial Narrow" w:hAnsi="Arial Narrow" w:cs="TimesNewRoman"/>
          <w:color w:val="000000"/>
          <w:lang w:val="es-AR"/>
        </w:rPr>
      </w:pPr>
      <w:ins w:id="3102" w:author="Ernesto del Puerto" w:date="2022-02-20T19:05:00Z">
        <w:r w:rsidRPr="00D9783B">
          <w:rPr>
            <w:rFonts w:ascii="Arial Narrow" w:hAnsi="Arial Narrow" w:cs="TimesNewRoman"/>
            <w:color w:val="000000"/>
            <w:lang w:val="es-AR"/>
          </w:rPr>
          <w:t xml:space="preserve">Mientras se ejecuta </w:t>
        </w:r>
        <w:proofErr w:type="gramStart"/>
        <w:r w:rsidRPr="00D9783B">
          <w:rPr>
            <w:rFonts w:ascii="Arial Narrow" w:hAnsi="Arial Narrow" w:cs="TimesNewRoman"/>
            <w:b/>
            <w:bCs/>
            <w:i/>
            <w:iCs/>
            <w:color w:val="000000"/>
            <w:lang w:val="es-AR"/>
            <w:rPrChange w:id="3103" w:author="Ernesto del Puerto" w:date="2022-02-20T19:05:00Z">
              <w:rPr>
                <w:rFonts w:ascii="Arial Narrow" w:hAnsi="Arial Narrow" w:cs="TimesNewRoman"/>
                <w:color w:val="000000"/>
                <w:lang w:val="es-AR"/>
              </w:rPr>
            </w:rPrChange>
          </w:rPr>
          <w:t>f(</w:t>
        </w:r>
        <w:proofErr w:type="gramEnd"/>
        <w:r w:rsidRPr="00D9783B">
          <w:rPr>
            <w:rFonts w:ascii="Arial Narrow" w:hAnsi="Arial Narrow" w:cs="TimesNewRoman"/>
            <w:b/>
            <w:bCs/>
            <w:i/>
            <w:iCs/>
            <w:color w:val="000000"/>
            <w:lang w:val="es-AR"/>
            <w:rPrChange w:id="3104" w:author="Ernesto del Puerto" w:date="2022-02-20T19:05:00Z">
              <w:rPr>
                <w:rFonts w:ascii="Arial Narrow" w:hAnsi="Arial Narrow" w:cs="TimesNewRoman"/>
                <w:color w:val="000000"/>
                <w:lang w:val="es-AR"/>
              </w:rPr>
            </w:rPrChange>
          </w:rPr>
          <w:t>)</w:t>
        </w:r>
        <w:r w:rsidRPr="00D9783B">
          <w:rPr>
            <w:rFonts w:ascii="Arial Narrow" w:hAnsi="Arial Narrow" w:cs="TimesNewRoman"/>
            <w:color w:val="000000"/>
            <w:lang w:val="es-AR"/>
          </w:rPr>
          <w:t xml:space="preserve">, la </w:t>
        </w:r>
        <w:r w:rsidRPr="00D9783B">
          <w:rPr>
            <w:rFonts w:ascii="Arial Narrow" w:hAnsi="Arial Narrow" w:cs="TimesNewRoman"/>
            <w:b/>
            <w:bCs/>
            <w:i/>
            <w:iCs/>
            <w:color w:val="000000"/>
            <w:lang w:val="es-AR"/>
            <w:rPrChange w:id="3105" w:author="Ernesto del Puerto" w:date="2022-02-20T19:05:00Z">
              <w:rPr>
                <w:rFonts w:ascii="Arial Narrow" w:hAnsi="Arial Narrow" w:cs="TimesNewRoman"/>
                <w:color w:val="000000"/>
                <w:lang w:val="es-AR"/>
              </w:rPr>
            </w:rPrChange>
          </w:rPr>
          <w:t>a</w:t>
        </w:r>
        <w:r w:rsidRPr="00D9783B">
          <w:rPr>
            <w:rFonts w:ascii="Arial Narrow" w:hAnsi="Arial Narrow" w:cs="TimesNewRoman"/>
            <w:color w:val="000000"/>
            <w:lang w:val="es-AR"/>
          </w:rPr>
          <w:t xml:space="preserve"> dentro de la función apunta al mismo valor que la </w:t>
        </w:r>
        <w:r w:rsidRPr="00D9783B">
          <w:rPr>
            <w:rFonts w:ascii="Arial Narrow" w:hAnsi="Arial Narrow" w:cs="TimesNewRoman"/>
            <w:b/>
            <w:bCs/>
            <w:i/>
            <w:iCs/>
            <w:color w:val="000000"/>
            <w:lang w:val="es-AR"/>
            <w:rPrChange w:id="3106" w:author="Ernesto del Puerto" w:date="2022-02-20T19:05:00Z">
              <w:rPr>
                <w:rFonts w:ascii="Arial Narrow" w:hAnsi="Arial Narrow" w:cs="TimesNewRoman"/>
                <w:color w:val="000000"/>
                <w:lang w:val="es-AR"/>
              </w:rPr>
            </w:rPrChange>
          </w:rPr>
          <w:t>x</w:t>
        </w:r>
        <w:r w:rsidRPr="00D9783B">
          <w:rPr>
            <w:rFonts w:ascii="Arial Narrow" w:hAnsi="Arial Narrow" w:cs="TimesNewRoman"/>
            <w:color w:val="000000"/>
            <w:lang w:val="es-AR"/>
          </w:rPr>
          <w:t xml:space="preserve"> fuera de la función</w:t>
        </w:r>
        <w:r>
          <w:rPr>
            <w:rFonts w:ascii="Arial Narrow" w:hAnsi="Arial Narrow" w:cs="TimesNewRoman"/>
            <w:color w:val="000000"/>
            <w:lang w:val="es-AR"/>
          </w:rPr>
          <w:t>, ver figura 24.2.</w:t>
        </w:r>
      </w:ins>
    </w:p>
    <w:p w14:paraId="58B2A97C" w14:textId="77777777" w:rsidR="00D9783B" w:rsidRDefault="00D9783B" w:rsidP="00D9783B">
      <w:pPr>
        <w:autoSpaceDE w:val="0"/>
        <w:autoSpaceDN w:val="0"/>
        <w:adjustRightInd w:val="0"/>
        <w:spacing w:before="240"/>
        <w:rPr>
          <w:ins w:id="3107" w:author="Ernesto del Puerto" w:date="2022-02-20T19:06:00Z"/>
          <w:rFonts w:ascii="Arial Narrow" w:hAnsi="Arial Narrow" w:cs="TimesNewRoman"/>
          <w:color w:val="000000"/>
          <w:lang w:val="es-AR"/>
        </w:rPr>
      </w:pPr>
    </w:p>
    <w:p w14:paraId="2FBBCB55" w14:textId="62AC15C1" w:rsidR="00D9783B" w:rsidRDefault="00747A8E" w:rsidP="00D9783B">
      <w:pPr>
        <w:autoSpaceDE w:val="0"/>
        <w:autoSpaceDN w:val="0"/>
        <w:adjustRightInd w:val="0"/>
        <w:spacing w:before="240"/>
        <w:rPr>
          <w:ins w:id="3108" w:author="Ernesto del Puerto" w:date="2022-02-20T19:06:00Z"/>
          <w:rFonts w:ascii="Arial Narrow" w:hAnsi="Arial Narrow" w:cs="TimesNewRoman"/>
          <w:color w:val="000000"/>
          <w:lang w:val="es-AR"/>
        </w:rPr>
      </w:pPr>
      <w:ins w:id="3109" w:author="Ernesto del Puerto" w:date="2022-02-20T19:19:00Z">
        <w:r>
          <w:rPr>
            <w:rFonts w:ascii="Arial Narrow" w:hAnsi="Arial Narrow" w:cs="TimesNewRoman"/>
            <w:noProof/>
            <w:color w:val="000000"/>
            <w:lang w:val="es-AR"/>
          </w:rPr>
          <w:drawing>
            <wp:inline distT="0" distB="0" distL="0" distR="0" wp14:anchorId="78FC9ADD" wp14:editId="43886589">
              <wp:extent cx="3368040" cy="2139950"/>
              <wp:effectExtent l="0" t="0" r="381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68040" cy="2139950"/>
                      </a:xfrm>
                      <a:prstGeom prst="rect">
                        <a:avLst/>
                      </a:prstGeom>
                      <a:noFill/>
                      <a:ln>
                        <a:noFill/>
                      </a:ln>
                    </pic:spPr>
                  </pic:pic>
                </a:graphicData>
              </a:graphic>
            </wp:inline>
          </w:drawing>
        </w:r>
      </w:ins>
    </w:p>
    <w:p w14:paraId="5AB4AFC2" w14:textId="7E3F95D5" w:rsidR="00747A8E" w:rsidRDefault="00747A8E" w:rsidP="00747A8E">
      <w:pPr>
        <w:pStyle w:val="TtuloTDC"/>
        <w:autoSpaceDE w:val="0"/>
        <w:autoSpaceDN w:val="0"/>
        <w:adjustRightInd w:val="0"/>
        <w:outlineLvl w:val="2"/>
        <w:rPr>
          <w:ins w:id="3110" w:author="Ernesto del Puerto" w:date="2022-02-20T19:19:00Z"/>
          <w:rFonts w:ascii="Arial Narrow" w:hAnsi="Arial Narrow" w:cs="TimesNewRoman"/>
          <w:color w:val="000000"/>
          <w:lang w:val="es-AR"/>
        </w:rPr>
      </w:pPr>
      <w:bookmarkStart w:id="3111" w:name="_Toc97489978"/>
      <w:ins w:id="3112" w:author="Ernesto del Puerto" w:date="2022-02-20T19:19:00Z">
        <w:r>
          <w:rPr>
            <w:rFonts w:ascii="Arial Narrow" w:eastAsia="Times New Roman" w:hAnsi="Arial Narrow" w:cs="CourierNewPSMT"/>
            <w:b/>
            <w:color w:val="000000"/>
            <w:sz w:val="28"/>
            <w:szCs w:val="28"/>
            <w:lang w:val="es-ES" w:eastAsia="es-ES"/>
          </w:rPr>
          <w:t xml:space="preserve">Figura 24.2. Esquema de la llamada a una </w:t>
        </w:r>
        <w:proofErr w:type="spellStart"/>
        <w:r>
          <w:rPr>
            <w:rFonts w:ascii="Arial Narrow" w:eastAsia="Times New Roman" w:hAnsi="Arial Narrow" w:cs="CourierNewPSMT"/>
            <w:b/>
            <w:color w:val="000000"/>
            <w:sz w:val="28"/>
            <w:szCs w:val="28"/>
            <w:lang w:val="es-ES" w:eastAsia="es-ES"/>
          </w:rPr>
          <w:t>funci</w:t>
        </w:r>
        <w:r>
          <w:rPr>
            <w:rFonts w:ascii="Arial Narrow" w:eastAsia="Times New Roman" w:hAnsi="Arial Narrow" w:cs="CourierNewPSMT"/>
            <w:b/>
            <w:color w:val="000000"/>
            <w:sz w:val="28"/>
            <w:szCs w:val="28"/>
            <w:lang w:val="es-AR" w:eastAsia="es-ES"/>
          </w:rPr>
          <w:t>ó</w:t>
        </w:r>
        <w:proofErr w:type="spellEnd"/>
        <w:r>
          <w:rPr>
            <w:rFonts w:ascii="Arial Narrow" w:eastAsia="Times New Roman" w:hAnsi="Arial Narrow" w:cs="CourierNewPSMT"/>
            <w:b/>
            <w:color w:val="000000"/>
            <w:sz w:val="28"/>
            <w:szCs w:val="28"/>
            <w:lang w:val="es-ES" w:eastAsia="es-ES"/>
          </w:rPr>
          <w:t>n</w:t>
        </w:r>
        <w:bookmarkEnd w:id="3111"/>
      </w:ins>
    </w:p>
    <w:p w14:paraId="2CE2D6E1" w14:textId="77777777" w:rsidR="00747A8E" w:rsidRDefault="00747A8E" w:rsidP="00D9783B">
      <w:pPr>
        <w:autoSpaceDE w:val="0"/>
        <w:autoSpaceDN w:val="0"/>
        <w:adjustRightInd w:val="0"/>
        <w:spacing w:before="240"/>
        <w:rPr>
          <w:ins w:id="3113" w:author="Ernesto del Puerto" w:date="2022-02-20T19:20:00Z"/>
          <w:rFonts w:ascii="Arial Narrow" w:hAnsi="Arial Narrow" w:cs="TimesNewRoman"/>
          <w:color w:val="000000"/>
          <w:lang w:val="es-AR"/>
        </w:rPr>
      </w:pPr>
      <w:ins w:id="3114" w:author="Ernesto del Puerto" w:date="2022-02-20T19:19:00Z">
        <w:r>
          <w:rPr>
            <w:rFonts w:ascii="Arial Narrow" w:hAnsi="Arial Narrow" w:cs="TimesNewRoman"/>
            <w:color w:val="000000"/>
            <w:lang w:val="es-AR"/>
          </w:rPr>
          <w:t>L</w:t>
        </w:r>
      </w:ins>
      <w:ins w:id="3115" w:author="Ernesto del Puerto" w:date="2022-02-20T19:05:00Z">
        <w:r w:rsidR="00D9783B" w:rsidRPr="00D9783B">
          <w:rPr>
            <w:rFonts w:ascii="Arial Narrow" w:hAnsi="Arial Narrow" w:cs="TimesNewRoman"/>
            <w:color w:val="000000"/>
            <w:lang w:val="es-AR"/>
          </w:rPr>
          <w:t xml:space="preserve">a función </w:t>
        </w:r>
        <w:proofErr w:type="gramStart"/>
        <w:r w:rsidR="00D9783B" w:rsidRPr="00747A8E">
          <w:rPr>
            <w:rFonts w:ascii="Arial Narrow" w:hAnsi="Arial Narrow" w:cs="TimesNewRoman"/>
            <w:b/>
            <w:bCs/>
            <w:i/>
            <w:iCs/>
            <w:color w:val="000000"/>
            <w:lang w:val="es-AR"/>
            <w:rPrChange w:id="3116" w:author="Ernesto del Puerto" w:date="2022-02-20T19:20:00Z">
              <w:rPr>
                <w:rFonts w:ascii="Arial Narrow" w:hAnsi="Arial Narrow" w:cs="TimesNewRoman"/>
                <w:color w:val="000000"/>
                <w:lang w:val="es-AR"/>
              </w:rPr>
            </w:rPrChange>
          </w:rPr>
          <w:t>f(</w:t>
        </w:r>
        <w:proofErr w:type="gramEnd"/>
        <w:r w:rsidR="00D9783B" w:rsidRPr="00747A8E">
          <w:rPr>
            <w:rFonts w:ascii="Arial Narrow" w:hAnsi="Arial Narrow" w:cs="TimesNewRoman"/>
            <w:b/>
            <w:bCs/>
            <w:i/>
            <w:iCs/>
            <w:color w:val="000000"/>
            <w:lang w:val="es-AR"/>
            <w:rPrChange w:id="3117" w:author="Ernesto del Puerto" w:date="2022-02-20T19:20:00Z">
              <w:rPr>
                <w:rFonts w:ascii="Arial Narrow" w:hAnsi="Arial Narrow" w:cs="TimesNewRoman"/>
                <w:color w:val="000000"/>
                <w:lang w:val="es-AR"/>
              </w:rPr>
            </w:rPrChange>
          </w:rPr>
          <w:t>)</w:t>
        </w:r>
        <w:r w:rsidR="00D9783B" w:rsidRPr="00D9783B">
          <w:rPr>
            <w:rFonts w:ascii="Arial Narrow" w:hAnsi="Arial Narrow" w:cs="TimesNewRoman"/>
            <w:color w:val="000000"/>
            <w:lang w:val="es-AR"/>
          </w:rPr>
          <w:t xml:space="preserve"> está representada por el objeto amarillo a la derecha</w:t>
        </w:r>
      </w:ins>
      <w:ins w:id="3118" w:author="Ernesto del Puerto" w:date="2022-02-20T19:20:00Z">
        <w:r>
          <w:rPr>
            <w:rFonts w:ascii="Arial Narrow" w:hAnsi="Arial Narrow" w:cs="TimesNewRoman"/>
            <w:color w:val="000000"/>
            <w:lang w:val="es-AR"/>
          </w:rPr>
          <w:t xml:space="preserve"> (figura 24.2)</w:t>
        </w:r>
      </w:ins>
      <w:ins w:id="3119" w:author="Ernesto del Puerto" w:date="2022-02-20T19:05:00Z">
        <w:r w:rsidR="00D9783B" w:rsidRPr="00D9783B">
          <w:rPr>
            <w:rFonts w:ascii="Arial Narrow" w:hAnsi="Arial Narrow" w:cs="TimesNewRoman"/>
            <w:color w:val="000000"/>
            <w:lang w:val="es-AR"/>
          </w:rPr>
          <w:t>.</w:t>
        </w:r>
      </w:ins>
    </w:p>
    <w:p w14:paraId="262E4D1D" w14:textId="77777777" w:rsidR="002B230C" w:rsidRDefault="002B230C" w:rsidP="00D9783B">
      <w:pPr>
        <w:autoSpaceDE w:val="0"/>
        <w:autoSpaceDN w:val="0"/>
        <w:adjustRightInd w:val="0"/>
        <w:spacing w:before="240"/>
        <w:rPr>
          <w:ins w:id="3120" w:author="Ernesto del Puerto" w:date="2022-02-20T19:24:00Z"/>
          <w:rFonts w:ascii="Arial Narrow" w:hAnsi="Arial Narrow" w:cs="TimesNewRoman"/>
          <w:color w:val="000000"/>
          <w:lang w:val="es-AR"/>
        </w:rPr>
      </w:pPr>
    </w:p>
    <w:p w14:paraId="1B4A12D2" w14:textId="6B3566A4" w:rsidR="002B230C" w:rsidRDefault="002B230C" w:rsidP="00D9783B">
      <w:pPr>
        <w:autoSpaceDE w:val="0"/>
        <w:autoSpaceDN w:val="0"/>
        <w:adjustRightInd w:val="0"/>
        <w:spacing w:before="240"/>
        <w:rPr>
          <w:ins w:id="3121" w:author="Ernesto del Puerto" w:date="2022-02-20T19:24:00Z"/>
          <w:rFonts w:ascii="Arial Narrow" w:hAnsi="Arial Narrow" w:cs="TimesNewRoman"/>
          <w:color w:val="000000"/>
          <w:lang w:val="es-AR"/>
        </w:rPr>
      </w:pPr>
      <w:ins w:id="3122" w:author="Ernesto del Puerto" w:date="2022-02-20T19:24:00Z">
        <w:r>
          <w:rPr>
            <w:rFonts w:ascii="Arial Narrow" w:hAnsi="Arial Narrow" w:cs="TimesNewRoman"/>
            <w:noProof/>
            <w:color w:val="000000"/>
            <w:lang w:val="es-AR"/>
          </w:rPr>
          <w:drawing>
            <wp:inline distT="0" distB="0" distL="0" distR="0" wp14:anchorId="37A73029" wp14:editId="10E2E344">
              <wp:extent cx="3524885" cy="150939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24885" cy="1509395"/>
                      </a:xfrm>
                      <a:prstGeom prst="rect">
                        <a:avLst/>
                      </a:prstGeom>
                      <a:noFill/>
                      <a:ln>
                        <a:noFill/>
                      </a:ln>
                    </pic:spPr>
                  </pic:pic>
                </a:graphicData>
              </a:graphic>
            </wp:inline>
          </w:drawing>
        </w:r>
      </w:ins>
    </w:p>
    <w:p w14:paraId="6C5354D3" w14:textId="1BC49A6E" w:rsidR="002B230C" w:rsidRDefault="002B230C" w:rsidP="002B230C">
      <w:pPr>
        <w:pStyle w:val="TtuloTDC"/>
        <w:autoSpaceDE w:val="0"/>
        <w:autoSpaceDN w:val="0"/>
        <w:adjustRightInd w:val="0"/>
        <w:outlineLvl w:val="2"/>
        <w:rPr>
          <w:ins w:id="3123" w:author="Ernesto del Puerto" w:date="2022-02-20T19:24:00Z"/>
          <w:rFonts w:ascii="Arial Narrow" w:hAnsi="Arial Narrow" w:cs="TimesNewRoman"/>
          <w:color w:val="000000"/>
          <w:lang w:val="es-AR"/>
        </w:rPr>
      </w:pPr>
      <w:bookmarkStart w:id="3124" w:name="_Toc97489979"/>
      <w:ins w:id="3125" w:author="Ernesto del Puerto" w:date="2022-02-20T19:24:00Z">
        <w:r>
          <w:rPr>
            <w:rFonts w:ascii="Arial Narrow" w:eastAsia="Times New Roman" w:hAnsi="Arial Narrow" w:cs="CourierNewPSMT"/>
            <w:b/>
            <w:color w:val="000000"/>
            <w:sz w:val="28"/>
            <w:szCs w:val="28"/>
            <w:lang w:val="es-ES" w:eastAsia="es-ES"/>
          </w:rPr>
          <w:t xml:space="preserve">Figura 24.3. Esquema de la llamada a una </w:t>
        </w:r>
        <w:proofErr w:type="spellStart"/>
        <w:r>
          <w:rPr>
            <w:rFonts w:ascii="Arial Narrow" w:eastAsia="Times New Roman" w:hAnsi="Arial Narrow" w:cs="CourierNewPSMT"/>
            <w:b/>
            <w:color w:val="000000"/>
            <w:sz w:val="28"/>
            <w:szCs w:val="28"/>
            <w:lang w:val="es-ES" w:eastAsia="es-ES"/>
          </w:rPr>
          <w:t>funci</w:t>
        </w:r>
        <w:r>
          <w:rPr>
            <w:rFonts w:ascii="Arial Narrow" w:eastAsia="Times New Roman" w:hAnsi="Arial Narrow" w:cs="CourierNewPSMT"/>
            <w:b/>
            <w:color w:val="000000"/>
            <w:sz w:val="28"/>
            <w:szCs w:val="28"/>
            <w:lang w:val="es-AR" w:eastAsia="es-ES"/>
          </w:rPr>
          <w:t>ó</w:t>
        </w:r>
        <w:proofErr w:type="spellEnd"/>
        <w:r>
          <w:rPr>
            <w:rFonts w:ascii="Arial Narrow" w:eastAsia="Times New Roman" w:hAnsi="Arial Narrow" w:cs="CourierNewPSMT"/>
            <w:b/>
            <w:color w:val="000000"/>
            <w:sz w:val="28"/>
            <w:szCs w:val="28"/>
            <w:lang w:val="es-ES" w:eastAsia="es-ES"/>
          </w:rPr>
          <w:t>n, parte final</w:t>
        </w:r>
        <w:bookmarkEnd w:id="3124"/>
      </w:ins>
    </w:p>
    <w:p w14:paraId="7F241995" w14:textId="226DC02F" w:rsidR="00D9783B" w:rsidRPr="00D9783B" w:rsidRDefault="00D9783B" w:rsidP="00D9783B">
      <w:pPr>
        <w:autoSpaceDE w:val="0"/>
        <w:autoSpaceDN w:val="0"/>
        <w:adjustRightInd w:val="0"/>
        <w:spacing w:before="240"/>
        <w:rPr>
          <w:ins w:id="3126" w:author="Ernesto del Puerto" w:date="2022-02-20T19:05:00Z"/>
          <w:rFonts w:ascii="Arial Narrow" w:hAnsi="Arial Narrow" w:cs="TimesNewRoman"/>
          <w:color w:val="000000"/>
          <w:lang w:val="es-AR"/>
        </w:rPr>
      </w:pPr>
      <w:ins w:id="3127" w:author="Ernesto del Puerto" w:date="2022-02-20T19:05:00Z">
        <w:r w:rsidRPr="00D9783B">
          <w:rPr>
            <w:rFonts w:ascii="Arial Narrow" w:hAnsi="Arial Narrow" w:cs="TimesNewRoman"/>
            <w:color w:val="000000"/>
            <w:lang w:val="es-AR"/>
          </w:rPr>
          <w:t xml:space="preserve">Tiene un argumento formal, </w:t>
        </w:r>
        <w:r w:rsidRPr="00747A8E">
          <w:rPr>
            <w:rFonts w:ascii="Arial Narrow" w:hAnsi="Arial Narrow" w:cs="TimesNewRoman"/>
            <w:b/>
            <w:bCs/>
            <w:i/>
            <w:iCs/>
            <w:color w:val="000000"/>
            <w:lang w:val="es-AR"/>
            <w:rPrChange w:id="3128" w:author="Ernesto del Puerto" w:date="2022-02-20T19:20:00Z">
              <w:rPr>
                <w:rFonts w:ascii="Arial Narrow" w:hAnsi="Arial Narrow" w:cs="TimesNewRoman"/>
                <w:color w:val="000000"/>
                <w:lang w:val="es-AR"/>
              </w:rPr>
            </w:rPrChange>
          </w:rPr>
          <w:t>a</w:t>
        </w:r>
        <w:r w:rsidRPr="00D9783B">
          <w:rPr>
            <w:rFonts w:ascii="Arial Narrow" w:hAnsi="Arial Narrow" w:cs="TimesNewRoman"/>
            <w:color w:val="000000"/>
            <w:lang w:val="es-AR"/>
          </w:rPr>
          <w:t>, que se convierte en un enlace (indicado por una línea negra punteada) en el entorno de ejecución (el cuadro gris) cuando se ejecuta la función.</w:t>
        </w:r>
      </w:ins>
    </w:p>
    <w:p w14:paraId="3B6E105E" w14:textId="197F2F6F" w:rsidR="00747A8E" w:rsidRDefault="00D9783B" w:rsidP="00D9783B">
      <w:pPr>
        <w:autoSpaceDE w:val="0"/>
        <w:autoSpaceDN w:val="0"/>
        <w:adjustRightInd w:val="0"/>
        <w:spacing w:before="240"/>
        <w:rPr>
          <w:ins w:id="3129" w:author="Ernesto del Puerto" w:date="2022-02-20T19:21:00Z"/>
          <w:rFonts w:ascii="Arial Narrow" w:hAnsi="Arial Narrow" w:cs="TimesNewRoman"/>
          <w:color w:val="000000"/>
          <w:lang w:val="es-AR"/>
        </w:rPr>
      </w:pPr>
      <w:ins w:id="3130" w:author="Ernesto del Puerto" w:date="2022-02-20T19:05:00Z">
        <w:r w:rsidRPr="00D9783B">
          <w:rPr>
            <w:rFonts w:ascii="Arial Narrow" w:hAnsi="Arial Narrow" w:cs="TimesNewRoman"/>
            <w:color w:val="000000"/>
            <w:lang w:val="es-AR"/>
          </w:rPr>
          <w:lastRenderedPageBreak/>
          <w:t xml:space="preserve">Una vez que </w:t>
        </w:r>
        <w:proofErr w:type="gramStart"/>
        <w:r w:rsidRPr="00747A8E">
          <w:rPr>
            <w:rFonts w:ascii="Arial Narrow" w:hAnsi="Arial Narrow" w:cs="TimesNewRoman"/>
            <w:b/>
            <w:bCs/>
            <w:i/>
            <w:iCs/>
            <w:color w:val="000000"/>
            <w:lang w:val="es-AR"/>
            <w:rPrChange w:id="3131" w:author="Ernesto del Puerto" w:date="2022-02-20T19:20:00Z">
              <w:rPr>
                <w:rFonts w:ascii="Arial Narrow" w:hAnsi="Arial Narrow" w:cs="TimesNewRoman"/>
                <w:color w:val="000000"/>
                <w:lang w:val="es-AR"/>
              </w:rPr>
            </w:rPrChange>
          </w:rPr>
          <w:t>f(</w:t>
        </w:r>
        <w:proofErr w:type="gramEnd"/>
        <w:r w:rsidRPr="00747A8E">
          <w:rPr>
            <w:rFonts w:ascii="Arial Narrow" w:hAnsi="Arial Narrow" w:cs="TimesNewRoman"/>
            <w:b/>
            <w:bCs/>
            <w:i/>
            <w:iCs/>
            <w:color w:val="000000"/>
            <w:lang w:val="es-AR"/>
            <w:rPrChange w:id="3132" w:author="Ernesto del Puerto" w:date="2022-02-20T19:20:00Z">
              <w:rPr>
                <w:rFonts w:ascii="Arial Narrow" w:hAnsi="Arial Narrow" w:cs="TimesNewRoman"/>
                <w:color w:val="000000"/>
                <w:lang w:val="es-AR"/>
              </w:rPr>
            </w:rPrChange>
          </w:rPr>
          <w:t>)</w:t>
        </w:r>
        <w:r w:rsidRPr="00D9783B">
          <w:rPr>
            <w:rFonts w:ascii="Arial Narrow" w:hAnsi="Arial Narrow" w:cs="TimesNewRoman"/>
            <w:color w:val="000000"/>
            <w:lang w:val="es-AR"/>
          </w:rPr>
          <w:t xml:space="preserve"> se complete, </w:t>
        </w:r>
        <w:r w:rsidRPr="00747A8E">
          <w:rPr>
            <w:rFonts w:ascii="Arial Narrow" w:hAnsi="Arial Narrow" w:cs="TimesNewRoman"/>
            <w:b/>
            <w:bCs/>
            <w:i/>
            <w:iCs/>
            <w:color w:val="000000"/>
            <w:lang w:val="es-AR"/>
            <w:rPrChange w:id="3133" w:author="Ernesto del Puerto" w:date="2022-02-20T19:20:00Z">
              <w:rPr>
                <w:rFonts w:ascii="Arial Narrow" w:hAnsi="Arial Narrow" w:cs="TimesNewRoman"/>
                <w:color w:val="000000"/>
                <w:lang w:val="es-AR"/>
              </w:rPr>
            </w:rPrChange>
          </w:rPr>
          <w:t>x</w:t>
        </w:r>
        <w:r w:rsidRPr="00D9783B">
          <w:rPr>
            <w:rFonts w:ascii="Arial Narrow" w:hAnsi="Arial Narrow" w:cs="TimesNewRoman"/>
            <w:color w:val="000000"/>
            <w:lang w:val="es-AR"/>
          </w:rPr>
          <w:t xml:space="preserve"> y </w:t>
        </w:r>
        <w:r w:rsidRPr="00747A8E">
          <w:rPr>
            <w:rFonts w:ascii="Arial Narrow" w:hAnsi="Arial Narrow" w:cs="TimesNewRoman"/>
            <w:b/>
            <w:bCs/>
            <w:i/>
            <w:iCs/>
            <w:color w:val="000000"/>
            <w:lang w:val="es-AR"/>
            <w:rPrChange w:id="3134" w:author="Ernesto del Puerto" w:date="2022-02-20T19:21:00Z">
              <w:rPr>
                <w:rFonts w:ascii="Arial Narrow" w:hAnsi="Arial Narrow" w:cs="TimesNewRoman"/>
                <w:color w:val="000000"/>
                <w:lang w:val="es-AR"/>
              </w:rPr>
            </w:rPrChange>
          </w:rPr>
          <w:t>z</w:t>
        </w:r>
        <w:r w:rsidRPr="00D9783B">
          <w:rPr>
            <w:rFonts w:ascii="Arial Narrow" w:hAnsi="Arial Narrow" w:cs="TimesNewRoman"/>
            <w:color w:val="000000"/>
            <w:lang w:val="es-AR"/>
          </w:rPr>
          <w:t xml:space="preserve"> apuntarán al mismo objeto. 0x7</w:t>
        </w:r>
      </w:ins>
      <w:ins w:id="3135" w:author="Ernesto del Puerto" w:date="2022-02-20T19:21:00Z">
        <w:r w:rsidR="00747A8E">
          <w:rPr>
            <w:rFonts w:ascii="Arial Narrow" w:hAnsi="Arial Narrow" w:cs="TimesNewRoman"/>
            <w:color w:val="000000"/>
            <w:lang w:val="es-AR"/>
          </w:rPr>
          <w:t>1b3045a8e8</w:t>
        </w:r>
      </w:ins>
      <w:ins w:id="3136" w:author="Ernesto del Puerto" w:date="2022-02-20T19:05:00Z">
        <w:r w:rsidRPr="00D9783B">
          <w:rPr>
            <w:rFonts w:ascii="Arial Narrow" w:hAnsi="Arial Narrow" w:cs="TimesNewRoman"/>
            <w:color w:val="000000"/>
            <w:lang w:val="es-AR"/>
          </w:rPr>
          <w:t xml:space="preserve"> </w:t>
        </w:r>
      </w:ins>
      <w:ins w:id="3137" w:author="Ernesto del Puerto" w:date="2022-02-20T19:21:00Z">
        <w:r w:rsidR="00747A8E">
          <w:rPr>
            <w:rFonts w:ascii="Arial Narrow" w:hAnsi="Arial Narrow" w:cs="TimesNewRoman"/>
            <w:color w:val="000000"/>
            <w:lang w:val="es-AR"/>
          </w:rPr>
          <w:t xml:space="preserve">y </w:t>
        </w:r>
      </w:ins>
      <w:ins w:id="3138" w:author="Ernesto del Puerto" w:date="2022-02-20T19:05:00Z">
        <w:r w:rsidRPr="00D9783B">
          <w:rPr>
            <w:rFonts w:ascii="Arial Narrow" w:hAnsi="Arial Narrow" w:cs="TimesNewRoman"/>
            <w:color w:val="000000"/>
            <w:lang w:val="es-AR"/>
          </w:rPr>
          <w:t>nunca se copia porque nunca se modifica</w:t>
        </w:r>
      </w:ins>
      <w:ins w:id="3139" w:author="Ernesto del Puerto" w:date="2022-02-20T19:25:00Z">
        <w:r w:rsidR="002B230C">
          <w:rPr>
            <w:rFonts w:ascii="Arial Narrow" w:hAnsi="Arial Narrow" w:cs="TimesNewRoman"/>
            <w:color w:val="000000"/>
            <w:lang w:val="es-AR"/>
          </w:rPr>
          <w:t>, ver figura 24.3</w:t>
        </w:r>
      </w:ins>
      <w:ins w:id="3140" w:author="Ernesto del Puerto" w:date="2022-02-20T19:05:00Z">
        <w:r w:rsidRPr="00D9783B">
          <w:rPr>
            <w:rFonts w:ascii="Arial Narrow" w:hAnsi="Arial Narrow" w:cs="TimesNewRoman"/>
            <w:color w:val="000000"/>
            <w:lang w:val="es-AR"/>
          </w:rPr>
          <w:t>.</w:t>
        </w:r>
      </w:ins>
    </w:p>
    <w:p w14:paraId="40E5AB35" w14:textId="793AC877" w:rsidR="00255ABB" w:rsidRDefault="00D9783B" w:rsidP="00D9783B">
      <w:pPr>
        <w:autoSpaceDE w:val="0"/>
        <w:autoSpaceDN w:val="0"/>
        <w:adjustRightInd w:val="0"/>
        <w:spacing w:before="240"/>
        <w:rPr>
          <w:ins w:id="3141" w:author="Ernesto del Puerto" w:date="2022-02-20T15:01:00Z"/>
          <w:rFonts w:ascii="Arial Narrow" w:hAnsi="Arial Narrow" w:cs="TimesNewRoman"/>
          <w:color w:val="000000"/>
          <w:lang w:val="es-AR"/>
        </w:rPr>
      </w:pPr>
      <w:ins w:id="3142" w:author="Ernesto del Puerto" w:date="2022-02-20T19:05:00Z">
        <w:r w:rsidRPr="00D9783B">
          <w:rPr>
            <w:rFonts w:ascii="Arial Narrow" w:hAnsi="Arial Narrow" w:cs="TimesNewRoman"/>
            <w:color w:val="000000"/>
            <w:lang w:val="es-AR"/>
          </w:rPr>
          <w:t xml:space="preserve">Si </w:t>
        </w:r>
        <w:proofErr w:type="gramStart"/>
        <w:r w:rsidRPr="00747A8E">
          <w:rPr>
            <w:rFonts w:ascii="Arial Narrow" w:hAnsi="Arial Narrow" w:cs="TimesNewRoman"/>
            <w:b/>
            <w:bCs/>
            <w:i/>
            <w:iCs/>
            <w:color w:val="000000"/>
            <w:lang w:val="es-AR"/>
            <w:rPrChange w:id="3143" w:author="Ernesto del Puerto" w:date="2022-02-20T19:21:00Z">
              <w:rPr>
                <w:rFonts w:ascii="Arial Narrow" w:hAnsi="Arial Narrow" w:cs="TimesNewRoman"/>
                <w:color w:val="000000"/>
                <w:lang w:val="es-AR"/>
              </w:rPr>
            </w:rPrChange>
          </w:rPr>
          <w:t>f(</w:t>
        </w:r>
        <w:proofErr w:type="gramEnd"/>
        <w:r w:rsidRPr="00747A8E">
          <w:rPr>
            <w:rFonts w:ascii="Arial Narrow" w:hAnsi="Arial Narrow" w:cs="TimesNewRoman"/>
            <w:b/>
            <w:bCs/>
            <w:i/>
            <w:iCs/>
            <w:color w:val="000000"/>
            <w:lang w:val="es-AR"/>
            <w:rPrChange w:id="3144" w:author="Ernesto del Puerto" w:date="2022-02-20T19:21:00Z">
              <w:rPr>
                <w:rFonts w:ascii="Arial Narrow" w:hAnsi="Arial Narrow" w:cs="TimesNewRoman"/>
                <w:color w:val="000000"/>
                <w:lang w:val="es-AR"/>
              </w:rPr>
            </w:rPrChange>
          </w:rPr>
          <w:t>)</w:t>
        </w:r>
        <w:r w:rsidRPr="00D9783B">
          <w:rPr>
            <w:rFonts w:ascii="Arial Narrow" w:hAnsi="Arial Narrow" w:cs="TimesNewRoman"/>
            <w:color w:val="000000"/>
            <w:lang w:val="es-AR"/>
          </w:rPr>
          <w:t xml:space="preserve"> modificara </w:t>
        </w:r>
        <w:r w:rsidRPr="00747A8E">
          <w:rPr>
            <w:rFonts w:ascii="Arial Narrow" w:hAnsi="Arial Narrow" w:cs="TimesNewRoman"/>
            <w:b/>
            <w:bCs/>
            <w:i/>
            <w:iCs/>
            <w:color w:val="000000"/>
            <w:lang w:val="es-AR"/>
            <w:rPrChange w:id="3145" w:author="Ernesto del Puerto" w:date="2022-02-20T19:21:00Z">
              <w:rPr>
                <w:rFonts w:ascii="Arial Narrow" w:hAnsi="Arial Narrow" w:cs="TimesNewRoman"/>
                <w:color w:val="000000"/>
                <w:lang w:val="es-AR"/>
              </w:rPr>
            </w:rPrChange>
          </w:rPr>
          <w:t>x</w:t>
        </w:r>
        <w:r w:rsidRPr="00D9783B">
          <w:rPr>
            <w:rFonts w:ascii="Arial Narrow" w:hAnsi="Arial Narrow" w:cs="TimesNewRoman"/>
            <w:color w:val="000000"/>
            <w:lang w:val="es-AR"/>
          </w:rPr>
          <w:t xml:space="preserve">, R crearía una nueva copia y luego </w:t>
        </w:r>
        <w:r w:rsidRPr="00747A8E">
          <w:rPr>
            <w:rFonts w:ascii="Arial Narrow" w:hAnsi="Arial Narrow" w:cs="TimesNewRoman"/>
            <w:b/>
            <w:bCs/>
            <w:i/>
            <w:iCs/>
            <w:color w:val="000000"/>
            <w:lang w:val="es-AR"/>
            <w:rPrChange w:id="3146" w:author="Ernesto del Puerto" w:date="2022-02-20T19:21:00Z">
              <w:rPr>
                <w:rFonts w:ascii="Arial Narrow" w:hAnsi="Arial Narrow" w:cs="TimesNewRoman"/>
                <w:color w:val="000000"/>
                <w:lang w:val="es-AR"/>
              </w:rPr>
            </w:rPrChange>
          </w:rPr>
          <w:t>z</w:t>
        </w:r>
        <w:r w:rsidRPr="00D9783B">
          <w:rPr>
            <w:rFonts w:ascii="Arial Narrow" w:hAnsi="Arial Narrow" w:cs="TimesNewRoman"/>
            <w:color w:val="000000"/>
            <w:lang w:val="es-AR"/>
          </w:rPr>
          <w:t xml:space="preserve"> vincularía ese objeto.</w:t>
        </w:r>
      </w:ins>
    </w:p>
    <w:p w14:paraId="41D92380" w14:textId="3DB4E829" w:rsidR="00255ABB" w:rsidRPr="00136378" w:rsidRDefault="00842F44">
      <w:pPr>
        <w:pStyle w:val="Ttulo1"/>
        <w:numPr>
          <w:ilvl w:val="0"/>
          <w:numId w:val="1"/>
        </w:numPr>
        <w:rPr>
          <w:ins w:id="3147" w:author="Ernesto del Puerto" w:date="2022-02-20T15:01:00Z"/>
          <w:rFonts w:ascii="Arial Narrow" w:hAnsi="Arial Narrow" w:cs="CourierNewPSMT"/>
          <w:b/>
          <w:color w:val="000000"/>
          <w:sz w:val="28"/>
          <w:szCs w:val="28"/>
          <w:lang w:val="es-ES"/>
          <w:rPrChange w:id="3148" w:author="Ernesto del Puerto" w:date="2022-02-20T19:30:00Z">
            <w:rPr>
              <w:ins w:id="3149" w:author="Ernesto del Puerto" w:date="2022-02-20T15:01:00Z"/>
              <w:rFonts w:ascii="Arial Narrow" w:hAnsi="Arial Narrow" w:cs="TimesNewRoman"/>
              <w:color w:val="000000"/>
              <w:lang w:val="es-AR"/>
            </w:rPr>
          </w:rPrChange>
        </w:rPr>
        <w:pPrChange w:id="3150" w:author="Ernesto del Puerto" w:date="2022-02-20T19:30:00Z">
          <w:pPr>
            <w:autoSpaceDE w:val="0"/>
            <w:autoSpaceDN w:val="0"/>
            <w:adjustRightInd w:val="0"/>
            <w:spacing w:before="240"/>
          </w:pPr>
        </w:pPrChange>
      </w:pPr>
      <w:bookmarkStart w:id="3151" w:name="_Toc97489980"/>
      <w:ins w:id="3152" w:author="Ernesto del Puerto" w:date="2022-02-20T19:29:00Z">
        <w:r w:rsidRPr="00136378">
          <w:rPr>
            <w:rFonts w:ascii="Arial Narrow" w:eastAsia="Times New Roman" w:hAnsi="Arial Narrow" w:cs="CourierNewPSMT"/>
            <w:b/>
            <w:color w:val="000000"/>
            <w:sz w:val="28"/>
            <w:szCs w:val="28"/>
            <w:lang w:val="es-ES"/>
            <w:rPrChange w:id="3153" w:author="Ernesto del Puerto" w:date="2022-02-20T19:30:00Z">
              <w:rPr>
                <w:rFonts w:ascii="Arial Narrow" w:hAnsi="Arial Narrow" w:cs="TimesNewRoman"/>
                <w:color w:val="000000"/>
                <w:lang w:val="es-AR"/>
              </w:rPr>
            </w:rPrChange>
          </w:rPr>
          <w:t>Listas como objetos</w:t>
        </w:r>
      </w:ins>
      <w:bookmarkEnd w:id="3151"/>
    </w:p>
    <w:p w14:paraId="1924CC33" w14:textId="77777777" w:rsidR="00255ABB" w:rsidRDefault="00255ABB" w:rsidP="00255ABB">
      <w:pPr>
        <w:autoSpaceDE w:val="0"/>
        <w:autoSpaceDN w:val="0"/>
        <w:adjustRightInd w:val="0"/>
        <w:spacing w:before="240"/>
        <w:rPr>
          <w:ins w:id="3154" w:author="Ernesto del Puerto" w:date="2022-02-20T15:01:00Z"/>
          <w:rFonts w:ascii="Arial Narrow" w:hAnsi="Arial Narrow" w:cs="TimesNewRoman"/>
          <w:color w:val="000000"/>
          <w:lang w:val="es-AR"/>
        </w:rPr>
      </w:pPr>
    </w:p>
    <w:p w14:paraId="15CD6340" w14:textId="1ADD8FF5" w:rsidR="00255ABB" w:rsidRDefault="003652DD" w:rsidP="00255ABB">
      <w:pPr>
        <w:autoSpaceDE w:val="0"/>
        <w:autoSpaceDN w:val="0"/>
        <w:adjustRightInd w:val="0"/>
        <w:spacing w:before="240"/>
        <w:rPr>
          <w:ins w:id="3155" w:author="Ernesto del Puerto" w:date="2022-02-20T15:01:00Z"/>
          <w:rFonts w:ascii="Arial Narrow" w:hAnsi="Arial Narrow" w:cs="TimesNewRoman"/>
          <w:color w:val="000000"/>
          <w:lang w:val="es-AR"/>
        </w:rPr>
      </w:pPr>
      <w:ins w:id="3156" w:author="Ernesto del Puerto" w:date="2022-02-20T20:52:00Z">
        <w:r>
          <w:rPr>
            <w:rFonts w:ascii="Arial Narrow" w:hAnsi="Arial Narrow" w:cs="TimesNewRoman"/>
            <w:noProof/>
            <w:color w:val="000000"/>
            <w:lang w:val="es-AR"/>
          </w:rPr>
          <w:drawing>
            <wp:inline distT="0" distB="0" distL="0" distR="0" wp14:anchorId="12A9B41C" wp14:editId="37AF1B84">
              <wp:extent cx="2046345" cy="370088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48970" cy="3705633"/>
                      </a:xfrm>
                      <a:prstGeom prst="rect">
                        <a:avLst/>
                      </a:prstGeom>
                      <a:noFill/>
                      <a:ln>
                        <a:noFill/>
                      </a:ln>
                    </pic:spPr>
                  </pic:pic>
                </a:graphicData>
              </a:graphic>
            </wp:inline>
          </w:drawing>
        </w:r>
      </w:ins>
    </w:p>
    <w:p w14:paraId="75E5271D" w14:textId="4BA2CA15" w:rsidR="00136378" w:rsidRDefault="00136378" w:rsidP="00136378">
      <w:pPr>
        <w:pStyle w:val="TtuloTDC"/>
        <w:autoSpaceDE w:val="0"/>
        <w:autoSpaceDN w:val="0"/>
        <w:adjustRightInd w:val="0"/>
        <w:outlineLvl w:val="2"/>
        <w:rPr>
          <w:ins w:id="3157" w:author="Ernesto del Puerto" w:date="2022-02-20T19:30:00Z"/>
          <w:rFonts w:ascii="Arial Narrow" w:hAnsi="Arial Narrow" w:cs="TimesNewRoman"/>
          <w:color w:val="000000"/>
          <w:lang w:val="es-AR"/>
        </w:rPr>
      </w:pPr>
      <w:bookmarkStart w:id="3158" w:name="_Toc97489981"/>
      <w:ins w:id="3159" w:author="Ernesto del Puerto" w:date="2022-02-20T19:30:00Z">
        <w:r>
          <w:rPr>
            <w:rFonts w:ascii="Arial Narrow" w:eastAsia="Times New Roman" w:hAnsi="Arial Narrow" w:cs="CourierNewPSMT"/>
            <w:b/>
            <w:color w:val="000000"/>
            <w:sz w:val="28"/>
            <w:szCs w:val="28"/>
            <w:lang w:val="es-ES" w:eastAsia="es-ES"/>
          </w:rPr>
          <w:t>Figura 2</w:t>
        </w:r>
      </w:ins>
      <w:ins w:id="3160" w:author="Ernesto del Puerto" w:date="2022-02-20T19:31:00Z">
        <w:r>
          <w:rPr>
            <w:rFonts w:ascii="Arial Narrow" w:eastAsia="Times New Roman" w:hAnsi="Arial Narrow" w:cs="CourierNewPSMT"/>
            <w:b/>
            <w:color w:val="000000"/>
            <w:sz w:val="28"/>
            <w:szCs w:val="28"/>
            <w:lang w:val="es-ES" w:eastAsia="es-ES"/>
          </w:rPr>
          <w:t>5.1</w:t>
        </w:r>
      </w:ins>
      <w:ins w:id="3161" w:author="Ernesto del Puerto" w:date="2022-02-20T19:30:00Z">
        <w:r>
          <w:rPr>
            <w:rFonts w:ascii="Arial Narrow" w:eastAsia="Times New Roman" w:hAnsi="Arial Narrow" w:cs="CourierNewPSMT"/>
            <w:b/>
            <w:color w:val="000000"/>
            <w:sz w:val="28"/>
            <w:szCs w:val="28"/>
            <w:lang w:val="es-ES" w:eastAsia="es-ES"/>
          </w:rPr>
          <w:t xml:space="preserve">. </w:t>
        </w:r>
      </w:ins>
      <w:ins w:id="3162" w:author="Ernesto del Puerto" w:date="2022-02-20T20:56:00Z">
        <w:r w:rsidR="003652DD">
          <w:rPr>
            <w:rFonts w:ascii="Arial Narrow" w:eastAsia="Times New Roman" w:hAnsi="Arial Narrow" w:cs="CourierNewPSMT"/>
            <w:b/>
            <w:color w:val="000000"/>
            <w:sz w:val="28"/>
            <w:szCs w:val="28"/>
            <w:lang w:val="es-ES" w:eastAsia="es-ES"/>
          </w:rPr>
          <w:t>L</w:t>
        </w:r>
      </w:ins>
      <w:ins w:id="3163" w:author="Ernesto del Puerto" w:date="2022-02-20T19:31:00Z">
        <w:r>
          <w:rPr>
            <w:rFonts w:ascii="Arial Narrow" w:eastAsia="Times New Roman" w:hAnsi="Arial Narrow" w:cs="CourierNewPSMT"/>
            <w:b/>
            <w:color w:val="000000"/>
            <w:sz w:val="28"/>
            <w:szCs w:val="28"/>
            <w:lang w:val="es-ES" w:eastAsia="es-ES"/>
          </w:rPr>
          <w:t>istas</w:t>
        </w:r>
      </w:ins>
      <w:bookmarkEnd w:id="3158"/>
    </w:p>
    <w:p w14:paraId="230ED042" w14:textId="77777777" w:rsidR="003652DD" w:rsidRDefault="003652DD" w:rsidP="00A83606">
      <w:pPr>
        <w:autoSpaceDE w:val="0"/>
        <w:autoSpaceDN w:val="0"/>
        <w:adjustRightInd w:val="0"/>
        <w:spacing w:before="240"/>
        <w:rPr>
          <w:ins w:id="3164" w:author="Ernesto del Puerto" w:date="2022-02-20T20:56:00Z"/>
          <w:rFonts w:ascii="Arial Narrow" w:hAnsi="Arial Narrow" w:cs="TimesNewRoman"/>
          <w:color w:val="000000"/>
          <w:lang w:val="es-AR"/>
        </w:rPr>
      </w:pPr>
    </w:p>
    <w:p w14:paraId="666D5F5E" w14:textId="25F76EC0" w:rsidR="003652DD" w:rsidRDefault="003652DD" w:rsidP="00A83606">
      <w:pPr>
        <w:autoSpaceDE w:val="0"/>
        <w:autoSpaceDN w:val="0"/>
        <w:adjustRightInd w:val="0"/>
        <w:spacing w:before="240"/>
        <w:rPr>
          <w:ins w:id="3165" w:author="Ernesto del Puerto" w:date="2022-02-20T20:56:00Z"/>
          <w:rFonts w:ascii="Arial Narrow" w:hAnsi="Arial Narrow" w:cs="TimesNewRoman"/>
          <w:color w:val="000000"/>
          <w:lang w:val="es-AR"/>
        </w:rPr>
      </w:pPr>
      <w:ins w:id="3166" w:author="Ernesto del Puerto" w:date="2022-02-20T20:56:00Z">
        <w:r>
          <w:rPr>
            <w:rFonts w:ascii="Arial Narrow" w:hAnsi="Arial Narrow" w:cs="TimesNewRoman"/>
            <w:noProof/>
            <w:color w:val="000000"/>
            <w:lang w:val="es-AR"/>
          </w:rPr>
          <w:drawing>
            <wp:inline distT="0" distB="0" distL="0" distR="0" wp14:anchorId="4933233A" wp14:editId="325D4BB3">
              <wp:extent cx="2932573" cy="1462261"/>
              <wp:effectExtent l="0" t="0" r="1270" b="508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43882" cy="1467900"/>
                      </a:xfrm>
                      <a:prstGeom prst="rect">
                        <a:avLst/>
                      </a:prstGeom>
                      <a:noFill/>
                      <a:ln>
                        <a:noFill/>
                      </a:ln>
                    </pic:spPr>
                  </pic:pic>
                </a:graphicData>
              </a:graphic>
            </wp:inline>
          </w:drawing>
        </w:r>
      </w:ins>
    </w:p>
    <w:p w14:paraId="18714BBF" w14:textId="2E2B40CC" w:rsidR="003652DD" w:rsidRDefault="003652DD" w:rsidP="003652DD">
      <w:pPr>
        <w:pStyle w:val="TtuloTDC"/>
        <w:autoSpaceDE w:val="0"/>
        <w:autoSpaceDN w:val="0"/>
        <w:adjustRightInd w:val="0"/>
        <w:outlineLvl w:val="2"/>
        <w:rPr>
          <w:ins w:id="3167" w:author="Ernesto del Puerto" w:date="2022-02-20T20:57:00Z"/>
          <w:rFonts w:ascii="Arial Narrow" w:hAnsi="Arial Narrow" w:cs="TimesNewRoman"/>
          <w:color w:val="000000"/>
          <w:lang w:val="es-AR"/>
        </w:rPr>
      </w:pPr>
      <w:bookmarkStart w:id="3168" w:name="_Toc97489982"/>
      <w:ins w:id="3169" w:author="Ernesto del Puerto" w:date="2022-02-20T20:57:00Z">
        <w:r>
          <w:rPr>
            <w:rFonts w:ascii="Arial Narrow" w:eastAsia="Times New Roman" w:hAnsi="Arial Narrow" w:cs="CourierNewPSMT"/>
            <w:b/>
            <w:color w:val="000000"/>
            <w:sz w:val="28"/>
            <w:szCs w:val="28"/>
            <w:lang w:val="es-ES" w:eastAsia="es-ES"/>
          </w:rPr>
          <w:t xml:space="preserve">Figura 25.2. Primer esquema de </w:t>
        </w:r>
      </w:ins>
      <w:ins w:id="3170" w:author="Ernesto del Puerto" w:date="2022-02-20T20:58:00Z">
        <w:r>
          <w:rPr>
            <w:rFonts w:ascii="Arial Narrow" w:eastAsia="Times New Roman" w:hAnsi="Arial Narrow" w:cs="CourierNewPSMT"/>
            <w:b/>
            <w:color w:val="000000"/>
            <w:sz w:val="28"/>
            <w:szCs w:val="28"/>
            <w:lang w:val="es-ES" w:eastAsia="es-ES"/>
          </w:rPr>
          <w:t>l</w:t>
        </w:r>
      </w:ins>
      <w:ins w:id="3171" w:author="Ernesto del Puerto" w:date="2022-02-20T20:57:00Z">
        <w:r>
          <w:rPr>
            <w:rFonts w:ascii="Arial Narrow" w:eastAsia="Times New Roman" w:hAnsi="Arial Narrow" w:cs="CourierNewPSMT"/>
            <w:b/>
            <w:color w:val="000000"/>
            <w:sz w:val="28"/>
            <w:szCs w:val="28"/>
            <w:lang w:val="es-ES" w:eastAsia="es-ES"/>
          </w:rPr>
          <w:t>istas</w:t>
        </w:r>
        <w:bookmarkEnd w:id="3168"/>
      </w:ins>
    </w:p>
    <w:p w14:paraId="26A3C15F" w14:textId="77777777" w:rsidR="003652DD" w:rsidRDefault="00A83606" w:rsidP="00A83606">
      <w:pPr>
        <w:autoSpaceDE w:val="0"/>
        <w:autoSpaceDN w:val="0"/>
        <w:adjustRightInd w:val="0"/>
        <w:spacing w:before="240"/>
        <w:rPr>
          <w:ins w:id="3172" w:author="Ernesto del Puerto" w:date="2022-02-20T20:58:00Z"/>
          <w:rFonts w:ascii="Arial Narrow" w:hAnsi="Arial Narrow" w:cs="TimesNewRoman"/>
          <w:color w:val="000000"/>
          <w:lang w:val="es-AR"/>
        </w:rPr>
      </w:pPr>
      <w:ins w:id="3173" w:author="Ernesto del Puerto" w:date="2022-02-20T19:35:00Z">
        <w:r w:rsidRPr="00A83606">
          <w:rPr>
            <w:rFonts w:ascii="Arial Narrow" w:hAnsi="Arial Narrow" w:cs="TimesNewRoman"/>
            <w:color w:val="000000"/>
            <w:lang w:val="es-AR"/>
          </w:rPr>
          <w:t>No son solo los nombres (es decir, las variables) los que apuntan a los valores; los elementos de las listas también lo hacen.</w:t>
        </w:r>
      </w:ins>
    </w:p>
    <w:p w14:paraId="1BE110C9" w14:textId="5C9178F7" w:rsidR="00A83606" w:rsidRPr="00A83606" w:rsidRDefault="00A83606" w:rsidP="00A83606">
      <w:pPr>
        <w:autoSpaceDE w:val="0"/>
        <w:autoSpaceDN w:val="0"/>
        <w:adjustRightInd w:val="0"/>
        <w:spacing w:before="240"/>
        <w:rPr>
          <w:ins w:id="3174" w:author="Ernesto del Puerto" w:date="2022-02-20T19:35:00Z"/>
          <w:rFonts w:ascii="Arial Narrow" w:hAnsi="Arial Narrow" w:cs="TimesNewRoman"/>
          <w:color w:val="000000"/>
          <w:lang w:val="es-AR"/>
        </w:rPr>
      </w:pPr>
      <w:ins w:id="3175" w:author="Ernesto del Puerto" w:date="2022-02-20T19:35:00Z">
        <w:r w:rsidRPr="00A83606">
          <w:rPr>
            <w:rFonts w:ascii="Arial Narrow" w:hAnsi="Arial Narrow" w:cs="TimesNewRoman"/>
            <w:color w:val="000000"/>
            <w:lang w:val="es-AR"/>
          </w:rPr>
          <w:lastRenderedPageBreak/>
          <w:t>Considere</w:t>
        </w:r>
      </w:ins>
      <w:ins w:id="3176" w:author="Ernesto del Puerto" w:date="2022-02-20T20:58:00Z">
        <w:r w:rsidR="003652DD">
          <w:rPr>
            <w:rFonts w:ascii="Arial Narrow" w:hAnsi="Arial Narrow" w:cs="TimesNewRoman"/>
            <w:color w:val="000000"/>
            <w:lang w:val="es-AR"/>
          </w:rPr>
          <w:t>mos l</w:t>
        </w:r>
      </w:ins>
      <w:ins w:id="3177" w:author="Ernesto del Puerto" w:date="2022-02-20T19:35:00Z">
        <w:r w:rsidRPr="00A83606">
          <w:rPr>
            <w:rFonts w:ascii="Arial Narrow" w:hAnsi="Arial Narrow" w:cs="TimesNewRoman"/>
            <w:color w:val="000000"/>
            <w:lang w:val="es-AR"/>
          </w:rPr>
          <w:t>a lista</w:t>
        </w:r>
      </w:ins>
      <w:ins w:id="3178" w:author="Ernesto del Puerto" w:date="2022-02-20T20:58:00Z">
        <w:r w:rsidR="003652DD">
          <w:rPr>
            <w:rFonts w:ascii="Arial Narrow" w:hAnsi="Arial Narrow" w:cs="TimesNewRoman"/>
            <w:color w:val="000000"/>
            <w:lang w:val="es-AR"/>
          </w:rPr>
          <w:t xml:space="preserve"> detallada en el principio de la figura 25.1</w:t>
        </w:r>
      </w:ins>
      <w:ins w:id="3179" w:author="Ernesto del Puerto" w:date="2022-02-20T19:35:00Z">
        <w:r w:rsidRPr="00A83606">
          <w:rPr>
            <w:rFonts w:ascii="Arial Narrow" w:hAnsi="Arial Narrow" w:cs="TimesNewRoman"/>
            <w:color w:val="000000"/>
            <w:lang w:val="es-AR"/>
          </w:rPr>
          <w:t xml:space="preserve">, que es superficialmente muy similar al vector numérico </w:t>
        </w:r>
      </w:ins>
      <w:ins w:id="3180" w:author="Ernesto del Puerto" w:date="2022-02-20T20:59:00Z">
        <w:r w:rsidR="003652DD">
          <w:rPr>
            <w:rFonts w:ascii="Arial Narrow" w:hAnsi="Arial Narrow" w:cs="TimesNewRoman"/>
            <w:color w:val="000000"/>
            <w:lang w:val="es-AR"/>
          </w:rPr>
          <w:t xml:space="preserve">analizado </w:t>
        </w:r>
      </w:ins>
      <w:ins w:id="3181" w:author="Ernesto del Puerto" w:date="2022-02-20T19:35:00Z">
        <w:r w:rsidRPr="00A83606">
          <w:rPr>
            <w:rFonts w:ascii="Arial Narrow" w:hAnsi="Arial Narrow" w:cs="TimesNewRoman"/>
            <w:color w:val="000000"/>
            <w:lang w:val="es-AR"/>
          </w:rPr>
          <w:t>anterior</w:t>
        </w:r>
      </w:ins>
      <w:ins w:id="3182" w:author="Ernesto del Puerto" w:date="2022-02-20T20:59:00Z">
        <w:r w:rsidR="003652DD">
          <w:rPr>
            <w:rFonts w:ascii="Arial Narrow" w:hAnsi="Arial Narrow" w:cs="TimesNewRoman"/>
            <w:color w:val="000000"/>
            <w:lang w:val="es-AR"/>
          </w:rPr>
          <w:t>mente.</w:t>
        </w:r>
      </w:ins>
    </w:p>
    <w:p w14:paraId="0F7FAF37" w14:textId="77777777" w:rsidR="003652DD" w:rsidRDefault="00A83606" w:rsidP="00A83606">
      <w:pPr>
        <w:autoSpaceDE w:val="0"/>
        <w:autoSpaceDN w:val="0"/>
        <w:adjustRightInd w:val="0"/>
        <w:spacing w:before="240"/>
        <w:rPr>
          <w:ins w:id="3183" w:author="Ernesto del Puerto" w:date="2022-02-20T20:59:00Z"/>
          <w:rFonts w:ascii="Arial Narrow" w:hAnsi="Arial Narrow" w:cs="TimesNewRoman"/>
          <w:color w:val="000000"/>
          <w:lang w:val="es-AR"/>
        </w:rPr>
      </w:pPr>
      <w:ins w:id="3184" w:author="Ernesto del Puerto" w:date="2022-02-20T19:35:00Z">
        <w:r w:rsidRPr="00A83606">
          <w:rPr>
            <w:rFonts w:ascii="Arial Narrow" w:hAnsi="Arial Narrow" w:cs="TimesNewRoman"/>
            <w:color w:val="000000"/>
            <w:lang w:val="es-AR"/>
          </w:rPr>
          <w:t xml:space="preserve">Esta lista es más compleja porque en lugar de almacenar los valores en sí, </w:t>
        </w:r>
        <w:proofErr w:type="gramStart"/>
        <w:r w:rsidRPr="00A83606">
          <w:rPr>
            <w:rFonts w:ascii="Arial Narrow" w:hAnsi="Arial Narrow" w:cs="TimesNewRoman"/>
            <w:color w:val="000000"/>
            <w:lang w:val="es-AR"/>
          </w:rPr>
          <w:t>almacena referencias</w:t>
        </w:r>
        <w:proofErr w:type="gramEnd"/>
        <w:r w:rsidRPr="00A83606">
          <w:rPr>
            <w:rFonts w:ascii="Arial Narrow" w:hAnsi="Arial Narrow" w:cs="TimesNewRoman"/>
            <w:color w:val="000000"/>
            <w:lang w:val="es-AR"/>
          </w:rPr>
          <w:t xml:space="preserve"> a ellos</w:t>
        </w:r>
      </w:ins>
      <w:ins w:id="3185" w:author="Ernesto del Puerto" w:date="2022-02-20T20:59:00Z">
        <w:r w:rsidR="003652DD">
          <w:rPr>
            <w:rFonts w:ascii="Arial Narrow" w:hAnsi="Arial Narrow" w:cs="TimesNewRoman"/>
            <w:color w:val="000000"/>
            <w:lang w:val="es-AR"/>
          </w:rPr>
          <w:t>.</w:t>
        </w:r>
      </w:ins>
    </w:p>
    <w:p w14:paraId="55BA518E" w14:textId="77777777" w:rsidR="003652DD" w:rsidRDefault="003652DD" w:rsidP="00A83606">
      <w:pPr>
        <w:autoSpaceDE w:val="0"/>
        <w:autoSpaceDN w:val="0"/>
        <w:adjustRightInd w:val="0"/>
        <w:spacing w:before="240"/>
        <w:rPr>
          <w:ins w:id="3186" w:author="Ernesto del Puerto" w:date="2022-02-20T20:59:00Z"/>
          <w:rFonts w:ascii="Arial Narrow" w:hAnsi="Arial Narrow" w:cs="TimesNewRoman"/>
          <w:color w:val="000000"/>
          <w:lang w:val="es-AR"/>
        </w:rPr>
      </w:pPr>
    </w:p>
    <w:p w14:paraId="54968792" w14:textId="048673A7" w:rsidR="003652DD" w:rsidRDefault="003652DD" w:rsidP="00A83606">
      <w:pPr>
        <w:autoSpaceDE w:val="0"/>
        <w:autoSpaceDN w:val="0"/>
        <w:adjustRightInd w:val="0"/>
        <w:spacing w:before="240"/>
        <w:rPr>
          <w:ins w:id="3187" w:author="Ernesto del Puerto" w:date="2022-02-20T20:59:00Z"/>
          <w:rFonts w:ascii="Arial Narrow" w:hAnsi="Arial Narrow" w:cs="TimesNewRoman"/>
          <w:color w:val="000000"/>
          <w:lang w:val="es-AR"/>
        </w:rPr>
      </w:pPr>
      <w:ins w:id="3188" w:author="Ernesto del Puerto" w:date="2022-02-20T21:02:00Z">
        <w:r>
          <w:rPr>
            <w:rFonts w:ascii="Arial Narrow" w:hAnsi="Arial Narrow" w:cs="TimesNewRoman"/>
            <w:noProof/>
            <w:color w:val="000000"/>
            <w:lang w:val="es-AR"/>
          </w:rPr>
          <w:drawing>
            <wp:inline distT="0" distB="0" distL="0" distR="0" wp14:anchorId="38D0721F" wp14:editId="627A2FBE">
              <wp:extent cx="3492500" cy="16637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92500" cy="1663700"/>
                      </a:xfrm>
                      <a:prstGeom prst="rect">
                        <a:avLst/>
                      </a:prstGeom>
                      <a:noFill/>
                      <a:ln>
                        <a:noFill/>
                      </a:ln>
                    </pic:spPr>
                  </pic:pic>
                </a:graphicData>
              </a:graphic>
            </wp:inline>
          </w:drawing>
        </w:r>
      </w:ins>
    </w:p>
    <w:p w14:paraId="34EB2A46" w14:textId="5D89D1CC" w:rsidR="003652DD" w:rsidRDefault="003652DD" w:rsidP="003652DD">
      <w:pPr>
        <w:pStyle w:val="TtuloTDC"/>
        <w:autoSpaceDE w:val="0"/>
        <w:autoSpaceDN w:val="0"/>
        <w:adjustRightInd w:val="0"/>
        <w:outlineLvl w:val="2"/>
        <w:rPr>
          <w:ins w:id="3189" w:author="Ernesto del Puerto" w:date="2022-02-20T21:02:00Z"/>
          <w:rFonts w:ascii="Arial Narrow" w:hAnsi="Arial Narrow" w:cs="TimesNewRoman"/>
          <w:color w:val="000000"/>
          <w:lang w:val="es-AR"/>
        </w:rPr>
      </w:pPr>
      <w:bookmarkStart w:id="3190" w:name="_Toc97489983"/>
      <w:ins w:id="3191" w:author="Ernesto del Puerto" w:date="2022-02-20T21:02:00Z">
        <w:r>
          <w:rPr>
            <w:rFonts w:ascii="Arial Narrow" w:eastAsia="Times New Roman" w:hAnsi="Arial Narrow" w:cs="CourierNewPSMT"/>
            <w:b/>
            <w:color w:val="000000"/>
            <w:sz w:val="28"/>
            <w:szCs w:val="28"/>
            <w:lang w:val="es-ES" w:eastAsia="es-ES"/>
          </w:rPr>
          <w:t>Figura 25.3. Segundo esquema de listas</w:t>
        </w:r>
        <w:bookmarkEnd w:id="3190"/>
      </w:ins>
    </w:p>
    <w:p w14:paraId="52C9E383" w14:textId="77777777" w:rsidR="00A83606" w:rsidRPr="00A83606" w:rsidRDefault="00A83606" w:rsidP="00A83606">
      <w:pPr>
        <w:autoSpaceDE w:val="0"/>
        <w:autoSpaceDN w:val="0"/>
        <w:adjustRightInd w:val="0"/>
        <w:spacing w:before="240"/>
        <w:rPr>
          <w:ins w:id="3192" w:author="Ernesto del Puerto" w:date="2022-02-20T19:35:00Z"/>
          <w:rFonts w:ascii="Arial Narrow" w:hAnsi="Arial Narrow" w:cs="TimesNewRoman"/>
          <w:color w:val="000000"/>
          <w:lang w:val="es-AR"/>
        </w:rPr>
      </w:pPr>
      <w:ins w:id="3193" w:author="Ernesto del Puerto" w:date="2022-02-20T19:35:00Z">
        <w:r w:rsidRPr="00A83606">
          <w:rPr>
            <w:rFonts w:ascii="Arial Narrow" w:hAnsi="Arial Narrow" w:cs="TimesNewRoman"/>
            <w:color w:val="000000"/>
            <w:lang w:val="es-AR"/>
          </w:rPr>
          <w:t>Esto es particularmente importante cuando modificamos una lista:</w:t>
        </w:r>
      </w:ins>
    </w:p>
    <w:p w14:paraId="0ADAEA4A" w14:textId="77777777" w:rsidR="003652DD" w:rsidRDefault="003652DD" w:rsidP="00A83606">
      <w:pPr>
        <w:autoSpaceDE w:val="0"/>
        <w:autoSpaceDN w:val="0"/>
        <w:adjustRightInd w:val="0"/>
        <w:spacing w:before="240"/>
        <w:rPr>
          <w:ins w:id="3194" w:author="Ernesto del Puerto" w:date="2022-02-20T21:02:00Z"/>
          <w:rFonts w:ascii="Arial Narrow" w:hAnsi="Arial Narrow" w:cs="TimesNewRoman"/>
          <w:color w:val="000000"/>
          <w:lang w:val="es-AR"/>
        </w:rPr>
      </w:pPr>
    </w:p>
    <w:p w14:paraId="5AB32AF9" w14:textId="7B81CD3C" w:rsidR="003652DD" w:rsidRDefault="00137BCF" w:rsidP="00A83606">
      <w:pPr>
        <w:autoSpaceDE w:val="0"/>
        <w:autoSpaceDN w:val="0"/>
        <w:adjustRightInd w:val="0"/>
        <w:spacing w:before="240"/>
        <w:rPr>
          <w:ins w:id="3195" w:author="Ernesto del Puerto" w:date="2022-02-20T21:02:00Z"/>
          <w:rFonts w:ascii="Arial Narrow" w:hAnsi="Arial Narrow" w:cs="TimesNewRoman"/>
          <w:color w:val="000000"/>
          <w:lang w:val="es-AR"/>
        </w:rPr>
      </w:pPr>
      <w:ins w:id="3196" w:author="Ernesto del Puerto" w:date="2022-02-20T21:06:00Z">
        <w:r>
          <w:rPr>
            <w:rFonts w:ascii="Arial Narrow" w:hAnsi="Arial Narrow" w:cs="TimesNewRoman"/>
            <w:noProof/>
            <w:color w:val="000000"/>
            <w:lang w:val="es-AR"/>
          </w:rPr>
          <w:drawing>
            <wp:inline distT="0" distB="0" distL="0" distR="0" wp14:anchorId="2E9C4ABD" wp14:editId="72F9FD92">
              <wp:extent cx="3319145" cy="2342515"/>
              <wp:effectExtent l="0" t="0" r="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19145" cy="2342515"/>
                      </a:xfrm>
                      <a:prstGeom prst="rect">
                        <a:avLst/>
                      </a:prstGeom>
                      <a:noFill/>
                      <a:ln>
                        <a:noFill/>
                      </a:ln>
                    </pic:spPr>
                  </pic:pic>
                </a:graphicData>
              </a:graphic>
            </wp:inline>
          </w:drawing>
        </w:r>
      </w:ins>
    </w:p>
    <w:p w14:paraId="2E53EDCC" w14:textId="50E92872" w:rsidR="00137BCF" w:rsidRDefault="00137BCF" w:rsidP="00137BCF">
      <w:pPr>
        <w:pStyle w:val="TtuloTDC"/>
        <w:autoSpaceDE w:val="0"/>
        <w:autoSpaceDN w:val="0"/>
        <w:adjustRightInd w:val="0"/>
        <w:outlineLvl w:val="2"/>
        <w:rPr>
          <w:ins w:id="3197" w:author="Ernesto del Puerto" w:date="2022-02-20T21:06:00Z"/>
          <w:rFonts w:ascii="Arial Narrow" w:hAnsi="Arial Narrow" w:cs="TimesNewRoman"/>
          <w:color w:val="000000"/>
          <w:lang w:val="es-AR"/>
        </w:rPr>
      </w:pPr>
      <w:bookmarkStart w:id="3198" w:name="_Toc97489984"/>
      <w:ins w:id="3199" w:author="Ernesto del Puerto" w:date="2022-02-20T21:06:00Z">
        <w:r>
          <w:rPr>
            <w:rFonts w:ascii="Arial Narrow" w:eastAsia="Times New Roman" w:hAnsi="Arial Narrow" w:cs="CourierNewPSMT"/>
            <w:b/>
            <w:color w:val="000000"/>
            <w:sz w:val="28"/>
            <w:szCs w:val="28"/>
            <w:lang w:val="es-ES" w:eastAsia="es-ES"/>
          </w:rPr>
          <w:t>Figura 25.</w:t>
        </w:r>
      </w:ins>
      <w:ins w:id="3200" w:author="Ernesto del Puerto" w:date="2022-02-20T21:07:00Z">
        <w:r>
          <w:rPr>
            <w:rFonts w:ascii="Arial Narrow" w:eastAsia="Times New Roman" w:hAnsi="Arial Narrow" w:cs="CourierNewPSMT"/>
            <w:b/>
            <w:color w:val="000000"/>
            <w:sz w:val="28"/>
            <w:szCs w:val="28"/>
            <w:lang w:val="es-ES" w:eastAsia="es-ES"/>
          </w:rPr>
          <w:t>4</w:t>
        </w:r>
      </w:ins>
      <w:ins w:id="3201" w:author="Ernesto del Puerto" w:date="2022-02-20T21:06:00Z">
        <w:r>
          <w:rPr>
            <w:rFonts w:ascii="Arial Narrow" w:eastAsia="Times New Roman" w:hAnsi="Arial Narrow" w:cs="CourierNewPSMT"/>
            <w:b/>
            <w:color w:val="000000"/>
            <w:sz w:val="28"/>
            <w:szCs w:val="28"/>
            <w:lang w:val="es-ES" w:eastAsia="es-ES"/>
          </w:rPr>
          <w:t xml:space="preserve">. </w:t>
        </w:r>
      </w:ins>
      <w:ins w:id="3202" w:author="Ernesto del Puerto" w:date="2022-02-20T21:07:00Z">
        <w:r>
          <w:rPr>
            <w:rFonts w:ascii="Arial Narrow" w:eastAsia="Times New Roman" w:hAnsi="Arial Narrow" w:cs="CourierNewPSMT"/>
            <w:b/>
            <w:color w:val="000000"/>
            <w:sz w:val="28"/>
            <w:szCs w:val="28"/>
            <w:lang w:val="es-ES" w:eastAsia="es-ES"/>
          </w:rPr>
          <w:t>Ultimo</w:t>
        </w:r>
      </w:ins>
      <w:ins w:id="3203" w:author="Ernesto del Puerto" w:date="2022-02-20T21:06:00Z">
        <w:r>
          <w:rPr>
            <w:rFonts w:ascii="Arial Narrow" w:eastAsia="Times New Roman" w:hAnsi="Arial Narrow" w:cs="CourierNewPSMT"/>
            <w:b/>
            <w:color w:val="000000"/>
            <w:sz w:val="28"/>
            <w:szCs w:val="28"/>
            <w:lang w:val="es-ES" w:eastAsia="es-ES"/>
          </w:rPr>
          <w:t xml:space="preserve"> esquema de listas</w:t>
        </w:r>
        <w:bookmarkEnd w:id="3198"/>
      </w:ins>
    </w:p>
    <w:p w14:paraId="2552B85D" w14:textId="77777777" w:rsidR="00137BCF" w:rsidRDefault="00A83606" w:rsidP="00A83606">
      <w:pPr>
        <w:autoSpaceDE w:val="0"/>
        <w:autoSpaceDN w:val="0"/>
        <w:adjustRightInd w:val="0"/>
        <w:spacing w:before="240"/>
        <w:rPr>
          <w:ins w:id="3204" w:author="Ernesto del Puerto" w:date="2022-02-20T21:07:00Z"/>
          <w:rFonts w:ascii="Arial Narrow" w:hAnsi="Arial Narrow" w:cs="TimesNewRoman"/>
          <w:color w:val="000000"/>
          <w:lang w:val="es-AR"/>
        </w:rPr>
      </w:pPr>
      <w:ins w:id="3205" w:author="Ernesto del Puerto" w:date="2022-02-20T19:35:00Z">
        <w:r w:rsidRPr="00A83606">
          <w:rPr>
            <w:rFonts w:ascii="Arial Narrow" w:hAnsi="Arial Narrow" w:cs="TimesNewRoman"/>
            <w:color w:val="000000"/>
            <w:lang w:val="es-AR"/>
          </w:rPr>
          <w:t>Al igual que los vectores, las listas utilizan el comportamiento de copiar al modificar; la lista original no se modifica y R crea una copia modificada.</w:t>
        </w:r>
      </w:ins>
    </w:p>
    <w:p w14:paraId="676E76F6" w14:textId="1B713D3B" w:rsidR="00137BCF" w:rsidRDefault="00A83606" w:rsidP="00A83606">
      <w:pPr>
        <w:autoSpaceDE w:val="0"/>
        <w:autoSpaceDN w:val="0"/>
        <w:adjustRightInd w:val="0"/>
        <w:spacing w:before="240"/>
        <w:rPr>
          <w:ins w:id="3206" w:author="Ernesto del Puerto" w:date="2022-02-20T21:07:00Z"/>
          <w:rFonts w:ascii="Arial Narrow" w:hAnsi="Arial Narrow" w:cs="TimesNewRoman"/>
          <w:color w:val="000000"/>
          <w:lang w:val="es-AR"/>
        </w:rPr>
      </w:pPr>
      <w:ins w:id="3207" w:author="Ernesto del Puerto" w:date="2022-02-20T19:35:00Z">
        <w:r w:rsidRPr="00A83606">
          <w:rPr>
            <w:rFonts w:ascii="Arial Narrow" w:hAnsi="Arial Narrow" w:cs="TimesNewRoman"/>
            <w:color w:val="000000"/>
            <w:lang w:val="es-AR"/>
          </w:rPr>
          <w:t>Esto, sin embargo, es una copia superficial: el objeto de la lista y sus enlaces se copian, pero los valores a los que apuntan los enlaces no.</w:t>
        </w:r>
      </w:ins>
    </w:p>
    <w:p w14:paraId="718740E7" w14:textId="77777777" w:rsidR="00137BCF" w:rsidRDefault="00A83606" w:rsidP="00A83606">
      <w:pPr>
        <w:autoSpaceDE w:val="0"/>
        <w:autoSpaceDN w:val="0"/>
        <w:adjustRightInd w:val="0"/>
        <w:spacing w:before="240"/>
        <w:rPr>
          <w:ins w:id="3208" w:author="Ernesto del Puerto" w:date="2022-02-20T21:08:00Z"/>
          <w:rFonts w:ascii="Arial Narrow" w:hAnsi="Arial Narrow" w:cs="TimesNewRoman"/>
          <w:color w:val="000000"/>
          <w:lang w:val="es-AR"/>
        </w:rPr>
      </w:pPr>
      <w:ins w:id="3209" w:author="Ernesto del Puerto" w:date="2022-02-20T19:35:00Z">
        <w:r w:rsidRPr="00A83606">
          <w:rPr>
            <w:rFonts w:ascii="Arial Narrow" w:hAnsi="Arial Narrow" w:cs="TimesNewRoman"/>
            <w:color w:val="000000"/>
            <w:lang w:val="es-AR"/>
          </w:rPr>
          <w:t>Lo opuesto a una copia superficial es una copia profunda donde se copian los contenidos de cada referencia.</w:t>
        </w:r>
      </w:ins>
    </w:p>
    <w:p w14:paraId="262A03D0" w14:textId="1C7F7065" w:rsidR="00A83606" w:rsidRPr="00A83606" w:rsidRDefault="00A83606" w:rsidP="00A83606">
      <w:pPr>
        <w:autoSpaceDE w:val="0"/>
        <w:autoSpaceDN w:val="0"/>
        <w:adjustRightInd w:val="0"/>
        <w:spacing w:before="240"/>
        <w:rPr>
          <w:ins w:id="3210" w:author="Ernesto del Puerto" w:date="2022-02-20T19:35:00Z"/>
          <w:rFonts w:ascii="Arial Narrow" w:hAnsi="Arial Narrow" w:cs="TimesNewRoman"/>
          <w:color w:val="000000"/>
          <w:lang w:val="es-AR"/>
        </w:rPr>
      </w:pPr>
      <w:ins w:id="3211" w:author="Ernesto del Puerto" w:date="2022-02-20T19:35:00Z">
        <w:r w:rsidRPr="00A83606">
          <w:rPr>
            <w:rFonts w:ascii="Arial Narrow" w:hAnsi="Arial Narrow" w:cs="TimesNewRoman"/>
            <w:color w:val="000000"/>
            <w:lang w:val="es-AR"/>
          </w:rPr>
          <w:t>Antes de R 3.1.0, las copias siempre eran copias profundas.</w:t>
        </w:r>
      </w:ins>
    </w:p>
    <w:p w14:paraId="1CE69B1E" w14:textId="77777777" w:rsidR="00B17197" w:rsidRDefault="00A83606" w:rsidP="00A83606">
      <w:pPr>
        <w:autoSpaceDE w:val="0"/>
        <w:autoSpaceDN w:val="0"/>
        <w:adjustRightInd w:val="0"/>
        <w:spacing w:before="240"/>
        <w:rPr>
          <w:ins w:id="3212" w:author="Ernesto del Puerto" w:date="2022-02-20T20:48:00Z"/>
          <w:rFonts w:ascii="Arial Narrow" w:hAnsi="Arial Narrow" w:cs="TimesNewRoman"/>
          <w:color w:val="000000"/>
          <w:lang w:val="es-AR"/>
        </w:rPr>
      </w:pPr>
      <w:ins w:id="3213" w:author="Ernesto del Puerto" w:date="2022-02-20T19:35:00Z">
        <w:r w:rsidRPr="00A83606">
          <w:rPr>
            <w:rFonts w:ascii="Arial Narrow" w:hAnsi="Arial Narrow" w:cs="TimesNewRoman"/>
            <w:color w:val="000000"/>
            <w:lang w:val="es-AR"/>
          </w:rPr>
          <w:lastRenderedPageBreak/>
          <w:t xml:space="preserve">Para ver los valores que se comparten en las listas, </w:t>
        </w:r>
      </w:ins>
      <w:ins w:id="3214" w:author="Ernesto del Puerto" w:date="2022-02-20T20:48:00Z">
        <w:r w:rsidR="00B17197">
          <w:rPr>
            <w:rFonts w:ascii="Arial Narrow" w:hAnsi="Arial Narrow" w:cs="TimesNewRoman"/>
            <w:color w:val="000000"/>
            <w:lang w:val="es-AR"/>
          </w:rPr>
          <w:t xml:space="preserve">podemos </w:t>
        </w:r>
      </w:ins>
      <w:ins w:id="3215" w:author="Ernesto del Puerto" w:date="2022-02-20T19:35:00Z">
        <w:r w:rsidRPr="00A83606">
          <w:rPr>
            <w:rFonts w:ascii="Arial Narrow" w:hAnsi="Arial Narrow" w:cs="TimesNewRoman"/>
            <w:color w:val="000000"/>
            <w:lang w:val="es-AR"/>
          </w:rPr>
          <w:t>us</w:t>
        </w:r>
      </w:ins>
      <w:ins w:id="3216" w:author="Ernesto del Puerto" w:date="2022-02-20T20:48:00Z">
        <w:r w:rsidR="00B17197">
          <w:rPr>
            <w:rFonts w:ascii="Arial Narrow" w:hAnsi="Arial Narrow" w:cs="TimesNewRoman"/>
            <w:color w:val="000000"/>
            <w:lang w:val="es-AR"/>
          </w:rPr>
          <w:t>ar</w:t>
        </w:r>
      </w:ins>
      <w:ins w:id="3217" w:author="Ernesto del Puerto" w:date="2022-02-20T19:35:00Z">
        <w:r w:rsidRPr="00A83606">
          <w:rPr>
            <w:rFonts w:ascii="Arial Narrow" w:hAnsi="Arial Narrow" w:cs="TimesNewRoman"/>
            <w:color w:val="000000"/>
            <w:lang w:val="es-AR"/>
          </w:rPr>
          <w:t xml:space="preserve"> </w:t>
        </w:r>
        <w:proofErr w:type="spellStart"/>
        <w:proofErr w:type="gramStart"/>
        <w:r w:rsidRPr="00B17197">
          <w:rPr>
            <w:rFonts w:ascii="Arial Narrow" w:hAnsi="Arial Narrow" w:cs="TimesNewRoman"/>
            <w:b/>
            <w:bCs/>
            <w:i/>
            <w:iCs/>
            <w:color w:val="000000"/>
            <w:lang w:val="es-AR"/>
            <w:rPrChange w:id="3218" w:author="Ernesto del Puerto" w:date="2022-02-20T20:50:00Z">
              <w:rPr>
                <w:rFonts w:ascii="Arial Narrow" w:hAnsi="Arial Narrow" w:cs="TimesNewRoman"/>
                <w:color w:val="000000"/>
                <w:lang w:val="es-AR"/>
              </w:rPr>
            </w:rPrChange>
          </w:rPr>
          <w:t>lobstr</w:t>
        </w:r>
        <w:proofErr w:type="spellEnd"/>
        <w:r w:rsidRPr="00B17197">
          <w:rPr>
            <w:rFonts w:ascii="Arial Narrow" w:hAnsi="Arial Narrow" w:cs="TimesNewRoman"/>
            <w:b/>
            <w:bCs/>
            <w:i/>
            <w:iCs/>
            <w:color w:val="000000"/>
            <w:lang w:val="es-AR"/>
            <w:rPrChange w:id="3219" w:author="Ernesto del Puerto" w:date="2022-02-20T20:50:00Z">
              <w:rPr>
                <w:rFonts w:ascii="Arial Narrow" w:hAnsi="Arial Narrow" w:cs="TimesNewRoman"/>
                <w:color w:val="000000"/>
                <w:lang w:val="es-AR"/>
              </w:rPr>
            </w:rPrChange>
          </w:rPr>
          <w:t>::</w:t>
        </w:r>
        <w:proofErr w:type="spellStart"/>
        <w:proofErr w:type="gramEnd"/>
        <w:r w:rsidRPr="00B17197">
          <w:rPr>
            <w:rFonts w:ascii="Arial Narrow" w:hAnsi="Arial Narrow" w:cs="TimesNewRoman"/>
            <w:b/>
            <w:bCs/>
            <w:i/>
            <w:iCs/>
            <w:color w:val="000000"/>
            <w:lang w:val="es-AR"/>
            <w:rPrChange w:id="3220" w:author="Ernesto del Puerto" w:date="2022-02-20T20:50:00Z">
              <w:rPr>
                <w:rFonts w:ascii="Arial Narrow" w:hAnsi="Arial Narrow" w:cs="TimesNewRoman"/>
                <w:color w:val="000000"/>
                <w:lang w:val="es-AR"/>
              </w:rPr>
            </w:rPrChange>
          </w:rPr>
          <w:t>ref</w:t>
        </w:r>
        <w:proofErr w:type="spellEnd"/>
        <w:r w:rsidRPr="00B17197">
          <w:rPr>
            <w:rFonts w:ascii="Arial Narrow" w:hAnsi="Arial Narrow" w:cs="TimesNewRoman"/>
            <w:b/>
            <w:bCs/>
            <w:i/>
            <w:iCs/>
            <w:color w:val="000000"/>
            <w:lang w:val="es-AR"/>
            <w:rPrChange w:id="3221" w:author="Ernesto del Puerto" w:date="2022-02-20T20:50:00Z">
              <w:rPr>
                <w:rFonts w:ascii="Arial Narrow" w:hAnsi="Arial Narrow" w:cs="TimesNewRoman"/>
                <w:color w:val="000000"/>
                <w:lang w:val="es-AR"/>
              </w:rPr>
            </w:rPrChange>
          </w:rPr>
          <w:t>()</w:t>
        </w:r>
        <w:r w:rsidRPr="00A83606">
          <w:rPr>
            <w:rFonts w:ascii="Arial Narrow" w:hAnsi="Arial Narrow" w:cs="TimesNewRoman"/>
            <w:color w:val="000000"/>
            <w:lang w:val="es-AR"/>
          </w:rPr>
          <w:t>.</w:t>
        </w:r>
      </w:ins>
    </w:p>
    <w:p w14:paraId="681A257D" w14:textId="4F441259" w:rsidR="00A83606" w:rsidRDefault="00A83606" w:rsidP="00A83606">
      <w:pPr>
        <w:autoSpaceDE w:val="0"/>
        <w:autoSpaceDN w:val="0"/>
        <w:adjustRightInd w:val="0"/>
        <w:spacing w:before="240"/>
        <w:rPr>
          <w:ins w:id="3222" w:author="Ernesto del Puerto" w:date="2022-02-20T15:01:00Z"/>
          <w:rFonts w:ascii="Arial Narrow" w:hAnsi="Arial Narrow" w:cs="TimesNewRoman"/>
          <w:color w:val="000000"/>
          <w:lang w:val="es-AR"/>
        </w:rPr>
      </w:pPr>
      <w:proofErr w:type="spellStart"/>
      <w:proofErr w:type="gramStart"/>
      <w:ins w:id="3223" w:author="Ernesto del Puerto" w:date="2022-02-20T19:35:00Z">
        <w:r w:rsidRPr="00B17197">
          <w:rPr>
            <w:rFonts w:ascii="Arial Narrow" w:hAnsi="Arial Narrow" w:cs="TimesNewRoman"/>
            <w:b/>
            <w:bCs/>
            <w:color w:val="000000"/>
            <w:lang w:val="es-AR"/>
            <w:rPrChange w:id="3224" w:author="Ernesto del Puerto" w:date="2022-02-20T20:51:00Z">
              <w:rPr>
                <w:rFonts w:ascii="Arial Narrow" w:hAnsi="Arial Narrow" w:cs="TimesNewRoman"/>
                <w:color w:val="000000"/>
                <w:lang w:val="es-AR"/>
              </w:rPr>
            </w:rPrChange>
          </w:rPr>
          <w:t>ref</w:t>
        </w:r>
        <w:proofErr w:type="spellEnd"/>
        <w:r w:rsidRPr="00B17197">
          <w:rPr>
            <w:rFonts w:ascii="Arial Narrow" w:hAnsi="Arial Narrow" w:cs="TimesNewRoman"/>
            <w:b/>
            <w:bCs/>
            <w:color w:val="000000"/>
            <w:lang w:val="es-AR"/>
            <w:rPrChange w:id="3225" w:author="Ernesto del Puerto" w:date="2022-02-20T20:51:00Z">
              <w:rPr>
                <w:rFonts w:ascii="Arial Narrow" w:hAnsi="Arial Narrow" w:cs="TimesNewRoman"/>
                <w:color w:val="000000"/>
                <w:lang w:val="es-AR"/>
              </w:rPr>
            </w:rPrChange>
          </w:rPr>
          <w:t>(</w:t>
        </w:r>
        <w:proofErr w:type="gramEnd"/>
        <w:r w:rsidRPr="00B17197">
          <w:rPr>
            <w:rFonts w:ascii="Arial Narrow" w:hAnsi="Arial Narrow" w:cs="TimesNewRoman"/>
            <w:b/>
            <w:bCs/>
            <w:color w:val="000000"/>
            <w:lang w:val="es-AR"/>
            <w:rPrChange w:id="3226" w:author="Ernesto del Puerto" w:date="2022-02-20T20:51:00Z">
              <w:rPr>
                <w:rFonts w:ascii="Arial Narrow" w:hAnsi="Arial Narrow" w:cs="TimesNewRoman"/>
                <w:color w:val="000000"/>
                <w:lang w:val="es-AR"/>
              </w:rPr>
            </w:rPrChange>
          </w:rPr>
          <w:t>)</w:t>
        </w:r>
        <w:r w:rsidRPr="00A83606">
          <w:rPr>
            <w:rFonts w:ascii="Arial Narrow" w:hAnsi="Arial Narrow" w:cs="TimesNewRoman"/>
            <w:color w:val="000000"/>
            <w:lang w:val="es-AR"/>
          </w:rPr>
          <w:t xml:space="preserve"> imprime la dirección de memoria de cada objeto, junto con una identificación local para que p</w:t>
        </w:r>
      </w:ins>
      <w:ins w:id="3227" w:author="Ernesto del Puerto" w:date="2022-02-20T20:51:00Z">
        <w:r w:rsidR="00B17197">
          <w:rPr>
            <w:rFonts w:ascii="Arial Narrow" w:hAnsi="Arial Narrow" w:cs="TimesNewRoman"/>
            <w:color w:val="000000"/>
            <w:lang w:val="es-AR"/>
          </w:rPr>
          <w:t>o</w:t>
        </w:r>
      </w:ins>
      <w:ins w:id="3228" w:author="Ernesto del Puerto" w:date="2022-02-20T19:35:00Z">
        <w:r w:rsidRPr="00A83606">
          <w:rPr>
            <w:rFonts w:ascii="Arial Narrow" w:hAnsi="Arial Narrow" w:cs="TimesNewRoman"/>
            <w:color w:val="000000"/>
            <w:lang w:val="es-AR"/>
          </w:rPr>
          <w:t>da</w:t>
        </w:r>
      </w:ins>
      <w:ins w:id="3229" w:author="Ernesto del Puerto" w:date="2022-02-20T20:51:00Z">
        <w:r w:rsidR="00B17197">
          <w:rPr>
            <w:rFonts w:ascii="Arial Narrow" w:hAnsi="Arial Narrow" w:cs="TimesNewRoman"/>
            <w:color w:val="000000"/>
            <w:lang w:val="es-AR"/>
          </w:rPr>
          <w:t>mos</w:t>
        </w:r>
      </w:ins>
      <w:ins w:id="3230" w:author="Ernesto del Puerto" w:date="2022-02-20T19:35:00Z">
        <w:r w:rsidRPr="00A83606">
          <w:rPr>
            <w:rFonts w:ascii="Arial Narrow" w:hAnsi="Arial Narrow" w:cs="TimesNewRoman"/>
            <w:color w:val="000000"/>
            <w:lang w:val="es-AR"/>
          </w:rPr>
          <w:t xml:space="preserve"> cruzar fácilmente los componentes compartidos.</w:t>
        </w:r>
      </w:ins>
    </w:p>
    <w:p w14:paraId="415B58BA" w14:textId="19964CA9" w:rsidR="00E4103C" w:rsidRPr="00705BCA" w:rsidRDefault="00705BCA">
      <w:pPr>
        <w:pStyle w:val="Ttulo1"/>
        <w:numPr>
          <w:ilvl w:val="0"/>
          <w:numId w:val="1"/>
        </w:numPr>
        <w:rPr>
          <w:ins w:id="3231" w:author="Ernesto del Puerto" w:date="2022-02-20T20:52:00Z"/>
          <w:rFonts w:ascii="Arial Narrow" w:hAnsi="Arial Narrow" w:cs="CourierNewPSMT"/>
          <w:b/>
          <w:color w:val="000000"/>
          <w:sz w:val="28"/>
          <w:szCs w:val="28"/>
          <w:lang w:val="es-ES"/>
          <w:rPrChange w:id="3232" w:author="Ernesto del Puerto" w:date="2022-02-20T21:11:00Z">
            <w:rPr>
              <w:ins w:id="3233" w:author="Ernesto del Puerto" w:date="2022-02-20T20:52:00Z"/>
              <w:rFonts w:ascii="Arial Narrow" w:hAnsi="Arial Narrow" w:cs="TimesNewRoman"/>
              <w:color w:val="000000"/>
              <w:lang w:val="es-AR"/>
            </w:rPr>
          </w:rPrChange>
        </w:rPr>
        <w:pPrChange w:id="3234" w:author="Ernesto del Puerto" w:date="2022-02-20T21:11:00Z">
          <w:pPr>
            <w:autoSpaceDE w:val="0"/>
            <w:autoSpaceDN w:val="0"/>
            <w:adjustRightInd w:val="0"/>
            <w:spacing w:before="240"/>
          </w:pPr>
        </w:pPrChange>
      </w:pPr>
      <w:bookmarkStart w:id="3235" w:name="_Toc97489985"/>
      <w:ins w:id="3236" w:author="Ernesto del Puerto" w:date="2022-02-20T21:11:00Z">
        <w:r w:rsidRPr="00705BCA">
          <w:rPr>
            <w:rFonts w:ascii="Arial Narrow" w:eastAsia="Times New Roman" w:hAnsi="Arial Narrow" w:cs="CourierNewPSMT"/>
            <w:b/>
            <w:color w:val="000000"/>
            <w:sz w:val="28"/>
            <w:szCs w:val="28"/>
            <w:lang w:val="es-ES"/>
            <w:rPrChange w:id="3237" w:author="Ernesto del Puerto" w:date="2022-02-20T21:11:00Z">
              <w:rPr>
                <w:rFonts w:ascii="Arial Narrow" w:hAnsi="Arial Narrow" w:cs="TimesNewRoman"/>
                <w:color w:val="000000"/>
                <w:lang w:val="es-AR"/>
              </w:rPr>
            </w:rPrChange>
          </w:rPr>
          <w:t xml:space="preserve">Data </w:t>
        </w:r>
        <w:proofErr w:type="spellStart"/>
        <w:r w:rsidRPr="00705BCA">
          <w:rPr>
            <w:rFonts w:ascii="Arial Narrow" w:eastAsia="Times New Roman" w:hAnsi="Arial Narrow" w:cs="CourierNewPSMT"/>
            <w:b/>
            <w:color w:val="000000"/>
            <w:sz w:val="28"/>
            <w:szCs w:val="28"/>
            <w:lang w:val="es-ES"/>
            <w:rPrChange w:id="3238" w:author="Ernesto del Puerto" w:date="2022-02-20T21:11:00Z">
              <w:rPr>
                <w:rFonts w:ascii="Arial Narrow" w:hAnsi="Arial Narrow" w:cs="TimesNewRoman"/>
                <w:color w:val="000000"/>
                <w:lang w:val="es-AR"/>
              </w:rPr>
            </w:rPrChange>
          </w:rPr>
          <w:t>frames</w:t>
        </w:r>
      </w:ins>
      <w:bookmarkEnd w:id="3235"/>
      <w:proofErr w:type="spellEnd"/>
    </w:p>
    <w:p w14:paraId="2B20F7F9" w14:textId="77777777" w:rsidR="00E93838" w:rsidRDefault="00E93838" w:rsidP="00705BCA">
      <w:pPr>
        <w:autoSpaceDE w:val="0"/>
        <w:autoSpaceDN w:val="0"/>
        <w:adjustRightInd w:val="0"/>
        <w:spacing w:before="240"/>
        <w:rPr>
          <w:ins w:id="3239" w:author="Ernesto del Puerto" w:date="2022-02-20T21:27:00Z"/>
          <w:rFonts w:ascii="Arial Narrow" w:hAnsi="Arial Narrow" w:cs="TimesNewRoman"/>
          <w:color w:val="000000"/>
          <w:lang w:val="es-AR"/>
        </w:rPr>
      </w:pPr>
    </w:p>
    <w:p w14:paraId="7936E456" w14:textId="03ECE9B8" w:rsidR="00E93838" w:rsidRDefault="00E93838" w:rsidP="00705BCA">
      <w:pPr>
        <w:autoSpaceDE w:val="0"/>
        <w:autoSpaceDN w:val="0"/>
        <w:adjustRightInd w:val="0"/>
        <w:spacing w:before="240"/>
        <w:rPr>
          <w:ins w:id="3240" w:author="Ernesto del Puerto" w:date="2022-02-20T21:27:00Z"/>
          <w:rFonts w:ascii="Arial Narrow" w:hAnsi="Arial Narrow" w:cs="TimesNewRoman"/>
          <w:color w:val="000000"/>
          <w:lang w:val="es-AR"/>
        </w:rPr>
      </w:pPr>
      <w:ins w:id="3241" w:author="Ernesto del Puerto" w:date="2022-02-20T21:27:00Z">
        <w:r>
          <w:rPr>
            <w:rFonts w:ascii="Arial Narrow" w:hAnsi="Arial Narrow" w:cs="TimesNewRoman"/>
            <w:noProof/>
            <w:color w:val="000000"/>
            <w:lang w:val="es-AR"/>
          </w:rPr>
          <w:drawing>
            <wp:inline distT="0" distB="0" distL="0" distR="0" wp14:anchorId="0B1C004E" wp14:editId="2246746B">
              <wp:extent cx="4076700" cy="32385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76700" cy="3238500"/>
                      </a:xfrm>
                      <a:prstGeom prst="rect">
                        <a:avLst/>
                      </a:prstGeom>
                      <a:noFill/>
                      <a:ln>
                        <a:noFill/>
                      </a:ln>
                    </pic:spPr>
                  </pic:pic>
                </a:graphicData>
              </a:graphic>
            </wp:inline>
          </w:drawing>
        </w:r>
      </w:ins>
    </w:p>
    <w:p w14:paraId="0745F6B0" w14:textId="14454182" w:rsidR="00E93838" w:rsidRDefault="00E93838" w:rsidP="00E93838">
      <w:pPr>
        <w:pStyle w:val="TtuloTDC"/>
        <w:autoSpaceDE w:val="0"/>
        <w:autoSpaceDN w:val="0"/>
        <w:adjustRightInd w:val="0"/>
        <w:outlineLvl w:val="2"/>
        <w:rPr>
          <w:ins w:id="3242" w:author="Ernesto del Puerto" w:date="2022-02-20T21:27:00Z"/>
          <w:rFonts w:ascii="Arial Narrow" w:hAnsi="Arial Narrow" w:cs="TimesNewRoman"/>
          <w:color w:val="000000"/>
          <w:lang w:val="es-AR"/>
        </w:rPr>
      </w:pPr>
      <w:bookmarkStart w:id="3243" w:name="_Toc97489986"/>
      <w:ins w:id="3244" w:author="Ernesto del Puerto" w:date="2022-02-20T21:27:00Z">
        <w:r>
          <w:rPr>
            <w:rFonts w:ascii="Arial Narrow" w:eastAsia="Times New Roman" w:hAnsi="Arial Narrow" w:cs="CourierNewPSMT"/>
            <w:b/>
            <w:color w:val="000000"/>
            <w:sz w:val="28"/>
            <w:szCs w:val="28"/>
            <w:lang w:val="es-ES" w:eastAsia="es-ES"/>
          </w:rPr>
          <w:t xml:space="preserve">Figura 26.1. Data </w:t>
        </w:r>
        <w:proofErr w:type="spellStart"/>
        <w:r>
          <w:rPr>
            <w:rFonts w:ascii="Arial Narrow" w:eastAsia="Times New Roman" w:hAnsi="Arial Narrow" w:cs="CourierNewPSMT"/>
            <w:b/>
            <w:color w:val="000000"/>
            <w:sz w:val="28"/>
            <w:szCs w:val="28"/>
            <w:lang w:val="es-ES" w:eastAsia="es-ES"/>
          </w:rPr>
          <w:t>fr</w:t>
        </w:r>
      </w:ins>
      <w:ins w:id="3245" w:author="Ernesto del Puerto" w:date="2022-02-20T21:28:00Z">
        <w:r>
          <w:rPr>
            <w:rFonts w:ascii="Arial Narrow" w:eastAsia="Times New Roman" w:hAnsi="Arial Narrow" w:cs="CourierNewPSMT"/>
            <w:b/>
            <w:color w:val="000000"/>
            <w:sz w:val="28"/>
            <w:szCs w:val="28"/>
            <w:lang w:val="es-ES" w:eastAsia="es-ES"/>
          </w:rPr>
          <w:t>ames</w:t>
        </w:r>
      </w:ins>
      <w:bookmarkEnd w:id="3243"/>
      <w:proofErr w:type="spellEnd"/>
    </w:p>
    <w:p w14:paraId="5D2F1616" w14:textId="77777777" w:rsidR="00E93838" w:rsidRDefault="00E93838" w:rsidP="00705BCA">
      <w:pPr>
        <w:autoSpaceDE w:val="0"/>
        <w:autoSpaceDN w:val="0"/>
        <w:adjustRightInd w:val="0"/>
        <w:spacing w:before="240"/>
        <w:rPr>
          <w:ins w:id="3246" w:author="Ernesto del Puerto" w:date="2022-02-20T21:29:00Z"/>
          <w:rFonts w:ascii="Arial Narrow" w:hAnsi="Arial Narrow" w:cs="TimesNewRoman"/>
          <w:color w:val="000000"/>
          <w:lang w:val="es-AR"/>
        </w:rPr>
      </w:pPr>
    </w:p>
    <w:p w14:paraId="1139A962" w14:textId="4B70670B" w:rsidR="00E93838" w:rsidRDefault="00E93838" w:rsidP="00705BCA">
      <w:pPr>
        <w:autoSpaceDE w:val="0"/>
        <w:autoSpaceDN w:val="0"/>
        <w:adjustRightInd w:val="0"/>
        <w:spacing w:before="240"/>
        <w:rPr>
          <w:ins w:id="3247" w:author="Ernesto del Puerto" w:date="2022-02-20T21:29:00Z"/>
          <w:rFonts w:ascii="Arial Narrow" w:hAnsi="Arial Narrow" w:cs="TimesNewRoman"/>
          <w:color w:val="000000"/>
          <w:lang w:val="es-AR"/>
        </w:rPr>
      </w:pPr>
      <w:ins w:id="3248" w:author="Ernesto del Puerto" w:date="2022-02-20T21:35:00Z">
        <w:r>
          <w:rPr>
            <w:rFonts w:ascii="Arial Narrow" w:hAnsi="Arial Narrow" w:cs="TimesNewRoman"/>
            <w:noProof/>
            <w:color w:val="000000"/>
            <w:lang w:val="es-AR"/>
          </w:rPr>
          <w:drawing>
            <wp:inline distT="0" distB="0" distL="0" distR="0" wp14:anchorId="1511CF6A" wp14:editId="10E8BB91">
              <wp:extent cx="3262630" cy="2223770"/>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62630" cy="2223770"/>
                      </a:xfrm>
                      <a:prstGeom prst="rect">
                        <a:avLst/>
                      </a:prstGeom>
                      <a:noFill/>
                      <a:ln>
                        <a:noFill/>
                      </a:ln>
                    </pic:spPr>
                  </pic:pic>
                </a:graphicData>
              </a:graphic>
            </wp:inline>
          </w:drawing>
        </w:r>
      </w:ins>
    </w:p>
    <w:p w14:paraId="188703C5" w14:textId="05C2847F" w:rsidR="00E93838" w:rsidRDefault="00E93838" w:rsidP="00E93838">
      <w:pPr>
        <w:pStyle w:val="TtuloTDC"/>
        <w:autoSpaceDE w:val="0"/>
        <w:autoSpaceDN w:val="0"/>
        <w:adjustRightInd w:val="0"/>
        <w:outlineLvl w:val="2"/>
        <w:rPr>
          <w:ins w:id="3249" w:author="Ernesto del Puerto" w:date="2022-02-20T21:35:00Z"/>
          <w:rFonts w:ascii="Arial Narrow" w:hAnsi="Arial Narrow" w:cs="TimesNewRoman"/>
          <w:color w:val="000000"/>
          <w:lang w:val="es-AR"/>
        </w:rPr>
      </w:pPr>
      <w:bookmarkStart w:id="3250" w:name="_Toc97489987"/>
      <w:ins w:id="3251" w:author="Ernesto del Puerto" w:date="2022-02-20T21:35:00Z">
        <w:r>
          <w:rPr>
            <w:rFonts w:ascii="Arial Narrow" w:eastAsia="Times New Roman" w:hAnsi="Arial Narrow" w:cs="CourierNewPSMT"/>
            <w:b/>
            <w:color w:val="000000"/>
            <w:sz w:val="28"/>
            <w:szCs w:val="28"/>
            <w:lang w:val="es-ES" w:eastAsia="es-ES"/>
          </w:rPr>
          <w:t xml:space="preserve">Figura 26.2. Primer esquema de data </w:t>
        </w:r>
        <w:proofErr w:type="spellStart"/>
        <w:r>
          <w:rPr>
            <w:rFonts w:ascii="Arial Narrow" w:eastAsia="Times New Roman" w:hAnsi="Arial Narrow" w:cs="CourierNewPSMT"/>
            <w:b/>
            <w:color w:val="000000"/>
            <w:sz w:val="28"/>
            <w:szCs w:val="28"/>
            <w:lang w:val="es-ES" w:eastAsia="es-ES"/>
          </w:rPr>
          <w:t>frames</w:t>
        </w:r>
        <w:bookmarkEnd w:id="3250"/>
        <w:proofErr w:type="spellEnd"/>
      </w:ins>
    </w:p>
    <w:p w14:paraId="122D3CB0" w14:textId="77777777" w:rsidR="00E93838" w:rsidRDefault="00E93838" w:rsidP="00705BCA">
      <w:pPr>
        <w:autoSpaceDE w:val="0"/>
        <w:autoSpaceDN w:val="0"/>
        <w:adjustRightInd w:val="0"/>
        <w:spacing w:before="240"/>
        <w:rPr>
          <w:ins w:id="3252" w:author="Ernesto del Puerto" w:date="2022-02-20T21:35:00Z"/>
          <w:rFonts w:ascii="Arial Narrow" w:hAnsi="Arial Narrow" w:cs="TimesNewRoman"/>
          <w:color w:val="000000"/>
          <w:lang w:val="es-AR"/>
        </w:rPr>
      </w:pPr>
    </w:p>
    <w:p w14:paraId="79728B71" w14:textId="476FB3C9" w:rsidR="00E93838" w:rsidRDefault="007372C1" w:rsidP="00705BCA">
      <w:pPr>
        <w:autoSpaceDE w:val="0"/>
        <w:autoSpaceDN w:val="0"/>
        <w:adjustRightInd w:val="0"/>
        <w:spacing w:before="240"/>
        <w:rPr>
          <w:ins w:id="3253" w:author="Ernesto del Puerto" w:date="2022-02-20T21:35:00Z"/>
          <w:rFonts w:ascii="Arial Narrow" w:hAnsi="Arial Narrow" w:cs="TimesNewRoman"/>
          <w:color w:val="000000"/>
          <w:lang w:val="es-AR"/>
        </w:rPr>
      </w:pPr>
      <w:ins w:id="3254" w:author="Ernesto del Puerto" w:date="2022-02-20T21:44:00Z">
        <w:r>
          <w:rPr>
            <w:rFonts w:ascii="Arial Narrow" w:hAnsi="Arial Narrow" w:cs="TimesNewRoman"/>
            <w:noProof/>
            <w:color w:val="000000"/>
            <w:lang w:val="es-AR"/>
          </w:rPr>
          <w:lastRenderedPageBreak/>
          <w:drawing>
            <wp:inline distT="0" distB="0" distL="0" distR="0" wp14:anchorId="067B04D7" wp14:editId="3826E6C4">
              <wp:extent cx="2983865" cy="2983865"/>
              <wp:effectExtent l="0" t="0" r="6985"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83865" cy="2983865"/>
                      </a:xfrm>
                      <a:prstGeom prst="rect">
                        <a:avLst/>
                      </a:prstGeom>
                      <a:noFill/>
                      <a:ln>
                        <a:noFill/>
                      </a:ln>
                    </pic:spPr>
                  </pic:pic>
                </a:graphicData>
              </a:graphic>
            </wp:inline>
          </w:drawing>
        </w:r>
      </w:ins>
    </w:p>
    <w:p w14:paraId="43AB9962" w14:textId="33634953" w:rsidR="007372C1" w:rsidRDefault="007372C1" w:rsidP="007372C1">
      <w:pPr>
        <w:pStyle w:val="TtuloTDC"/>
        <w:autoSpaceDE w:val="0"/>
        <w:autoSpaceDN w:val="0"/>
        <w:adjustRightInd w:val="0"/>
        <w:outlineLvl w:val="2"/>
        <w:rPr>
          <w:ins w:id="3255" w:author="Ernesto del Puerto" w:date="2022-02-20T21:45:00Z"/>
          <w:rFonts w:ascii="Arial Narrow" w:hAnsi="Arial Narrow" w:cs="TimesNewRoman"/>
          <w:color w:val="000000"/>
          <w:lang w:val="es-AR"/>
        </w:rPr>
      </w:pPr>
      <w:bookmarkStart w:id="3256" w:name="_Toc97489988"/>
      <w:ins w:id="3257" w:author="Ernesto del Puerto" w:date="2022-02-20T21:45:00Z">
        <w:r>
          <w:rPr>
            <w:rFonts w:ascii="Arial Narrow" w:eastAsia="Times New Roman" w:hAnsi="Arial Narrow" w:cs="CourierNewPSMT"/>
            <w:b/>
            <w:color w:val="000000"/>
            <w:sz w:val="28"/>
            <w:szCs w:val="28"/>
            <w:lang w:val="es-ES" w:eastAsia="es-ES"/>
          </w:rPr>
          <w:t xml:space="preserve">Figura 26.3. Segundo esquema de data </w:t>
        </w:r>
        <w:proofErr w:type="spellStart"/>
        <w:r>
          <w:rPr>
            <w:rFonts w:ascii="Arial Narrow" w:eastAsia="Times New Roman" w:hAnsi="Arial Narrow" w:cs="CourierNewPSMT"/>
            <w:b/>
            <w:color w:val="000000"/>
            <w:sz w:val="28"/>
            <w:szCs w:val="28"/>
            <w:lang w:val="es-ES" w:eastAsia="es-ES"/>
          </w:rPr>
          <w:t>frames</w:t>
        </w:r>
        <w:bookmarkEnd w:id="3256"/>
        <w:proofErr w:type="spellEnd"/>
      </w:ins>
    </w:p>
    <w:p w14:paraId="0D3C177F" w14:textId="77777777" w:rsidR="00E93838" w:rsidRDefault="00E93838" w:rsidP="00705BCA">
      <w:pPr>
        <w:autoSpaceDE w:val="0"/>
        <w:autoSpaceDN w:val="0"/>
        <w:adjustRightInd w:val="0"/>
        <w:spacing w:before="240"/>
        <w:rPr>
          <w:ins w:id="3258" w:author="Ernesto del Puerto" w:date="2022-02-20T21:35:00Z"/>
          <w:rFonts w:ascii="Arial Narrow" w:hAnsi="Arial Narrow" w:cs="TimesNewRoman"/>
          <w:color w:val="000000"/>
          <w:lang w:val="es-AR"/>
        </w:rPr>
      </w:pPr>
    </w:p>
    <w:p w14:paraId="09DAA111" w14:textId="254F4713" w:rsidR="00E93838" w:rsidRDefault="00C927DE" w:rsidP="00705BCA">
      <w:pPr>
        <w:autoSpaceDE w:val="0"/>
        <w:autoSpaceDN w:val="0"/>
        <w:adjustRightInd w:val="0"/>
        <w:spacing w:before="240"/>
        <w:rPr>
          <w:ins w:id="3259" w:author="Ernesto del Puerto" w:date="2022-02-20T21:45:00Z"/>
          <w:rFonts w:ascii="Arial Narrow" w:hAnsi="Arial Narrow" w:cs="TimesNewRoman"/>
          <w:color w:val="000000"/>
          <w:lang w:val="es-AR"/>
        </w:rPr>
      </w:pPr>
      <w:ins w:id="3260" w:author="Ernesto del Puerto" w:date="2022-02-20T21:49:00Z">
        <w:r>
          <w:rPr>
            <w:rFonts w:ascii="Arial Narrow" w:hAnsi="Arial Narrow" w:cs="TimesNewRoman"/>
            <w:noProof/>
            <w:color w:val="000000"/>
            <w:lang w:val="es-AR"/>
          </w:rPr>
          <w:drawing>
            <wp:inline distT="0" distB="0" distL="0" distR="0" wp14:anchorId="35894678" wp14:editId="661DEE63">
              <wp:extent cx="4934585" cy="2129155"/>
              <wp:effectExtent l="0" t="0" r="0" b="444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34585" cy="2129155"/>
                      </a:xfrm>
                      <a:prstGeom prst="rect">
                        <a:avLst/>
                      </a:prstGeom>
                      <a:noFill/>
                      <a:ln>
                        <a:noFill/>
                      </a:ln>
                    </pic:spPr>
                  </pic:pic>
                </a:graphicData>
              </a:graphic>
            </wp:inline>
          </w:drawing>
        </w:r>
      </w:ins>
    </w:p>
    <w:p w14:paraId="3069B0FB" w14:textId="36212BD0" w:rsidR="00C927DE" w:rsidRDefault="00C927DE" w:rsidP="00C927DE">
      <w:pPr>
        <w:pStyle w:val="TtuloTDC"/>
        <w:autoSpaceDE w:val="0"/>
        <w:autoSpaceDN w:val="0"/>
        <w:adjustRightInd w:val="0"/>
        <w:outlineLvl w:val="2"/>
        <w:rPr>
          <w:ins w:id="3261" w:author="Ernesto del Puerto" w:date="2022-02-20T21:49:00Z"/>
          <w:rFonts w:ascii="Arial Narrow" w:hAnsi="Arial Narrow" w:cs="TimesNewRoman"/>
          <w:color w:val="000000"/>
          <w:lang w:val="es-AR"/>
        </w:rPr>
      </w:pPr>
      <w:bookmarkStart w:id="3262" w:name="_Toc97489989"/>
      <w:ins w:id="3263" w:author="Ernesto del Puerto" w:date="2022-02-20T21:49:00Z">
        <w:r>
          <w:rPr>
            <w:rFonts w:ascii="Arial Narrow" w:eastAsia="Times New Roman" w:hAnsi="Arial Narrow" w:cs="CourierNewPSMT"/>
            <w:b/>
            <w:color w:val="000000"/>
            <w:sz w:val="28"/>
            <w:szCs w:val="28"/>
            <w:lang w:val="es-ES" w:eastAsia="es-ES"/>
          </w:rPr>
          <w:t>Figura 26.4. Ultim</w:t>
        </w:r>
      </w:ins>
      <w:ins w:id="3264" w:author="Ernesto del Puerto" w:date="2022-02-20T21:50:00Z">
        <w:r>
          <w:rPr>
            <w:rFonts w:ascii="Arial Narrow" w:eastAsia="Times New Roman" w:hAnsi="Arial Narrow" w:cs="CourierNewPSMT"/>
            <w:b/>
            <w:color w:val="000000"/>
            <w:sz w:val="28"/>
            <w:szCs w:val="28"/>
            <w:lang w:val="es-ES" w:eastAsia="es-ES"/>
          </w:rPr>
          <w:t>o</w:t>
        </w:r>
      </w:ins>
      <w:ins w:id="3265" w:author="Ernesto del Puerto" w:date="2022-02-20T21:49:00Z">
        <w:r>
          <w:rPr>
            <w:rFonts w:ascii="Arial Narrow" w:eastAsia="Times New Roman" w:hAnsi="Arial Narrow" w:cs="CourierNewPSMT"/>
            <w:b/>
            <w:color w:val="000000"/>
            <w:sz w:val="28"/>
            <w:szCs w:val="28"/>
            <w:lang w:val="es-ES" w:eastAsia="es-ES"/>
          </w:rPr>
          <w:t xml:space="preserve"> esquema de data </w:t>
        </w:r>
        <w:proofErr w:type="spellStart"/>
        <w:r>
          <w:rPr>
            <w:rFonts w:ascii="Arial Narrow" w:eastAsia="Times New Roman" w:hAnsi="Arial Narrow" w:cs="CourierNewPSMT"/>
            <w:b/>
            <w:color w:val="000000"/>
            <w:sz w:val="28"/>
            <w:szCs w:val="28"/>
            <w:lang w:val="es-ES" w:eastAsia="es-ES"/>
          </w:rPr>
          <w:t>frames</w:t>
        </w:r>
        <w:bookmarkEnd w:id="3262"/>
        <w:proofErr w:type="spellEnd"/>
      </w:ins>
    </w:p>
    <w:p w14:paraId="1BC2A459" w14:textId="251AA28C" w:rsidR="00E93838" w:rsidRDefault="00705BCA" w:rsidP="00705BCA">
      <w:pPr>
        <w:autoSpaceDE w:val="0"/>
        <w:autoSpaceDN w:val="0"/>
        <w:adjustRightInd w:val="0"/>
        <w:spacing w:before="240"/>
        <w:rPr>
          <w:ins w:id="3266" w:author="Ernesto del Puerto" w:date="2022-02-20T21:28:00Z"/>
          <w:rFonts w:ascii="Arial Narrow" w:hAnsi="Arial Narrow" w:cs="TimesNewRoman"/>
          <w:color w:val="000000"/>
          <w:lang w:val="es-AR"/>
        </w:rPr>
      </w:pPr>
      <w:ins w:id="3267" w:author="Ernesto del Puerto" w:date="2022-02-20T21:11:00Z">
        <w:r w:rsidRPr="00705BCA">
          <w:rPr>
            <w:rFonts w:ascii="Arial Narrow" w:hAnsi="Arial Narrow" w:cs="TimesNewRoman"/>
            <w:color w:val="000000"/>
            <w:lang w:val="es-AR"/>
          </w:rPr>
          <w:t xml:space="preserve">Los </w:t>
        </w:r>
      </w:ins>
      <w:ins w:id="3268" w:author="Ernesto del Puerto" w:date="2022-02-20T21:12:00Z">
        <w:r>
          <w:rPr>
            <w:rFonts w:ascii="Arial Narrow" w:hAnsi="Arial Narrow" w:cs="TimesNewRoman"/>
            <w:color w:val="000000"/>
            <w:lang w:val="es-AR"/>
          </w:rPr>
          <w:t xml:space="preserve">data </w:t>
        </w:r>
        <w:proofErr w:type="spellStart"/>
        <w:r>
          <w:rPr>
            <w:rFonts w:ascii="Arial Narrow" w:hAnsi="Arial Narrow" w:cs="TimesNewRoman"/>
            <w:color w:val="000000"/>
            <w:lang w:val="es-AR"/>
          </w:rPr>
          <w:t>frames</w:t>
        </w:r>
      </w:ins>
      <w:proofErr w:type="spellEnd"/>
      <w:ins w:id="3269" w:author="Ernesto del Puerto" w:date="2022-02-20T21:11:00Z">
        <w:r w:rsidRPr="00705BCA">
          <w:rPr>
            <w:rFonts w:ascii="Arial Narrow" w:hAnsi="Arial Narrow" w:cs="TimesNewRoman"/>
            <w:color w:val="000000"/>
            <w:lang w:val="es-AR"/>
          </w:rPr>
          <w:t xml:space="preserve"> son listas de vectores, por lo que copiar al modificar tiene consecuencias importantes cuando modifica un marco de datos.</w:t>
        </w:r>
      </w:ins>
    </w:p>
    <w:p w14:paraId="7D19502F" w14:textId="0D9C4CB9" w:rsidR="00705BCA" w:rsidRPr="00705BCA" w:rsidRDefault="00C927DE" w:rsidP="00705BCA">
      <w:pPr>
        <w:autoSpaceDE w:val="0"/>
        <w:autoSpaceDN w:val="0"/>
        <w:adjustRightInd w:val="0"/>
        <w:spacing w:before="240"/>
        <w:rPr>
          <w:ins w:id="3270" w:author="Ernesto del Puerto" w:date="2022-02-20T21:11:00Z"/>
          <w:rFonts w:ascii="Arial Narrow" w:hAnsi="Arial Narrow" w:cs="TimesNewRoman"/>
          <w:color w:val="000000"/>
          <w:lang w:val="es-AR"/>
        </w:rPr>
      </w:pPr>
      <w:ins w:id="3271" w:author="Ernesto del Puerto" w:date="2022-02-20T21:50:00Z">
        <w:r>
          <w:rPr>
            <w:rFonts w:ascii="Arial Narrow" w:hAnsi="Arial Narrow" w:cs="TimesNewRoman"/>
            <w:color w:val="000000"/>
            <w:lang w:val="es-AR"/>
          </w:rPr>
          <w:t>An</w:t>
        </w:r>
      </w:ins>
      <w:ins w:id="3272" w:author="Ernesto del Puerto" w:date="2022-02-20T21:28:00Z">
        <w:r w:rsidR="00E93838">
          <w:rPr>
            <w:rFonts w:ascii="Arial Narrow" w:hAnsi="Arial Narrow" w:cs="TimesNewRoman"/>
            <w:color w:val="000000"/>
            <w:lang w:val="es-AR"/>
          </w:rPr>
          <w:t xml:space="preserve">alicemos </w:t>
        </w:r>
      </w:ins>
      <w:ins w:id="3273" w:author="Ernesto del Puerto" w:date="2022-02-20T21:11:00Z">
        <w:r w:rsidR="00705BCA" w:rsidRPr="00705BCA">
          <w:rPr>
            <w:rFonts w:ascii="Arial Narrow" w:hAnsi="Arial Narrow" w:cs="TimesNewRoman"/>
            <w:color w:val="000000"/>
            <w:lang w:val="es-AR"/>
          </w:rPr>
          <w:t>un ejemplo</w:t>
        </w:r>
      </w:ins>
      <w:ins w:id="3274" w:author="Ernesto del Puerto" w:date="2022-02-20T21:28:00Z">
        <w:r w:rsidR="00E93838">
          <w:rPr>
            <w:rFonts w:ascii="Arial Narrow" w:hAnsi="Arial Narrow" w:cs="TimesNewRoman"/>
            <w:color w:val="000000"/>
            <w:lang w:val="es-AR"/>
          </w:rPr>
          <w:t>.</w:t>
        </w:r>
      </w:ins>
    </w:p>
    <w:p w14:paraId="4F26265E" w14:textId="4E9D4DB8" w:rsidR="00705BCA" w:rsidRPr="00705BCA" w:rsidRDefault="00705BCA" w:rsidP="00705BCA">
      <w:pPr>
        <w:autoSpaceDE w:val="0"/>
        <w:autoSpaceDN w:val="0"/>
        <w:adjustRightInd w:val="0"/>
        <w:spacing w:before="240"/>
        <w:rPr>
          <w:ins w:id="3275" w:author="Ernesto del Puerto" w:date="2022-02-20T21:11:00Z"/>
          <w:rFonts w:ascii="Arial Narrow" w:hAnsi="Arial Narrow" w:cs="TimesNewRoman"/>
          <w:color w:val="000000"/>
          <w:lang w:val="es-AR"/>
        </w:rPr>
      </w:pPr>
      <w:ins w:id="3276" w:author="Ernesto del Puerto" w:date="2022-02-20T21:11:00Z">
        <w:r w:rsidRPr="00705BCA">
          <w:rPr>
            <w:rFonts w:ascii="Arial Narrow" w:hAnsi="Arial Narrow" w:cs="TimesNewRoman"/>
            <w:color w:val="000000"/>
            <w:lang w:val="es-AR"/>
          </w:rPr>
          <w:t>Si modifica</w:t>
        </w:r>
      </w:ins>
      <w:ins w:id="3277" w:author="Ernesto del Puerto" w:date="2022-02-20T21:28:00Z">
        <w:r w:rsidR="00E93838">
          <w:rPr>
            <w:rFonts w:ascii="Arial Narrow" w:hAnsi="Arial Narrow" w:cs="TimesNewRoman"/>
            <w:color w:val="000000"/>
            <w:lang w:val="es-AR"/>
          </w:rPr>
          <w:t>mos</w:t>
        </w:r>
      </w:ins>
      <w:ins w:id="3278" w:author="Ernesto del Puerto" w:date="2022-02-20T21:11:00Z">
        <w:r w:rsidRPr="00705BCA">
          <w:rPr>
            <w:rFonts w:ascii="Arial Narrow" w:hAnsi="Arial Narrow" w:cs="TimesNewRoman"/>
            <w:color w:val="000000"/>
            <w:lang w:val="es-AR"/>
          </w:rPr>
          <w:t xml:space="preserve"> una columna, solo se debe modificar esa columna; los otros seguirán apuntando a sus referencias originales</w:t>
        </w:r>
      </w:ins>
      <w:ins w:id="3279" w:author="Ernesto del Puerto" w:date="2022-02-20T21:28:00Z">
        <w:r w:rsidR="00E93838">
          <w:rPr>
            <w:rFonts w:ascii="Arial Narrow" w:hAnsi="Arial Narrow" w:cs="TimesNewRoman"/>
            <w:color w:val="000000"/>
            <w:lang w:val="es-AR"/>
          </w:rPr>
          <w:t>.</w:t>
        </w:r>
      </w:ins>
    </w:p>
    <w:p w14:paraId="617CED93" w14:textId="48514A20" w:rsidR="003652DD" w:rsidRDefault="00705BCA" w:rsidP="00705BCA">
      <w:pPr>
        <w:autoSpaceDE w:val="0"/>
        <w:autoSpaceDN w:val="0"/>
        <w:adjustRightInd w:val="0"/>
        <w:spacing w:before="240"/>
        <w:rPr>
          <w:ins w:id="3280" w:author="Ernesto del Puerto" w:date="2022-02-20T20:52:00Z"/>
          <w:rFonts w:ascii="Arial Narrow" w:hAnsi="Arial Narrow" w:cs="TimesNewRoman"/>
          <w:color w:val="000000"/>
          <w:lang w:val="es-AR"/>
        </w:rPr>
      </w:pPr>
      <w:ins w:id="3281" w:author="Ernesto del Puerto" w:date="2022-02-20T21:11:00Z">
        <w:r w:rsidRPr="00705BCA">
          <w:rPr>
            <w:rFonts w:ascii="Arial Narrow" w:hAnsi="Arial Narrow" w:cs="TimesNewRoman"/>
            <w:color w:val="000000"/>
            <w:lang w:val="es-AR"/>
          </w:rPr>
          <w:t>Sin embargo, si modifica</w:t>
        </w:r>
      </w:ins>
      <w:ins w:id="3282" w:author="Ernesto del Puerto" w:date="2022-02-20T21:28:00Z">
        <w:r w:rsidR="00E93838">
          <w:rPr>
            <w:rFonts w:ascii="Arial Narrow" w:hAnsi="Arial Narrow" w:cs="TimesNewRoman"/>
            <w:color w:val="000000"/>
            <w:lang w:val="es-AR"/>
          </w:rPr>
          <w:t>mos</w:t>
        </w:r>
      </w:ins>
      <w:ins w:id="3283" w:author="Ernesto del Puerto" w:date="2022-02-20T21:11:00Z">
        <w:r w:rsidRPr="00705BCA">
          <w:rPr>
            <w:rFonts w:ascii="Arial Narrow" w:hAnsi="Arial Narrow" w:cs="TimesNewRoman"/>
            <w:color w:val="000000"/>
            <w:lang w:val="es-AR"/>
          </w:rPr>
          <w:t xml:space="preserve"> una fila, se modifican todas las columnas, lo que significa que se deben copiar todas las columnas</w:t>
        </w:r>
      </w:ins>
      <w:ins w:id="3284" w:author="Ernesto del Puerto" w:date="2022-02-20T21:28:00Z">
        <w:r w:rsidR="00E93838">
          <w:rPr>
            <w:rFonts w:ascii="Arial Narrow" w:hAnsi="Arial Narrow" w:cs="TimesNewRoman"/>
            <w:color w:val="000000"/>
            <w:lang w:val="es-AR"/>
          </w:rPr>
          <w:t>.</w:t>
        </w:r>
      </w:ins>
    </w:p>
    <w:p w14:paraId="2FA94A7D" w14:textId="77777777" w:rsidR="00A16BA4" w:rsidRPr="00A16BA4" w:rsidRDefault="00A16BA4">
      <w:pPr>
        <w:pStyle w:val="Ttulo1"/>
        <w:numPr>
          <w:ilvl w:val="0"/>
          <w:numId w:val="1"/>
        </w:numPr>
        <w:rPr>
          <w:ins w:id="3285" w:author="Ernesto del Puerto" w:date="2022-02-21T11:07:00Z"/>
          <w:rFonts w:ascii="Arial Narrow" w:hAnsi="Arial Narrow" w:cs="CourierNewPSMT"/>
          <w:b/>
          <w:color w:val="000000"/>
          <w:sz w:val="28"/>
          <w:szCs w:val="28"/>
          <w:lang w:val="es-ES"/>
          <w:rPrChange w:id="3286" w:author="Ernesto del Puerto" w:date="2022-02-21T11:07:00Z">
            <w:rPr>
              <w:ins w:id="3287" w:author="Ernesto del Puerto" w:date="2022-02-21T11:07:00Z"/>
              <w:rFonts w:ascii="Arial Narrow" w:hAnsi="Arial Narrow" w:cs="TimesNewRoman"/>
              <w:color w:val="000000"/>
              <w:lang w:val="es-AR"/>
            </w:rPr>
          </w:rPrChange>
        </w:rPr>
        <w:pPrChange w:id="3288" w:author="Ernesto del Puerto" w:date="2022-02-21T11:07:00Z">
          <w:pPr>
            <w:autoSpaceDE w:val="0"/>
            <w:autoSpaceDN w:val="0"/>
            <w:adjustRightInd w:val="0"/>
            <w:spacing w:before="240"/>
          </w:pPr>
        </w:pPrChange>
      </w:pPr>
      <w:bookmarkStart w:id="3289" w:name="_Toc97489990"/>
      <w:ins w:id="3290" w:author="Ernesto del Puerto" w:date="2022-02-21T11:07:00Z">
        <w:r w:rsidRPr="00A16BA4">
          <w:rPr>
            <w:rFonts w:ascii="Arial Narrow" w:eastAsia="Times New Roman" w:hAnsi="Arial Narrow" w:cs="CourierNewPSMT"/>
            <w:b/>
            <w:color w:val="000000"/>
            <w:sz w:val="28"/>
            <w:szCs w:val="28"/>
            <w:lang w:val="es-ES"/>
            <w:rPrChange w:id="3291" w:author="Ernesto del Puerto" w:date="2022-02-21T11:07:00Z">
              <w:rPr>
                <w:rFonts w:ascii="Arial Narrow" w:hAnsi="Arial Narrow" w:cs="TimesNewRoman"/>
                <w:color w:val="000000"/>
                <w:lang w:val="es-AR"/>
              </w:rPr>
            </w:rPrChange>
          </w:rPr>
          <w:lastRenderedPageBreak/>
          <w:t>Vectores de caracteres</w:t>
        </w:r>
        <w:bookmarkEnd w:id="3289"/>
      </w:ins>
    </w:p>
    <w:p w14:paraId="7774C02B" w14:textId="77777777" w:rsidR="00A16BA4" w:rsidRDefault="00A16BA4" w:rsidP="00A16BA4">
      <w:pPr>
        <w:autoSpaceDE w:val="0"/>
        <w:autoSpaceDN w:val="0"/>
        <w:adjustRightInd w:val="0"/>
        <w:spacing w:before="240"/>
        <w:rPr>
          <w:ins w:id="3292" w:author="Ernesto del Puerto" w:date="2022-02-21T11:08:00Z"/>
          <w:rFonts w:ascii="Arial Narrow" w:hAnsi="Arial Narrow" w:cs="TimesNewRoman"/>
          <w:color w:val="000000"/>
          <w:lang w:val="es-AR"/>
        </w:rPr>
      </w:pPr>
    </w:p>
    <w:p w14:paraId="11ED1D85" w14:textId="4557E466" w:rsidR="00A16BA4" w:rsidRDefault="00A16BA4" w:rsidP="00A16BA4">
      <w:pPr>
        <w:autoSpaceDE w:val="0"/>
        <w:autoSpaceDN w:val="0"/>
        <w:adjustRightInd w:val="0"/>
        <w:spacing w:before="240"/>
        <w:rPr>
          <w:ins w:id="3293" w:author="Ernesto del Puerto" w:date="2022-02-21T11:08:00Z"/>
          <w:rFonts w:ascii="Arial Narrow" w:hAnsi="Arial Narrow" w:cs="TimesNewRoman"/>
          <w:color w:val="000000"/>
          <w:lang w:val="es-AR"/>
        </w:rPr>
      </w:pPr>
      <w:ins w:id="3294" w:author="Ernesto del Puerto" w:date="2022-02-21T11:11:00Z">
        <w:r>
          <w:rPr>
            <w:rFonts w:ascii="Arial Narrow" w:hAnsi="Arial Narrow" w:cs="TimesNewRoman"/>
            <w:noProof/>
            <w:color w:val="000000"/>
            <w:lang w:val="es-AR"/>
          </w:rPr>
          <w:drawing>
            <wp:inline distT="0" distB="0" distL="0" distR="0" wp14:anchorId="0F02D9FD" wp14:editId="179B8C09">
              <wp:extent cx="3690620" cy="1127125"/>
              <wp:effectExtent l="0" t="0" r="508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90620" cy="1127125"/>
                      </a:xfrm>
                      <a:prstGeom prst="rect">
                        <a:avLst/>
                      </a:prstGeom>
                      <a:noFill/>
                      <a:ln>
                        <a:noFill/>
                      </a:ln>
                    </pic:spPr>
                  </pic:pic>
                </a:graphicData>
              </a:graphic>
            </wp:inline>
          </w:drawing>
        </w:r>
      </w:ins>
    </w:p>
    <w:p w14:paraId="18951249" w14:textId="12BFEDF4" w:rsidR="00A16BA4" w:rsidRDefault="00A16BA4" w:rsidP="00A16BA4">
      <w:pPr>
        <w:pStyle w:val="TtuloTDC"/>
        <w:autoSpaceDE w:val="0"/>
        <w:autoSpaceDN w:val="0"/>
        <w:adjustRightInd w:val="0"/>
        <w:outlineLvl w:val="2"/>
        <w:rPr>
          <w:ins w:id="3295" w:author="Ernesto del Puerto" w:date="2022-02-21T11:11:00Z"/>
          <w:rFonts w:ascii="Arial Narrow" w:hAnsi="Arial Narrow" w:cs="TimesNewRoman"/>
          <w:color w:val="000000"/>
          <w:lang w:val="es-AR"/>
        </w:rPr>
      </w:pPr>
      <w:bookmarkStart w:id="3296" w:name="_Toc97489991"/>
      <w:ins w:id="3297" w:author="Ernesto del Puerto" w:date="2022-02-21T11:11:00Z">
        <w:r>
          <w:rPr>
            <w:rFonts w:ascii="Arial Narrow" w:eastAsia="Times New Roman" w:hAnsi="Arial Narrow" w:cs="CourierNewPSMT"/>
            <w:b/>
            <w:color w:val="000000"/>
            <w:sz w:val="28"/>
            <w:szCs w:val="28"/>
            <w:lang w:val="es-ES" w:eastAsia="es-ES"/>
          </w:rPr>
          <w:t xml:space="preserve">Figura 27.1. Un esquema de vectores </w:t>
        </w:r>
      </w:ins>
      <w:ins w:id="3298" w:author="Ernesto del Puerto" w:date="2022-02-21T11:19:00Z">
        <w:r w:rsidR="00942A7D">
          <w:rPr>
            <w:rFonts w:ascii="Arial Narrow" w:eastAsia="Times New Roman" w:hAnsi="Arial Narrow" w:cs="CourierNewPSMT"/>
            <w:b/>
            <w:color w:val="000000"/>
            <w:sz w:val="28"/>
            <w:szCs w:val="28"/>
            <w:lang w:val="es-ES" w:eastAsia="es-ES"/>
          </w:rPr>
          <w:t xml:space="preserve">de </w:t>
        </w:r>
      </w:ins>
      <w:ins w:id="3299" w:author="Ernesto del Puerto" w:date="2022-02-21T11:11:00Z">
        <w:r>
          <w:rPr>
            <w:rFonts w:ascii="Arial Narrow" w:eastAsia="Times New Roman" w:hAnsi="Arial Narrow" w:cs="CourierNewPSMT"/>
            <w:b/>
            <w:color w:val="000000"/>
            <w:sz w:val="28"/>
            <w:szCs w:val="28"/>
            <w:lang w:val="es-ES" w:eastAsia="es-ES"/>
          </w:rPr>
          <w:t>caracteres</w:t>
        </w:r>
        <w:bookmarkEnd w:id="3296"/>
      </w:ins>
    </w:p>
    <w:p w14:paraId="37FC756B" w14:textId="71F80156" w:rsidR="00A16BA4" w:rsidRDefault="00A16BA4" w:rsidP="00A16BA4">
      <w:pPr>
        <w:autoSpaceDE w:val="0"/>
        <w:autoSpaceDN w:val="0"/>
        <w:adjustRightInd w:val="0"/>
        <w:spacing w:before="240"/>
        <w:rPr>
          <w:ins w:id="3300" w:author="Ernesto del Puerto" w:date="2022-02-21T11:18:00Z"/>
          <w:rFonts w:ascii="Arial Narrow" w:hAnsi="Arial Narrow" w:cs="TimesNewRoman"/>
          <w:color w:val="000000"/>
          <w:lang w:val="es-AR"/>
        </w:rPr>
      </w:pPr>
    </w:p>
    <w:p w14:paraId="52583AC0" w14:textId="1C680151" w:rsidR="00942A7D" w:rsidRDefault="00942A7D" w:rsidP="00A16BA4">
      <w:pPr>
        <w:autoSpaceDE w:val="0"/>
        <w:autoSpaceDN w:val="0"/>
        <w:adjustRightInd w:val="0"/>
        <w:spacing w:before="240"/>
        <w:rPr>
          <w:ins w:id="3301" w:author="Ernesto del Puerto" w:date="2022-02-21T11:18:00Z"/>
          <w:rFonts w:ascii="Arial Narrow" w:hAnsi="Arial Narrow" w:cs="TimesNewRoman"/>
          <w:color w:val="000000"/>
          <w:lang w:val="es-AR"/>
        </w:rPr>
      </w:pPr>
      <w:ins w:id="3302" w:author="Ernesto del Puerto" w:date="2022-02-21T11:18:00Z">
        <w:r>
          <w:rPr>
            <w:rFonts w:ascii="Arial Narrow" w:hAnsi="Arial Narrow" w:cs="TimesNewRoman"/>
            <w:noProof/>
            <w:color w:val="000000"/>
            <w:lang w:val="es-AR"/>
          </w:rPr>
          <w:drawing>
            <wp:inline distT="0" distB="0" distL="0" distR="0" wp14:anchorId="119991F6" wp14:editId="191D8445">
              <wp:extent cx="2972435" cy="33020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72435" cy="3302000"/>
                      </a:xfrm>
                      <a:prstGeom prst="rect">
                        <a:avLst/>
                      </a:prstGeom>
                      <a:noFill/>
                      <a:ln>
                        <a:noFill/>
                      </a:ln>
                    </pic:spPr>
                  </pic:pic>
                </a:graphicData>
              </a:graphic>
            </wp:inline>
          </w:drawing>
        </w:r>
      </w:ins>
    </w:p>
    <w:p w14:paraId="50ABC7C4" w14:textId="256A8FD3" w:rsidR="00942A7D" w:rsidRDefault="00942A7D" w:rsidP="00942A7D">
      <w:pPr>
        <w:pStyle w:val="TtuloTDC"/>
        <w:autoSpaceDE w:val="0"/>
        <w:autoSpaceDN w:val="0"/>
        <w:adjustRightInd w:val="0"/>
        <w:outlineLvl w:val="2"/>
        <w:rPr>
          <w:ins w:id="3303" w:author="Ernesto del Puerto" w:date="2022-02-21T11:18:00Z"/>
          <w:rFonts w:ascii="Arial Narrow" w:hAnsi="Arial Narrow" w:cs="TimesNewRoman"/>
          <w:color w:val="000000"/>
          <w:lang w:val="es-AR"/>
        </w:rPr>
      </w:pPr>
      <w:bookmarkStart w:id="3304" w:name="_Toc97489992"/>
      <w:ins w:id="3305" w:author="Ernesto del Puerto" w:date="2022-02-21T11:18:00Z">
        <w:r>
          <w:rPr>
            <w:rFonts w:ascii="Arial Narrow" w:eastAsia="Times New Roman" w:hAnsi="Arial Narrow" w:cs="CourierNewPSMT"/>
            <w:b/>
            <w:color w:val="000000"/>
            <w:sz w:val="28"/>
            <w:szCs w:val="28"/>
            <w:lang w:val="es-ES" w:eastAsia="es-ES"/>
          </w:rPr>
          <w:t xml:space="preserve">Figura 27.2. Vectores </w:t>
        </w:r>
      </w:ins>
      <w:ins w:id="3306" w:author="Ernesto del Puerto" w:date="2022-02-21T11:19:00Z">
        <w:r>
          <w:rPr>
            <w:rFonts w:ascii="Arial Narrow" w:eastAsia="Times New Roman" w:hAnsi="Arial Narrow" w:cs="CourierNewPSMT"/>
            <w:b/>
            <w:color w:val="000000"/>
            <w:sz w:val="28"/>
            <w:szCs w:val="28"/>
            <w:lang w:val="es-ES" w:eastAsia="es-ES"/>
          </w:rPr>
          <w:t xml:space="preserve">de </w:t>
        </w:r>
      </w:ins>
      <w:ins w:id="3307" w:author="Ernesto del Puerto" w:date="2022-02-21T11:18:00Z">
        <w:r>
          <w:rPr>
            <w:rFonts w:ascii="Arial Narrow" w:eastAsia="Times New Roman" w:hAnsi="Arial Narrow" w:cs="CourierNewPSMT"/>
            <w:b/>
            <w:color w:val="000000"/>
            <w:sz w:val="28"/>
            <w:szCs w:val="28"/>
            <w:lang w:val="es-ES" w:eastAsia="es-ES"/>
          </w:rPr>
          <w:t>caracteres</w:t>
        </w:r>
        <w:bookmarkEnd w:id="3304"/>
      </w:ins>
    </w:p>
    <w:p w14:paraId="58C6AE33" w14:textId="6B1C4E80" w:rsidR="00A16BA4" w:rsidRDefault="00A16BA4" w:rsidP="00A16BA4">
      <w:pPr>
        <w:autoSpaceDE w:val="0"/>
        <w:autoSpaceDN w:val="0"/>
        <w:adjustRightInd w:val="0"/>
        <w:spacing w:before="240"/>
        <w:rPr>
          <w:ins w:id="3308" w:author="Ernesto del Puerto" w:date="2022-02-21T11:07:00Z"/>
          <w:rFonts w:ascii="Arial Narrow" w:hAnsi="Arial Narrow" w:cs="TimesNewRoman"/>
          <w:color w:val="000000"/>
          <w:lang w:val="es-AR"/>
        </w:rPr>
      </w:pPr>
      <w:ins w:id="3309" w:author="Ernesto del Puerto" w:date="2022-02-21T11:07:00Z">
        <w:r w:rsidRPr="00A16BA4">
          <w:rPr>
            <w:rFonts w:ascii="Arial Narrow" w:hAnsi="Arial Narrow" w:cs="TimesNewRoman"/>
            <w:color w:val="000000"/>
            <w:lang w:val="es-AR"/>
          </w:rPr>
          <w:t>El último lugar donde R usa referencias es con vectores de caracteres.</w:t>
        </w:r>
      </w:ins>
    </w:p>
    <w:p w14:paraId="5F9B48E8" w14:textId="093A404F" w:rsidR="00A16BA4" w:rsidRPr="0018045A" w:rsidRDefault="00A16BA4" w:rsidP="00A16BA4">
      <w:pPr>
        <w:autoSpaceDE w:val="0"/>
        <w:autoSpaceDN w:val="0"/>
        <w:adjustRightInd w:val="0"/>
        <w:spacing w:before="240"/>
        <w:rPr>
          <w:ins w:id="3310" w:author="Ernesto del Puerto" w:date="2022-02-21T11:08:00Z"/>
          <w:rFonts w:ascii="Arial Narrow" w:hAnsi="Arial Narrow" w:cs="TimesNewRoman"/>
          <w:color w:val="000000"/>
          <w:lang w:val="es-AR"/>
        </w:rPr>
      </w:pPr>
      <w:proofErr w:type="gramStart"/>
      <w:ins w:id="3311" w:author="Ernesto del Puerto" w:date="2022-02-21T11:07:00Z">
        <w:r w:rsidRPr="00A16BA4">
          <w:rPr>
            <w:rFonts w:ascii="Arial Narrow" w:hAnsi="Arial Narrow" w:cs="TimesNewRoman"/>
            <w:color w:val="000000"/>
            <w:lang w:val="es-AR"/>
          </w:rPr>
          <w:t>Normalmente dibujo vectores</w:t>
        </w:r>
        <w:proofErr w:type="gramEnd"/>
        <w:r w:rsidRPr="00A16BA4">
          <w:rPr>
            <w:rFonts w:ascii="Arial Narrow" w:hAnsi="Arial Narrow" w:cs="TimesNewRoman"/>
            <w:color w:val="000000"/>
            <w:lang w:val="es-AR"/>
          </w:rPr>
          <w:t xml:space="preserve"> de caracteres como e</w:t>
        </w:r>
        <w:r>
          <w:rPr>
            <w:rFonts w:ascii="Arial Narrow" w:hAnsi="Arial Narrow" w:cs="TimesNewRoman"/>
            <w:color w:val="000000"/>
            <w:lang w:val="es-AR"/>
          </w:rPr>
          <w:t xml:space="preserve">l detallado en la figura </w:t>
        </w:r>
      </w:ins>
      <w:ins w:id="3312" w:author="Ernesto del Puerto" w:date="2022-02-21T11:08:00Z">
        <w:r>
          <w:rPr>
            <w:rFonts w:ascii="Arial Narrow" w:hAnsi="Arial Narrow" w:cs="TimesNewRoman"/>
            <w:color w:val="000000"/>
            <w:lang w:val="es-AR"/>
          </w:rPr>
          <w:t>27.1</w:t>
        </w:r>
      </w:ins>
      <w:ins w:id="3313" w:author="Ernesto del Puerto" w:date="2022-02-21T11:12:00Z">
        <w:r>
          <w:rPr>
            <w:rFonts w:ascii="Arial Narrow" w:hAnsi="Arial Narrow" w:cs="TimesNewRoman"/>
            <w:color w:val="000000"/>
            <w:lang w:val="es-AR"/>
          </w:rPr>
          <w:t xml:space="preserve">, que responde al </w:t>
        </w:r>
        <w:proofErr w:type="spellStart"/>
        <w:r>
          <w:rPr>
            <w:rFonts w:ascii="Arial Narrow" w:hAnsi="Arial Narrow" w:cs="TimesNewRoman"/>
            <w:color w:val="000000"/>
            <w:lang w:val="es-AR"/>
          </w:rPr>
          <w:t>códico</w:t>
        </w:r>
        <w:proofErr w:type="spellEnd"/>
        <w:r>
          <w:rPr>
            <w:rFonts w:ascii="Arial Narrow" w:hAnsi="Arial Narrow" w:cs="TimesNewRoman"/>
            <w:color w:val="000000"/>
            <w:lang w:val="es-AR"/>
          </w:rPr>
          <w:t xml:space="preserve"> de la figura 27.2.</w:t>
        </w:r>
      </w:ins>
    </w:p>
    <w:p w14:paraId="5FC7A0C1" w14:textId="77777777" w:rsidR="00A16BA4" w:rsidRDefault="00A16BA4" w:rsidP="00A16BA4">
      <w:pPr>
        <w:autoSpaceDE w:val="0"/>
        <w:autoSpaceDN w:val="0"/>
        <w:adjustRightInd w:val="0"/>
        <w:spacing w:before="240"/>
        <w:rPr>
          <w:ins w:id="3314" w:author="Ernesto del Puerto" w:date="2022-02-21T11:08:00Z"/>
          <w:rFonts w:ascii="Arial Narrow" w:hAnsi="Arial Narrow" w:cs="TimesNewRoman"/>
          <w:color w:val="000000"/>
          <w:lang w:val="es-AR"/>
        </w:rPr>
      </w:pPr>
      <w:ins w:id="3315" w:author="Ernesto del Puerto" w:date="2022-02-21T11:07:00Z">
        <w:r w:rsidRPr="00A16BA4">
          <w:rPr>
            <w:rFonts w:ascii="Arial Narrow" w:hAnsi="Arial Narrow" w:cs="TimesNewRoman"/>
            <w:color w:val="000000"/>
            <w:lang w:val="es-AR"/>
          </w:rPr>
          <w:t>Pero esto es una ficción.</w:t>
        </w:r>
      </w:ins>
    </w:p>
    <w:p w14:paraId="3F1313C6" w14:textId="422D8685" w:rsidR="00A16BA4" w:rsidRPr="00A16BA4" w:rsidRDefault="00A16BA4" w:rsidP="00A16BA4">
      <w:pPr>
        <w:autoSpaceDE w:val="0"/>
        <w:autoSpaceDN w:val="0"/>
        <w:adjustRightInd w:val="0"/>
        <w:spacing w:before="240"/>
        <w:rPr>
          <w:ins w:id="3316" w:author="Ernesto del Puerto" w:date="2022-02-21T11:07:00Z"/>
          <w:rFonts w:ascii="Arial Narrow" w:hAnsi="Arial Narrow" w:cs="TimesNewRoman"/>
          <w:color w:val="000000"/>
          <w:lang w:val="es-AR"/>
        </w:rPr>
      </w:pPr>
      <w:ins w:id="3317" w:author="Ernesto del Puerto" w:date="2022-02-21T11:07:00Z">
        <w:r w:rsidRPr="00A16BA4">
          <w:rPr>
            <w:rFonts w:ascii="Arial Narrow" w:hAnsi="Arial Narrow" w:cs="TimesNewRoman"/>
            <w:color w:val="000000"/>
            <w:lang w:val="es-AR"/>
          </w:rPr>
          <w:t>R en realidad usa un grupo de cadenas global donde cada elemento de un vector de caracteres es un puntero a una cadena única en el grupo</w:t>
        </w:r>
      </w:ins>
      <w:ins w:id="3318" w:author="Ernesto del Puerto" w:date="2022-02-21T11:20:00Z">
        <w:r w:rsidR="0018045A">
          <w:rPr>
            <w:rFonts w:ascii="Arial Narrow" w:hAnsi="Arial Narrow" w:cs="TimesNewRoman"/>
            <w:color w:val="000000"/>
            <w:lang w:val="es-AR"/>
          </w:rPr>
          <w:t>.</w:t>
        </w:r>
      </w:ins>
    </w:p>
    <w:p w14:paraId="7A6D6D64" w14:textId="77777777" w:rsidR="0018045A" w:rsidRDefault="0018045A" w:rsidP="00A16BA4">
      <w:pPr>
        <w:autoSpaceDE w:val="0"/>
        <w:autoSpaceDN w:val="0"/>
        <w:adjustRightInd w:val="0"/>
        <w:spacing w:before="240"/>
        <w:rPr>
          <w:ins w:id="3319" w:author="Ernesto del Puerto" w:date="2022-02-21T11:21:00Z"/>
          <w:rFonts w:ascii="Arial Narrow" w:hAnsi="Arial Narrow" w:cs="TimesNewRoman"/>
          <w:color w:val="000000"/>
          <w:lang w:val="es-AR"/>
        </w:rPr>
      </w:pPr>
    </w:p>
    <w:p w14:paraId="5FC8DA13" w14:textId="25CE3F12" w:rsidR="0018045A" w:rsidRDefault="0018045A" w:rsidP="00A16BA4">
      <w:pPr>
        <w:autoSpaceDE w:val="0"/>
        <w:autoSpaceDN w:val="0"/>
        <w:adjustRightInd w:val="0"/>
        <w:spacing w:before="240"/>
        <w:rPr>
          <w:ins w:id="3320" w:author="Ernesto del Puerto" w:date="2022-02-21T11:21:00Z"/>
          <w:rFonts w:ascii="Arial Narrow" w:hAnsi="Arial Narrow" w:cs="TimesNewRoman"/>
          <w:color w:val="000000"/>
          <w:lang w:val="es-AR"/>
        </w:rPr>
      </w:pPr>
      <w:ins w:id="3321" w:author="Ernesto del Puerto" w:date="2022-02-21T11:23:00Z">
        <w:r>
          <w:rPr>
            <w:rFonts w:ascii="Arial Narrow" w:hAnsi="Arial Narrow" w:cs="TimesNewRoman"/>
            <w:noProof/>
            <w:color w:val="000000"/>
            <w:lang w:val="es-AR"/>
          </w:rPr>
          <w:lastRenderedPageBreak/>
          <w:drawing>
            <wp:inline distT="0" distB="0" distL="0" distR="0" wp14:anchorId="23E8A709" wp14:editId="7F34C09D">
              <wp:extent cx="2540635" cy="18288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40635" cy="1828800"/>
                      </a:xfrm>
                      <a:prstGeom prst="rect">
                        <a:avLst/>
                      </a:prstGeom>
                      <a:noFill/>
                      <a:ln>
                        <a:noFill/>
                      </a:ln>
                    </pic:spPr>
                  </pic:pic>
                </a:graphicData>
              </a:graphic>
            </wp:inline>
          </w:drawing>
        </w:r>
      </w:ins>
    </w:p>
    <w:p w14:paraId="0C2EF308" w14:textId="5931799A" w:rsidR="0018045A" w:rsidRDefault="0018045A" w:rsidP="0018045A">
      <w:pPr>
        <w:pStyle w:val="TtuloTDC"/>
        <w:autoSpaceDE w:val="0"/>
        <w:autoSpaceDN w:val="0"/>
        <w:adjustRightInd w:val="0"/>
        <w:outlineLvl w:val="2"/>
        <w:rPr>
          <w:ins w:id="3322" w:author="Ernesto del Puerto" w:date="2022-02-21T11:23:00Z"/>
          <w:rFonts w:ascii="Arial Narrow" w:hAnsi="Arial Narrow" w:cs="TimesNewRoman"/>
          <w:color w:val="000000"/>
          <w:lang w:val="es-AR"/>
        </w:rPr>
      </w:pPr>
      <w:bookmarkStart w:id="3323" w:name="_Toc97489993"/>
      <w:ins w:id="3324" w:author="Ernesto del Puerto" w:date="2022-02-21T11:23:00Z">
        <w:r>
          <w:rPr>
            <w:rFonts w:ascii="Arial Narrow" w:eastAsia="Times New Roman" w:hAnsi="Arial Narrow" w:cs="CourierNewPSMT"/>
            <w:b/>
            <w:color w:val="000000"/>
            <w:sz w:val="28"/>
            <w:szCs w:val="28"/>
            <w:lang w:val="es-ES" w:eastAsia="es-ES"/>
          </w:rPr>
          <w:t>Figura 27.3. Otro esquema de vectores de caracteres</w:t>
        </w:r>
        <w:bookmarkEnd w:id="3323"/>
      </w:ins>
    </w:p>
    <w:p w14:paraId="5747A10C" w14:textId="5905BED3" w:rsidR="0018045A" w:rsidRDefault="00A16BA4" w:rsidP="00A16BA4">
      <w:pPr>
        <w:autoSpaceDE w:val="0"/>
        <w:autoSpaceDN w:val="0"/>
        <w:adjustRightInd w:val="0"/>
        <w:spacing w:before="240"/>
        <w:rPr>
          <w:ins w:id="3325" w:author="Ernesto del Puerto" w:date="2022-02-21T11:19:00Z"/>
          <w:rFonts w:ascii="Arial Narrow" w:hAnsi="Arial Narrow" w:cs="TimesNewRoman"/>
          <w:color w:val="000000"/>
          <w:lang w:val="es-AR"/>
        </w:rPr>
      </w:pPr>
      <w:ins w:id="3326" w:author="Ernesto del Puerto" w:date="2022-02-21T11:07:00Z">
        <w:r w:rsidRPr="00A16BA4">
          <w:rPr>
            <w:rFonts w:ascii="Arial Narrow" w:hAnsi="Arial Narrow" w:cs="TimesNewRoman"/>
            <w:color w:val="000000"/>
            <w:lang w:val="es-AR"/>
          </w:rPr>
          <w:t>P</w:t>
        </w:r>
      </w:ins>
      <w:ins w:id="3327" w:author="Ernesto del Puerto" w:date="2022-02-21T11:20:00Z">
        <w:r w:rsidR="0018045A">
          <w:rPr>
            <w:rFonts w:ascii="Arial Narrow" w:hAnsi="Arial Narrow" w:cs="TimesNewRoman"/>
            <w:color w:val="000000"/>
            <w:lang w:val="es-AR"/>
          </w:rPr>
          <w:t>o</w:t>
        </w:r>
      </w:ins>
      <w:ins w:id="3328" w:author="Ernesto del Puerto" w:date="2022-02-21T11:07:00Z">
        <w:r w:rsidRPr="00A16BA4">
          <w:rPr>
            <w:rFonts w:ascii="Arial Narrow" w:hAnsi="Arial Narrow" w:cs="TimesNewRoman"/>
            <w:color w:val="000000"/>
            <w:lang w:val="es-AR"/>
          </w:rPr>
          <w:t>de</w:t>
        </w:r>
      </w:ins>
      <w:ins w:id="3329" w:author="Ernesto del Puerto" w:date="2022-02-21T11:20:00Z">
        <w:r w:rsidR="0018045A">
          <w:rPr>
            <w:rFonts w:ascii="Arial Narrow" w:hAnsi="Arial Narrow" w:cs="TimesNewRoman"/>
            <w:color w:val="000000"/>
            <w:lang w:val="es-AR"/>
          </w:rPr>
          <w:t>mos</w:t>
        </w:r>
      </w:ins>
      <w:ins w:id="3330" w:author="Ernesto del Puerto" w:date="2022-02-21T11:07:00Z">
        <w:r w:rsidRPr="00A16BA4">
          <w:rPr>
            <w:rFonts w:ascii="Arial Narrow" w:hAnsi="Arial Narrow" w:cs="TimesNewRoman"/>
            <w:color w:val="000000"/>
            <w:lang w:val="es-AR"/>
          </w:rPr>
          <w:t xml:space="preserve"> solicitar que </w:t>
        </w:r>
        <w:proofErr w:type="spellStart"/>
        <w:proofErr w:type="gramStart"/>
        <w:r w:rsidRPr="0018045A">
          <w:rPr>
            <w:rFonts w:ascii="Arial Narrow" w:hAnsi="Arial Narrow" w:cs="TimesNewRoman"/>
            <w:b/>
            <w:bCs/>
            <w:i/>
            <w:iCs/>
            <w:color w:val="000000"/>
            <w:lang w:val="es-AR"/>
            <w:rPrChange w:id="3331" w:author="Ernesto del Puerto" w:date="2022-02-21T11:20:00Z">
              <w:rPr>
                <w:rFonts w:ascii="Arial Narrow" w:hAnsi="Arial Narrow" w:cs="TimesNewRoman"/>
                <w:color w:val="000000"/>
                <w:lang w:val="es-AR"/>
              </w:rPr>
            </w:rPrChange>
          </w:rPr>
          <w:t>ref</w:t>
        </w:r>
        <w:proofErr w:type="spellEnd"/>
        <w:r w:rsidRPr="0018045A">
          <w:rPr>
            <w:rFonts w:ascii="Arial Narrow" w:hAnsi="Arial Narrow" w:cs="TimesNewRoman"/>
            <w:b/>
            <w:bCs/>
            <w:i/>
            <w:iCs/>
            <w:color w:val="000000"/>
            <w:lang w:val="es-AR"/>
            <w:rPrChange w:id="3332" w:author="Ernesto del Puerto" w:date="2022-02-21T11:20:00Z">
              <w:rPr>
                <w:rFonts w:ascii="Arial Narrow" w:hAnsi="Arial Narrow" w:cs="TimesNewRoman"/>
                <w:color w:val="000000"/>
                <w:lang w:val="es-AR"/>
              </w:rPr>
            </w:rPrChange>
          </w:rPr>
          <w:t>(</w:t>
        </w:r>
        <w:proofErr w:type="gramEnd"/>
        <w:r w:rsidRPr="0018045A">
          <w:rPr>
            <w:rFonts w:ascii="Arial Narrow" w:hAnsi="Arial Narrow" w:cs="TimesNewRoman"/>
            <w:b/>
            <w:bCs/>
            <w:i/>
            <w:iCs/>
            <w:color w:val="000000"/>
            <w:lang w:val="es-AR"/>
            <w:rPrChange w:id="3333" w:author="Ernesto del Puerto" w:date="2022-02-21T11:20:00Z">
              <w:rPr>
                <w:rFonts w:ascii="Arial Narrow" w:hAnsi="Arial Narrow" w:cs="TimesNewRoman"/>
                <w:color w:val="000000"/>
                <w:lang w:val="es-AR"/>
              </w:rPr>
            </w:rPrChange>
          </w:rPr>
          <w:t>)</w:t>
        </w:r>
        <w:r w:rsidRPr="00A16BA4">
          <w:rPr>
            <w:rFonts w:ascii="Arial Narrow" w:hAnsi="Arial Narrow" w:cs="TimesNewRoman"/>
            <w:color w:val="000000"/>
            <w:lang w:val="es-AR"/>
          </w:rPr>
          <w:t xml:space="preserve"> muestre estas referencias configurando el argumento del carácter en </w:t>
        </w:r>
      </w:ins>
      <w:ins w:id="3334" w:author="Ernesto del Puerto" w:date="2022-02-21T11:19:00Z">
        <w:r w:rsidR="0018045A">
          <w:rPr>
            <w:rFonts w:ascii="Arial Narrow" w:hAnsi="Arial Narrow" w:cs="TimesNewRoman"/>
            <w:color w:val="000000"/>
            <w:lang w:val="es-AR"/>
          </w:rPr>
          <w:t>TRUE.</w:t>
        </w:r>
      </w:ins>
    </w:p>
    <w:p w14:paraId="52981AD5" w14:textId="77777777" w:rsidR="0018045A" w:rsidRDefault="00A16BA4" w:rsidP="00A16BA4">
      <w:pPr>
        <w:autoSpaceDE w:val="0"/>
        <w:autoSpaceDN w:val="0"/>
        <w:adjustRightInd w:val="0"/>
        <w:spacing w:before="240"/>
        <w:rPr>
          <w:ins w:id="3335" w:author="Ernesto del Puerto" w:date="2022-02-21T11:20:00Z"/>
          <w:rFonts w:ascii="Arial Narrow" w:hAnsi="Arial Narrow" w:cs="TimesNewRoman"/>
          <w:color w:val="000000"/>
          <w:lang w:val="es-AR"/>
        </w:rPr>
      </w:pPr>
      <w:ins w:id="3336" w:author="Ernesto del Puerto" w:date="2022-02-21T11:07:00Z">
        <w:r w:rsidRPr="00A16BA4">
          <w:rPr>
            <w:rFonts w:ascii="Arial Narrow" w:hAnsi="Arial Narrow" w:cs="TimesNewRoman"/>
            <w:color w:val="000000"/>
            <w:lang w:val="es-AR"/>
          </w:rPr>
          <w:t>Esto tiene un impacto profundo en la cantidad de memoria que usa un vector de caracteres, pero por lo demás generalmente no es importante</w:t>
        </w:r>
      </w:ins>
      <w:ins w:id="3337" w:author="Ernesto del Puerto" w:date="2022-02-21T11:20:00Z">
        <w:r w:rsidR="0018045A">
          <w:rPr>
            <w:rFonts w:ascii="Arial Narrow" w:hAnsi="Arial Narrow" w:cs="TimesNewRoman"/>
            <w:color w:val="000000"/>
            <w:lang w:val="es-AR"/>
          </w:rPr>
          <w:t>.</w:t>
        </w:r>
      </w:ins>
    </w:p>
    <w:p w14:paraId="6C4241A3" w14:textId="10CA0E40" w:rsidR="0018045A" w:rsidRPr="000779BA" w:rsidRDefault="000779BA">
      <w:pPr>
        <w:pStyle w:val="Ttulo1"/>
        <w:numPr>
          <w:ilvl w:val="0"/>
          <w:numId w:val="1"/>
        </w:numPr>
        <w:rPr>
          <w:ins w:id="3338" w:author="Ernesto del Puerto" w:date="2022-02-21T11:20:00Z"/>
          <w:rFonts w:ascii="Arial Narrow" w:hAnsi="Arial Narrow" w:cs="CourierNewPSMT"/>
          <w:b/>
          <w:color w:val="000000"/>
          <w:sz w:val="28"/>
          <w:szCs w:val="28"/>
          <w:lang w:val="es-ES"/>
          <w:rPrChange w:id="3339" w:author="Ernesto del Puerto" w:date="2022-02-21T11:24:00Z">
            <w:rPr>
              <w:ins w:id="3340" w:author="Ernesto del Puerto" w:date="2022-02-21T11:20:00Z"/>
              <w:rFonts w:ascii="Arial Narrow" w:hAnsi="Arial Narrow" w:cs="TimesNewRoman"/>
              <w:color w:val="000000"/>
              <w:lang w:val="es-AR"/>
            </w:rPr>
          </w:rPrChange>
        </w:rPr>
        <w:pPrChange w:id="3341" w:author="Ernesto del Puerto" w:date="2022-02-21T11:24:00Z">
          <w:pPr>
            <w:autoSpaceDE w:val="0"/>
            <w:autoSpaceDN w:val="0"/>
            <w:adjustRightInd w:val="0"/>
            <w:spacing w:before="240"/>
          </w:pPr>
        </w:pPrChange>
      </w:pPr>
      <w:bookmarkStart w:id="3342" w:name="_Toc97489994"/>
      <w:ins w:id="3343" w:author="Ernesto del Puerto" w:date="2022-02-21T11:24:00Z">
        <w:r w:rsidRPr="000779BA">
          <w:rPr>
            <w:rFonts w:ascii="Arial Narrow" w:eastAsia="Times New Roman" w:hAnsi="Arial Narrow" w:cs="CourierNewPSMT"/>
            <w:b/>
            <w:color w:val="000000"/>
            <w:sz w:val="28"/>
            <w:szCs w:val="28"/>
            <w:lang w:val="es-ES"/>
            <w:rPrChange w:id="3344" w:author="Ernesto del Puerto" w:date="2022-02-21T11:24:00Z">
              <w:rPr>
                <w:rFonts w:ascii="Arial Narrow" w:hAnsi="Arial Narrow" w:cs="TimesNewRoman"/>
                <w:color w:val="000000"/>
                <w:lang w:val="es-AR"/>
              </w:rPr>
            </w:rPrChange>
          </w:rPr>
          <w:t>Ejercicios</w:t>
        </w:r>
      </w:ins>
      <w:bookmarkEnd w:id="3342"/>
    </w:p>
    <w:p w14:paraId="24392887" w14:textId="6496B080" w:rsidR="00A16BA4" w:rsidRDefault="000779BA" w:rsidP="00FA6FAB">
      <w:pPr>
        <w:autoSpaceDE w:val="0"/>
        <w:autoSpaceDN w:val="0"/>
        <w:adjustRightInd w:val="0"/>
        <w:spacing w:before="240"/>
        <w:rPr>
          <w:ins w:id="3345" w:author="Ernesto del Puerto" w:date="2022-02-21T11:26:00Z"/>
          <w:rFonts w:ascii="Arial Narrow" w:hAnsi="Arial Narrow" w:cs="TimesNewRoman"/>
          <w:color w:val="000000"/>
          <w:lang w:val="es-AR"/>
        </w:rPr>
      </w:pPr>
      <w:ins w:id="3346" w:author="Ernesto del Puerto" w:date="2022-02-21T11:25:00Z">
        <w:r>
          <w:rPr>
            <w:rFonts w:ascii="Arial Narrow" w:hAnsi="Arial Narrow" w:cs="TimesNewRoman"/>
            <w:color w:val="000000"/>
            <w:lang w:val="es-AR"/>
          </w:rPr>
          <w:t xml:space="preserve">Tomado del texto </w:t>
        </w:r>
        <w:proofErr w:type="spellStart"/>
        <w:r>
          <w:rPr>
            <w:rFonts w:ascii="Arial Narrow" w:hAnsi="Arial Narrow" w:cs="TimesNewRoman"/>
            <w:color w:val="000000"/>
            <w:lang w:val="es-AR"/>
          </w:rPr>
          <w:t>Advanced</w:t>
        </w:r>
        <w:proofErr w:type="spellEnd"/>
        <w:r>
          <w:rPr>
            <w:rFonts w:ascii="Arial Narrow" w:hAnsi="Arial Narrow" w:cs="TimesNewRoman"/>
            <w:color w:val="000000"/>
            <w:lang w:val="es-AR"/>
          </w:rPr>
          <w:t xml:space="preserve"> R.</w:t>
        </w:r>
      </w:ins>
    </w:p>
    <w:p w14:paraId="03FE1D35" w14:textId="77777777" w:rsidR="000779BA" w:rsidRDefault="000779BA" w:rsidP="00FA6FAB">
      <w:pPr>
        <w:autoSpaceDE w:val="0"/>
        <w:autoSpaceDN w:val="0"/>
        <w:adjustRightInd w:val="0"/>
        <w:spacing w:before="240"/>
        <w:rPr>
          <w:ins w:id="3347" w:author="Ernesto del Puerto" w:date="2022-02-21T11:07:00Z"/>
          <w:rFonts w:ascii="Arial Narrow" w:hAnsi="Arial Narrow" w:cs="TimesNewRoman"/>
          <w:color w:val="000000"/>
          <w:lang w:val="es-AR"/>
        </w:rPr>
      </w:pPr>
    </w:p>
    <w:p w14:paraId="43E7DFD9" w14:textId="523A65A1" w:rsidR="00A16BA4" w:rsidRDefault="000779BA" w:rsidP="00FA6FAB">
      <w:pPr>
        <w:autoSpaceDE w:val="0"/>
        <w:autoSpaceDN w:val="0"/>
        <w:adjustRightInd w:val="0"/>
        <w:spacing w:before="240"/>
        <w:rPr>
          <w:ins w:id="3348" w:author="Ernesto del Puerto" w:date="2022-02-20T20:52:00Z"/>
          <w:rFonts w:ascii="Arial Narrow" w:hAnsi="Arial Narrow" w:cs="TimesNewRoman"/>
          <w:color w:val="000000"/>
          <w:lang w:val="es-AR"/>
        </w:rPr>
      </w:pPr>
      <w:ins w:id="3349" w:author="Ernesto del Puerto" w:date="2022-02-21T11:25:00Z">
        <w:r>
          <w:rPr>
            <w:rFonts w:ascii="Arial Narrow" w:hAnsi="Arial Narrow" w:cs="TimesNewRoman"/>
            <w:noProof/>
            <w:color w:val="000000"/>
            <w:lang w:val="es-AR"/>
          </w:rPr>
          <w:lastRenderedPageBreak/>
          <w:drawing>
            <wp:inline distT="0" distB="0" distL="0" distR="0" wp14:anchorId="7A7DB656" wp14:editId="7ACE2A51">
              <wp:extent cx="6101715" cy="4794885"/>
              <wp:effectExtent l="0" t="0" r="0"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01715" cy="4794885"/>
                      </a:xfrm>
                      <a:prstGeom prst="rect">
                        <a:avLst/>
                      </a:prstGeom>
                      <a:noFill/>
                      <a:ln>
                        <a:noFill/>
                      </a:ln>
                    </pic:spPr>
                  </pic:pic>
                </a:graphicData>
              </a:graphic>
            </wp:inline>
          </w:drawing>
        </w:r>
      </w:ins>
    </w:p>
    <w:p w14:paraId="79F0BA21" w14:textId="77777777" w:rsidR="00913CE2" w:rsidRPr="00913CE2" w:rsidRDefault="00913CE2">
      <w:pPr>
        <w:pStyle w:val="Ttulo1"/>
        <w:numPr>
          <w:ilvl w:val="0"/>
          <w:numId w:val="1"/>
        </w:numPr>
        <w:rPr>
          <w:ins w:id="3350" w:author="Ernesto del Puerto" w:date="2022-02-21T11:38:00Z"/>
          <w:rFonts w:ascii="Arial Narrow" w:hAnsi="Arial Narrow" w:cs="CourierNewPSMT"/>
          <w:b/>
          <w:color w:val="000000"/>
          <w:sz w:val="28"/>
          <w:szCs w:val="28"/>
          <w:lang w:val="es-ES"/>
          <w:rPrChange w:id="3351" w:author="Ernesto del Puerto" w:date="2022-02-21T11:38:00Z">
            <w:rPr>
              <w:ins w:id="3352" w:author="Ernesto del Puerto" w:date="2022-02-21T11:38:00Z"/>
              <w:rFonts w:ascii="Arial Narrow" w:hAnsi="Arial Narrow" w:cs="TimesNewRoman"/>
              <w:color w:val="000000"/>
              <w:lang w:val="es-AR"/>
            </w:rPr>
          </w:rPrChange>
        </w:rPr>
        <w:pPrChange w:id="3353" w:author="Ernesto del Puerto" w:date="2022-02-21T11:38:00Z">
          <w:pPr>
            <w:autoSpaceDE w:val="0"/>
            <w:autoSpaceDN w:val="0"/>
            <w:adjustRightInd w:val="0"/>
            <w:spacing w:before="240"/>
          </w:pPr>
        </w:pPrChange>
      </w:pPr>
      <w:bookmarkStart w:id="3354" w:name="_Toc97489995"/>
      <w:ins w:id="3355" w:author="Ernesto del Puerto" w:date="2022-02-21T11:38:00Z">
        <w:r w:rsidRPr="00913CE2">
          <w:rPr>
            <w:rFonts w:ascii="Arial Narrow" w:eastAsia="Times New Roman" w:hAnsi="Arial Narrow" w:cs="CourierNewPSMT"/>
            <w:b/>
            <w:color w:val="000000"/>
            <w:sz w:val="28"/>
            <w:szCs w:val="28"/>
            <w:lang w:val="es-ES"/>
            <w:rPrChange w:id="3356" w:author="Ernesto del Puerto" w:date="2022-02-21T11:38:00Z">
              <w:rPr>
                <w:rFonts w:ascii="Arial Narrow" w:hAnsi="Arial Narrow" w:cs="TimesNewRoman"/>
                <w:color w:val="000000"/>
                <w:lang w:val="es-AR"/>
              </w:rPr>
            </w:rPrChange>
          </w:rPr>
          <w:t>Tamaño del objeto</w:t>
        </w:r>
        <w:bookmarkEnd w:id="3354"/>
      </w:ins>
    </w:p>
    <w:p w14:paraId="23218518" w14:textId="56DDD61A" w:rsidR="00913CE2" w:rsidRPr="00913CE2" w:rsidRDefault="00913CE2" w:rsidP="00913CE2">
      <w:pPr>
        <w:autoSpaceDE w:val="0"/>
        <w:autoSpaceDN w:val="0"/>
        <w:adjustRightInd w:val="0"/>
        <w:spacing w:before="240"/>
        <w:rPr>
          <w:ins w:id="3357" w:author="Ernesto del Puerto" w:date="2022-02-21T11:38:00Z"/>
          <w:rFonts w:ascii="Arial Narrow" w:hAnsi="Arial Narrow" w:cs="TimesNewRoman"/>
          <w:color w:val="000000"/>
          <w:lang w:val="es-AR"/>
        </w:rPr>
      </w:pPr>
      <w:ins w:id="3358" w:author="Ernesto del Puerto" w:date="2022-02-21T11:38:00Z">
        <w:r w:rsidRPr="00913CE2">
          <w:rPr>
            <w:rFonts w:ascii="Arial Narrow" w:hAnsi="Arial Narrow" w:cs="TimesNewRoman"/>
            <w:color w:val="000000"/>
            <w:lang w:val="es-AR"/>
          </w:rPr>
          <w:t>P</w:t>
        </w:r>
        <w:r>
          <w:rPr>
            <w:rFonts w:ascii="Arial Narrow" w:hAnsi="Arial Narrow" w:cs="TimesNewRoman"/>
            <w:color w:val="000000"/>
            <w:lang w:val="es-AR"/>
          </w:rPr>
          <w:t>o</w:t>
        </w:r>
        <w:r w:rsidRPr="00913CE2">
          <w:rPr>
            <w:rFonts w:ascii="Arial Narrow" w:hAnsi="Arial Narrow" w:cs="TimesNewRoman"/>
            <w:color w:val="000000"/>
            <w:lang w:val="es-AR"/>
          </w:rPr>
          <w:t>de</w:t>
        </w:r>
        <w:r>
          <w:rPr>
            <w:rFonts w:ascii="Arial Narrow" w:hAnsi="Arial Narrow" w:cs="TimesNewRoman"/>
            <w:color w:val="000000"/>
            <w:lang w:val="es-AR"/>
          </w:rPr>
          <w:t>mos</w:t>
        </w:r>
        <w:r w:rsidRPr="00913CE2">
          <w:rPr>
            <w:rFonts w:ascii="Arial Narrow" w:hAnsi="Arial Narrow" w:cs="TimesNewRoman"/>
            <w:color w:val="000000"/>
            <w:lang w:val="es-AR"/>
          </w:rPr>
          <w:t xml:space="preserve"> averiguar cuánta memoria ocupa un objeto con </w:t>
        </w:r>
        <w:proofErr w:type="spellStart"/>
        <w:proofErr w:type="gramStart"/>
        <w:r w:rsidRPr="00913CE2">
          <w:rPr>
            <w:rFonts w:ascii="Arial Narrow" w:hAnsi="Arial Narrow" w:cs="TimesNewRoman"/>
            <w:b/>
            <w:bCs/>
            <w:i/>
            <w:iCs/>
            <w:color w:val="000000"/>
            <w:lang w:val="es-AR"/>
            <w:rPrChange w:id="3359" w:author="Ernesto del Puerto" w:date="2022-02-21T11:39:00Z">
              <w:rPr>
                <w:rFonts w:ascii="Arial Narrow" w:hAnsi="Arial Narrow" w:cs="TimesNewRoman"/>
                <w:color w:val="000000"/>
                <w:lang w:val="es-AR"/>
              </w:rPr>
            </w:rPrChange>
          </w:rPr>
          <w:t>lobstr</w:t>
        </w:r>
        <w:proofErr w:type="spellEnd"/>
        <w:r w:rsidRPr="00913CE2">
          <w:rPr>
            <w:rFonts w:ascii="Arial Narrow" w:hAnsi="Arial Narrow" w:cs="TimesNewRoman"/>
            <w:b/>
            <w:bCs/>
            <w:i/>
            <w:iCs/>
            <w:color w:val="000000"/>
            <w:lang w:val="es-AR"/>
            <w:rPrChange w:id="3360" w:author="Ernesto del Puerto" w:date="2022-02-21T11:39:00Z">
              <w:rPr>
                <w:rFonts w:ascii="Arial Narrow" w:hAnsi="Arial Narrow" w:cs="TimesNewRoman"/>
                <w:color w:val="000000"/>
                <w:lang w:val="es-AR"/>
              </w:rPr>
            </w:rPrChange>
          </w:rPr>
          <w:t>::</w:t>
        </w:r>
        <w:proofErr w:type="spellStart"/>
        <w:proofErr w:type="gramEnd"/>
        <w:r w:rsidRPr="00913CE2">
          <w:rPr>
            <w:rFonts w:ascii="Arial Narrow" w:hAnsi="Arial Narrow" w:cs="TimesNewRoman"/>
            <w:b/>
            <w:bCs/>
            <w:i/>
            <w:iCs/>
            <w:color w:val="000000"/>
            <w:lang w:val="es-AR"/>
            <w:rPrChange w:id="3361" w:author="Ernesto del Puerto" w:date="2022-02-21T11:39:00Z">
              <w:rPr>
                <w:rFonts w:ascii="Arial Narrow" w:hAnsi="Arial Narrow" w:cs="TimesNewRoman"/>
                <w:color w:val="000000"/>
                <w:lang w:val="es-AR"/>
              </w:rPr>
            </w:rPrChange>
          </w:rPr>
          <w:t>obj_size</w:t>
        </w:r>
        <w:proofErr w:type="spellEnd"/>
        <w:r w:rsidRPr="00913CE2">
          <w:rPr>
            <w:rFonts w:ascii="Arial Narrow" w:hAnsi="Arial Narrow" w:cs="TimesNewRoman"/>
            <w:b/>
            <w:bCs/>
            <w:i/>
            <w:iCs/>
            <w:color w:val="000000"/>
            <w:lang w:val="es-AR"/>
            <w:rPrChange w:id="3362" w:author="Ernesto del Puerto" w:date="2022-02-21T11:39:00Z">
              <w:rPr>
                <w:rFonts w:ascii="Arial Narrow" w:hAnsi="Arial Narrow" w:cs="TimesNewRoman"/>
                <w:color w:val="000000"/>
                <w:lang w:val="es-AR"/>
              </w:rPr>
            </w:rPrChange>
          </w:rPr>
          <w:t>()</w:t>
        </w:r>
        <w:r>
          <w:rPr>
            <w:rFonts w:ascii="Arial Narrow" w:hAnsi="Arial Narrow" w:cs="TimesNewRoman"/>
            <w:color w:val="000000"/>
            <w:lang w:val="es-AR"/>
          </w:rPr>
          <w:t>.</w:t>
        </w:r>
      </w:ins>
    </w:p>
    <w:p w14:paraId="57FB9BFF" w14:textId="61604C1D" w:rsidR="00913CE2" w:rsidRPr="00913CE2" w:rsidRDefault="00913CE2" w:rsidP="00913CE2">
      <w:pPr>
        <w:autoSpaceDE w:val="0"/>
        <w:autoSpaceDN w:val="0"/>
        <w:adjustRightInd w:val="0"/>
        <w:spacing w:before="240"/>
        <w:rPr>
          <w:ins w:id="3363" w:author="Ernesto del Puerto" w:date="2022-02-21T11:38:00Z"/>
          <w:rFonts w:ascii="Arial Narrow" w:hAnsi="Arial Narrow" w:cs="TimesNewRoman"/>
          <w:color w:val="000000"/>
          <w:lang w:val="es-AR"/>
        </w:rPr>
      </w:pPr>
      <w:ins w:id="3364" w:author="Ernesto del Puerto" w:date="2022-02-21T11:38:00Z">
        <w:r w:rsidRPr="00913CE2">
          <w:rPr>
            <w:rFonts w:ascii="Arial Narrow" w:hAnsi="Arial Narrow" w:cs="TimesNewRoman"/>
            <w:color w:val="000000"/>
            <w:lang w:val="es-AR"/>
          </w:rPr>
          <w:t>Dado que los elementos de las listas son referencias a valores, el tamaño de una lista puede ser mucho más pequeño de lo esperado</w:t>
        </w:r>
      </w:ins>
      <w:ins w:id="3365" w:author="Ernesto del Puerto" w:date="2022-02-21T11:39:00Z">
        <w:r>
          <w:rPr>
            <w:rFonts w:ascii="Arial Narrow" w:hAnsi="Arial Narrow" w:cs="TimesNewRoman"/>
            <w:color w:val="000000"/>
            <w:lang w:val="es-AR"/>
          </w:rPr>
          <w:t>.</w:t>
        </w:r>
      </w:ins>
    </w:p>
    <w:p w14:paraId="7C289A52" w14:textId="77777777" w:rsidR="00913CE2" w:rsidRDefault="00913CE2" w:rsidP="00913CE2">
      <w:pPr>
        <w:autoSpaceDE w:val="0"/>
        <w:autoSpaceDN w:val="0"/>
        <w:adjustRightInd w:val="0"/>
        <w:spacing w:before="240"/>
        <w:rPr>
          <w:ins w:id="3366" w:author="Ernesto del Puerto" w:date="2022-02-21T11:39:00Z"/>
          <w:rFonts w:ascii="Arial Narrow" w:hAnsi="Arial Narrow" w:cs="TimesNewRoman"/>
          <w:color w:val="000000"/>
          <w:lang w:val="es-AR"/>
        </w:rPr>
      </w:pPr>
      <w:ins w:id="3367" w:author="Ernesto del Puerto" w:date="2022-02-21T11:39:00Z">
        <w:r>
          <w:rPr>
            <w:rFonts w:ascii="Arial Narrow" w:hAnsi="Arial Narrow" w:cs="TimesNewRoman"/>
            <w:color w:val="000000"/>
            <w:lang w:val="es-AR"/>
          </w:rPr>
          <w:t>E</w:t>
        </w:r>
      </w:ins>
      <w:ins w:id="3368" w:author="Ernesto del Puerto" w:date="2022-02-21T11:38:00Z">
        <w:r w:rsidRPr="00913CE2">
          <w:rPr>
            <w:rFonts w:ascii="Arial Narrow" w:hAnsi="Arial Narrow" w:cs="TimesNewRoman"/>
            <w:color w:val="000000"/>
            <w:lang w:val="es-AR"/>
          </w:rPr>
          <w:t>s solo 80 bytes14 más grande que x.</w:t>
        </w:r>
      </w:ins>
    </w:p>
    <w:p w14:paraId="6A9C5AE7" w14:textId="57D1886B" w:rsidR="00913CE2" w:rsidRPr="00913CE2" w:rsidRDefault="00913CE2" w:rsidP="00913CE2">
      <w:pPr>
        <w:autoSpaceDE w:val="0"/>
        <w:autoSpaceDN w:val="0"/>
        <w:adjustRightInd w:val="0"/>
        <w:spacing w:before="240"/>
        <w:rPr>
          <w:ins w:id="3369" w:author="Ernesto del Puerto" w:date="2022-02-21T11:38:00Z"/>
          <w:rFonts w:ascii="Arial Narrow" w:hAnsi="Arial Narrow" w:cs="TimesNewRoman"/>
          <w:color w:val="000000"/>
          <w:lang w:val="es-AR"/>
        </w:rPr>
      </w:pPr>
      <w:ins w:id="3370" w:author="Ernesto del Puerto" w:date="2022-02-21T11:38:00Z">
        <w:r w:rsidRPr="00913CE2">
          <w:rPr>
            <w:rFonts w:ascii="Arial Narrow" w:hAnsi="Arial Narrow" w:cs="TimesNewRoman"/>
            <w:color w:val="000000"/>
            <w:lang w:val="es-AR"/>
          </w:rPr>
          <w:t>Ese es el tamaño de una lista vacía con tres elementos:</w:t>
        </w:r>
      </w:ins>
    </w:p>
    <w:p w14:paraId="0B5844E2" w14:textId="77777777" w:rsidR="00913CE2" w:rsidRPr="00913CE2" w:rsidRDefault="00913CE2" w:rsidP="00913CE2">
      <w:pPr>
        <w:autoSpaceDE w:val="0"/>
        <w:autoSpaceDN w:val="0"/>
        <w:adjustRightInd w:val="0"/>
        <w:spacing w:before="240"/>
        <w:rPr>
          <w:ins w:id="3371" w:author="Ernesto del Puerto" w:date="2022-02-21T11:38:00Z"/>
          <w:rFonts w:ascii="Arial Narrow" w:hAnsi="Arial Narrow" w:cs="TimesNewRoman"/>
          <w:color w:val="000000"/>
          <w:lang w:val="es-AR"/>
        </w:rPr>
      </w:pPr>
      <w:ins w:id="3372" w:author="Ernesto del Puerto" w:date="2022-02-21T11:38:00Z">
        <w:r w:rsidRPr="00913CE2">
          <w:rPr>
            <w:rFonts w:ascii="Arial Narrow" w:hAnsi="Arial Narrow" w:cs="TimesNewRoman"/>
            <w:color w:val="000000"/>
            <w:lang w:val="es-AR"/>
          </w:rPr>
          <w:t>Del mismo modo, debido a que R usa un grupo de cadenas global, los vectores de caracteres ocupan menos memoria de lo que cabría esperar: repetir una cadena 100 veces no hace que ocupe 100 veces más memoria.</w:t>
        </w:r>
      </w:ins>
    </w:p>
    <w:p w14:paraId="3911B915" w14:textId="77777777" w:rsidR="00913CE2" w:rsidRDefault="00913CE2" w:rsidP="00913CE2">
      <w:pPr>
        <w:autoSpaceDE w:val="0"/>
        <w:autoSpaceDN w:val="0"/>
        <w:adjustRightInd w:val="0"/>
        <w:spacing w:before="240"/>
        <w:rPr>
          <w:ins w:id="3373" w:author="Ernesto del Puerto" w:date="2022-02-21T11:39:00Z"/>
          <w:rFonts w:ascii="Arial Narrow" w:hAnsi="Arial Narrow" w:cs="TimesNewRoman"/>
          <w:color w:val="000000"/>
          <w:lang w:val="es-AR"/>
        </w:rPr>
      </w:pPr>
      <w:ins w:id="3374" w:author="Ernesto del Puerto" w:date="2022-02-21T11:38:00Z">
        <w:r w:rsidRPr="00913CE2">
          <w:rPr>
            <w:rFonts w:ascii="Arial Narrow" w:hAnsi="Arial Narrow" w:cs="TimesNewRoman"/>
            <w:color w:val="000000"/>
            <w:lang w:val="es-AR"/>
          </w:rPr>
          <w:t>Las referencias también dificultan pensar en el tamaño de los objetos individuales.</w:t>
        </w:r>
      </w:ins>
    </w:p>
    <w:p w14:paraId="12ABBA08" w14:textId="77777777" w:rsidR="00913CE2" w:rsidRDefault="00913CE2" w:rsidP="00913CE2">
      <w:pPr>
        <w:autoSpaceDE w:val="0"/>
        <w:autoSpaceDN w:val="0"/>
        <w:adjustRightInd w:val="0"/>
        <w:spacing w:before="240"/>
        <w:rPr>
          <w:ins w:id="3375" w:author="Ernesto del Puerto" w:date="2022-02-21T11:40:00Z"/>
          <w:rFonts w:ascii="Arial Narrow" w:hAnsi="Arial Narrow" w:cs="TimesNewRoman"/>
          <w:color w:val="000000"/>
          <w:lang w:val="es-AR"/>
        </w:rPr>
      </w:pPr>
      <w:proofErr w:type="spellStart"/>
      <w:ins w:id="3376" w:author="Ernesto del Puerto" w:date="2022-02-21T11:38:00Z">
        <w:r w:rsidRPr="00913CE2">
          <w:rPr>
            <w:rFonts w:ascii="Arial Narrow" w:hAnsi="Arial Narrow" w:cs="TimesNewRoman"/>
            <w:b/>
            <w:bCs/>
            <w:i/>
            <w:iCs/>
            <w:color w:val="000000"/>
            <w:lang w:val="es-AR"/>
            <w:rPrChange w:id="3377" w:author="Ernesto del Puerto" w:date="2022-02-21T11:39:00Z">
              <w:rPr>
                <w:rFonts w:ascii="Arial Narrow" w:hAnsi="Arial Narrow" w:cs="TimesNewRoman"/>
                <w:color w:val="000000"/>
                <w:lang w:val="es-AR"/>
              </w:rPr>
            </w:rPrChange>
          </w:rPr>
          <w:t>obj_size</w:t>
        </w:r>
        <w:proofErr w:type="spellEnd"/>
        <w:r w:rsidRPr="00913CE2">
          <w:rPr>
            <w:rFonts w:ascii="Arial Narrow" w:hAnsi="Arial Narrow" w:cs="TimesNewRoman"/>
            <w:b/>
            <w:bCs/>
            <w:i/>
            <w:iCs/>
            <w:color w:val="000000"/>
            <w:lang w:val="es-AR"/>
            <w:rPrChange w:id="3378" w:author="Ernesto del Puerto" w:date="2022-02-21T11:39:00Z">
              <w:rPr>
                <w:rFonts w:ascii="Arial Narrow" w:hAnsi="Arial Narrow" w:cs="TimesNewRoman"/>
                <w:color w:val="000000"/>
                <w:lang w:val="es-AR"/>
              </w:rPr>
            </w:rPrChange>
          </w:rPr>
          <w:t xml:space="preserve">(x) + </w:t>
        </w:r>
        <w:proofErr w:type="spellStart"/>
        <w:r w:rsidRPr="00913CE2">
          <w:rPr>
            <w:rFonts w:ascii="Arial Narrow" w:hAnsi="Arial Narrow" w:cs="TimesNewRoman"/>
            <w:b/>
            <w:bCs/>
            <w:i/>
            <w:iCs/>
            <w:color w:val="000000"/>
            <w:lang w:val="es-AR"/>
            <w:rPrChange w:id="3379" w:author="Ernesto del Puerto" w:date="2022-02-21T11:39:00Z">
              <w:rPr>
                <w:rFonts w:ascii="Arial Narrow" w:hAnsi="Arial Narrow" w:cs="TimesNewRoman"/>
                <w:color w:val="000000"/>
                <w:lang w:val="es-AR"/>
              </w:rPr>
            </w:rPrChange>
          </w:rPr>
          <w:t>obj_size</w:t>
        </w:r>
        <w:proofErr w:type="spellEnd"/>
        <w:r w:rsidRPr="00913CE2">
          <w:rPr>
            <w:rFonts w:ascii="Arial Narrow" w:hAnsi="Arial Narrow" w:cs="TimesNewRoman"/>
            <w:b/>
            <w:bCs/>
            <w:i/>
            <w:iCs/>
            <w:color w:val="000000"/>
            <w:lang w:val="es-AR"/>
            <w:rPrChange w:id="3380" w:author="Ernesto del Puerto" w:date="2022-02-21T11:39:00Z">
              <w:rPr>
                <w:rFonts w:ascii="Arial Narrow" w:hAnsi="Arial Narrow" w:cs="TimesNewRoman"/>
                <w:color w:val="000000"/>
                <w:lang w:val="es-AR"/>
              </w:rPr>
            </w:rPrChange>
          </w:rPr>
          <w:t xml:space="preserve">(y) </w:t>
        </w:r>
        <w:r w:rsidRPr="00913CE2">
          <w:rPr>
            <w:rFonts w:ascii="Arial Narrow" w:hAnsi="Arial Narrow" w:cs="TimesNewRoman"/>
            <w:color w:val="000000"/>
            <w:lang w:val="es-AR"/>
          </w:rPr>
          <w:t xml:space="preserve">solo será igual a </w:t>
        </w:r>
        <w:proofErr w:type="spellStart"/>
        <w:r w:rsidRPr="00913CE2">
          <w:rPr>
            <w:rFonts w:ascii="Arial Narrow" w:hAnsi="Arial Narrow" w:cs="TimesNewRoman"/>
            <w:b/>
            <w:bCs/>
            <w:i/>
            <w:iCs/>
            <w:color w:val="000000"/>
            <w:lang w:val="es-AR"/>
            <w:rPrChange w:id="3381" w:author="Ernesto del Puerto" w:date="2022-02-21T11:40:00Z">
              <w:rPr>
                <w:rFonts w:ascii="Arial Narrow" w:hAnsi="Arial Narrow" w:cs="TimesNewRoman"/>
                <w:color w:val="000000"/>
                <w:lang w:val="es-AR"/>
              </w:rPr>
            </w:rPrChange>
          </w:rPr>
          <w:t>obj_</w:t>
        </w:r>
        <w:proofErr w:type="gramStart"/>
        <w:r w:rsidRPr="00913CE2">
          <w:rPr>
            <w:rFonts w:ascii="Arial Narrow" w:hAnsi="Arial Narrow" w:cs="TimesNewRoman"/>
            <w:b/>
            <w:bCs/>
            <w:i/>
            <w:iCs/>
            <w:color w:val="000000"/>
            <w:lang w:val="es-AR"/>
            <w:rPrChange w:id="3382" w:author="Ernesto del Puerto" w:date="2022-02-21T11:40:00Z">
              <w:rPr>
                <w:rFonts w:ascii="Arial Narrow" w:hAnsi="Arial Narrow" w:cs="TimesNewRoman"/>
                <w:color w:val="000000"/>
                <w:lang w:val="es-AR"/>
              </w:rPr>
            </w:rPrChange>
          </w:rPr>
          <w:t>size</w:t>
        </w:r>
        <w:proofErr w:type="spellEnd"/>
        <w:r w:rsidRPr="00913CE2">
          <w:rPr>
            <w:rFonts w:ascii="Arial Narrow" w:hAnsi="Arial Narrow" w:cs="TimesNewRoman"/>
            <w:b/>
            <w:bCs/>
            <w:i/>
            <w:iCs/>
            <w:color w:val="000000"/>
            <w:lang w:val="es-AR"/>
            <w:rPrChange w:id="3383" w:author="Ernesto del Puerto" w:date="2022-02-21T11:40:00Z">
              <w:rPr>
                <w:rFonts w:ascii="Arial Narrow" w:hAnsi="Arial Narrow" w:cs="TimesNewRoman"/>
                <w:color w:val="000000"/>
                <w:lang w:val="es-AR"/>
              </w:rPr>
            </w:rPrChange>
          </w:rPr>
          <w:t>(</w:t>
        </w:r>
        <w:proofErr w:type="gramEnd"/>
        <w:r w:rsidRPr="00913CE2">
          <w:rPr>
            <w:rFonts w:ascii="Arial Narrow" w:hAnsi="Arial Narrow" w:cs="TimesNewRoman"/>
            <w:b/>
            <w:bCs/>
            <w:i/>
            <w:iCs/>
            <w:color w:val="000000"/>
            <w:lang w:val="es-AR"/>
            <w:rPrChange w:id="3384" w:author="Ernesto del Puerto" w:date="2022-02-21T11:40:00Z">
              <w:rPr>
                <w:rFonts w:ascii="Arial Narrow" w:hAnsi="Arial Narrow" w:cs="TimesNewRoman"/>
                <w:color w:val="000000"/>
                <w:lang w:val="es-AR"/>
              </w:rPr>
            </w:rPrChange>
          </w:rPr>
          <w:t>x, y)</w:t>
        </w:r>
        <w:r w:rsidRPr="00913CE2">
          <w:rPr>
            <w:rFonts w:ascii="Arial Narrow" w:hAnsi="Arial Narrow" w:cs="TimesNewRoman"/>
            <w:color w:val="000000"/>
            <w:lang w:val="es-AR"/>
          </w:rPr>
          <w:t xml:space="preserve"> si no hay valores compartidos.</w:t>
        </w:r>
      </w:ins>
    </w:p>
    <w:p w14:paraId="6812C7AB" w14:textId="77777777" w:rsidR="00913CE2" w:rsidRDefault="00913CE2" w:rsidP="00913CE2">
      <w:pPr>
        <w:autoSpaceDE w:val="0"/>
        <w:autoSpaceDN w:val="0"/>
        <w:adjustRightInd w:val="0"/>
        <w:spacing w:before="240"/>
        <w:rPr>
          <w:ins w:id="3385" w:author="Ernesto del Puerto" w:date="2022-02-21T11:40:00Z"/>
          <w:rFonts w:ascii="Arial Narrow" w:hAnsi="Arial Narrow" w:cs="TimesNewRoman"/>
          <w:color w:val="000000"/>
          <w:lang w:val="es-AR"/>
        </w:rPr>
      </w:pPr>
      <w:ins w:id="3386" w:author="Ernesto del Puerto" w:date="2022-02-21T11:40:00Z">
        <w:r>
          <w:rPr>
            <w:rFonts w:ascii="Arial Narrow" w:hAnsi="Arial Narrow" w:cs="TimesNewRoman"/>
            <w:color w:val="000000"/>
            <w:lang w:val="es-AR"/>
          </w:rPr>
          <w:t xml:space="preserve">En el ejemplo </w:t>
        </w:r>
      </w:ins>
      <w:ins w:id="3387" w:author="Ernesto del Puerto" w:date="2022-02-21T11:38:00Z">
        <w:r w:rsidRPr="00913CE2">
          <w:rPr>
            <w:rFonts w:ascii="Arial Narrow" w:hAnsi="Arial Narrow" w:cs="TimesNewRoman"/>
            <w:color w:val="000000"/>
            <w:lang w:val="es-AR"/>
          </w:rPr>
          <w:t xml:space="preserve">el tamaño combinado de </w:t>
        </w:r>
        <w:r w:rsidRPr="00913CE2">
          <w:rPr>
            <w:rFonts w:ascii="Arial Narrow" w:hAnsi="Arial Narrow" w:cs="TimesNewRoman"/>
            <w:b/>
            <w:bCs/>
            <w:i/>
            <w:iCs/>
            <w:color w:val="000000"/>
            <w:lang w:val="es-AR"/>
            <w:rPrChange w:id="3388" w:author="Ernesto del Puerto" w:date="2022-02-21T11:40:00Z">
              <w:rPr>
                <w:rFonts w:ascii="Arial Narrow" w:hAnsi="Arial Narrow" w:cs="TimesNewRoman"/>
                <w:color w:val="000000"/>
                <w:lang w:val="es-AR"/>
              </w:rPr>
            </w:rPrChange>
          </w:rPr>
          <w:t>x</w:t>
        </w:r>
        <w:r w:rsidRPr="00913CE2">
          <w:rPr>
            <w:rFonts w:ascii="Arial Narrow" w:hAnsi="Arial Narrow" w:cs="TimesNewRoman"/>
            <w:color w:val="000000"/>
            <w:lang w:val="es-AR"/>
          </w:rPr>
          <w:t xml:space="preserve"> e </w:t>
        </w:r>
        <w:r w:rsidRPr="00913CE2">
          <w:rPr>
            <w:rFonts w:ascii="Arial Narrow" w:hAnsi="Arial Narrow" w:cs="TimesNewRoman"/>
            <w:b/>
            <w:bCs/>
            <w:i/>
            <w:iCs/>
            <w:color w:val="000000"/>
            <w:lang w:val="es-AR"/>
            <w:rPrChange w:id="3389" w:author="Ernesto del Puerto" w:date="2022-02-21T11:40:00Z">
              <w:rPr>
                <w:rFonts w:ascii="Arial Narrow" w:hAnsi="Arial Narrow" w:cs="TimesNewRoman"/>
                <w:color w:val="000000"/>
                <w:lang w:val="es-AR"/>
              </w:rPr>
            </w:rPrChange>
          </w:rPr>
          <w:t>y</w:t>
        </w:r>
        <w:r w:rsidRPr="00913CE2">
          <w:rPr>
            <w:rFonts w:ascii="Arial Narrow" w:hAnsi="Arial Narrow" w:cs="TimesNewRoman"/>
            <w:color w:val="000000"/>
            <w:lang w:val="es-AR"/>
          </w:rPr>
          <w:t xml:space="preserve"> es el mismo que el tamaño de </w:t>
        </w:r>
        <w:r w:rsidRPr="00913CE2">
          <w:rPr>
            <w:rFonts w:ascii="Arial Narrow" w:hAnsi="Arial Narrow" w:cs="TimesNewRoman"/>
            <w:b/>
            <w:bCs/>
            <w:i/>
            <w:iCs/>
            <w:color w:val="000000"/>
            <w:lang w:val="es-AR"/>
            <w:rPrChange w:id="3390" w:author="Ernesto del Puerto" w:date="2022-02-21T11:40:00Z">
              <w:rPr>
                <w:rFonts w:ascii="Arial Narrow" w:hAnsi="Arial Narrow" w:cs="TimesNewRoman"/>
                <w:color w:val="000000"/>
                <w:lang w:val="es-AR"/>
              </w:rPr>
            </w:rPrChange>
          </w:rPr>
          <w:t>y</w:t>
        </w:r>
      </w:ins>
      <w:ins w:id="3391" w:author="Ernesto del Puerto" w:date="2022-02-21T11:40:00Z">
        <w:r>
          <w:rPr>
            <w:rFonts w:ascii="Arial Narrow" w:hAnsi="Arial Narrow" w:cs="TimesNewRoman"/>
            <w:color w:val="000000"/>
            <w:lang w:val="es-AR"/>
          </w:rPr>
          <w:t>.</w:t>
        </w:r>
      </w:ins>
    </w:p>
    <w:p w14:paraId="6E61DDB7" w14:textId="77777777" w:rsidR="00913CE2" w:rsidRDefault="00913CE2" w:rsidP="00913CE2">
      <w:pPr>
        <w:autoSpaceDE w:val="0"/>
        <w:autoSpaceDN w:val="0"/>
        <w:adjustRightInd w:val="0"/>
        <w:spacing w:before="240"/>
        <w:rPr>
          <w:ins w:id="3392" w:author="Ernesto del Puerto" w:date="2022-02-21T11:41:00Z"/>
          <w:rFonts w:ascii="Arial Narrow" w:hAnsi="Arial Narrow" w:cs="TimesNewRoman"/>
          <w:color w:val="000000"/>
          <w:lang w:val="es-AR"/>
        </w:rPr>
      </w:pPr>
    </w:p>
    <w:p w14:paraId="41689B60" w14:textId="66966A72" w:rsidR="00913CE2" w:rsidRDefault="00913CE2" w:rsidP="00913CE2">
      <w:pPr>
        <w:autoSpaceDE w:val="0"/>
        <w:autoSpaceDN w:val="0"/>
        <w:adjustRightInd w:val="0"/>
        <w:spacing w:before="240"/>
        <w:rPr>
          <w:ins w:id="3393" w:author="Ernesto del Puerto" w:date="2022-02-21T11:41:00Z"/>
          <w:rFonts w:ascii="Arial Narrow" w:hAnsi="Arial Narrow" w:cs="TimesNewRoman"/>
          <w:color w:val="000000"/>
          <w:lang w:val="es-AR"/>
        </w:rPr>
      </w:pPr>
      <w:ins w:id="3394" w:author="Ernesto del Puerto" w:date="2022-02-21T11:46:00Z">
        <w:r>
          <w:rPr>
            <w:rFonts w:ascii="Arial Narrow" w:hAnsi="Arial Narrow" w:cs="TimesNewRoman"/>
            <w:noProof/>
            <w:color w:val="000000"/>
            <w:lang w:val="es-AR"/>
          </w:rPr>
          <w:drawing>
            <wp:inline distT="0" distB="0" distL="0" distR="0" wp14:anchorId="78399DD1" wp14:editId="4EA9E3D6">
              <wp:extent cx="3062605" cy="4787900"/>
              <wp:effectExtent l="0" t="0" r="444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62605" cy="4787900"/>
                      </a:xfrm>
                      <a:prstGeom prst="rect">
                        <a:avLst/>
                      </a:prstGeom>
                      <a:noFill/>
                      <a:ln>
                        <a:noFill/>
                      </a:ln>
                    </pic:spPr>
                  </pic:pic>
                </a:graphicData>
              </a:graphic>
            </wp:inline>
          </w:drawing>
        </w:r>
      </w:ins>
    </w:p>
    <w:p w14:paraId="2EA1384C" w14:textId="31DFF87B" w:rsidR="00913CE2" w:rsidRDefault="00913CE2" w:rsidP="00913CE2">
      <w:pPr>
        <w:pStyle w:val="TtuloTDC"/>
        <w:autoSpaceDE w:val="0"/>
        <w:autoSpaceDN w:val="0"/>
        <w:adjustRightInd w:val="0"/>
        <w:outlineLvl w:val="2"/>
        <w:rPr>
          <w:ins w:id="3395" w:author="Ernesto del Puerto" w:date="2022-02-21T11:46:00Z"/>
          <w:rFonts w:ascii="Arial Narrow" w:hAnsi="Arial Narrow" w:cs="TimesNewRoman"/>
          <w:color w:val="000000"/>
          <w:lang w:val="es-AR"/>
        </w:rPr>
      </w:pPr>
      <w:bookmarkStart w:id="3396" w:name="_Toc97489996"/>
      <w:ins w:id="3397" w:author="Ernesto del Puerto" w:date="2022-02-21T11:46:00Z">
        <w:r>
          <w:rPr>
            <w:rFonts w:ascii="Arial Narrow" w:eastAsia="Times New Roman" w:hAnsi="Arial Narrow" w:cs="CourierNewPSMT"/>
            <w:b/>
            <w:color w:val="000000"/>
            <w:sz w:val="28"/>
            <w:szCs w:val="28"/>
            <w:lang w:val="es-ES" w:eastAsia="es-ES"/>
          </w:rPr>
          <w:t>Figura 2</w:t>
        </w:r>
      </w:ins>
      <w:ins w:id="3398" w:author="Ernesto del Puerto" w:date="2022-02-21T11:47:00Z">
        <w:r>
          <w:rPr>
            <w:rFonts w:ascii="Arial Narrow" w:eastAsia="Times New Roman" w:hAnsi="Arial Narrow" w:cs="CourierNewPSMT"/>
            <w:b/>
            <w:color w:val="000000"/>
            <w:sz w:val="28"/>
            <w:szCs w:val="28"/>
            <w:lang w:val="es-ES" w:eastAsia="es-ES"/>
          </w:rPr>
          <w:t>9.1</w:t>
        </w:r>
      </w:ins>
      <w:ins w:id="3399" w:author="Ernesto del Puerto" w:date="2022-02-21T11:46:00Z">
        <w:r>
          <w:rPr>
            <w:rFonts w:ascii="Arial Narrow" w:eastAsia="Times New Roman" w:hAnsi="Arial Narrow" w:cs="CourierNewPSMT"/>
            <w:b/>
            <w:color w:val="000000"/>
            <w:sz w:val="28"/>
            <w:szCs w:val="28"/>
            <w:lang w:val="es-ES" w:eastAsia="es-ES"/>
          </w:rPr>
          <w:t xml:space="preserve">. </w:t>
        </w:r>
      </w:ins>
      <w:ins w:id="3400" w:author="Ernesto del Puerto" w:date="2022-02-21T11:47:00Z">
        <w:r>
          <w:rPr>
            <w:rFonts w:ascii="Arial Narrow" w:eastAsia="Times New Roman" w:hAnsi="Arial Narrow" w:cs="CourierNewPSMT"/>
            <w:b/>
            <w:color w:val="000000"/>
            <w:sz w:val="28"/>
            <w:szCs w:val="28"/>
            <w:lang w:val="es-ES" w:eastAsia="es-ES"/>
          </w:rPr>
          <w:t>Tama</w:t>
        </w:r>
        <w:proofErr w:type="spellStart"/>
        <w:r>
          <w:rPr>
            <w:rFonts w:ascii="Arial Narrow" w:eastAsia="Times New Roman" w:hAnsi="Arial Narrow" w:cs="CourierNewPSMT"/>
            <w:b/>
            <w:color w:val="000000"/>
            <w:sz w:val="28"/>
            <w:szCs w:val="28"/>
            <w:lang w:val="es-AR" w:eastAsia="es-ES"/>
          </w:rPr>
          <w:t>ño</w:t>
        </w:r>
        <w:proofErr w:type="spellEnd"/>
        <w:r>
          <w:rPr>
            <w:rFonts w:ascii="Arial Narrow" w:eastAsia="Times New Roman" w:hAnsi="Arial Narrow" w:cs="CourierNewPSMT"/>
            <w:b/>
            <w:color w:val="000000"/>
            <w:sz w:val="28"/>
            <w:szCs w:val="28"/>
            <w:lang w:val="es-AR" w:eastAsia="es-ES"/>
          </w:rPr>
          <w:t xml:space="preserve"> de los objetos</w:t>
        </w:r>
      </w:ins>
      <w:bookmarkEnd w:id="3396"/>
    </w:p>
    <w:p w14:paraId="2051FB92" w14:textId="54CD258D" w:rsidR="00913CE2" w:rsidRDefault="00913CE2" w:rsidP="00913CE2">
      <w:pPr>
        <w:autoSpaceDE w:val="0"/>
        <w:autoSpaceDN w:val="0"/>
        <w:adjustRightInd w:val="0"/>
        <w:spacing w:before="240"/>
        <w:rPr>
          <w:ins w:id="3401" w:author="Ernesto del Puerto" w:date="2022-02-21T11:40:00Z"/>
          <w:rFonts w:ascii="Arial Narrow" w:hAnsi="Arial Narrow" w:cs="TimesNewRoman"/>
          <w:color w:val="000000"/>
          <w:lang w:val="es-AR"/>
        </w:rPr>
      </w:pPr>
      <w:ins w:id="3402" w:author="Ernesto del Puerto" w:date="2022-02-21T11:38:00Z">
        <w:r w:rsidRPr="00913CE2">
          <w:rPr>
            <w:rFonts w:ascii="Arial Narrow" w:hAnsi="Arial Narrow" w:cs="TimesNewRoman"/>
            <w:color w:val="000000"/>
            <w:lang w:val="es-AR"/>
          </w:rPr>
          <w:t>Finalmente, R 3.5.0 y las versiones posteriores tienen una función que puede llevar a sorpresas: ALTREP, abreviatura de representación alternativa</w:t>
        </w:r>
      </w:ins>
      <w:ins w:id="3403" w:author="Ernesto del Puerto" w:date="2022-02-21T11:49:00Z">
        <w:r w:rsidR="007478A0">
          <w:rPr>
            <w:rFonts w:ascii="Arial Narrow" w:hAnsi="Arial Narrow" w:cs="TimesNewRoman"/>
            <w:color w:val="000000"/>
            <w:lang w:val="es-AR"/>
          </w:rPr>
          <w:t xml:space="preserve"> (</w:t>
        </w:r>
        <w:proofErr w:type="spellStart"/>
        <w:r w:rsidR="007478A0">
          <w:rPr>
            <w:rFonts w:ascii="Arial Narrow" w:hAnsi="Arial Narrow" w:cs="TimesNewRoman"/>
            <w:color w:val="000000"/>
            <w:lang w:val="es-AR"/>
          </w:rPr>
          <w:t>alternative</w:t>
        </w:r>
        <w:proofErr w:type="spellEnd"/>
        <w:r w:rsidR="007478A0">
          <w:rPr>
            <w:rFonts w:ascii="Arial Narrow" w:hAnsi="Arial Narrow" w:cs="TimesNewRoman"/>
            <w:color w:val="000000"/>
            <w:lang w:val="es-AR"/>
          </w:rPr>
          <w:t xml:space="preserve"> </w:t>
        </w:r>
        <w:proofErr w:type="spellStart"/>
        <w:r w:rsidR="007478A0">
          <w:rPr>
            <w:rFonts w:ascii="Arial Narrow" w:hAnsi="Arial Narrow" w:cs="TimesNewRoman"/>
            <w:color w:val="000000"/>
            <w:lang w:val="es-AR"/>
          </w:rPr>
          <w:t>representation</w:t>
        </w:r>
        <w:proofErr w:type="spellEnd"/>
        <w:r w:rsidR="007478A0">
          <w:rPr>
            <w:rFonts w:ascii="Arial Narrow" w:hAnsi="Arial Narrow" w:cs="TimesNewRoman"/>
            <w:color w:val="000000"/>
            <w:lang w:val="es-AR"/>
          </w:rPr>
          <w:t>)</w:t>
        </w:r>
      </w:ins>
      <w:ins w:id="3404" w:author="Ernesto del Puerto" w:date="2022-02-21T11:38:00Z">
        <w:r w:rsidRPr="00913CE2">
          <w:rPr>
            <w:rFonts w:ascii="Arial Narrow" w:hAnsi="Arial Narrow" w:cs="TimesNewRoman"/>
            <w:color w:val="000000"/>
            <w:lang w:val="es-AR"/>
          </w:rPr>
          <w:t>.</w:t>
        </w:r>
      </w:ins>
    </w:p>
    <w:p w14:paraId="42D7DCB5" w14:textId="77777777" w:rsidR="007478A0" w:rsidRDefault="00913CE2" w:rsidP="00913CE2">
      <w:pPr>
        <w:autoSpaceDE w:val="0"/>
        <w:autoSpaceDN w:val="0"/>
        <w:adjustRightInd w:val="0"/>
        <w:spacing w:before="240"/>
        <w:rPr>
          <w:ins w:id="3405" w:author="Ernesto del Puerto" w:date="2022-02-21T11:49:00Z"/>
          <w:rFonts w:ascii="Arial Narrow" w:hAnsi="Arial Narrow" w:cs="TimesNewRoman"/>
          <w:color w:val="000000"/>
          <w:lang w:val="es-AR"/>
        </w:rPr>
      </w:pPr>
      <w:ins w:id="3406" w:author="Ernesto del Puerto" w:date="2022-02-21T11:38:00Z">
        <w:r w:rsidRPr="00913CE2">
          <w:rPr>
            <w:rFonts w:ascii="Arial Narrow" w:hAnsi="Arial Narrow" w:cs="TimesNewRoman"/>
            <w:color w:val="000000"/>
            <w:lang w:val="es-AR"/>
          </w:rPr>
          <w:t>Esto permite que R represente ciertos tipos de vectores de forma muy compacta.</w:t>
        </w:r>
      </w:ins>
    </w:p>
    <w:p w14:paraId="5F865F18" w14:textId="77777777" w:rsidR="007478A0" w:rsidRDefault="00913CE2" w:rsidP="00913CE2">
      <w:pPr>
        <w:autoSpaceDE w:val="0"/>
        <w:autoSpaceDN w:val="0"/>
        <w:adjustRightInd w:val="0"/>
        <w:spacing w:before="240"/>
        <w:rPr>
          <w:ins w:id="3407" w:author="Ernesto del Puerto" w:date="2022-02-21T11:49:00Z"/>
          <w:rFonts w:ascii="Arial Narrow" w:hAnsi="Arial Narrow" w:cs="TimesNewRoman"/>
          <w:color w:val="000000"/>
          <w:lang w:val="es-AR"/>
        </w:rPr>
      </w:pPr>
      <w:ins w:id="3408" w:author="Ernesto del Puerto" w:date="2022-02-21T11:38:00Z">
        <w:r w:rsidRPr="00913CE2">
          <w:rPr>
            <w:rFonts w:ascii="Arial Narrow" w:hAnsi="Arial Narrow" w:cs="TimesNewRoman"/>
            <w:color w:val="000000"/>
            <w:lang w:val="es-AR"/>
          </w:rPr>
          <w:t>El lugar donde es más probable que vea esto es con: porque en lugar de almacenar cada número en la secuencia, R solo almacena el primer y el último número.</w:t>
        </w:r>
      </w:ins>
    </w:p>
    <w:p w14:paraId="17FB33CF" w14:textId="77777777" w:rsidR="007478A0" w:rsidRDefault="00913CE2" w:rsidP="00913CE2">
      <w:pPr>
        <w:autoSpaceDE w:val="0"/>
        <w:autoSpaceDN w:val="0"/>
        <w:adjustRightInd w:val="0"/>
        <w:spacing w:before="240"/>
        <w:rPr>
          <w:ins w:id="3409" w:author="Ernesto del Puerto" w:date="2022-02-21T11:50:00Z"/>
          <w:rFonts w:ascii="Arial Narrow" w:hAnsi="Arial Narrow" w:cs="TimesNewRoman"/>
          <w:color w:val="000000"/>
          <w:lang w:val="es-AR"/>
        </w:rPr>
      </w:pPr>
      <w:ins w:id="3410" w:author="Ernesto del Puerto" w:date="2022-02-21T11:38:00Z">
        <w:r w:rsidRPr="00913CE2">
          <w:rPr>
            <w:rFonts w:ascii="Arial Narrow" w:hAnsi="Arial Narrow" w:cs="TimesNewRoman"/>
            <w:color w:val="000000"/>
            <w:lang w:val="es-AR"/>
          </w:rPr>
          <w:t>Esto significa que cada secuencia, sin importar cuán grande sea, tiene el mismo tamaño</w:t>
        </w:r>
      </w:ins>
      <w:ins w:id="3411" w:author="Ernesto del Puerto" w:date="2022-02-21T11:50:00Z">
        <w:r w:rsidR="007478A0">
          <w:rPr>
            <w:rFonts w:ascii="Arial Narrow" w:hAnsi="Arial Narrow" w:cs="TimesNewRoman"/>
            <w:color w:val="000000"/>
            <w:lang w:val="es-AR"/>
          </w:rPr>
          <w:t>.</w:t>
        </w:r>
      </w:ins>
    </w:p>
    <w:p w14:paraId="4553EC7A" w14:textId="3C1EBF2D" w:rsidR="007478A0" w:rsidRPr="007478A0" w:rsidRDefault="007478A0">
      <w:pPr>
        <w:pStyle w:val="Ttulo1"/>
        <w:numPr>
          <w:ilvl w:val="0"/>
          <w:numId w:val="1"/>
        </w:numPr>
        <w:rPr>
          <w:ins w:id="3412" w:author="Ernesto del Puerto" w:date="2022-02-21T11:51:00Z"/>
          <w:rFonts w:ascii="Arial Narrow" w:hAnsi="Arial Narrow" w:cs="CourierNewPSMT"/>
          <w:b/>
          <w:color w:val="000000"/>
          <w:sz w:val="28"/>
          <w:szCs w:val="28"/>
          <w:lang w:val="es-ES"/>
          <w:rPrChange w:id="3413" w:author="Ernesto del Puerto" w:date="2022-02-21T11:52:00Z">
            <w:rPr>
              <w:ins w:id="3414" w:author="Ernesto del Puerto" w:date="2022-02-21T11:51:00Z"/>
              <w:rFonts w:ascii="Arial Narrow" w:hAnsi="Arial Narrow" w:cs="TimesNewRoman"/>
              <w:color w:val="000000"/>
              <w:lang w:val="es-AR"/>
            </w:rPr>
          </w:rPrChange>
        </w:rPr>
        <w:pPrChange w:id="3415" w:author="Ernesto del Puerto" w:date="2022-02-21T11:52:00Z">
          <w:pPr>
            <w:autoSpaceDE w:val="0"/>
            <w:autoSpaceDN w:val="0"/>
            <w:adjustRightInd w:val="0"/>
            <w:spacing w:before="240"/>
          </w:pPr>
        </w:pPrChange>
      </w:pPr>
      <w:bookmarkStart w:id="3416" w:name="_Toc97489997"/>
      <w:ins w:id="3417" w:author="Ernesto del Puerto" w:date="2022-02-21T11:51:00Z">
        <w:r w:rsidRPr="007478A0">
          <w:rPr>
            <w:rFonts w:ascii="Arial Narrow" w:eastAsia="Times New Roman" w:hAnsi="Arial Narrow" w:cs="CourierNewPSMT"/>
            <w:b/>
            <w:color w:val="000000"/>
            <w:sz w:val="28"/>
            <w:szCs w:val="28"/>
            <w:lang w:val="es-ES"/>
            <w:rPrChange w:id="3418" w:author="Ernesto del Puerto" w:date="2022-02-21T11:52:00Z">
              <w:rPr>
                <w:rFonts w:ascii="Arial Narrow" w:hAnsi="Arial Narrow" w:cs="TimesNewRoman"/>
                <w:color w:val="000000"/>
                <w:lang w:val="es-AR"/>
              </w:rPr>
            </w:rPrChange>
          </w:rPr>
          <w:t>Ejercicios</w:t>
        </w:r>
        <w:bookmarkEnd w:id="3416"/>
      </w:ins>
    </w:p>
    <w:p w14:paraId="0298FC9D" w14:textId="37F01A7B" w:rsidR="007478A0" w:rsidRDefault="007478A0" w:rsidP="00913CE2">
      <w:pPr>
        <w:autoSpaceDE w:val="0"/>
        <w:autoSpaceDN w:val="0"/>
        <w:adjustRightInd w:val="0"/>
        <w:spacing w:before="240"/>
        <w:rPr>
          <w:ins w:id="3419" w:author="Ernesto del Puerto" w:date="2022-02-21T11:52:00Z"/>
          <w:rFonts w:ascii="Arial Narrow" w:hAnsi="Arial Narrow" w:cs="TimesNewRoman"/>
          <w:color w:val="000000"/>
          <w:lang w:val="es-AR"/>
        </w:rPr>
      </w:pPr>
      <w:ins w:id="3420" w:author="Ernesto del Puerto" w:date="2022-02-21T11:52:00Z">
        <w:r>
          <w:rPr>
            <w:rFonts w:ascii="Arial Narrow" w:hAnsi="Arial Narrow" w:cs="TimesNewRoman"/>
            <w:color w:val="000000"/>
            <w:lang w:val="es-AR"/>
          </w:rPr>
          <w:t xml:space="preserve">Tomados del texto </w:t>
        </w:r>
        <w:proofErr w:type="spellStart"/>
        <w:r>
          <w:rPr>
            <w:rFonts w:ascii="Arial Narrow" w:hAnsi="Arial Narrow" w:cs="TimesNewRoman"/>
            <w:color w:val="000000"/>
            <w:lang w:val="es-AR"/>
          </w:rPr>
          <w:t>Advanced</w:t>
        </w:r>
        <w:proofErr w:type="spellEnd"/>
        <w:r>
          <w:rPr>
            <w:rFonts w:ascii="Arial Narrow" w:hAnsi="Arial Narrow" w:cs="TimesNewRoman"/>
            <w:color w:val="000000"/>
            <w:lang w:val="es-AR"/>
          </w:rPr>
          <w:t xml:space="preserve"> R.</w:t>
        </w:r>
      </w:ins>
    </w:p>
    <w:p w14:paraId="1134A3AC" w14:textId="77777777" w:rsidR="007478A0" w:rsidRDefault="007478A0" w:rsidP="00913CE2">
      <w:pPr>
        <w:autoSpaceDE w:val="0"/>
        <w:autoSpaceDN w:val="0"/>
        <w:adjustRightInd w:val="0"/>
        <w:spacing w:before="240"/>
        <w:rPr>
          <w:ins w:id="3421" w:author="Ernesto del Puerto" w:date="2022-02-21T11:50:00Z"/>
          <w:rFonts w:ascii="Arial Narrow" w:hAnsi="Arial Narrow" w:cs="TimesNewRoman"/>
          <w:color w:val="000000"/>
          <w:lang w:val="es-AR"/>
        </w:rPr>
      </w:pPr>
    </w:p>
    <w:p w14:paraId="1790AB26" w14:textId="513A2497" w:rsidR="007478A0" w:rsidRDefault="007478A0" w:rsidP="00913CE2">
      <w:pPr>
        <w:autoSpaceDE w:val="0"/>
        <w:autoSpaceDN w:val="0"/>
        <w:adjustRightInd w:val="0"/>
        <w:spacing w:before="240"/>
        <w:rPr>
          <w:ins w:id="3422" w:author="Ernesto del Puerto" w:date="2022-02-21T11:50:00Z"/>
          <w:rFonts w:ascii="Arial Narrow" w:hAnsi="Arial Narrow" w:cs="TimesNewRoman"/>
          <w:color w:val="000000"/>
          <w:lang w:val="es-AR"/>
        </w:rPr>
      </w:pPr>
      <w:ins w:id="3423" w:author="Ernesto del Puerto" w:date="2022-02-21T11:51:00Z">
        <w:r>
          <w:rPr>
            <w:rFonts w:ascii="Arial Narrow" w:hAnsi="Arial Narrow" w:cs="TimesNewRoman"/>
            <w:noProof/>
            <w:color w:val="000000"/>
            <w:lang w:val="es-AR"/>
          </w:rPr>
          <w:lastRenderedPageBreak/>
          <w:drawing>
            <wp:inline distT="0" distB="0" distL="0" distR="0" wp14:anchorId="0E73F570" wp14:editId="072929ED">
              <wp:extent cx="6104890" cy="3561080"/>
              <wp:effectExtent l="0" t="0" r="0"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04890" cy="3561080"/>
                      </a:xfrm>
                      <a:prstGeom prst="rect">
                        <a:avLst/>
                      </a:prstGeom>
                      <a:noFill/>
                      <a:ln>
                        <a:noFill/>
                      </a:ln>
                    </pic:spPr>
                  </pic:pic>
                </a:graphicData>
              </a:graphic>
            </wp:inline>
          </w:drawing>
        </w:r>
      </w:ins>
    </w:p>
    <w:p w14:paraId="78A8388E" w14:textId="77777777" w:rsidR="007478A0" w:rsidRDefault="007478A0" w:rsidP="00913CE2">
      <w:pPr>
        <w:autoSpaceDE w:val="0"/>
        <w:autoSpaceDN w:val="0"/>
        <w:adjustRightInd w:val="0"/>
        <w:spacing w:before="240"/>
        <w:rPr>
          <w:ins w:id="3424" w:author="Ernesto del Puerto" w:date="2022-02-21T11:50:00Z"/>
          <w:rFonts w:ascii="Arial Narrow" w:hAnsi="Arial Narrow" w:cs="TimesNewRoman"/>
          <w:color w:val="000000"/>
          <w:lang w:val="es-AR"/>
        </w:rPr>
      </w:pPr>
    </w:p>
    <w:p w14:paraId="006F8DF9" w14:textId="29F708FE" w:rsidR="00913CE2" w:rsidRDefault="007478A0" w:rsidP="00913CE2">
      <w:pPr>
        <w:autoSpaceDE w:val="0"/>
        <w:autoSpaceDN w:val="0"/>
        <w:adjustRightInd w:val="0"/>
        <w:spacing w:before="240"/>
        <w:rPr>
          <w:ins w:id="3425" w:author="Ernesto del Puerto" w:date="2022-02-21T11:38:00Z"/>
          <w:rFonts w:ascii="Arial Narrow" w:hAnsi="Arial Narrow" w:cs="TimesNewRoman"/>
          <w:color w:val="000000"/>
          <w:lang w:val="es-AR"/>
        </w:rPr>
      </w:pPr>
      <w:ins w:id="3426" w:author="Ernesto del Puerto" w:date="2022-02-21T11:55:00Z">
        <w:r>
          <w:rPr>
            <w:rFonts w:ascii="Arial Narrow" w:hAnsi="Arial Narrow" w:cs="TimesNewRoman"/>
            <w:noProof/>
            <w:color w:val="000000"/>
            <w:lang w:val="es-AR"/>
          </w:rPr>
          <w:drawing>
            <wp:inline distT="0" distB="0" distL="0" distR="0" wp14:anchorId="742650ED" wp14:editId="7A8A62A3">
              <wp:extent cx="6104890" cy="3674110"/>
              <wp:effectExtent l="0" t="0" r="0" b="254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04890" cy="3674110"/>
                      </a:xfrm>
                      <a:prstGeom prst="rect">
                        <a:avLst/>
                      </a:prstGeom>
                      <a:noFill/>
                      <a:ln>
                        <a:noFill/>
                      </a:ln>
                    </pic:spPr>
                  </pic:pic>
                </a:graphicData>
              </a:graphic>
            </wp:inline>
          </w:drawing>
        </w:r>
      </w:ins>
    </w:p>
    <w:p w14:paraId="04FF3B52" w14:textId="77777777" w:rsidR="000C1B70" w:rsidRPr="000C1B70" w:rsidRDefault="000C1B70">
      <w:pPr>
        <w:pStyle w:val="Ttulo1"/>
        <w:numPr>
          <w:ilvl w:val="0"/>
          <w:numId w:val="1"/>
        </w:numPr>
        <w:rPr>
          <w:ins w:id="3427" w:author="Ernesto del Puerto" w:date="2022-02-21T11:56:00Z"/>
          <w:rFonts w:ascii="Arial Narrow" w:hAnsi="Arial Narrow" w:cs="CourierNewPSMT"/>
          <w:b/>
          <w:color w:val="000000"/>
          <w:sz w:val="28"/>
          <w:szCs w:val="28"/>
          <w:lang w:val="es-ES"/>
          <w:rPrChange w:id="3428" w:author="Ernesto del Puerto" w:date="2022-02-21T11:56:00Z">
            <w:rPr>
              <w:ins w:id="3429" w:author="Ernesto del Puerto" w:date="2022-02-21T11:56:00Z"/>
              <w:rFonts w:ascii="Arial Narrow" w:hAnsi="Arial Narrow" w:cs="TimesNewRoman"/>
              <w:color w:val="000000"/>
              <w:lang w:val="es-AR"/>
            </w:rPr>
          </w:rPrChange>
        </w:rPr>
        <w:pPrChange w:id="3430" w:author="Ernesto del Puerto" w:date="2022-02-21T11:56:00Z">
          <w:pPr>
            <w:autoSpaceDE w:val="0"/>
            <w:autoSpaceDN w:val="0"/>
            <w:adjustRightInd w:val="0"/>
            <w:spacing w:before="240"/>
          </w:pPr>
        </w:pPrChange>
      </w:pPr>
      <w:bookmarkStart w:id="3431" w:name="_Toc97489998"/>
      <w:ins w:id="3432" w:author="Ernesto del Puerto" w:date="2022-02-21T11:56:00Z">
        <w:r w:rsidRPr="000C1B70">
          <w:rPr>
            <w:rFonts w:ascii="Arial Narrow" w:eastAsia="Times New Roman" w:hAnsi="Arial Narrow" w:cs="CourierNewPSMT"/>
            <w:b/>
            <w:color w:val="000000"/>
            <w:sz w:val="28"/>
            <w:szCs w:val="28"/>
            <w:lang w:val="es-ES"/>
            <w:rPrChange w:id="3433" w:author="Ernesto del Puerto" w:date="2022-02-21T11:56:00Z">
              <w:rPr>
                <w:rFonts w:ascii="Arial Narrow" w:hAnsi="Arial Narrow" w:cs="TimesNewRoman"/>
                <w:color w:val="000000"/>
                <w:lang w:val="es-AR"/>
              </w:rPr>
            </w:rPrChange>
          </w:rPr>
          <w:t>Modificar en el lugar</w:t>
        </w:r>
        <w:bookmarkEnd w:id="3431"/>
      </w:ins>
    </w:p>
    <w:p w14:paraId="4DA49C48" w14:textId="77777777" w:rsidR="000C1B70" w:rsidRDefault="000C1B70" w:rsidP="000C1B70">
      <w:pPr>
        <w:autoSpaceDE w:val="0"/>
        <w:autoSpaceDN w:val="0"/>
        <w:adjustRightInd w:val="0"/>
        <w:spacing w:before="240"/>
        <w:rPr>
          <w:ins w:id="3434" w:author="Ernesto del Puerto" w:date="2022-02-21T11:56:00Z"/>
          <w:rFonts w:ascii="Arial Narrow" w:hAnsi="Arial Narrow" w:cs="TimesNewRoman"/>
          <w:color w:val="000000"/>
          <w:lang w:val="es-AR"/>
        </w:rPr>
      </w:pPr>
      <w:ins w:id="3435" w:author="Ernesto del Puerto" w:date="2022-02-21T11:56:00Z">
        <w:r w:rsidRPr="000C1B70">
          <w:rPr>
            <w:rFonts w:ascii="Arial Narrow" w:hAnsi="Arial Narrow" w:cs="TimesNewRoman"/>
            <w:color w:val="000000"/>
            <w:lang w:val="es-AR"/>
          </w:rPr>
          <w:t>Como hemos visto anteriormente, modificar un objeto R generalmente crea una copia.</w:t>
        </w:r>
      </w:ins>
    </w:p>
    <w:p w14:paraId="4E936931" w14:textId="3FCC7D03" w:rsidR="000C1B70" w:rsidRPr="000C1B70" w:rsidRDefault="000C1B70" w:rsidP="000C1B70">
      <w:pPr>
        <w:autoSpaceDE w:val="0"/>
        <w:autoSpaceDN w:val="0"/>
        <w:adjustRightInd w:val="0"/>
        <w:spacing w:before="240"/>
        <w:rPr>
          <w:ins w:id="3436" w:author="Ernesto del Puerto" w:date="2022-02-21T11:56:00Z"/>
          <w:rFonts w:ascii="Arial Narrow" w:hAnsi="Arial Narrow" w:cs="TimesNewRoman"/>
          <w:color w:val="000000"/>
          <w:lang w:val="es-AR"/>
        </w:rPr>
      </w:pPr>
      <w:ins w:id="3437" w:author="Ernesto del Puerto" w:date="2022-02-21T11:56:00Z">
        <w:r w:rsidRPr="000C1B70">
          <w:rPr>
            <w:rFonts w:ascii="Arial Narrow" w:hAnsi="Arial Narrow" w:cs="TimesNewRoman"/>
            <w:color w:val="000000"/>
            <w:lang w:val="es-AR"/>
          </w:rPr>
          <w:lastRenderedPageBreak/>
          <w:t>Hay dos excepciones:</w:t>
        </w:r>
      </w:ins>
    </w:p>
    <w:p w14:paraId="4FF7CCBF" w14:textId="77777777" w:rsidR="000C1B70" w:rsidRPr="000C1B70" w:rsidRDefault="000C1B70">
      <w:pPr>
        <w:pStyle w:val="Prrafodelista"/>
        <w:numPr>
          <w:ilvl w:val="0"/>
          <w:numId w:val="87"/>
        </w:numPr>
        <w:autoSpaceDE w:val="0"/>
        <w:autoSpaceDN w:val="0"/>
        <w:adjustRightInd w:val="0"/>
        <w:spacing w:before="240"/>
        <w:rPr>
          <w:ins w:id="3438" w:author="Ernesto del Puerto" w:date="2022-02-21T11:56:00Z"/>
          <w:rFonts w:ascii="Arial Narrow" w:hAnsi="Arial Narrow" w:cs="TimesNewRoman"/>
          <w:color w:val="000000"/>
          <w:lang w:val="es-AR"/>
          <w:rPrChange w:id="3439" w:author="Ernesto del Puerto" w:date="2022-02-21T11:57:00Z">
            <w:rPr>
              <w:ins w:id="3440" w:author="Ernesto del Puerto" w:date="2022-02-21T11:56:00Z"/>
              <w:lang w:val="es-AR"/>
            </w:rPr>
          </w:rPrChange>
        </w:rPr>
        <w:pPrChange w:id="3441" w:author="Ernesto del Puerto" w:date="2022-02-21T11:57:00Z">
          <w:pPr>
            <w:autoSpaceDE w:val="0"/>
            <w:autoSpaceDN w:val="0"/>
            <w:adjustRightInd w:val="0"/>
            <w:spacing w:before="240"/>
          </w:pPr>
        </w:pPrChange>
      </w:pPr>
      <w:ins w:id="3442" w:author="Ernesto del Puerto" w:date="2022-02-21T11:56:00Z">
        <w:r w:rsidRPr="000C1B70">
          <w:rPr>
            <w:rFonts w:ascii="Arial Narrow" w:hAnsi="Arial Narrow" w:cs="TimesNewRoman"/>
            <w:color w:val="000000"/>
            <w:lang w:val="es-AR"/>
            <w:rPrChange w:id="3443" w:author="Ernesto del Puerto" w:date="2022-02-21T11:57:00Z">
              <w:rPr>
                <w:lang w:val="es-AR"/>
              </w:rPr>
            </w:rPrChange>
          </w:rPr>
          <w:t>Los objetos con un solo enlace obtienen una optimización de rendimiento especial.</w:t>
        </w:r>
      </w:ins>
    </w:p>
    <w:p w14:paraId="11FC9016" w14:textId="77777777" w:rsidR="000C1B70" w:rsidRPr="000C1B70" w:rsidRDefault="000C1B70">
      <w:pPr>
        <w:pStyle w:val="Prrafodelista"/>
        <w:numPr>
          <w:ilvl w:val="0"/>
          <w:numId w:val="87"/>
        </w:numPr>
        <w:autoSpaceDE w:val="0"/>
        <w:autoSpaceDN w:val="0"/>
        <w:adjustRightInd w:val="0"/>
        <w:spacing w:before="240"/>
        <w:rPr>
          <w:ins w:id="3444" w:author="Ernesto del Puerto" w:date="2022-02-21T11:56:00Z"/>
          <w:rFonts w:ascii="Arial Narrow" w:hAnsi="Arial Narrow" w:cs="TimesNewRoman"/>
          <w:color w:val="000000"/>
          <w:lang w:val="es-AR"/>
          <w:rPrChange w:id="3445" w:author="Ernesto del Puerto" w:date="2022-02-21T11:57:00Z">
            <w:rPr>
              <w:ins w:id="3446" w:author="Ernesto del Puerto" w:date="2022-02-21T11:56:00Z"/>
              <w:lang w:val="es-AR"/>
            </w:rPr>
          </w:rPrChange>
        </w:rPr>
        <w:pPrChange w:id="3447" w:author="Ernesto del Puerto" w:date="2022-02-21T11:57:00Z">
          <w:pPr>
            <w:autoSpaceDE w:val="0"/>
            <w:autoSpaceDN w:val="0"/>
            <w:adjustRightInd w:val="0"/>
            <w:spacing w:before="240"/>
          </w:pPr>
        </w:pPrChange>
      </w:pPr>
      <w:ins w:id="3448" w:author="Ernesto del Puerto" w:date="2022-02-21T11:56:00Z">
        <w:r w:rsidRPr="000C1B70">
          <w:rPr>
            <w:rFonts w:ascii="Arial Narrow" w:hAnsi="Arial Narrow" w:cs="TimesNewRoman"/>
            <w:color w:val="000000"/>
            <w:lang w:val="es-AR"/>
            <w:rPrChange w:id="3449" w:author="Ernesto del Puerto" w:date="2022-02-21T11:57:00Z">
              <w:rPr>
                <w:lang w:val="es-AR"/>
              </w:rPr>
            </w:rPrChange>
          </w:rPr>
          <w:t>Los entornos, un tipo especial de objeto, siempre se modifican en su lugar.</w:t>
        </w:r>
      </w:ins>
    </w:p>
    <w:p w14:paraId="5936D44B" w14:textId="66086E72" w:rsidR="000C1B70" w:rsidRPr="000C1B70" w:rsidRDefault="000C1B70">
      <w:pPr>
        <w:pStyle w:val="Ttulo1"/>
        <w:numPr>
          <w:ilvl w:val="1"/>
          <w:numId w:val="1"/>
        </w:numPr>
        <w:rPr>
          <w:ins w:id="3450" w:author="Ernesto del Puerto" w:date="2022-02-21T11:56:00Z"/>
          <w:rFonts w:ascii="Arial Narrow" w:hAnsi="Arial Narrow" w:cs="CourierNewPSMT"/>
          <w:b/>
          <w:color w:val="000000"/>
          <w:sz w:val="28"/>
          <w:szCs w:val="28"/>
          <w:lang w:val="es-ES"/>
          <w:rPrChange w:id="3451" w:author="Ernesto del Puerto" w:date="2022-02-21T11:56:00Z">
            <w:rPr>
              <w:ins w:id="3452" w:author="Ernesto del Puerto" w:date="2022-02-21T11:56:00Z"/>
              <w:rFonts w:ascii="Arial Narrow" w:hAnsi="Arial Narrow" w:cs="TimesNewRoman"/>
              <w:color w:val="000000"/>
              <w:lang w:val="es-AR"/>
            </w:rPr>
          </w:rPrChange>
        </w:rPr>
        <w:pPrChange w:id="3453" w:author="Ernesto del Puerto" w:date="2022-02-21T11:56:00Z">
          <w:pPr>
            <w:autoSpaceDE w:val="0"/>
            <w:autoSpaceDN w:val="0"/>
            <w:adjustRightInd w:val="0"/>
            <w:spacing w:before="240"/>
          </w:pPr>
        </w:pPrChange>
      </w:pPr>
      <w:bookmarkStart w:id="3454" w:name="_Toc97489999"/>
      <w:ins w:id="3455" w:author="Ernesto del Puerto" w:date="2022-02-21T11:56:00Z">
        <w:r w:rsidRPr="000C1B70">
          <w:rPr>
            <w:rFonts w:ascii="Arial Narrow" w:eastAsia="Times New Roman" w:hAnsi="Arial Narrow" w:cs="CourierNewPSMT"/>
            <w:b/>
            <w:color w:val="000000"/>
            <w:sz w:val="28"/>
            <w:szCs w:val="28"/>
            <w:lang w:val="es-ES"/>
            <w:rPrChange w:id="3456" w:author="Ernesto del Puerto" w:date="2022-02-21T11:56:00Z">
              <w:rPr>
                <w:rFonts w:ascii="Arial Narrow" w:hAnsi="Arial Narrow" w:cs="TimesNewRoman"/>
                <w:color w:val="000000"/>
                <w:lang w:val="es-AR"/>
              </w:rPr>
            </w:rPrChange>
          </w:rPr>
          <w:t>Objetos con un solo enlace</w:t>
        </w:r>
        <w:bookmarkEnd w:id="3454"/>
      </w:ins>
    </w:p>
    <w:p w14:paraId="69425590" w14:textId="77777777" w:rsidR="000C1B70" w:rsidRDefault="000C1B70" w:rsidP="000C1B70">
      <w:pPr>
        <w:autoSpaceDE w:val="0"/>
        <w:autoSpaceDN w:val="0"/>
        <w:adjustRightInd w:val="0"/>
        <w:spacing w:before="240"/>
        <w:rPr>
          <w:ins w:id="3457" w:author="Ernesto del Puerto" w:date="2022-02-21T11:57:00Z"/>
          <w:rFonts w:ascii="Arial Narrow" w:hAnsi="Arial Narrow" w:cs="TimesNewRoman"/>
          <w:color w:val="000000"/>
          <w:lang w:val="es-AR"/>
        </w:rPr>
      </w:pPr>
      <w:ins w:id="3458" w:author="Ernesto del Puerto" w:date="2022-02-21T11:56:00Z">
        <w:r w:rsidRPr="000C1B70">
          <w:rPr>
            <w:rFonts w:ascii="Arial Narrow" w:hAnsi="Arial Narrow" w:cs="TimesNewRoman"/>
            <w:color w:val="000000"/>
            <w:lang w:val="es-AR"/>
          </w:rPr>
          <w:t>Si un objeto tiene un solo nombre vinculado, R lo modificará en su lugar</w:t>
        </w:r>
      </w:ins>
      <w:ins w:id="3459" w:author="Ernesto del Puerto" w:date="2022-02-21T11:57:00Z">
        <w:r>
          <w:rPr>
            <w:rFonts w:ascii="Arial Narrow" w:hAnsi="Arial Narrow" w:cs="TimesNewRoman"/>
            <w:color w:val="000000"/>
            <w:lang w:val="es-AR"/>
          </w:rPr>
          <w:t>.</w:t>
        </w:r>
      </w:ins>
    </w:p>
    <w:p w14:paraId="0E4005F3" w14:textId="77777777" w:rsidR="000C1B70" w:rsidRDefault="000C1B70" w:rsidP="000C1B70">
      <w:pPr>
        <w:autoSpaceDE w:val="0"/>
        <w:autoSpaceDN w:val="0"/>
        <w:adjustRightInd w:val="0"/>
        <w:spacing w:before="240"/>
        <w:rPr>
          <w:ins w:id="3460" w:author="Ernesto del Puerto" w:date="2022-02-21T11:57:00Z"/>
          <w:rFonts w:ascii="Arial Narrow" w:hAnsi="Arial Narrow" w:cs="TimesNewRoman"/>
          <w:color w:val="000000"/>
          <w:lang w:val="es-AR"/>
        </w:rPr>
      </w:pPr>
    </w:p>
    <w:p w14:paraId="04A8ADF6" w14:textId="72D86634" w:rsidR="000C1B70" w:rsidRDefault="009D79A4" w:rsidP="000C1B70">
      <w:pPr>
        <w:autoSpaceDE w:val="0"/>
        <w:autoSpaceDN w:val="0"/>
        <w:adjustRightInd w:val="0"/>
        <w:spacing w:before="240"/>
        <w:rPr>
          <w:ins w:id="3461" w:author="Ernesto del Puerto" w:date="2022-02-21T11:57:00Z"/>
          <w:rFonts w:ascii="Arial Narrow" w:hAnsi="Arial Narrow" w:cs="TimesNewRoman"/>
          <w:color w:val="000000"/>
          <w:lang w:val="es-AR"/>
        </w:rPr>
      </w:pPr>
      <w:ins w:id="3462" w:author="Ernesto del Puerto" w:date="2022-02-21T12:05:00Z">
        <w:r>
          <w:rPr>
            <w:rFonts w:ascii="Arial Narrow" w:hAnsi="Arial Narrow" w:cs="TimesNewRoman"/>
            <w:noProof/>
            <w:color w:val="000000"/>
            <w:lang w:val="es-AR"/>
          </w:rPr>
          <w:drawing>
            <wp:inline distT="0" distB="0" distL="0" distR="0" wp14:anchorId="06B2DAD2" wp14:editId="07521410">
              <wp:extent cx="5948680" cy="4608830"/>
              <wp:effectExtent l="0" t="0" r="0" b="127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8680" cy="4608830"/>
                      </a:xfrm>
                      <a:prstGeom prst="rect">
                        <a:avLst/>
                      </a:prstGeom>
                      <a:noFill/>
                      <a:ln>
                        <a:noFill/>
                      </a:ln>
                    </pic:spPr>
                  </pic:pic>
                </a:graphicData>
              </a:graphic>
            </wp:inline>
          </w:drawing>
        </w:r>
      </w:ins>
    </w:p>
    <w:p w14:paraId="41BB96B3" w14:textId="64820C18" w:rsidR="009D79A4" w:rsidRDefault="009D79A4" w:rsidP="009D79A4">
      <w:pPr>
        <w:pStyle w:val="TtuloTDC"/>
        <w:autoSpaceDE w:val="0"/>
        <w:autoSpaceDN w:val="0"/>
        <w:adjustRightInd w:val="0"/>
        <w:outlineLvl w:val="2"/>
        <w:rPr>
          <w:ins w:id="3463" w:author="Ernesto del Puerto" w:date="2022-02-21T12:05:00Z"/>
          <w:rFonts w:ascii="Arial Narrow" w:hAnsi="Arial Narrow" w:cs="TimesNewRoman"/>
          <w:color w:val="000000"/>
          <w:lang w:val="es-AR"/>
        </w:rPr>
      </w:pPr>
      <w:bookmarkStart w:id="3464" w:name="_Toc97490000"/>
      <w:ins w:id="3465" w:author="Ernesto del Puerto" w:date="2022-02-21T12:05:00Z">
        <w:r>
          <w:rPr>
            <w:rFonts w:ascii="Arial Narrow" w:eastAsia="Times New Roman" w:hAnsi="Arial Narrow" w:cs="CourierNewPSMT"/>
            <w:b/>
            <w:color w:val="000000"/>
            <w:sz w:val="28"/>
            <w:szCs w:val="28"/>
            <w:lang w:val="es-ES" w:eastAsia="es-ES"/>
          </w:rPr>
          <w:t>Figura 31.1. Modificar en el lugar</w:t>
        </w:r>
        <w:bookmarkEnd w:id="3464"/>
      </w:ins>
    </w:p>
    <w:p w14:paraId="5D80FAF5" w14:textId="7F26919D" w:rsidR="00635DE1" w:rsidRDefault="00635DE1" w:rsidP="00635DE1">
      <w:pPr>
        <w:autoSpaceDE w:val="0"/>
        <w:autoSpaceDN w:val="0"/>
        <w:adjustRightInd w:val="0"/>
        <w:spacing w:before="240"/>
        <w:rPr>
          <w:ins w:id="3466" w:author="Ernesto del Puerto" w:date="2022-02-21T12:09:00Z"/>
          <w:rFonts w:ascii="Arial Narrow" w:hAnsi="Arial Narrow" w:cs="TimesNewRoman"/>
          <w:color w:val="000000"/>
          <w:lang w:val="es-AR"/>
        </w:rPr>
      </w:pPr>
      <w:ins w:id="3467" w:author="Ernesto del Puerto" w:date="2022-02-21T12:08:00Z">
        <w:r w:rsidRPr="00635DE1">
          <w:rPr>
            <w:rFonts w:ascii="Arial Narrow" w:hAnsi="Arial Narrow" w:cs="TimesNewRoman"/>
            <w:color w:val="000000"/>
            <w:lang w:val="es-AR"/>
          </w:rPr>
          <w:t xml:space="preserve">Tenga en cuenta los ID </w:t>
        </w:r>
        <w:proofErr w:type="gramStart"/>
        <w:r w:rsidRPr="00635DE1">
          <w:rPr>
            <w:rFonts w:ascii="Arial Narrow" w:hAnsi="Arial Narrow" w:cs="TimesNewRoman"/>
            <w:color w:val="000000"/>
            <w:lang w:val="es-AR"/>
          </w:rPr>
          <w:t xml:space="preserve">de </w:t>
        </w:r>
        <w:r>
          <w:rPr>
            <w:rFonts w:ascii="Arial Narrow" w:hAnsi="Arial Narrow" w:cs="TimesNewRoman"/>
            <w:color w:val="000000"/>
            <w:lang w:val="es-AR"/>
          </w:rPr>
          <w:t xml:space="preserve">los </w:t>
        </w:r>
        <w:r w:rsidRPr="00635DE1">
          <w:rPr>
            <w:rFonts w:ascii="Arial Narrow" w:hAnsi="Arial Narrow" w:cs="TimesNewRoman"/>
            <w:color w:val="000000"/>
            <w:lang w:val="es-AR"/>
          </w:rPr>
          <w:t>objeto</w:t>
        </w:r>
        <w:proofErr w:type="gramEnd"/>
        <w:r w:rsidRPr="00635DE1">
          <w:rPr>
            <w:rFonts w:ascii="Arial Narrow" w:hAnsi="Arial Narrow" w:cs="TimesNewRoman"/>
            <w:color w:val="000000"/>
            <w:lang w:val="es-AR"/>
          </w:rPr>
          <w:t xml:space="preserve"> </w:t>
        </w:r>
        <w:r>
          <w:rPr>
            <w:rFonts w:ascii="Arial Narrow" w:hAnsi="Arial Narrow" w:cs="TimesNewRoman"/>
            <w:color w:val="000000"/>
            <w:lang w:val="es-AR"/>
          </w:rPr>
          <w:t xml:space="preserve">del ejemplo detallado en la </w:t>
        </w:r>
      </w:ins>
      <w:ins w:id="3468" w:author="Ernesto del Puerto" w:date="2022-02-21T12:09:00Z">
        <w:r>
          <w:rPr>
            <w:rFonts w:ascii="Arial Narrow" w:hAnsi="Arial Narrow" w:cs="TimesNewRoman"/>
            <w:color w:val="000000"/>
            <w:lang w:val="es-AR"/>
          </w:rPr>
          <w:t>figura 31.1.</w:t>
        </w:r>
      </w:ins>
    </w:p>
    <w:p w14:paraId="788866D4" w14:textId="77777777" w:rsidR="00635DE1" w:rsidRDefault="00635DE1" w:rsidP="00635DE1">
      <w:pPr>
        <w:autoSpaceDE w:val="0"/>
        <w:autoSpaceDN w:val="0"/>
        <w:adjustRightInd w:val="0"/>
        <w:spacing w:before="240"/>
        <w:rPr>
          <w:ins w:id="3469" w:author="Ernesto del Puerto" w:date="2022-02-21T12:09:00Z"/>
          <w:rFonts w:ascii="Arial Narrow" w:hAnsi="Arial Narrow" w:cs="TimesNewRoman"/>
          <w:color w:val="000000"/>
          <w:lang w:val="es-AR"/>
        </w:rPr>
      </w:pPr>
      <w:ins w:id="3470" w:author="Ernesto del Puerto" w:date="2022-02-21T12:08:00Z">
        <w:r w:rsidRPr="00635DE1">
          <w:rPr>
            <w:rFonts w:ascii="Arial Narrow" w:hAnsi="Arial Narrow" w:cs="TimesNewRoman"/>
            <w:b/>
            <w:bCs/>
            <w:i/>
            <w:iCs/>
            <w:color w:val="000000"/>
            <w:lang w:val="es-AR"/>
            <w:rPrChange w:id="3471" w:author="Ernesto del Puerto" w:date="2022-02-21T12:09:00Z">
              <w:rPr>
                <w:rFonts w:ascii="Arial Narrow" w:hAnsi="Arial Narrow" w:cs="TimesNewRoman"/>
                <w:color w:val="000000"/>
                <w:lang w:val="es-AR"/>
              </w:rPr>
            </w:rPrChange>
          </w:rPr>
          <w:t>v</w:t>
        </w:r>
        <w:r w:rsidRPr="00635DE1">
          <w:rPr>
            <w:rFonts w:ascii="Arial Narrow" w:hAnsi="Arial Narrow" w:cs="TimesNewRoman"/>
            <w:color w:val="000000"/>
            <w:lang w:val="es-AR"/>
          </w:rPr>
          <w:t xml:space="preserve"> continúa enlazando con el mismo objeto</w:t>
        </w:r>
      </w:ins>
      <w:ins w:id="3472" w:author="Ernesto del Puerto" w:date="2022-02-21T12:09:00Z">
        <w:r>
          <w:rPr>
            <w:rFonts w:ascii="Arial Narrow" w:hAnsi="Arial Narrow" w:cs="TimesNewRoman"/>
            <w:color w:val="000000"/>
            <w:lang w:val="es-AR"/>
          </w:rPr>
          <w:t>.</w:t>
        </w:r>
      </w:ins>
    </w:p>
    <w:p w14:paraId="3BFB6A89" w14:textId="77777777" w:rsidR="00635DE1" w:rsidRPr="00635DE1" w:rsidRDefault="00635DE1" w:rsidP="00635DE1">
      <w:pPr>
        <w:autoSpaceDE w:val="0"/>
        <w:autoSpaceDN w:val="0"/>
        <w:adjustRightInd w:val="0"/>
        <w:spacing w:before="240"/>
        <w:rPr>
          <w:ins w:id="3473" w:author="Ernesto del Puerto" w:date="2022-02-21T12:08:00Z"/>
          <w:rFonts w:ascii="Arial Narrow" w:hAnsi="Arial Narrow" w:cs="TimesNewRoman"/>
          <w:color w:val="000000"/>
          <w:lang w:val="es-AR"/>
        </w:rPr>
      </w:pPr>
      <w:ins w:id="3474" w:author="Ernesto del Puerto" w:date="2022-02-21T12:08:00Z">
        <w:r w:rsidRPr="00635DE1">
          <w:rPr>
            <w:rFonts w:ascii="Arial Narrow" w:hAnsi="Arial Narrow" w:cs="TimesNewRoman"/>
            <w:color w:val="000000"/>
            <w:lang w:val="es-AR"/>
          </w:rPr>
          <w:t>Dos complicaciones hacen que predecir exactamente cuándo R aplica esta optimización sea un desafío:</w:t>
        </w:r>
      </w:ins>
    </w:p>
    <w:p w14:paraId="3163AD20" w14:textId="77777777" w:rsidR="00635DE1" w:rsidRDefault="00635DE1" w:rsidP="00635DE1">
      <w:pPr>
        <w:pStyle w:val="Prrafodelista"/>
        <w:numPr>
          <w:ilvl w:val="0"/>
          <w:numId w:val="88"/>
        </w:numPr>
        <w:autoSpaceDE w:val="0"/>
        <w:autoSpaceDN w:val="0"/>
        <w:adjustRightInd w:val="0"/>
        <w:spacing w:before="240"/>
        <w:rPr>
          <w:ins w:id="3475" w:author="Ernesto del Puerto" w:date="2022-02-21T12:10:00Z"/>
          <w:rFonts w:ascii="Arial Narrow" w:hAnsi="Arial Narrow" w:cs="TimesNewRoman"/>
          <w:color w:val="000000"/>
          <w:lang w:val="es-AR"/>
        </w:rPr>
      </w:pPr>
      <w:ins w:id="3476" w:author="Ernesto del Puerto" w:date="2022-02-21T12:08:00Z">
        <w:r w:rsidRPr="00635DE1">
          <w:rPr>
            <w:rFonts w:ascii="Arial Narrow" w:hAnsi="Arial Narrow" w:cs="TimesNewRoman"/>
            <w:color w:val="000000"/>
            <w:lang w:val="es-AR"/>
            <w:rPrChange w:id="3477" w:author="Ernesto del Puerto" w:date="2022-02-21T12:10:00Z">
              <w:rPr>
                <w:lang w:val="es-AR"/>
              </w:rPr>
            </w:rPrChange>
          </w:rPr>
          <w:t>Cuando se trata de enlaces, R actualmente15 solo puede contar 0, 1 o muchos.</w:t>
        </w:r>
      </w:ins>
    </w:p>
    <w:p w14:paraId="5A1EA6C5" w14:textId="57607BEC" w:rsidR="00635DE1" w:rsidRDefault="00635DE1" w:rsidP="00635DE1">
      <w:pPr>
        <w:autoSpaceDE w:val="0"/>
        <w:autoSpaceDN w:val="0"/>
        <w:adjustRightInd w:val="0"/>
        <w:spacing w:before="240"/>
        <w:rPr>
          <w:ins w:id="3478" w:author="Ernesto del Puerto" w:date="2022-02-21T12:10:00Z"/>
          <w:rFonts w:ascii="Arial Narrow" w:hAnsi="Arial Narrow" w:cs="TimesNewRoman"/>
          <w:color w:val="000000"/>
          <w:lang w:val="es-AR"/>
        </w:rPr>
      </w:pPr>
      <w:ins w:id="3479" w:author="Ernesto del Puerto" w:date="2022-02-21T12:08:00Z">
        <w:r w:rsidRPr="00635DE1">
          <w:rPr>
            <w:rFonts w:ascii="Arial Narrow" w:hAnsi="Arial Narrow" w:cs="TimesNewRoman"/>
            <w:color w:val="000000"/>
            <w:lang w:val="es-AR"/>
            <w:rPrChange w:id="3480" w:author="Ernesto del Puerto" w:date="2022-02-21T12:10:00Z">
              <w:rPr>
                <w:lang w:val="es-AR"/>
              </w:rPr>
            </w:rPrChange>
          </w:rPr>
          <w:lastRenderedPageBreak/>
          <w:t xml:space="preserve">Eso significa </w:t>
        </w:r>
        <w:proofErr w:type="gramStart"/>
        <w:r w:rsidRPr="00635DE1">
          <w:rPr>
            <w:rFonts w:ascii="Arial Narrow" w:hAnsi="Arial Narrow" w:cs="TimesNewRoman"/>
            <w:color w:val="000000"/>
            <w:lang w:val="es-AR"/>
            <w:rPrChange w:id="3481" w:author="Ernesto del Puerto" w:date="2022-02-21T12:10:00Z">
              <w:rPr>
                <w:lang w:val="es-AR"/>
              </w:rPr>
            </w:rPrChange>
          </w:rPr>
          <w:t>que</w:t>
        </w:r>
        <w:proofErr w:type="gramEnd"/>
        <w:r w:rsidRPr="00635DE1">
          <w:rPr>
            <w:rFonts w:ascii="Arial Narrow" w:hAnsi="Arial Narrow" w:cs="TimesNewRoman"/>
            <w:color w:val="000000"/>
            <w:lang w:val="es-AR"/>
            <w:rPrChange w:id="3482" w:author="Ernesto del Puerto" w:date="2022-02-21T12:10:00Z">
              <w:rPr>
                <w:lang w:val="es-AR"/>
              </w:rPr>
            </w:rPrChange>
          </w:rPr>
          <w:t xml:space="preserve"> si un objeto tiene dos enlaces y uno desaparece, el recuento de referencias no vuelve a 1: uno menos que muchos sigue siendo muchos.</w:t>
        </w:r>
      </w:ins>
    </w:p>
    <w:p w14:paraId="372D1F84" w14:textId="6DBABBD5" w:rsidR="00635DE1" w:rsidRPr="00635DE1" w:rsidRDefault="00635DE1" w:rsidP="00635DE1">
      <w:pPr>
        <w:autoSpaceDE w:val="0"/>
        <w:autoSpaceDN w:val="0"/>
        <w:adjustRightInd w:val="0"/>
        <w:spacing w:before="240"/>
        <w:rPr>
          <w:ins w:id="3483" w:author="Ernesto del Puerto" w:date="2022-02-21T12:08:00Z"/>
          <w:rFonts w:ascii="Arial Narrow" w:hAnsi="Arial Narrow" w:cs="TimesNewRoman"/>
          <w:color w:val="000000"/>
          <w:lang w:val="es-AR"/>
          <w:rPrChange w:id="3484" w:author="Ernesto del Puerto" w:date="2022-02-21T12:10:00Z">
            <w:rPr>
              <w:ins w:id="3485" w:author="Ernesto del Puerto" w:date="2022-02-21T12:08:00Z"/>
              <w:lang w:val="es-AR"/>
            </w:rPr>
          </w:rPrChange>
        </w:rPr>
      </w:pPr>
      <w:ins w:id="3486" w:author="Ernesto del Puerto" w:date="2022-02-21T12:08:00Z">
        <w:r w:rsidRPr="00635DE1">
          <w:rPr>
            <w:rFonts w:ascii="Arial Narrow" w:hAnsi="Arial Narrow" w:cs="TimesNewRoman"/>
            <w:color w:val="000000"/>
            <w:lang w:val="es-AR"/>
            <w:rPrChange w:id="3487" w:author="Ernesto del Puerto" w:date="2022-02-21T12:10:00Z">
              <w:rPr>
                <w:lang w:val="es-AR"/>
              </w:rPr>
            </w:rPrChange>
          </w:rPr>
          <w:t>A su vez, esto significa que R hará copias cuando a veces no sea necesario.</w:t>
        </w:r>
      </w:ins>
    </w:p>
    <w:p w14:paraId="44E63613" w14:textId="77777777" w:rsidR="00635DE1" w:rsidRDefault="00635DE1" w:rsidP="00635DE1">
      <w:pPr>
        <w:pStyle w:val="Prrafodelista"/>
        <w:numPr>
          <w:ilvl w:val="0"/>
          <w:numId w:val="88"/>
        </w:numPr>
        <w:autoSpaceDE w:val="0"/>
        <w:autoSpaceDN w:val="0"/>
        <w:adjustRightInd w:val="0"/>
        <w:spacing w:before="240"/>
        <w:rPr>
          <w:ins w:id="3488" w:author="Ernesto del Puerto" w:date="2022-02-21T12:11:00Z"/>
          <w:rFonts w:ascii="Arial Narrow" w:hAnsi="Arial Narrow" w:cs="TimesNewRoman"/>
          <w:color w:val="000000"/>
          <w:lang w:val="es-AR"/>
        </w:rPr>
      </w:pPr>
      <w:ins w:id="3489" w:author="Ernesto del Puerto" w:date="2022-02-21T12:08:00Z">
        <w:r w:rsidRPr="00635DE1">
          <w:rPr>
            <w:rFonts w:ascii="Arial Narrow" w:hAnsi="Arial Narrow" w:cs="TimesNewRoman"/>
            <w:color w:val="000000"/>
            <w:lang w:val="es-AR"/>
            <w:rPrChange w:id="3490" w:author="Ernesto del Puerto" w:date="2022-02-21T12:10:00Z">
              <w:rPr>
                <w:lang w:val="es-AR"/>
              </w:rPr>
            </w:rPrChange>
          </w:rPr>
          <w:t>Cada vez que llama</w:t>
        </w:r>
      </w:ins>
      <w:ins w:id="3491" w:author="Ernesto del Puerto" w:date="2022-02-21T12:10:00Z">
        <w:r>
          <w:rPr>
            <w:rFonts w:ascii="Arial Narrow" w:hAnsi="Arial Narrow" w:cs="TimesNewRoman"/>
            <w:color w:val="000000"/>
            <w:lang w:val="es-AR"/>
          </w:rPr>
          <w:t>mos</w:t>
        </w:r>
      </w:ins>
      <w:ins w:id="3492" w:author="Ernesto del Puerto" w:date="2022-02-21T12:08:00Z">
        <w:r w:rsidRPr="00635DE1">
          <w:rPr>
            <w:rFonts w:ascii="Arial Narrow" w:hAnsi="Arial Narrow" w:cs="TimesNewRoman"/>
            <w:color w:val="000000"/>
            <w:lang w:val="es-AR"/>
            <w:rPrChange w:id="3493" w:author="Ernesto del Puerto" w:date="2022-02-21T12:10:00Z">
              <w:rPr>
                <w:lang w:val="es-AR"/>
              </w:rPr>
            </w:rPrChange>
          </w:rPr>
          <w:t xml:space="preserve"> a la gran mayoría de las funciones, </w:t>
        </w:r>
      </w:ins>
      <w:ins w:id="3494" w:author="Ernesto del Puerto" w:date="2022-02-21T12:10:00Z">
        <w:r>
          <w:rPr>
            <w:rFonts w:ascii="Arial Narrow" w:hAnsi="Arial Narrow" w:cs="TimesNewRoman"/>
            <w:color w:val="000000"/>
            <w:lang w:val="es-AR"/>
          </w:rPr>
          <w:t xml:space="preserve">se </w:t>
        </w:r>
      </w:ins>
      <w:ins w:id="3495" w:author="Ernesto del Puerto" w:date="2022-02-21T12:08:00Z">
        <w:r w:rsidRPr="00635DE1">
          <w:rPr>
            <w:rFonts w:ascii="Arial Narrow" w:hAnsi="Arial Narrow" w:cs="TimesNewRoman"/>
            <w:color w:val="000000"/>
            <w:lang w:val="es-AR"/>
            <w:rPrChange w:id="3496" w:author="Ernesto del Puerto" w:date="2022-02-21T12:10:00Z">
              <w:rPr>
                <w:lang w:val="es-AR"/>
              </w:rPr>
            </w:rPrChange>
          </w:rPr>
          <w:t>hace una referencia al objeto.</w:t>
        </w:r>
      </w:ins>
    </w:p>
    <w:p w14:paraId="561B55CC" w14:textId="77777777" w:rsidR="00635DE1" w:rsidRDefault="00635DE1" w:rsidP="00635DE1">
      <w:pPr>
        <w:autoSpaceDE w:val="0"/>
        <w:autoSpaceDN w:val="0"/>
        <w:adjustRightInd w:val="0"/>
        <w:spacing w:before="240"/>
        <w:rPr>
          <w:ins w:id="3497" w:author="Ernesto del Puerto" w:date="2022-02-21T12:11:00Z"/>
          <w:rFonts w:ascii="Arial Narrow" w:hAnsi="Arial Narrow" w:cs="TimesNewRoman"/>
          <w:color w:val="000000"/>
          <w:lang w:val="es-AR"/>
        </w:rPr>
      </w:pPr>
      <w:ins w:id="3498" w:author="Ernesto del Puerto" w:date="2022-02-21T12:08:00Z">
        <w:r w:rsidRPr="00635DE1">
          <w:rPr>
            <w:rFonts w:ascii="Arial Narrow" w:hAnsi="Arial Narrow" w:cs="TimesNewRoman"/>
            <w:color w:val="000000"/>
            <w:lang w:val="es-AR"/>
            <w:rPrChange w:id="3499" w:author="Ernesto del Puerto" w:date="2022-02-21T12:11:00Z">
              <w:rPr>
                <w:lang w:val="es-AR"/>
              </w:rPr>
            </w:rPrChange>
          </w:rPr>
          <w:t>La única excepción son las funciones C primitivas especialmente escritas.</w:t>
        </w:r>
      </w:ins>
    </w:p>
    <w:p w14:paraId="10395D0F" w14:textId="59576727" w:rsidR="00635DE1" w:rsidRPr="00635DE1" w:rsidRDefault="00635DE1" w:rsidP="00635DE1">
      <w:pPr>
        <w:autoSpaceDE w:val="0"/>
        <w:autoSpaceDN w:val="0"/>
        <w:adjustRightInd w:val="0"/>
        <w:spacing w:before="240"/>
        <w:rPr>
          <w:ins w:id="3500" w:author="Ernesto del Puerto" w:date="2022-02-21T12:08:00Z"/>
          <w:rFonts w:ascii="Arial Narrow" w:hAnsi="Arial Narrow" w:cs="TimesNewRoman"/>
          <w:color w:val="000000"/>
          <w:lang w:val="es-AR"/>
          <w:rPrChange w:id="3501" w:author="Ernesto del Puerto" w:date="2022-02-21T12:11:00Z">
            <w:rPr>
              <w:ins w:id="3502" w:author="Ernesto del Puerto" w:date="2022-02-21T12:08:00Z"/>
              <w:lang w:val="es-AR"/>
            </w:rPr>
          </w:rPrChange>
        </w:rPr>
      </w:pPr>
      <w:ins w:id="3503" w:author="Ernesto del Puerto" w:date="2022-02-21T12:08:00Z">
        <w:r w:rsidRPr="00635DE1">
          <w:rPr>
            <w:rFonts w:ascii="Arial Narrow" w:hAnsi="Arial Narrow" w:cs="TimesNewRoman"/>
            <w:color w:val="000000"/>
            <w:lang w:val="es-AR"/>
            <w:rPrChange w:id="3504" w:author="Ernesto del Puerto" w:date="2022-02-21T12:11:00Z">
              <w:rPr>
                <w:lang w:val="es-AR"/>
              </w:rPr>
            </w:rPrChange>
          </w:rPr>
          <w:t>Estos solo pueden ser escritos por R-</w:t>
        </w:r>
        <w:proofErr w:type="spellStart"/>
        <w:r w:rsidRPr="00635DE1">
          <w:rPr>
            <w:rFonts w:ascii="Arial Narrow" w:hAnsi="Arial Narrow" w:cs="TimesNewRoman"/>
            <w:color w:val="000000"/>
            <w:lang w:val="es-AR"/>
            <w:rPrChange w:id="3505" w:author="Ernesto del Puerto" w:date="2022-02-21T12:11:00Z">
              <w:rPr>
                <w:lang w:val="es-AR"/>
              </w:rPr>
            </w:rPrChange>
          </w:rPr>
          <w:t>core</w:t>
        </w:r>
        <w:proofErr w:type="spellEnd"/>
        <w:r w:rsidRPr="00635DE1">
          <w:rPr>
            <w:rFonts w:ascii="Arial Narrow" w:hAnsi="Arial Narrow" w:cs="TimesNewRoman"/>
            <w:color w:val="000000"/>
            <w:lang w:val="es-AR"/>
            <w:rPrChange w:id="3506" w:author="Ernesto del Puerto" w:date="2022-02-21T12:11:00Z">
              <w:rPr>
                <w:lang w:val="es-AR"/>
              </w:rPr>
            </w:rPrChange>
          </w:rPr>
          <w:t xml:space="preserve"> y ocurren principalmente en el paquete base.</w:t>
        </w:r>
      </w:ins>
    </w:p>
    <w:p w14:paraId="0E621658" w14:textId="77777777" w:rsidR="00635DE1" w:rsidRDefault="00635DE1" w:rsidP="00635DE1">
      <w:pPr>
        <w:autoSpaceDE w:val="0"/>
        <w:autoSpaceDN w:val="0"/>
        <w:adjustRightInd w:val="0"/>
        <w:spacing w:before="240"/>
        <w:rPr>
          <w:ins w:id="3507" w:author="Ernesto del Puerto" w:date="2022-02-21T12:11:00Z"/>
          <w:rFonts w:ascii="Arial Narrow" w:hAnsi="Arial Narrow" w:cs="TimesNewRoman"/>
          <w:color w:val="000000"/>
          <w:lang w:val="es-AR"/>
        </w:rPr>
      </w:pPr>
      <w:ins w:id="3508" w:author="Ernesto del Puerto" w:date="2022-02-21T12:08:00Z">
        <w:r w:rsidRPr="00635DE1">
          <w:rPr>
            <w:rFonts w:ascii="Arial Narrow" w:hAnsi="Arial Narrow" w:cs="TimesNewRoman"/>
            <w:color w:val="000000"/>
            <w:lang w:val="es-AR"/>
          </w:rPr>
          <w:t>Juntas, estas dos complicaciones hacen que sea difícil predecir si se producirá o no una copia.</w:t>
        </w:r>
      </w:ins>
    </w:p>
    <w:p w14:paraId="25031951" w14:textId="3A6A2C6E" w:rsidR="00635DE1" w:rsidRPr="00635DE1" w:rsidRDefault="00635DE1" w:rsidP="00635DE1">
      <w:pPr>
        <w:autoSpaceDE w:val="0"/>
        <w:autoSpaceDN w:val="0"/>
        <w:adjustRightInd w:val="0"/>
        <w:spacing w:before="240"/>
        <w:rPr>
          <w:ins w:id="3509" w:author="Ernesto del Puerto" w:date="2022-02-21T12:08:00Z"/>
          <w:rFonts w:ascii="Arial Narrow" w:hAnsi="Arial Narrow" w:cs="TimesNewRoman"/>
          <w:color w:val="000000"/>
          <w:lang w:val="es-AR"/>
        </w:rPr>
      </w:pPr>
      <w:ins w:id="3510" w:author="Ernesto del Puerto" w:date="2022-02-21T12:08:00Z">
        <w:r w:rsidRPr="00635DE1">
          <w:rPr>
            <w:rFonts w:ascii="Arial Narrow" w:hAnsi="Arial Narrow" w:cs="TimesNewRoman"/>
            <w:color w:val="000000"/>
            <w:lang w:val="es-AR"/>
          </w:rPr>
          <w:t xml:space="preserve">En cambio, es mejor determinarlo empíricamente con </w:t>
        </w:r>
        <w:proofErr w:type="spellStart"/>
        <w:proofErr w:type="gramStart"/>
        <w:r w:rsidRPr="00635DE1">
          <w:rPr>
            <w:rFonts w:ascii="Arial Narrow" w:hAnsi="Arial Narrow" w:cs="TimesNewRoman"/>
            <w:b/>
            <w:bCs/>
            <w:color w:val="000000"/>
            <w:lang w:val="es-AR"/>
            <w:rPrChange w:id="3511" w:author="Ernesto del Puerto" w:date="2022-02-21T12:11:00Z">
              <w:rPr>
                <w:rFonts w:ascii="Arial Narrow" w:hAnsi="Arial Narrow" w:cs="TimesNewRoman"/>
                <w:color w:val="000000"/>
                <w:lang w:val="es-AR"/>
              </w:rPr>
            </w:rPrChange>
          </w:rPr>
          <w:t>tracemem</w:t>
        </w:r>
        <w:proofErr w:type="spellEnd"/>
        <w:r w:rsidRPr="00635DE1">
          <w:rPr>
            <w:rFonts w:ascii="Arial Narrow" w:hAnsi="Arial Narrow" w:cs="TimesNewRoman"/>
            <w:b/>
            <w:bCs/>
            <w:color w:val="000000"/>
            <w:lang w:val="es-AR"/>
            <w:rPrChange w:id="3512" w:author="Ernesto del Puerto" w:date="2022-02-21T12:11:00Z">
              <w:rPr>
                <w:rFonts w:ascii="Arial Narrow" w:hAnsi="Arial Narrow" w:cs="TimesNewRoman"/>
                <w:color w:val="000000"/>
                <w:lang w:val="es-AR"/>
              </w:rPr>
            </w:rPrChange>
          </w:rPr>
          <w:t>(</w:t>
        </w:r>
        <w:proofErr w:type="gramEnd"/>
        <w:r w:rsidRPr="00635DE1">
          <w:rPr>
            <w:rFonts w:ascii="Arial Narrow" w:hAnsi="Arial Narrow" w:cs="TimesNewRoman"/>
            <w:b/>
            <w:bCs/>
            <w:color w:val="000000"/>
            <w:lang w:val="es-AR"/>
            <w:rPrChange w:id="3513" w:author="Ernesto del Puerto" w:date="2022-02-21T12:11:00Z">
              <w:rPr>
                <w:rFonts w:ascii="Arial Narrow" w:hAnsi="Arial Narrow" w:cs="TimesNewRoman"/>
                <w:color w:val="000000"/>
                <w:lang w:val="es-AR"/>
              </w:rPr>
            </w:rPrChange>
          </w:rPr>
          <w:t>)</w:t>
        </w:r>
        <w:r w:rsidRPr="00635DE1">
          <w:rPr>
            <w:rFonts w:ascii="Arial Narrow" w:hAnsi="Arial Narrow" w:cs="TimesNewRoman"/>
            <w:color w:val="000000"/>
            <w:lang w:val="es-AR"/>
          </w:rPr>
          <w:t>.</w:t>
        </w:r>
      </w:ins>
    </w:p>
    <w:p w14:paraId="21B9EBDB" w14:textId="77777777" w:rsidR="00635DE1" w:rsidRDefault="00635DE1" w:rsidP="00635DE1">
      <w:pPr>
        <w:autoSpaceDE w:val="0"/>
        <w:autoSpaceDN w:val="0"/>
        <w:adjustRightInd w:val="0"/>
        <w:spacing w:before="240"/>
        <w:rPr>
          <w:ins w:id="3514" w:author="Ernesto del Puerto" w:date="2022-02-21T12:12:00Z"/>
          <w:rFonts w:ascii="Arial Narrow" w:hAnsi="Arial Narrow" w:cs="TimesNewRoman"/>
          <w:color w:val="000000"/>
          <w:lang w:val="es-AR"/>
        </w:rPr>
      </w:pPr>
      <w:ins w:id="3515" w:author="Ernesto del Puerto" w:date="2022-02-21T12:08:00Z">
        <w:r w:rsidRPr="00635DE1">
          <w:rPr>
            <w:rFonts w:ascii="Arial Narrow" w:hAnsi="Arial Narrow" w:cs="TimesNewRoman"/>
            <w:color w:val="000000"/>
            <w:lang w:val="es-AR"/>
          </w:rPr>
          <w:t xml:space="preserve">Exploremos las sutilezas con un caso de estudio usando bucles </w:t>
        </w:r>
        <w:proofErr w:type="spellStart"/>
        <w:r w:rsidRPr="00635DE1">
          <w:rPr>
            <w:rFonts w:ascii="Arial Narrow" w:hAnsi="Arial Narrow" w:cs="TimesNewRoman"/>
            <w:b/>
            <w:bCs/>
            <w:i/>
            <w:iCs/>
            <w:color w:val="000000"/>
            <w:lang w:val="es-AR"/>
            <w:rPrChange w:id="3516" w:author="Ernesto del Puerto" w:date="2022-02-21T12:12:00Z">
              <w:rPr>
                <w:rFonts w:ascii="Arial Narrow" w:hAnsi="Arial Narrow" w:cs="TimesNewRoman"/>
                <w:color w:val="000000"/>
                <w:lang w:val="es-AR"/>
              </w:rPr>
            </w:rPrChange>
          </w:rPr>
          <w:t>for</w:t>
        </w:r>
        <w:proofErr w:type="spellEnd"/>
        <w:r w:rsidRPr="00635DE1">
          <w:rPr>
            <w:rFonts w:ascii="Arial Narrow" w:hAnsi="Arial Narrow" w:cs="TimesNewRoman"/>
            <w:color w:val="000000"/>
            <w:lang w:val="es-AR"/>
          </w:rPr>
          <w:t>.</w:t>
        </w:r>
      </w:ins>
    </w:p>
    <w:p w14:paraId="50194A17" w14:textId="77777777" w:rsidR="00635DE1" w:rsidRDefault="00635DE1" w:rsidP="00635DE1">
      <w:pPr>
        <w:autoSpaceDE w:val="0"/>
        <w:autoSpaceDN w:val="0"/>
        <w:adjustRightInd w:val="0"/>
        <w:spacing w:before="240"/>
        <w:rPr>
          <w:ins w:id="3517" w:author="Ernesto del Puerto" w:date="2022-02-21T12:12:00Z"/>
          <w:rFonts w:ascii="Arial Narrow" w:hAnsi="Arial Narrow" w:cs="TimesNewRoman"/>
          <w:color w:val="000000"/>
          <w:lang w:val="es-AR"/>
        </w:rPr>
      </w:pPr>
      <w:ins w:id="3518" w:author="Ernesto del Puerto" w:date="2022-02-21T12:08:00Z">
        <w:r w:rsidRPr="00635DE1">
          <w:rPr>
            <w:rFonts w:ascii="Arial Narrow" w:hAnsi="Arial Narrow" w:cs="TimesNewRoman"/>
            <w:color w:val="000000"/>
            <w:lang w:val="es-AR"/>
          </w:rPr>
          <w:t xml:space="preserve">Los bucles </w:t>
        </w:r>
        <w:proofErr w:type="spellStart"/>
        <w:r w:rsidRPr="00635DE1">
          <w:rPr>
            <w:rFonts w:ascii="Arial Narrow" w:hAnsi="Arial Narrow" w:cs="TimesNewRoman"/>
            <w:b/>
            <w:bCs/>
            <w:i/>
            <w:iCs/>
            <w:color w:val="000000"/>
            <w:lang w:val="es-AR"/>
            <w:rPrChange w:id="3519" w:author="Ernesto del Puerto" w:date="2022-02-21T12:12:00Z">
              <w:rPr>
                <w:rFonts w:ascii="Arial Narrow" w:hAnsi="Arial Narrow" w:cs="TimesNewRoman"/>
                <w:color w:val="000000"/>
                <w:lang w:val="es-AR"/>
              </w:rPr>
            </w:rPrChange>
          </w:rPr>
          <w:t>for</w:t>
        </w:r>
        <w:proofErr w:type="spellEnd"/>
        <w:r w:rsidRPr="00635DE1">
          <w:rPr>
            <w:rFonts w:ascii="Arial Narrow" w:hAnsi="Arial Narrow" w:cs="TimesNewRoman"/>
            <w:color w:val="000000"/>
            <w:lang w:val="es-AR"/>
          </w:rPr>
          <w:t xml:space="preserve"> tienen la reputación de ser lentos en R, pero a menudo esa lentitud se debe a que cada iteración del bucle crea una copia.</w:t>
        </w:r>
      </w:ins>
    </w:p>
    <w:p w14:paraId="72CE7826" w14:textId="77777777" w:rsidR="00E65108" w:rsidRDefault="00E65108" w:rsidP="00635DE1">
      <w:pPr>
        <w:autoSpaceDE w:val="0"/>
        <w:autoSpaceDN w:val="0"/>
        <w:adjustRightInd w:val="0"/>
        <w:spacing w:before="240"/>
        <w:rPr>
          <w:ins w:id="3520" w:author="Ernesto del Puerto" w:date="2022-02-21T12:13:00Z"/>
          <w:rFonts w:ascii="Arial Narrow" w:hAnsi="Arial Narrow" w:cs="TimesNewRoman"/>
          <w:color w:val="000000"/>
          <w:lang w:val="es-AR"/>
        </w:rPr>
      </w:pPr>
      <w:ins w:id="3521" w:author="Ernesto del Puerto" w:date="2022-02-21T12:12:00Z">
        <w:r>
          <w:rPr>
            <w:rFonts w:ascii="Arial Narrow" w:hAnsi="Arial Narrow" w:cs="TimesNewRoman"/>
            <w:color w:val="000000"/>
            <w:lang w:val="es-AR"/>
          </w:rPr>
          <w:t xml:space="preserve">Analicemos </w:t>
        </w:r>
      </w:ins>
      <w:ins w:id="3522" w:author="Ernesto del Puerto" w:date="2022-02-21T12:08:00Z">
        <w:r w:rsidR="00635DE1" w:rsidRPr="00635DE1">
          <w:rPr>
            <w:rFonts w:ascii="Arial Narrow" w:hAnsi="Arial Narrow" w:cs="TimesNewRoman"/>
            <w:color w:val="000000"/>
            <w:lang w:val="es-AR"/>
          </w:rPr>
          <w:t>el código</w:t>
        </w:r>
      </w:ins>
      <w:ins w:id="3523" w:author="Ernesto del Puerto" w:date="2022-02-21T12:12:00Z">
        <w:r>
          <w:rPr>
            <w:rFonts w:ascii="Arial Narrow" w:hAnsi="Arial Narrow" w:cs="TimesNewRoman"/>
            <w:color w:val="000000"/>
            <w:lang w:val="es-AR"/>
          </w:rPr>
          <w:t xml:space="preserve"> det</w:t>
        </w:r>
      </w:ins>
      <w:ins w:id="3524" w:author="Ernesto del Puerto" w:date="2022-02-21T12:13:00Z">
        <w:r>
          <w:rPr>
            <w:rFonts w:ascii="Arial Narrow" w:hAnsi="Arial Narrow" w:cs="TimesNewRoman"/>
            <w:color w:val="000000"/>
            <w:lang w:val="es-AR"/>
          </w:rPr>
          <w:t>allado en la figura 31.1.</w:t>
        </w:r>
      </w:ins>
    </w:p>
    <w:p w14:paraId="18DEB93B" w14:textId="77777777" w:rsidR="00E65108" w:rsidRDefault="00635DE1" w:rsidP="00635DE1">
      <w:pPr>
        <w:autoSpaceDE w:val="0"/>
        <w:autoSpaceDN w:val="0"/>
        <w:adjustRightInd w:val="0"/>
        <w:spacing w:before="240"/>
        <w:rPr>
          <w:ins w:id="3525" w:author="Ernesto del Puerto" w:date="2022-02-21T12:13:00Z"/>
          <w:rFonts w:ascii="Arial Narrow" w:hAnsi="Arial Narrow" w:cs="TimesNewRoman"/>
          <w:color w:val="000000"/>
          <w:lang w:val="es-AR"/>
        </w:rPr>
      </w:pPr>
      <w:ins w:id="3526" w:author="Ernesto del Puerto" w:date="2022-02-21T12:08:00Z">
        <w:r w:rsidRPr="00635DE1">
          <w:rPr>
            <w:rFonts w:ascii="Arial Narrow" w:hAnsi="Arial Narrow" w:cs="TimesNewRoman"/>
            <w:color w:val="000000"/>
            <w:lang w:val="es-AR"/>
          </w:rPr>
          <w:t>Resta</w:t>
        </w:r>
      </w:ins>
      <w:ins w:id="3527" w:author="Ernesto del Puerto" w:date="2022-02-21T12:13:00Z">
        <w:r w:rsidR="00E65108">
          <w:rPr>
            <w:rFonts w:ascii="Arial Narrow" w:hAnsi="Arial Narrow" w:cs="TimesNewRoman"/>
            <w:color w:val="000000"/>
            <w:lang w:val="es-AR"/>
          </w:rPr>
          <w:t>mos</w:t>
        </w:r>
      </w:ins>
      <w:ins w:id="3528" w:author="Ernesto del Puerto" w:date="2022-02-21T12:08:00Z">
        <w:r w:rsidRPr="00635DE1">
          <w:rPr>
            <w:rFonts w:ascii="Arial Narrow" w:hAnsi="Arial Narrow" w:cs="TimesNewRoman"/>
            <w:color w:val="000000"/>
            <w:lang w:val="es-AR"/>
          </w:rPr>
          <w:t xml:space="preserve"> la mediana de cada columna de un </w:t>
        </w:r>
      </w:ins>
      <w:ins w:id="3529" w:author="Ernesto del Puerto" w:date="2022-02-21T12:13:00Z">
        <w:r w:rsidR="00E65108">
          <w:rPr>
            <w:rFonts w:ascii="Arial Narrow" w:hAnsi="Arial Narrow" w:cs="TimesNewRoman"/>
            <w:color w:val="000000"/>
            <w:lang w:val="es-AR"/>
          </w:rPr>
          <w:t xml:space="preserve">data </w:t>
        </w:r>
        <w:proofErr w:type="spellStart"/>
        <w:r w:rsidR="00E65108">
          <w:rPr>
            <w:rFonts w:ascii="Arial Narrow" w:hAnsi="Arial Narrow" w:cs="TimesNewRoman"/>
            <w:color w:val="000000"/>
            <w:lang w:val="es-AR"/>
          </w:rPr>
          <w:t>frame</w:t>
        </w:r>
        <w:proofErr w:type="spellEnd"/>
        <w:r w:rsidR="00E65108">
          <w:rPr>
            <w:rFonts w:ascii="Arial Narrow" w:hAnsi="Arial Narrow" w:cs="TimesNewRoman"/>
            <w:color w:val="000000"/>
            <w:lang w:val="es-AR"/>
          </w:rPr>
          <w:t xml:space="preserve"> </w:t>
        </w:r>
      </w:ins>
      <w:ins w:id="3530" w:author="Ernesto del Puerto" w:date="2022-02-21T12:08:00Z">
        <w:r w:rsidRPr="00635DE1">
          <w:rPr>
            <w:rFonts w:ascii="Arial Narrow" w:hAnsi="Arial Narrow" w:cs="TimesNewRoman"/>
            <w:color w:val="000000"/>
            <w:lang w:val="es-AR"/>
          </w:rPr>
          <w:t>grande</w:t>
        </w:r>
      </w:ins>
      <w:ins w:id="3531" w:author="Ernesto del Puerto" w:date="2022-02-21T12:13:00Z">
        <w:r w:rsidR="00E65108">
          <w:rPr>
            <w:rFonts w:ascii="Arial Narrow" w:hAnsi="Arial Narrow" w:cs="TimesNewRoman"/>
            <w:color w:val="000000"/>
            <w:lang w:val="es-AR"/>
          </w:rPr>
          <w:t>.</w:t>
        </w:r>
      </w:ins>
    </w:p>
    <w:p w14:paraId="6E1171B3" w14:textId="77777777" w:rsidR="00B61615" w:rsidRDefault="00B61615" w:rsidP="00FA6FAB">
      <w:pPr>
        <w:autoSpaceDE w:val="0"/>
        <w:autoSpaceDN w:val="0"/>
        <w:adjustRightInd w:val="0"/>
        <w:spacing w:before="240"/>
        <w:rPr>
          <w:ins w:id="3532" w:author="Ernesto del Puerto" w:date="2022-02-21T12:14:00Z"/>
          <w:rFonts w:ascii="Arial Narrow" w:hAnsi="Arial Narrow" w:cs="TimesNewRoman"/>
          <w:color w:val="000000"/>
          <w:lang w:val="es-AR"/>
        </w:rPr>
      </w:pPr>
      <w:ins w:id="3533" w:author="Ernesto del Puerto" w:date="2022-02-21T12:14:00Z">
        <w:r w:rsidRPr="00B61615">
          <w:rPr>
            <w:rFonts w:ascii="Arial Narrow" w:hAnsi="Arial Narrow" w:cs="TimesNewRoman"/>
            <w:color w:val="000000"/>
            <w:lang w:val="es-AR"/>
          </w:rPr>
          <w:t xml:space="preserve">Este ciclo es sorprendentemente lento porque cada iteración del ciclo copia el </w:t>
        </w:r>
        <w:r>
          <w:rPr>
            <w:rFonts w:ascii="Arial Narrow" w:hAnsi="Arial Narrow" w:cs="TimesNewRoman"/>
            <w:color w:val="000000"/>
            <w:lang w:val="es-AR"/>
          </w:rPr>
          <w:t xml:space="preserve">data </w:t>
        </w:r>
        <w:proofErr w:type="spellStart"/>
        <w:r>
          <w:rPr>
            <w:rFonts w:ascii="Arial Narrow" w:hAnsi="Arial Narrow" w:cs="TimesNewRoman"/>
            <w:color w:val="000000"/>
            <w:lang w:val="es-AR"/>
          </w:rPr>
          <w:t>frame</w:t>
        </w:r>
        <w:proofErr w:type="spellEnd"/>
        <w:r w:rsidRPr="00B61615">
          <w:rPr>
            <w:rFonts w:ascii="Arial Narrow" w:hAnsi="Arial Narrow" w:cs="TimesNewRoman"/>
            <w:color w:val="000000"/>
            <w:lang w:val="es-AR"/>
          </w:rPr>
          <w:t>.</w:t>
        </w:r>
      </w:ins>
    </w:p>
    <w:p w14:paraId="74AD1625" w14:textId="77777777" w:rsidR="00B61615" w:rsidRDefault="00B61615" w:rsidP="00FA6FAB">
      <w:pPr>
        <w:autoSpaceDE w:val="0"/>
        <w:autoSpaceDN w:val="0"/>
        <w:adjustRightInd w:val="0"/>
        <w:spacing w:before="240"/>
        <w:rPr>
          <w:ins w:id="3534" w:author="Ernesto del Puerto" w:date="2022-02-21T12:15:00Z"/>
          <w:rFonts w:ascii="Arial Narrow" w:hAnsi="Arial Narrow" w:cs="TimesNewRoman"/>
          <w:color w:val="000000"/>
          <w:lang w:val="es-AR"/>
        </w:rPr>
      </w:pPr>
      <w:ins w:id="3535" w:author="Ernesto del Puerto" w:date="2022-02-21T12:14:00Z">
        <w:r w:rsidRPr="00B61615">
          <w:rPr>
            <w:rFonts w:ascii="Arial Narrow" w:hAnsi="Arial Narrow" w:cs="TimesNewRoman"/>
            <w:color w:val="000000"/>
            <w:lang w:val="es-AR"/>
          </w:rPr>
          <w:t>P</w:t>
        </w:r>
        <w:r>
          <w:rPr>
            <w:rFonts w:ascii="Arial Narrow" w:hAnsi="Arial Narrow" w:cs="TimesNewRoman"/>
            <w:color w:val="000000"/>
            <w:lang w:val="es-AR"/>
          </w:rPr>
          <w:t>o</w:t>
        </w:r>
        <w:r w:rsidRPr="00B61615">
          <w:rPr>
            <w:rFonts w:ascii="Arial Narrow" w:hAnsi="Arial Narrow" w:cs="TimesNewRoman"/>
            <w:color w:val="000000"/>
            <w:lang w:val="es-AR"/>
          </w:rPr>
          <w:t>de</w:t>
        </w:r>
        <w:r>
          <w:rPr>
            <w:rFonts w:ascii="Arial Narrow" w:hAnsi="Arial Narrow" w:cs="TimesNewRoman"/>
            <w:color w:val="000000"/>
            <w:lang w:val="es-AR"/>
          </w:rPr>
          <w:t>mo</w:t>
        </w:r>
        <w:r w:rsidRPr="00B61615">
          <w:rPr>
            <w:rFonts w:ascii="Arial Narrow" w:hAnsi="Arial Narrow" w:cs="TimesNewRoman"/>
            <w:color w:val="000000"/>
            <w:lang w:val="es-AR"/>
          </w:rPr>
          <w:t xml:space="preserve">s ver esto usando </w:t>
        </w:r>
        <w:proofErr w:type="spellStart"/>
        <w:proofErr w:type="gramStart"/>
        <w:r w:rsidRPr="00B61615">
          <w:rPr>
            <w:rFonts w:ascii="Arial Narrow" w:hAnsi="Arial Narrow" w:cs="TimesNewRoman"/>
            <w:b/>
            <w:bCs/>
            <w:color w:val="000000"/>
            <w:lang w:val="es-AR"/>
            <w:rPrChange w:id="3536" w:author="Ernesto del Puerto" w:date="2022-02-21T12:15:00Z">
              <w:rPr>
                <w:rFonts w:ascii="Arial Narrow" w:hAnsi="Arial Narrow" w:cs="TimesNewRoman"/>
                <w:color w:val="000000"/>
                <w:lang w:val="es-AR"/>
              </w:rPr>
            </w:rPrChange>
          </w:rPr>
          <w:t>tracemem</w:t>
        </w:r>
        <w:proofErr w:type="spellEnd"/>
        <w:r w:rsidRPr="00B61615">
          <w:rPr>
            <w:rFonts w:ascii="Arial Narrow" w:hAnsi="Arial Narrow" w:cs="TimesNewRoman"/>
            <w:b/>
            <w:bCs/>
            <w:color w:val="000000"/>
            <w:lang w:val="es-AR"/>
            <w:rPrChange w:id="3537" w:author="Ernesto del Puerto" w:date="2022-02-21T12:15:00Z">
              <w:rPr>
                <w:rFonts w:ascii="Arial Narrow" w:hAnsi="Arial Narrow" w:cs="TimesNewRoman"/>
                <w:color w:val="000000"/>
                <w:lang w:val="es-AR"/>
              </w:rPr>
            </w:rPrChange>
          </w:rPr>
          <w:t>(</w:t>
        </w:r>
        <w:proofErr w:type="gramEnd"/>
        <w:r w:rsidRPr="00B61615">
          <w:rPr>
            <w:rFonts w:ascii="Arial Narrow" w:hAnsi="Arial Narrow" w:cs="TimesNewRoman"/>
            <w:b/>
            <w:bCs/>
            <w:color w:val="000000"/>
            <w:lang w:val="es-AR"/>
            <w:rPrChange w:id="3538" w:author="Ernesto del Puerto" w:date="2022-02-21T12:15:00Z">
              <w:rPr>
                <w:rFonts w:ascii="Arial Narrow" w:hAnsi="Arial Narrow" w:cs="TimesNewRoman"/>
                <w:color w:val="000000"/>
                <w:lang w:val="es-AR"/>
              </w:rPr>
            </w:rPrChange>
          </w:rPr>
          <w:t>)</w:t>
        </w:r>
      </w:ins>
      <w:ins w:id="3539" w:author="Ernesto del Puerto" w:date="2022-02-21T12:15:00Z">
        <w:r>
          <w:rPr>
            <w:rFonts w:ascii="Arial Narrow" w:hAnsi="Arial Narrow" w:cs="TimesNewRoman"/>
            <w:color w:val="000000"/>
            <w:lang w:val="es-AR"/>
          </w:rPr>
          <w:t>.</w:t>
        </w:r>
      </w:ins>
    </w:p>
    <w:p w14:paraId="3B90DB17" w14:textId="77777777" w:rsidR="00640F6B" w:rsidRDefault="00640F6B" w:rsidP="00640F6B">
      <w:pPr>
        <w:autoSpaceDE w:val="0"/>
        <w:autoSpaceDN w:val="0"/>
        <w:adjustRightInd w:val="0"/>
        <w:spacing w:before="240"/>
        <w:rPr>
          <w:ins w:id="3540" w:author="Ernesto del Puerto" w:date="2022-02-21T12:17:00Z"/>
          <w:rFonts w:ascii="Arial Narrow" w:hAnsi="Arial Narrow" w:cs="TimesNewRoman"/>
          <w:color w:val="000000"/>
          <w:lang w:val="es-AR"/>
        </w:rPr>
      </w:pPr>
      <w:ins w:id="3541" w:author="Ernesto del Puerto" w:date="2022-02-21T12:17:00Z">
        <w:r w:rsidRPr="00640F6B">
          <w:rPr>
            <w:rFonts w:ascii="Arial Narrow" w:hAnsi="Arial Narrow" w:cs="TimesNewRoman"/>
            <w:color w:val="000000"/>
            <w:lang w:val="es-AR"/>
          </w:rPr>
          <w:t xml:space="preserve">De hecho, cada iteración copia el </w:t>
        </w:r>
        <w:r>
          <w:rPr>
            <w:rFonts w:ascii="Arial Narrow" w:hAnsi="Arial Narrow" w:cs="TimesNewRoman"/>
            <w:color w:val="000000"/>
            <w:lang w:val="es-AR"/>
          </w:rPr>
          <w:t xml:space="preserve">data </w:t>
        </w:r>
        <w:proofErr w:type="spellStart"/>
        <w:r>
          <w:rPr>
            <w:rFonts w:ascii="Arial Narrow" w:hAnsi="Arial Narrow" w:cs="TimesNewRoman"/>
            <w:color w:val="000000"/>
            <w:lang w:val="es-AR"/>
          </w:rPr>
          <w:t>frame</w:t>
        </w:r>
        <w:proofErr w:type="spellEnd"/>
        <w:r w:rsidRPr="00640F6B">
          <w:rPr>
            <w:rFonts w:ascii="Arial Narrow" w:hAnsi="Arial Narrow" w:cs="TimesNewRoman"/>
            <w:color w:val="000000"/>
            <w:lang w:val="es-AR"/>
          </w:rPr>
          <w:t xml:space="preserve"> no una, tres veces</w:t>
        </w:r>
        <w:r>
          <w:rPr>
            <w:rFonts w:ascii="Arial Narrow" w:hAnsi="Arial Narrow" w:cs="TimesNewRoman"/>
            <w:color w:val="000000"/>
            <w:lang w:val="es-AR"/>
          </w:rPr>
          <w:t>.</w:t>
        </w:r>
      </w:ins>
    </w:p>
    <w:p w14:paraId="646D8F58" w14:textId="0FF732E2" w:rsidR="00640F6B" w:rsidRPr="00640F6B" w:rsidRDefault="00640F6B" w:rsidP="00640F6B">
      <w:pPr>
        <w:autoSpaceDE w:val="0"/>
        <w:autoSpaceDN w:val="0"/>
        <w:adjustRightInd w:val="0"/>
        <w:spacing w:before="240"/>
        <w:rPr>
          <w:ins w:id="3542" w:author="Ernesto del Puerto" w:date="2022-02-21T12:17:00Z"/>
          <w:rFonts w:ascii="Arial Narrow" w:hAnsi="Arial Narrow" w:cs="TimesNewRoman"/>
          <w:color w:val="000000"/>
          <w:lang w:val="es-AR"/>
        </w:rPr>
      </w:pPr>
      <w:ins w:id="3543" w:author="Ernesto del Puerto" w:date="2022-02-21T12:17:00Z">
        <w:r w:rsidRPr="00640F6B">
          <w:rPr>
            <w:rFonts w:ascii="Arial Narrow" w:hAnsi="Arial Narrow" w:cs="TimesNewRoman"/>
            <w:color w:val="000000"/>
            <w:lang w:val="es-AR"/>
          </w:rPr>
          <w:t xml:space="preserve">Se hacen dos copias con </w:t>
        </w:r>
        <w:r w:rsidRPr="00640F6B">
          <w:rPr>
            <w:rFonts w:ascii="Arial Narrow" w:hAnsi="Arial Narrow" w:cs="TimesNewRoman"/>
            <w:b/>
            <w:bCs/>
            <w:i/>
            <w:iCs/>
            <w:color w:val="000000"/>
            <w:lang w:val="es-AR"/>
            <w:rPrChange w:id="3544" w:author="Ernesto del Puerto" w:date="2022-02-21T12:18:00Z">
              <w:rPr>
                <w:rFonts w:ascii="Arial Narrow" w:hAnsi="Arial Narrow" w:cs="TimesNewRoman"/>
                <w:color w:val="000000"/>
                <w:lang w:val="es-AR"/>
              </w:rPr>
            </w:rPrChange>
          </w:rPr>
          <w:t>[[.</w:t>
        </w:r>
        <w:proofErr w:type="spellStart"/>
        <w:proofErr w:type="gramStart"/>
        <w:r w:rsidRPr="00640F6B">
          <w:rPr>
            <w:rFonts w:ascii="Arial Narrow" w:hAnsi="Arial Narrow" w:cs="TimesNewRoman"/>
            <w:b/>
            <w:bCs/>
            <w:i/>
            <w:iCs/>
            <w:color w:val="000000"/>
            <w:lang w:val="es-AR"/>
            <w:rPrChange w:id="3545" w:author="Ernesto del Puerto" w:date="2022-02-21T12:18:00Z">
              <w:rPr>
                <w:rFonts w:ascii="Arial Narrow" w:hAnsi="Arial Narrow" w:cs="TimesNewRoman"/>
                <w:color w:val="000000"/>
                <w:lang w:val="es-AR"/>
              </w:rPr>
            </w:rPrChange>
          </w:rPr>
          <w:t>data.frame</w:t>
        </w:r>
        <w:proofErr w:type="spellEnd"/>
        <w:proofErr w:type="gramEnd"/>
        <w:r w:rsidRPr="00640F6B">
          <w:rPr>
            <w:rFonts w:ascii="Arial Narrow" w:hAnsi="Arial Narrow" w:cs="TimesNewRoman"/>
            <w:color w:val="000000"/>
            <w:lang w:val="es-AR"/>
          </w:rPr>
          <w:t xml:space="preserve">, y se hace otra copia porque </w:t>
        </w:r>
        <w:r w:rsidRPr="00640F6B">
          <w:rPr>
            <w:rFonts w:ascii="Arial Narrow" w:hAnsi="Arial Narrow" w:cs="TimesNewRoman"/>
            <w:b/>
            <w:bCs/>
            <w:i/>
            <w:iCs/>
            <w:color w:val="000000"/>
            <w:lang w:val="es-AR"/>
            <w:rPrChange w:id="3546" w:author="Ernesto del Puerto" w:date="2022-02-21T12:18:00Z">
              <w:rPr>
                <w:rFonts w:ascii="Arial Narrow" w:hAnsi="Arial Narrow" w:cs="TimesNewRoman"/>
                <w:color w:val="000000"/>
                <w:lang w:val="es-AR"/>
              </w:rPr>
            </w:rPrChange>
          </w:rPr>
          <w:t>[[.</w:t>
        </w:r>
        <w:proofErr w:type="spellStart"/>
        <w:r w:rsidRPr="00640F6B">
          <w:rPr>
            <w:rFonts w:ascii="Arial Narrow" w:hAnsi="Arial Narrow" w:cs="TimesNewRoman"/>
            <w:b/>
            <w:bCs/>
            <w:i/>
            <w:iCs/>
            <w:color w:val="000000"/>
            <w:lang w:val="es-AR"/>
            <w:rPrChange w:id="3547" w:author="Ernesto del Puerto" w:date="2022-02-21T12:18:00Z">
              <w:rPr>
                <w:rFonts w:ascii="Arial Narrow" w:hAnsi="Arial Narrow" w:cs="TimesNewRoman"/>
                <w:color w:val="000000"/>
                <w:lang w:val="es-AR"/>
              </w:rPr>
            </w:rPrChange>
          </w:rPr>
          <w:t>data.frame</w:t>
        </w:r>
        <w:proofErr w:type="spellEnd"/>
        <w:r w:rsidRPr="00640F6B">
          <w:rPr>
            <w:rFonts w:ascii="Arial Narrow" w:hAnsi="Arial Narrow" w:cs="TimesNewRoman"/>
            <w:color w:val="000000"/>
            <w:lang w:val="es-AR"/>
          </w:rPr>
          <w:t xml:space="preserve"> es una función regular que incrementa el número de referencias de </w:t>
        </w:r>
        <w:r w:rsidRPr="00640F6B">
          <w:rPr>
            <w:rFonts w:ascii="Arial Narrow" w:hAnsi="Arial Narrow" w:cs="TimesNewRoman"/>
            <w:b/>
            <w:bCs/>
            <w:i/>
            <w:iCs/>
            <w:color w:val="000000"/>
            <w:lang w:val="es-AR"/>
            <w:rPrChange w:id="3548" w:author="Ernesto del Puerto" w:date="2022-02-21T12:18:00Z">
              <w:rPr>
                <w:rFonts w:ascii="Arial Narrow" w:hAnsi="Arial Narrow" w:cs="TimesNewRoman"/>
                <w:color w:val="000000"/>
                <w:lang w:val="es-AR"/>
              </w:rPr>
            </w:rPrChange>
          </w:rPr>
          <w:t>x</w:t>
        </w:r>
        <w:r w:rsidRPr="00640F6B">
          <w:rPr>
            <w:rFonts w:ascii="Arial Narrow" w:hAnsi="Arial Narrow" w:cs="TimesNewRoman"/>
            <w:color w:val="000000"/>
            <w:lang w:val="es-AR"/>
          </w:rPr>
          <w:t>.</w:t>
        </w:r>
      </w:ins>
    </w:p>
    <w:p w14:paraId="2BD26622" w14:textId="77777777" w:rsidR="00640F6B" w:rsidRDefault="00640F6B" w:rsidP="00640F6B">
      <w:pPr>
        <w:autoSpaceDE w:val="0"/>
        <w:autoSpaceDN w:val="0"/>
        <w:adjustRightInd w:val="0"/>
        <w:spacing w:before="240"/>
        <w:rPr>
          <w:ins w:id="3549" w:author="Ernesto del Puerto" w:date="2022-02-21T12:18:00Z"/>
          <w:rFonts w:ascii="Arial Narrow" w:hAnsi="Arial Narrow" w:cs="TimesNewRoman"/>
          <w:color w:val="000000"/>
          <w:lang w:val="es-AR"/>
        </w:rPr>
      </w:pPr>
      <w:ins w:id="3550" w:author="Ernesto del Puerto" w:date="2022-02-21T12:17:00Z">
        <w:r w:rsidRPr="00640F6B">
          <w:rPr>
            <w:rFonts w:ascii="Arial Narrow" w:hAnsi="Arial Narrow" w:cs="TimesNewRoman"/>
            <w:color w:val="000000"/>
            <w:lang w:val="es-AR"/>
          </w:rPr>
          <w:t xml:space="preserve">Podemos reducir el número de copias usando una lista en lugar de un </w:t>
        </w:r>
      </w:ins>
      <w:ins w:id="3551" w:author="Ernesto del Puerto" w:date="2022-02-21T12:18:00Z">
        <w:r>
          <w:rPr>
            <w:rFonts w:ascii="Arial Narrow" w:hAnsi="Arial Narrow" w:cs="TimesNewRoman"/>
            <w:color w:val="000000"/>
            <w:lang w:val="es-AR"/>
          </w:rPr>
          <w:t xml:space="preserve">data </w:t>
        </w:r>
        <w:proofErr w:type="spellStart"/>
        <w:r>
          <w:rPr>
            <w:rFonts w:ascii="Arial Narrow" w:hAnsi="Arial Narrow" w:cs="TimesNewRoman"/>
            <w:color w:val="000000"/>
            <w:lang w:val="es-AR"/>
          </w:rPr>
          <w:t>frame</w:t>
        </w:r>
        <w:proofErr w:type="spellEnd"/>
        <w:r>
          <w:rPr>
            <w:rFonts w:ascii="Arial Narrow" w:hAnsi="Arial Narrow" w:cs="TimesNewRoman"/>
            <w:color w:val="000000"/>
            <w:lang w:val="es-AR"/>
          </w:rPr>
          <w:t>.</w:t>
        </w:r>
      </w:ins>
    </w:p>
    <w:p w14:paraId="43DC25D4" w14:textId="4400906E" w:rsidR="00640F6B" w:rsidRPr="00640F6B" w:rsidRDefault="00640F6B" w:rsidP="00640F6B">
      <w:pPr>
        <w:autoSpaceDE w:val="0"/>
        <w:autoSpaceDN w:val="0"/>
        <w:adjustRightInd w:val="0"/>
        <w:spacing w:before="240"/>
        <w:rPr>
          <w:ins w:id="3552" w:author="Ernesto del Puerto" w:date="2022-02-21T12:17:00Z"/>
          <w:rFonts w:ascii="Arial Narrow" w:hAnsi="Arial Narrow" w:cs="TimesNewRoman"/>
          <w:color w:val="000000"/>
          <w:lang w:val="es-AR"/>
        </w:rPr>
      </w:pPr>
      <w:ins w:id="3553" w:author="Ernesto del Puerto" w:date="2022-02-21T12:17:00Z">
        <w:r w:rsidRPr="00640F6B">
          <w:rPr>
            <w:rFonts w:ascii="Arial Narrow" w:hAnsi="Arial Narrow" w:cs="TimesNewRoman"/>
            <w:color w:val="000000"/>
            <w:lang w:val="es-AR"/>
          </w:rPr>
          <w:t>La modificación de una lista utiliza código C interno, por lo que las referencias no se incrementan y solo se realiza una única copia</w:t>
        </w:r>
      </w:ins>
      <w:ins w:id="3554" w:author="Ernesto del Puerto" w:date="2022-02-21T12:18:00Z">
        <w:r>
          <w:rPr>
            <w:rFonts w:ascii="Arial Narrow" w:hAnsi="Arial Narrow" w:cs="TimesNewRoman"/>
            <w:color w:val="000000"/>
            <w:lang w:val="es-AR"/>
          </w:rPr>
          <w:t>.</w:t>
        </w:r>
      </w:ins>
    </w:p>
    <w:p w14:paraId="59355978" w14:textId="77777777" w:rsidR="00640F6B" w:rsidRDefault="00640F6B" w:rsidP="00640F6B">
      <w:pPr>
        <w:autoSpaceDE w:val="0"/>
        <w:autoSpaceDN w:val="0"/>
        <w:adjustRightInd w:val="0"/>
        <w:spacing w:before="240"/>
        <w:rPr>
          <w:ins w:id="3555" w:author="Ernesto del Puerto" w:date="2022-02-21T12:19:00Z"/>
          <w:rFonts w:ascii="Arial Narrow" w:hAnsi="Arial Narrow" w:cs="TimesNewRoman"/>
          <w:color w:val="000000"/>
          <w:lang w:val="es-AR"/>
        </w:rPr>
      </w:pPr>
      <w:ins w:id="3556" w:author="Ernesto del Puerto" w:date="2022-02-21T12:17:00Z">
        <w:r w:rsidRPr="00640F6B">
          <w:rPr>
            <w:rFonts w:ascii="Arial Narrow" w:hAnsi="Arial Narrow" w:cs="TimesNewRoman"/>
            <w:color w:val="000000"/>
            <w:lang w:val="es-AR"/>
          </w:rPr>
          <w:t>Si bien no es difícil determinar cuándo se realiza una copia, es difícil evitarlo.</w:t>
        </w:r>
      </w:ins>
    </w:p>
    <w:p w14:paraId="1CE712DD" w14:textId="5EB266B1" w:rsidR="00640F6B" w:rsidRPr="00640F6B" w:rsidRDefault="00640F6B">
      <w:pPr>
        <w:pStyle w:val="Ttulo1"/>
        <w:numPr>
          <w:ilvl w:val="1"/>
          <w:numId w:val="1"/>
        </w:numPr>
        <w:rPr>
          <w:ins w:id="3557" w:author="Ernesto del Puerto" w:date="2022-02-21T12:17:00Z"/>
          <w:rFonts w:ascii="Arial Narrow" w:hAnsi="Arial Narrow" w:cs="CourierNewPSMT"/>
          <w:b/>
          <w:color w:val="000000"/>
          <w:sz w:val="28"/>
          <w:szCs w:val="28"/>
          <w:lang w:val="es-ES"/>
          <w:rPrChange w:id="3558" w:author="Ernesto del Puerto" w:date="2022-02-21T12:20:00Z">
            <w:rPr>
              <w:ins w:id="3559" w:author="Ernesto del Puerto" w:date="2022-02-21T12:17:00Z"/>
              <w:rFonts w:ascii="Arial Narrow" w:hAnsi="Arial Narrow" w:cs="TimesNewRoman"/>
              <w:color w:val="000000"/>
              <w:lang w:val="es-AR"/>
            </w:rPr>
          </w:rPrChange>
        </w:rPr>
        <w:pPrChange w:id="3560" w:author="Ernesto del Puerto" w:date="2022-02-21T12:20:00Z">
          <w:pPr>
            <w:autoSpaceDE w:val="0"/>
            <w:autoSpaceDN w:val="0"/>
            <w:adjustRightInd w:val="0"/>
            <w:spacing w:before="240"/>
          </w:pPr>
        </w:pPrChange>
      </w:pPr>
      <w:bookmarkStart w:id="3561" w:name="_Toc97490001"/>
      <w:ins w:id="3562" w:author="Ernesto del Puerto" w:date="2022-02-21T12:17:00Z">
        <w:r w:rsidRPr="00640F6B">
          <w:rPr>
            <w:rFonts w:ascii="Arial Narrow" w:eastAsia="Times New Roman" w:hAnsi="Arial Narrow" w:cs="CourierNewPSMT"/>
            <w:b/>
            <w:color w:val="000000"/>
            <w:sz w:val="28"/>
            <w:szCs w:val="28"/>
            <w:lang w:val="es-ES"/>
            <w:rPrChange w:id="3563" w:author="Ernesto del Puerto" w:date="2022-02-21T12:20:00Z">
              <w:rPr>
                <w:rFonts w:ascii="Arial Narrow" w:hAnsi="Arial Narrow" w:cs="TimesNewRoman"/>
                <w:color w:val="000000"/>
                <w:lang w:val="es-AR"/>
              </w:rPr>
            </w:rPrChange>
          </w:rPr>
          <w:t>Entornos</w:t>
        </w:r>
        <w:bookmarkEnd w:id="3561"/>
      </w:ins>
    </w:p>
    <w:p w14:paraId="0C6C1414" w14:textId="77777777" w:rsidR="00640F6B" w:rsidRDefault="00640F6B" w:rsidP="00640F6B">
      <w:pPr>
        <w:autoSpaceDE w:val="0"/>
        <w:autoSpaceDN w:val="0"/>
        <w:adjustRightInd w:val="0"/>
        <w:spacing w:before="240"/>
        <w:rPr>
          <w:ins w:id="3564" w:author="Ernesto del Puerto" w:date="2022-02-21T12:20:00Z"/>
          <w:rFonts w:ascii="Arial Narrow" w:hAnsi="Arial Narrow" w:cs="TimesNewRoman"/>
          <w:color w:val="000000"/>
          <w:lang w:val="es-AR"/>
        </w:rPr>
      </w:pPr>
      <w:ins w:id="3565" w:author="Ernesto del Puerto" w:date="2022-02-21T12:20:00Z">
        <w:r>
          <w:rPr>
            <w:rFonts w:ascii="Arial Narrow" w:hAnsi="Arial Narrow" w:cs="TimesNewRoman"/>
            <w:color w:val="000000"/>
            <w:lang w:val="es-AR"/>
          </w:rPr>
          <w:t>Los</w:t>
        </w:r>
      </w:ins>
      <w:ins w:id="3566" w:author="Ernesto del Puerto" w:date="2022-02-21T12:17:00Z">
        <w:r w:rsidRPr="00640F6B">
          <w:rPr>
            <w:rFonts w:ascii="Arial Narrow" w:hAnsi="Arial Narrow" w:cs="TimesNewRoman"/>
            <w:color w:val="000000"/>
            <w:lang w:val="es-AR"/>
          </w:rPr>
          <w:t xml:space="preserve"> entornos siempre se modifican en su lugar.</w:t>
        </w:r>
      </w:ins>
    </w:p>
    <w:p w14:paraId="67CB607B" w14:textId="50D3B2F6" w:rsidR="00640F6B" w:rsidRPr="00640F6B" w:rsidRDefault="00640F6B" w:rsidP="00640F6B">
      <w:pPr>
        <w:autoSpaceDE w:val="0"/>
        <w:autoSpaceDN w:val="0"/>
        <w:adjustRightInd w:val="0"/>
        <w:spacing w:before="240"/>
        <w:rPr>
          <w:ins w:id="3567" w:author="Ernesto del Puerto" w:date="2022-02-21T12:17:00Z"/>
          <w:rFonts w:ascii="Arial Narrow" w:hAnsi="Arial Narrow" w:cs="TimesNewRoman"/>
          <w:color w:val="000000"/>
          <w:lang w:val="es-AR"/>
        </w:rPr>
      </w:pPr>
      <w:ins w:id="3568" w:author="Ernesto del Puerto" w:date="2022-02-21T12:17:00Z">
        <w:r w:rsidRPr="00640F6B">
          <w:rPr>
            <w:rFonts w:ascii="Arial Narrow" w:hAnsi="Arial Narrow" w:cs="TimesNewRoman"/>
            <w:color w:val="000000"/>
            <w:lang w:val="es-AR"/>
          </w:rPr>
          <w:t>Esta propiedad a veces se describe como semántica de referencia porque cuando modifica un entorno, todos los enlaces existentes a ese entorno continúan teniendo la misma referencia.</w:t>
        </w:r>
      </w:ins>
    </w:p>
    <w:p w14:paraId="7C9F49FE" w14:textId="77777777" w:rsidR="00FD0F6E" w:rsidRDefault="00FD0F6E" w:rsidP="00640F6B">
      <w:pPr>
        <w:autoSpaceDE w:val="0"/>
        <w:autoSpaceDN w:val="0"/>
        <w:adjustRightInd w:val="0"/>
        <w:spacing w:before="240"/>
        <w:rPr>
          <w:ins w:id="3569" w:author="Ernesto del Puerto" w:date="2022-02-22T15:56:00Z"/>
          <w:rFonts w:ascii="Arial Narrow" w:hAnsi="Arial Narrow" w:cs="TimesNewRoman"/>
          <w:color w:val="000000"/>
          <w:lang w:val="es-AR"/>
        </w:rPr>
      </w:pPr>
      <w:ins w:id="3570" w:author="Ernesto del Puerto" w:date="2022-02-22T15:55:00Z">
        <w:r>
          <w:rPr>
            <w:rFonts w:ascii="Arial Narrow" w:hAnsi="Arial Narrow" w:cs="TimesNewRoman"/>
            <w:color w:val="000000"/>
            <w:lang w:val="es-AR"/>
          </w:rPr>
          <w:t>Analicemos la figur</w:t>
        </w:r>
      </w:ins>
      <w:ins w:id="3571" w:author="Ernesto del Puerto" w:date="2022-02-22T15:56:00Z">
        <w:r>
          <w:rPr>
            <w:rFonts w:ascii="Arial Narrow" w:hAnsi="Arial Narrow" w:cs="TimesNewRoman"/>
            <w:color w:val="000000"/>
            <w:lang w:val="es-AR"/>
          </w:rPr>
          <w:t>a 31.2 donde detallamos los</w:t>
        </w:r>
      </w:ins>
      <w:ins w:id="3572" w:author="Ernesto del Puerto" w:date="2022-02-21T12:17:00Z">
        <w:r w:rsidR="00640F6B" w:rsidRPr="00640F6B">
          <w:rPr>
            <w:rFonts w:ascii="Arial Narrow" w:hAnsi="Arial Narrow" w:cs="TimesNewRoman"/>
            <w:color w:val="000000"/>
            <w:lang w:val="es-AR"/>
          </w:rPr>
          <w:t xml:space="preserve"> entorno</w:t>
        </w:r>
      </w:ins>
      <w:ins w:id="3573" w:author="Ernesto del Puerto" w:date="2022-02-22T15:56:00Z">
        <w:r>
          <w:rPr>
            <w:rFonts w:ascii="Arial Narrow" w:hAnsi="Arial Narrow" w:cs="TimesNewRoman"/>
            <w:color w:val="000000"/>
            <w:lang w:val="es-AR"/>
          </w:rPr>
          <w:t xml:space="preserve">s </w:t>
        </w:r>
      </w:ins>
      <w:ins w:id="3574" w:author="Ernesto del Puerto" w:date="2022-02-21T12:17:00Z">
        <w:r w:rsidR="00640F6B" w:rsidRPr="00FD0F6E">
          <w:rPr>
            <w:rFonts w:ascii="Arial Narrow" w:hAnsi="Arial Narrow" w:cs="TimesNewRoman"/>
            <w:b/>
            <w:bCs/>
            <w:i/>
            <w:iCs/>
            <w:color w:val="000000"/>
            <w:lang w:val="es-AR"/>
            <w:rPrChange w:id="3575" w:author="Ernesto del Puerto" w:date="2022-02-22T15:56:00Z">
              <w:rPr>
                <w:rFonts w:ascii="Arial Narrow" w:hAnsi="Arial Narrow" w:cs="TimesNewRoman"/>
                <w:color w:val="000000"/>
                <w:lang w:val="es-AR"/>
              </w:rPr>
            </w:rPrChange>
          </w:rPr>
          <w:t>e1</w:t>
        </w:r>
        <w:r w:rsidR="00640F6B" w:rsidRPr="00640F6B">
          <w:rPr>
            <w:rFonts w:ascii="Arial Narrow" w:hAnsi="Arial Narrow" w:cs="TimesNewRoman"/>
            <w:color w:val="000000"/>
            <w:lang w:val="es-AR"/>
          </w:rPr>
          <w:t xml:space="preserve"> y </w:t>
        </w:r>
        <w:r w:rsidR="00640F6B" w:rsidRPr="00FD0F6E">
          <w:rPr>
            <w:rFonts w:ascii="Arial Narrow" w:hAnsi="Arial Narrow" w:cs="TimesNewRoman"/>
            <w:b/>
            <w:bCs/>
            <w:i/>
            <w:iCs/>
            <w:color w:val="000000"/>
            <w:lang w:val="es-AR"/>
            <w:rPrChange w:id="3576" w:author="Ernesto del Puerto" w:date="2022-02-22T15:56:00Z">
              <w:rPr>
                <w:rFonts w:ascii="Arial Narrow" w:hAnsi="Arial Narrow" w:cs="TimesNewRoman"/>
                <w:color w:val="000000"/>
                <w:lang w:val="es-AR"/>
              </w:rPr>
            </w:rPrChange>
          </w:rPr>
          <w:t>e2</w:t>
        </w:r>
      </w:ins>
      <w:ins w:id="3577" w:author="Ernesto del Puerto" w:date="2022-02-22T15:56:00Z">
        <w:r>
          <w:rPr>
            <w:rFonts w:ascii="Arial Narrow" w:hAnsi="Arial Narrow" w:cs="TimesNewRoman"/>
            <w:color w:val="000000"/>
            <w:lang w:val="es-AR"/>
          </w:rPr>
          <w:t>.</w:t>
        </w:r>
      </w:ins>
    </w:p>
    <w:p w14:paraId="251D969B" w14:textId="740105D3" w:rsidR="00B61615" w:rsidRDefault="00B61615" w:rsidP="00FA6FAB">
      <w:pPr>
        <w:autoSpaceDE w:val="0"/>
        <w:autoSpaceDN w:val="0"/>
        <w:adjustRightInd w:val="0"/>
        <w:spacing w:before="240"/>
        <w:rPr>
          <w:ins w:id="3578" w:author="Ernesto del Puerto" w:date="2022-02-22T15:54:00Z"/>
          <w:rFonts w:ascii="Arial Narrow" w:hAnsi="Arial Narrow" w:cs="TimesNewRoman"/>
          <w:color w:val="000000"/>
          <w:lang w:val="es-AR"/>
        </w:rPr>
      </w:pPr>
    </w:p>
    <w:p w14:paraId="66496776" w14:textId="16F6F029" w:rsidR="00FD0F6E" w:rsidRDefault="00C624FD" w:rsidP="00FA6FAB">
      <w:pPr>
        <w:autoSpaceDE w:val="0"/>
        <w:autoSpaceDN w:val="0"/>
        <w:adjustRightInd w:val="0"/>
        <w:spacing w:before="240"/>
        <w:rPr>
          <w:ins w:id="3579" w:author="Ernesto del Puerto" w:date="2022-02-21T12:15:00Z"/>
          <w:rFonts w:ascii="Arial Narrow" w:hAnsi="Arial Narrow" w:cs="TimesNewRoman"/>
          <w:color w:val="000000"/>
          <w:lang w:val="es-AR"/>
        </w:rPr>
      </w:pPr>
      <w:ins w:id="3580" w:author="Ernesto del Puerto" w:date="2022-02-22T16:01:00Z">
        <w:r>
          <w:rPr>
            <w:rFonts w:ascii="Arial Narrow" w:hAnsi="Arial Narrow" w:cs="TimesNewRoman"/>
            <w:noProof/>
            <w:color w:val="000000"/>
            <w:lang w:val="es-AR"/>
          </w:rPr>
          <w:lastRenderedPageBreak/>
          <w:drawing>
            <wp:inline distT="0" distB="0" distL="0" distR="0" wp14:anchorId="53AD3C31" wp14:editId="2F8EDE67">
              <wp:extent cx="3077210" cy="5681980"/>
              <wp:effectExtent l="0" t="0" r="889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77210" cy="5681980"/>
                      </a:xfrm>
                      <a:prstGeom prst="rect">
                        <a:avLst/>
                      </a:prstGeom>
                      <a:noFill/>
                      <a:ln>
                        <a:noFill/>
                      </a:ln>
                    </pic:spPr>
                  </pic:pic>
                </a:graphicData>
              </a:graphic>
            </wp:inline>
          </w:drawing>
        </w:r>
      </w:ins>
    </w:p>
    <w:p w14:paraId="4E57E531" w14:textId="5A025E96" w:rsidR="00FD0F6E" w:rsidRDefault="00FD0F6E" w:rsidP="00FD0F6E">
      <w:pPr>
        <w:pStyle w:val="TtuloTDC"/>
        <w:autoSpaceDE w:val="0"/>
        <w:autoSpaceDN w:val="0"/>
        <w:adjustRightInd w:val="0"/>
        <w:outlineLvl w:val="2"/>
        <w:rPr>
          <w:ins w:id="3581" w:author="Ernesto del Puerto" w:date="2022-02-22T15:54:00Z"/>
          <w:rFonts w:ascii="Arial Narrow" w:hAnsi="Arial Narrow" w:cs="TimesNewRoman"/>
          <w:color w:val="000000"/>
          <w:lang w:val="es-AR"/>
        </w:rPr>
      </w:pPr>
      <w:bookmarkStart w:id="3582" w:name="_Toc97490002"/>
      <w:ins w:id="3583" w:author="Ernesto del Puerto" w:date="2022-02-22T15:54:00Z">
        <w:r>
          <w:rPr>
            <w:rFonts w:ascii="Arial Narrow" w:eastAsia="Times New Roman" w:hAnsi="Arial Narrow" w:cs="CourierNewPSMT"/>
            <w:b/>
            <w:color w:val="000000"/>
            <w:sz w:val="28"/>
            <w:szCs w:val="28"/>
            <w:lang w:val="es-ES" w:eastAsia="es-ES"/>
          </w:rPr>
          <w:t>Figura 31.</w:t>
        </w:r>
      </w:ins>
      <w:ins w:id="3584" w:author="Ernesto del Puerto" w:date="2022-02-22T15:55:00Z">
        <w:r>
          <w:rPr>
            <w:rFonts w:ascii="Arial Narrow" w:eastAsia="Times New Roman" w:hAnsi="Arial Narrow" w:cs="CourierNewPSMT"/>
            <w:b/>
            <w:color w:val="000000"/>
            <w:sz w:val="28"/>
            <w:szCs w:val="28"/>
            <w:lang w:val="es-ES" w:eastAsia="es-ES"/>
          </w:rPr>
          <w:t>2</w:t>
        </w:r>
      </w:ins>
      <w:ins w:id="3585" w:author="Ernesto del Puerto" w:date="2022-02-22T15:54:00Z">
        <w:r>
          <w:rPr>
            <w:rFonts w:ascii="Arial Narrow" w:eastAsia="Times New Roman" w:hAnsi="Arial Narrow" w:cs="CourierNewPSMT"/>
            <w:b/>
            <w:color w:val="000000"/>
            <w:sz w:val="28"/>
            <w:szCs w:val="28"/>
            <w:lang w:val="es-ES" w:eastAsia="es-ES"/>
          </w:rPr>
          <w:t xml:space="preserve">. </w:t>
        </w:r>
      </w:ins>
      <w:ins w:id="3586" w:author="Ernesto del Puerto" w:date="2022-02-22T15:55:00Z">
        <w:r>
          <w:rPr>
            <w:rFonts w:ascii="Arial Narrow" w:eastAsia="Times New Roman" w:hAnsi="Arial Narrow" w:cs="CourierNewPSMT"/>
            <w:b/>
            <w:color w:val="000000"/>
            <w:sz w:val="28"/>
            <w:szCs w:val="28"/>
            <w:lang w:val="es-ES" w:eastAsia="es-ES"/>
          </w:rPr>
          <w:t>Ejemplos de entornos</w:t>
        </w:r>
      </w:ins>
      <w:bookmarkEnd w:id="3582"/>
    </w:p>
    <w:p w14:paraId="7EA168D0" w14:textId="13CBA61F" w:rsidR="00C624FD" w:rsidRPr="00C624FD" w:rsidRDefault="00C624FD" w:rsidP="00C624FD">
      <w:pPr>
        <w:autoSpaceDE w:val="0"/>
        <w:autoSpaceDN w:val="0"/>
        <w:adjustRightInd w:val="0"/>
        <w:spacing w:before="240"/>
        <w:rPr>
          <w:ins w:id="3587" w:author="Ernesto del Puerto" w:date="2022-02-22T15:58:00Z"/>
          <w:rFonts w:ascii="Arial Narrow" w:hAnsi="Arial Narrow" w:cs="TimesNewRoman"/>
          <w:color w:val="000000"/>
          <w:lang w:val="es-AR"/>
        </w:rPr>
      </w:pPr>
      <w:ins w:id="3588" w:author="Ernesto del Puerto" w:date="2022-02-22T15:58:00Z">
        <w:r w:rsidRPr="00C624FD">
          <w:rPr>
            <w:rFonts w:ascii="Arial Narrow" w:hAnsi="Arial Narrow" w:cs="TimesNewRoman"/>
            <w:color w:val="000000"/>
            <w:lang w:val="es-AR"/>
          </w:rPr>
          <w:t>Si cambiamos un enlace, el entorno se modifica en su lugar</w:t>
        </w:r>
      </w:ins>
      <w:ins w:id="3589" w:author="Ernesto del Puerto" w:date="2022-02-22T16:01:00Z">
        <w:r>
          <w:rPr>
            <w:rFonts w:ascii="Arial Narrow" w:hAnsi="Arial Narrow" w:cs="TimesNewRoman"/>
            <w:color w:val="000000"/>
            <w:lang w:val="es-AR"/>
          </w:rPr>
          <w:t>.</w:t>
        </w:r>
      </w:ins>
    </w:p>
    <w:p w14:paraId="08DF0193" w14:textId="77777777" w:rsidR="00C624FD" w:rsidRDefault="00C624FD" w:rsidP="00C624FD">
      <w:pPr>
        <w:autoSpaceDE w:val="0"/>
        <w:autoSpaceDN w:val="0"/>
        <w:adjustRightInd w:val="0"/>
        <w:spacing w:before="240"/>
        <w:rPr>
          <w:ins w:id="3590" w:author="Ernesto del Puerto" w:date="2022-02-22T16:01:00Z"/>
          <w:rFonts w:ascii="Arial Narrow" w:hAnsi="Arial Narrow" w:cs="TimesNewRoman"/>
          <w:color w:val="000000"/>
          <w:lang w:val="es-AR"/>
        </w:rPr>
      </w:pPr>
      <w:ins w:id="3591" w:author="Ernesto del Puerto" w:date="2022-02-22T15:58:00Z">
        <w:r w:rsidRPr="00C624FD">
          <w:rPr>
            <w:rFonts w:ascii="Arial Narrow" w:hAnsi="Arial Narrow" w:cs="TimesNewRoman"/>
            <w:color w:val="000000"/>
            <w:lang w:val="es-AR"/>
          </w:rPr>
          <w:t>Esta idea básica se puede utilizar para crear funciones que recuerden su estado anterior.</w:t>
        </w:r>
      </w:ins>
    </w:p>
    <w:p w14:paraId="41E42AC4" w14:textId="77777777" w:rsidR="00C624FD" w:rsidRDefault="00C624FD" w:rsidP="00C624FD">
      <w:pPr>
        <w:autoSpaceDE w:val="0"/>
        <w:autoSpaceDN w:val="0"/>
        <w:adjustRightInd w:val="0"/>
        <w:spacing w:before="240"/>
        <w:rPr>
          <w:ins w:id="3592" w:author="Ernesto del Puerto" w:date="2022-02-22T16:02:00Z"/>
          <w:rFonts w:ascii="Arial Narrow" w:hAnsi="Arial Narrow" w:cs="TimesNewRoman"/>
          <w:color w:val="000000"/>
          <w:lang w:val="es-AR"/>
        </w:rPr>
      </w:pPr>
      <w:ins w:id="3593" w:author="Ernesto del Puerto" w:date="2022-02-22T15:58:00Z">
        <w:r w:rsidRPr="00C624FD">
          <w:rPr>
            <w:rFonts w:ascii="Arial Narrow" w:hAnsi="Arial Narrow" w:cs="TimesNewRoman"/>
            <w:color w:val="000000"/>
            <w:lang w:val="es-AR"/>
          </w:rPr>
          <w:t>Esta propiedad también se usa para implementar el sistema de programación orientado a objetos R6</w:t>
        </w:r>
      </w:ins>
      <w:ins w:id="3594" w:author="Ernesto del Puerto" w:date="2022-02-22T16:02:00Z">
        <w:r>
          <w:rPr>
            <w:rFonts w:ascii="Arial Narrow" w:hAnsi="Arial Narrow" w:cs="TimesNewRoman"/>
            <w:color w:val="000000"/>
            <w:lang w:val="es-AR"/>
          </w:rPr>
          <w:t>.</w:t>
        </w:r>
      </w:ins>
    </w:p>
    <w:p w14:paraId="5CB51CF8" w14:textId="395431F5" w:rsidR="00C624FD" w:rsidRPr="00C624FD" w:rsidRDefault="00C624FD" w:rsidP="00C624FD">
      <w:pPr>
        <w:autoSpaceDE w:val="0"/>
        <w:autoSpaceDN w:val="0"/>
        <w:adjustRightInd w:val="0"/>
        <w:spacing w:before="240"/>
        <w:rPr>
          <w:ins w:id="3595" w:author="Ernesto del Puerto" w:date="2022-02-22T15:58:00Z"/>
          <w:rFonts w:ascii="Arial Narrow" w:hAnsi="Arial Narrow" w:cs="TimesNewRoman"/>
          <w:color w:val="000000"/>
          <w:lang w:val="es-AR"/>
        </w:rPr>
      </w:pPr>
      <w:ins w:id="3596" w:author="Ernesto del Puerto" w:date="2022-02-22T15:58:00Z">
        <w:r w:rsidRPr="00C624FD">
          <w:rPr>
            <w:rFonts w:ascii="Arial Narrow" w:hAnsi="Arial Narrow" w:cs="TimesNewRoman"/>
            <w:color w:val="000000"/>
            <w:lang w:val="es-AR"/>
          </w:rPr>
          <w:t>Una consecuencia de esto es que los entornos pueden contenerse a sí mismos</w:t>
        </w:r>
      </w:ins>
      <w:ins w:id="3597" w:author="Ernesto del Puerto" w:date="2022-02-22T16:02:00Z">
        <w:r>
          <w:rPr>
            <w:rFonts w:ascii="Arial Narrow" w:hAnsi="Arial Narrow" w:cs="TimesNewRoman"/>
            <w:color w:val="000000"/>
            <w:lang w:val="es-AR"/>
          </w:rPr>
          <w:t>.</w:t>
        </w:r>
      </w:ins>
    </w:p>
    <w:p w14:paraId="1CDA0529" w14:textId="77777777" w:rsidR="00C624FD" w:rsidRDefault="00C624FD" w:rsidP="00C624FD">
      <w:pPr>
        <w:autoSpaceDE w:val="0"/>
        <w:autoSpaceDN w:val="0"/>
        <w:adjustRightInd w:val="0"/>
        <w:spacing w:before="240"/>
        <w:rPr>
          <w:ins w:id="3598" w:author="Ernesto del Puerto" w:date="2022-02-22T16:02:00Z"/>
          <w:rFonts w:ascii="Arial Narrow" w:hAnsi="Arial Narrow" w:cs="TimesNewRoman"/>
          <w:color w:val="000000"/>
          <w:lang w:val="es-AR"/>
        </w:rPr>
      </w:pPr>
      <w:ins w:id="3599" w:author="Ernesto del Puerto" w:date="2022-02-22T15:58:00Z">
        <w:r w:rsidRPr="00C624FD">
          <w:rPr>
            <w:rFonts w:ascii="Arial Narrow" w:hAnsi="Arial Narrow" w:cs="TimesNewRoman"/>
            <w:color w:val="000000"/>
            <w:lang w:val="es-AR"/>
          </w:rPr>
          <w:t>Esta es una propiedad única de los entornos</w:t>
        </w:r>
      </w:ins>
      <w:ins w:id="3600" w:author="Ernesto del Puerto" w:date="2022-02-22T16:02:00Z">
        <w:r>
          <w:rPr>
            <w:rFonts w:ascii="Arial Narrow" w:hAnsi="Arial Narrow" w:cs="TimesNewRoman"/>
            <w:color w:val="000000"/>
            <w:lang w:val="es-AR"/>
          </w:rPr>
          <w:t>.</w:t>
        </w:r>
      </w:ins>
    </w:p>
    <w:p w14:paraId="1860EE4B" w14:textId="511A0517" w:rsidR="00C624FD" w:rsidRDefault="00B920BC" w:rsidP="00C624FD">
      <w:pPr>
        <w:autoSpaceDE w:val="0"/>
        <w:autoSpaceDN w:val="0"/>
        <w:adjustRightInd w:val="0"/>
        <w:spacing w:before="240"/>
        <w:rPr>
          <w:ins w:id="3601" w:author="Ernesto del Puerto" w:date="2022-02-22T16:02:00Z"/>
          <w:rFonts w:ascii="Arial Narrow" w:hAnsi="Arial Narrow" w:cs="TimesNewRoman"/>
          <w:color w:val="000000"/>
          <w:lang w:val="es-AR"/>
        </w:rPr>
      </w:pPr>
      <w:ins w:id="3602" w:author="Ernesto del Puerto" w:date="2022-02-24T11:52:00Z">
        <w:r>
          <w:rPr>
            <w:rFonts w:ascii="Arial Narrow" w:hAnsi="Arial Narrow" w:cs="TimesNewRoman"/>
            <w:color w:val="000000"/>
            <w:lang w:val="es-AR"/>
          </w:rPr>
          <w:t>En las figuras 31.3 y 31.4 detallamos los esqu</w:t>
        </w:r>
      </w:ins>
      <w:ins w:id="3603" w:author="Ernesto del Puerto" w:date="2022-02-24T11:53:00Z">
        <w:r>
          <w:rPr>
            <w:rFonts w:ascii="Arial Narrow" w:hAnsi="Arial Narrow" w:cs="TimesNewRoman"/>
            <w:color w:val="000000"/>
            <w:lang w:val="es-AR"/>
          </w:rPr>
          <w:t>emas correspondientes.</w:t>
        </w:r>
      </w:ins>
    </w:p>
    <w:p w14:paraId="48FD0470" w14:textId="77777777" w:rsidR="00C624FD" w:rsidRDefault="00C624FD" w:rsidP="00C624FD">
      <w:pPr>
        <w:autoSpaceDE w:val="0"/>
        <w:autoSpaceDN w:val="0"/>
        <w:adjustRightInd w:val="0"/>
        <w:spacing w:before="240"/>
        <w:rPr>
          <w:ins w:id="3604" w:author="Ernesto del Puerto" w:date="2022-02-22T16:02:00Z"/>
          <w:rFonts w:ascii="Arial Narrow" w:hAnsi="Arial Narrow" w:cs="TimesNewRoman"/>
          <w:color w:val="000000"/>
          <w:lang w:val="es-AR"/>
        </w:rPr>
      </w:pPr>
    </w:p>
    <w:p w14:paraId="2FC521B7" w14:textId="1EDFB42D" w:rsidR="00C624FD" w:rsidRDefault="00FA0D37" w:rsidP="00C624FD">
      <w:pPr>
        <w:autoSpaceDE w:val="0"/>
        <w:autoSpaceDN w:val="0"/>
        <w:adjustRightInd w:val="0"/>
        <w:spacing w:before="240"/>
        <w:rPr>
          <w:ins w:id="3605" w:author="Ernesto del Puerto" w:date="2022-02-22T15:58:00Z"/>
          <w:rFonts w:ascii="Arial Narrow" w:hAnsi="Arial Narrow" w:cs="TimesNewRoman"/>
          <w:color w:val="000000"/>
          <w:lang w:val="es-AR"/>
        </w:rPr>
      </w:pPr>
      <w:ins w:id="3606" w:author="Ernesto del Puerto" w:date="2022-02-24T11:50:00Z">
        <w:r>
          <w:rPr>
            <w:rFonts w:ascii="Arial Narrow" w:hAnsi="Arial Narrow" w:cs="TimesNewRoman"/>
            <w:noProof/>
            <w:color w:val="000000"/>
            <w:lang w:val="es-AR"/>
          </w:rPr>
          <w:lastRenderedPageBreak/>
          <w:drawing>
            <wp:inline distT="0" distB="0" distL="0" distR="0" wp14:anchorId="77606C75" wp14:editId="06AFBC83">
              <wp:extent cx="2658745" cy="2800350"/>
              <wp:effectExtent l="0" t="0" r="825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58745" cy="2800350"/>
                      </a:xfrm>
                      <a:prstGeom prst="rect">
                        <a:avLst/>
                      </a:prstGeom>
                      <a:noFill/>
                      <a:ln>
                        <a:noFill/>
                      </a:ln>
                    </pic:spPr>
                  </pic:pic>
                </a:graphicData>
              </a:graphic>
            </wp:inline>
          </w:drawing>
        </w:r>
      </w:ins>
    </w:p>
    <w:p w14:paraId="2DAC948D" w14:textId="4D78347C" w:rsidR="00FA0D37" w:rsidRDefault="00FA0D37" w:rsidP="00FA0D37">
      <w:pPr>
        <w:pStyle w:val="TtuloTDC"/>
        <w:autoSpaceDE w:val="0"/>
        <w:autoSpaceDN w:val="0"/>
        <w:adjustRightInd w:val="0"/>
        <w:outlineLvl w:val="2"/>
        <w:rPr>
          <w:ins w:id="3607" w:author="Ernesto del Puerto" w:date="2022-02-24T11:50:00Z"/>
          <w:rFonts w:ascii="Arial Narrow" w:hAnsi="Arial Narrow" w:cs="TimesNewRoman"/>
          <w:color w:val="000000"/>
          <w:lang w:val="es-AR"/>
        </w:rPr>
      </w:pPr>
      <w:bookmarkStart w:id="3608" w:name="_Toc97490003"/>
      <w:ins w:id="3609" w:author="Ernesto del Puerto" w:date="2022-02-24T11:50:00Z">
        <w:r>
          <w:rPr>
            <w:rFonts w:ascii="Arial Narrow" w:eastAsia="Times New Roman" w:hAnsi="Arial Narrow" w:cs="CourierNewPSMT"/>
            <w:b/>
            <w:color w:val="000000"/>
            <w:sz w:val="28"/>
            <w:szCs w:val="28"/>
            <w:lang w:val="es-ES" w:eastAsia="es-ES"/>
          </w:rPr>
          <w:t>Figura 31.3. Esquema de entornos</w:t>
        </w:r>
        <w:bookmarkEnd w:id="3608"/>
      </w:ins>
    </w:p>
    <w:p w14:paraId="73893DD2" w14:textId="4A65167A" w:rsidR="00C624FD" w:rsidRDefault="00C624FD" w:rsidP="00FA6FAB">
      <w:pPr>
        <w:autoSpaceDE w:val="0"/>
        <w:autoSpaceDN w:val="0"/>
        <w:adjustRightInd w:val="0"/>
        <w:spacing w:before="240"/>
        <w:rPr>
          <w:ins w:id="3610" w:author="Ernesto del Puerto" w:date="2022-02-22T15:58:00Z"/>
          <w:rFonts w:ascii="Arial Narrow" w:hAnsi="Arial Narrow" w:cs="TimesNewRoman"/>
          <w:color w:val="000000"/>
          <w:lang w:val="es-AR"/>
        </w:rPr>
      </w:pPr>
    </w:p>
    <w:p w14:paraId="231C3345" w14:textId="391E7CA8" w:rsidR="00C624FD" w:rsidRDefault="00AC4449" w:rsidP="00FA6FAB">
      <w:pPr>
        <w:autoSpaceDE w:val="0"/>
        <w:autoSpaceDN w:val="0"/>
        <w:adjustRightInd w:val="0"/>
        <w:spacing w:before="240"/>
        <w:rPr>
          <w:ins w:id="3611" w:author="Ernesto del Puerto" w:date="2022-02-22T15:58:00Z"/>
          <w:rFonts w:ascii="Arial Narrow" w:hAnsi="Arial Narrow" w:cs="TimesNewRoman"/>
          <w:color w:val="000000"/>
          <w:lang w:val="es-AR"/>
        </w:rPr>
      </w:pPr>
      <w:ins w:id="3612" w:author="Ernesto del Puerto" w:date="2022-02-24T11:52:00Z">
        <w:r>
          <w:rPr>
            <w:rFonts w:ascii="Arial Narrow" w:hAnsi="Arial Narrow" w:cs="TimesNewRoman"/>
            <w:noProof/>
            <w:color w:val="000000"/>
            <w:lang w:val="es-AR"/>
          </w:rPr>
          <w:drawing>
            <wp:inline distT="0" distB="0" distL="0" distR="0" wp14:anchorId="33551435" wp14:editId="76586B6F">
              <wp:extent cx="2571115" cy="1774825"/>
              <wp:effectExtent l="0" t="0" r="63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71115" cy="1774825"/>
                      </a:xfrm>
                      <a:prstGeom prst="rect">
                        <a:avLst/>
                      </a:prstGeom>
                      <a:noFill/>
                      <a:ln>
                        <a:noFill/>
                      </a:ln>
                    </pic:spPr>
                  </pic:pic>
                </a:graphicData>
              </a:graphic>
            </wp:inline>
          </w:drawing>
        </w:r>
      </w:ins>
    </w:p>
    <w:p w14:paraId="45DFE6E6" w14:textId="61E177F0" w:rsidR="00AC4449" w:rsidRDefault="00AC4449" w:rsidP="00AC4449">
      <w:pPr>
        <w:pStyle w:val="TtuloTDC"/>
        <w:autoSpaceDE w:val="0"/>
        <w:autoSpaceDN w:val="0"/>
        <w:adjustRightInd w:val="0"/>
        <w:outlineLvl w:val="2"/>
        <w:rPr>
          <w:ins w:id="3613" w:author="Ernesto del Puerto" w:date="2022-02-24T11:52:00Z"/>
          <w:rFonts w:ascii="Arial Narrow" w:hAnsi="Arial Narrow" w:cs="TimesNewRoman"/>
          <w:color w:val="000000"/>
          <w:lang w:val="es-AR"/>
        </w:rPr>
      </w:pPr>
      <w:bookmarkStart w:id="3614" w:name="_Toc97490004"/>
      <w:ins w:id="3615" w:author="Ernesto del Puerto" w:date="2022-02-24T11:52:00Z">
        <w:r>
          <w:rPr>
            <w:rFonts w:ascii="Arial Narrow" w:eastAsia="Times New Roman" w:hAnsi="Arial Narrow" w:cs="CourierNewPSMT"/>
            <w:b/>
            <w:color w:val="000000"/>
            <w:sz w:val="28"/>
            <w:szCs w:val="28"/>
            <w:lang w:val="es-ES" w:eastAsia="es-ES"/>
          </w:rPr>
          <w:t xml:space="preserve">Figura 31.4. </w:t>
        </w:r>
      </w:ins>
      <w:ins w:id="3616" w:author="Ernesto del Puerto" w:date="2022-02-24T12:10:00Z">
        <w:r w:rsidR="007044D3">
          <w:rPr>
            <w:rFonts w:ascii="Arial Narrow" w:eastAsia="Times New Roman" w:hAnsi="Arial Narrow" w:cs="CourierNewPSMT"/>
            <w:b/>
            <w:color w:val="000000"/>
            <w:sz w:val="28"/>
            <w:szCs w:val="28"/>
            <w:lang w:val="es-ES" w:eastAsia="es-ES"/>
          </w:rPr>
          <w:t>O</w:t>
        </w:r>
      </w:ins>
      <w:ins w:id="3617" w:author="Ernesto del Puerto" w:date="2022-02-24T11:52:00Z">
        <w:r>
          <w:rPr>
            <w:rFonts w:ascii="Arial Narrow" w:eastAsia="Times New Roman" w:hAnsi="Arial Narrow" w:cs="CourierNewPSMT"/>
            <w:b/>
            <w:color w:val="000000"/>
            <w:sz w:val="28"/>
            <w:szCs w:val="28"/>
            <w:lang w:val="es-ES" w:eastAsia="es-ES"/>
          </w:rPr>
          <w:t>tro esquema de entornos</w:t>
        </w:r>
        <w:bookmarkEnd w:id="3614"/>
      </w:ins>
    </w:p>
    <w:p w14:paraId="27119644" w14:textId="3CE35F38" w:rsidR="00C624FD" w:rsidRPr="005B7495" w:rsidRDefault="005B7495">
      <w:pPr>
        <w:pStyle w:val="Ttulo1"/>
        <w:numPr>
          <w:ilvl w:val="0"/>
          <w:numId w:val="1"/>
        </w:numPr>
        <w:rPr>
          <w:ins w:id="3618" w:author="Ernesto del Puerto" w:date="2022-02-24T11:57:00Z"/>
          <w:rFonts w:ascii="Arial Narrow" w:hAnsi="Arial Narrow" w:cs="CourierNewPSMT"/>
          <w:b/>
          <w:color w:val="000000"/>
          <w:sz w:val="28"/>
          <w:szCs w:val="28"/>
          <w:lang w:val="es-ES"/>
          <w:rPrChange w:id="3619" w:author="Ernesto del Puerto" w:date="2022-02-24T11:57:00Z">
            <w:rPr>
              <w:ins w:id="3620" w:author="Ernesto del Puerto" w:date="2022-02-24T11:57:00Z"/>
              <w:rFonts w:ascii="Arial Narrow" w:hAnsi="Arial Narrow" w:cs="TimesNewRoman"/>
              <w:color w:val="000000"/>
              <w:lang w:val="es-AR"/>
            </w:rPr>
          </w:rPrChange>
        </w:rPr>
        <w:pPrChange w:id="3621" w:author="Ernesto del Puerto" w:date="2022-02-24T11:57:00Z">
          <w:pPr>
            <w:autoSpaceDE w:val="0"/>
            <w:autoSpaceDN w:val="0"/>
            <w:adjustRightInd w:val="0"/>
            <w:spacing w:before="240"/>
          </w:pPr>
        </w:pPrChange>
      </w:pPr>
      <w:bookmarkStart w:id="3622" w:name="_Toc97490005"/>
      <w:ins w:id="3623" w:author="Ernesto del Puerto" w:date="2022-02-24T11:56:00Z">
        <w:r w:rsidRPr="005B7495">
          <w:rPr>
            <w:rFonts w:ascii="Arial Narrow" w:eastAsia="Times New Roman" w:hAnsi="Arial Narrow" w:cs="CourierNewPSMT"/>
            <w:b/>
            <w:color w:val="000000"/>
            <w:sz w:val="28"/>
            <w:szCs w:val="28"/>
            <w:lang w:val="es-ES"/>
            <w:rPrChange w:id="3624" w:author="Ernesto del Puerto" w:date="2022-02-24T11:57:00Z">
              <w:rPr>
                <w:rFonts w:ascii="Arial Narrow" w:hAnsi="Arial Narrow" w:cs="TimesNewRoman"/>
                <w:color w:val="000000"/>
                <w:lang w:val="es-AR"/>
              </w:rPr>
            </w:rPrChange>
          </w:rPr>
          <w:t>Ejercicios</w:t>
        </w:r>
      </w:ins>
      <w:bookmarkEnd w:id="3622"/>
    </w:p>
    <w:p w14:paraId="79C8B6B1" w14:textId="18CFD14E" w:rsidR="005B7495" w:rsidRDefault="005B7495" w:rsidP="00FA6FAB">
      <w:pPr>
        <w:autoSpaceDE w:val="0"/>
        <w:autoSpaceDN w:val="0"/>
        <w:adjustRightInd w:val="0"/>
        <w:spacing w:before="240"/>
        <w:rPr>
          <w:ins w:id="3625" w:author="Ernesto del Puerto" w:date="2022-02-24T11:57:00Z"/>
          <w:rFonts w:ascii="Arial Narrow" w:hAnsi="Arial Narrow" w:cs="TimesNewRoman"/>
          <w:color w:val="000000"/>
          <w:lang w:val="es-AR"/>
        </w:rPr>
      </w:pPr>
      <w:ins w:id="3626" w:author="Ernesto del Puerto" w:date="2022-02-24T11:57:00Z">
        <w:r>
          <w:rPr>
            <w:rFonts w:ascii="Arial Narrow" w:hAnsi="Arial Narrow" w:cs="TimesNewRoman"/>
            <w:color w:val="000000"/>
            <w:lang w:val="es-AR"/>
          </w:rPr>
          <w:t>To</w:t>
        </w:r>
      </w:ins>
      <w:ins w:id="3627" w:author="Ernesto del Puerto" w:date="2022-02-24T11:58:00Z">
        <w:r>
          <w:rPr>
            <w:rFonts w:ascii="Arial Narrow" w:hAnsi="Arial Narrow" w:cs="TimesNewRoman"/>
            <w:color w:val="000000"/>
            <w:lang w:val="es-AR"/>
          </w:rPr>
          <w:t>m</w:t>
        </w:r>
      </w:ins>
      <w:ins w:id="3628" w:author="Ernesto del Puerto" w:date="2022-02-24T11:57:00Z">
        <w:r>
          <w:rPr>
            <w:rFonts w:ascii="Arial Narrow" w:hAnsi="Arial Narrow" w:cs="TimesNewRoman"/>
            <w:color w:val="000000"/>
            <w:lang w:val="es-AR"/>
          </w:rPr>
          <w:t xml:space="preserve">ados del texto </w:t>
        </w:r>
        <w:proofErr w:type="spellStart"/>
        <w:r>
          <w:rPr>
            <w:rFonts w:ascii="Arial Narrow" w:hAnsi="Arial Narrow" w:cs="TimesNewRoman"/>
            <w:color w:val="000000"/>
            <w:lang w:val="es-AR"/>
          </w:rPr>
          <w:t>Advanced</w:t>
        </w:r>
        <w:proofErr w:type="spellEnd"/>
        <w:r>
          <w:rPr>
            <w:rFonts w:ascii="Arial Narrow" w:hAnsi="Arial Narrow" w:cs="TimesNewRoman"/>
            <w:color w:val="000000"/>
            <w:lang w:val="es-AR"/>
          </w:rPr>
          <w:t xml:space="preserve"> R.</w:t>
        </w:r>
      </w:ins>
    </w:p>
    <w:p w14:paraId="517C4960" w14:textId="2E8E7164" w:rsidR="005B7495" w:rsidRDefault="005B7495" w:rsidP="00FA6FAB">
      <w:pPr>
        <w:autoSpaceDE w:val="0"/>
        <w:autoSpaceDN w:val="0"/>
        <w:adjustRightInd w:val="0"/>
        <w:spacing w:before="240"/>
        <w:rPr>
          <w:ins w:id="3629" w:author="Ernesto del Puerto" w:date="2022-02-24T11:57:00Z"/>
          <w:rFonts w:ascii="Arial Narrow" w:hAnsi="Arial Narrow" w:cs="TimesNewRoman"/>
          <w:color w:val="000000"/>
          <w:lang w:val="es-AR"/>
        </w:rPr>
      </w:pPr>
      <w:ins w:id="3630" w:author="Ernesto del Puerto" w:date="2022-02-24T11:58:00Z">
        <w:r>
          <w:rPr>
            <w:rFonts w:ascii="Arial Narrow" w:hAnsi="Arial Narrow" w:cs="TimesNewRoman"/>
            <w:color w:val="000000"/>
            <w:lang w:val="es-AR"/>
          </w:rPr>
          <w:t>El mismo se detalla en la bibliografía.</w:t>
        </w:r>
      </w:ins>
    </w:p>
    <w:p w14:paraId="411AB479" w14:textId="4827C519" w:rsidR="005B7495" w:rsidRDefault="005B7495" w:rsidP="00FA6FAB">
      <w:pPr>
        <w:autoSpaceDE w:val="0"/>
        <w:autoSpaceDN w:val="0"/>
        <w:adjustRightInd w:val="0"/>
        <w:spacing w:before="240"/>
        <w:rPr>
          <w:ins w:id="3631" w:author="Ernesto del Puerto" w:date="2022-02-24T11:57:00Z"/>
          <w:rFonts w:ascii="Arial Narrow" w:hAnsi="Arial Narrow" w:cs="TimesNewRoman"/>
          <w:color w:val="000000"/>
          <w:lang w:val="es-AR"/>
        </w:rPr>
      </w:pPr>
    </w:p>
    <w:p w14:paraId="212C8C91" w14:textId="5B7ECEE1" w:rsidR="005B7495" w:rsidRDefault="005B7495" w:rsidP="00FA6FAB">
      <w:pPr>
        <w:autoSpaceDE w:val="0"/>
        <w:autoSpaceDN w:val="0"/>
        <w:adjustRightInd w:val="0"/>
        <w:spacing w:before="240"/>
        <w:rPr>
          <w:ins w:id="3632" w:author="Ernesto del Puerto" w:date="2022-02-24T11:53:00Z"/>
          <w:rFonts w:ascii="Arial Narrow" w:hAnsi="Arial Narrow" w:cs="TimesNewRoman"/>
          <w:color w:val="000000"/>
          <w:lang w:val="es-AR"/>
        </w:rPr>
      </w:pPr>
      <w:ins w:id="3633" w:author="Ernesto del Puerto" w:date="2022-02-24T11:57:00Z">
        <w:r>
          <w:rPr>
            <w:rFonts w:ascii="Arial Narrow" w:hAnsi="Arial Narrow" w:cs="TimesNewRoman"/>
            <w:noProof/>
            <w:color w:val="000000"/>
            <w:lang w:val="es-AR"/>
          </w:rPr>
          <w:lastRenderedPageBreak/>
          <w:drawing>
            <wp:inline distT="0" distB="0" distL="0" distR="0" wp14:anchorId="2B32EEB7" wp14:editId="4128F654">
              <wp:extent cx="6103620" cy="2277745"/>
              <wp:effectExtent l="0" t="0" r="0" b="825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03620" cy="2277745"/>
                      </a:xfrm>
                      <a:prstGeom prst="rect">
                        <a:avLst/>
                      </a:prstGeom>
                      <a:noFill/>
                      <a:ln>
                        <a:noFill/>
                      </a:ln>
                    </pic:spPr>
                  </pic:pic>
                </a:graphicData>
              </a:graphic>
            </wp:inline>
          </w:drawing>
        </w:r>
      </w:ins>
    </w:p>
    <w:p w14:paraId="23DAAE17" w14:textId="090EC085" w:rsidR="005B7495" w:rsidRPr="005B7495" w:rsidRDefault="005B7495">
      <w:pPr>
        <w:pStyle w:val="Ttulo1"/>
        <w:numPr>
          <w:ilvl w:val="0"/>
          <w:numId w:val="1"/>
        </w:numPr>
        <w:rPr>
          <w:ins w:id="3634" w:author="Ernesto del Puerto" w:date="2022-02-24T12:00:00Z"/>
          <w:rFonts w:ascii="Arial Narrow" w:hAnsi="Arial Narrow" w:cs="CourierNewPSMT"/>
          <w:b/>
          <w:color w:val="000000"/>
          <w:sz w:val="28"/>
          <w:szCs w:val="28"/>
          <w:lang w:val="es-ES"/>
          <w:rPrChange w:id="3635" w:author="Ernesto del Puerto" w:date="2022-02-24T12:01:00Z">
            <w:rPr>
              <w:ins w:id="3636" w:author="Ernesto del Puerto" w:date="2022-02-24T12:00:00Z"/>
              <w:rFonts w:ascii="Arial Narrow" w:hAnsi="Arial Narrow" w:cs="TimesNewRoman"/>
              <w:color w:val="000000"/>
              <w:lang w:val="es-AR"/>
            </w:rPr>
          </w:rPrChange>
        </w:rPr>
        <w:pPrChange w:id="3637" w:author="Ernesto del Puerto" w:date="2022-02-24T12:01:00Z">
          <w:pPr>
            <w:autoSpaceDE w:val="0"/>
            <w:autoSpaceDN w:val="0"/>
            <w:adjustRightInd w:val="0"/>
            <w:spacing w:before="240"/>
          </w:pPr>
        </w:pPrChange>
      </w:pPr>
      <w:bookmarkStart w:id="3638" w:name="_Toc97490006"/>
      <w:proofErr w:type="spellStart"/>
      <w:ins w:id="3639" w:author="Ernesto del Puerto" w:date="2022-02-24T12:00:00Z">
        <w:r w:rsidRPr="005B7495">
          <w:rPr>
            <w:rFonts w:ascii="Arial Narrow" w:eastAsia="Times New Roman" w:hAnsi="Arial Narrow" w:cs="CourierNewPSMT"/>
            <w:b/>
            <w:color w:val="000000"/>
            <w:sz w:val="28"/>
            <w:szCs w:val="28"/>
            <w:lang w:val="es-ES"/>
            <w:rPrChange w:id="3640" w:author="Ernesto del Puerto" w:date="2022-02-24T12:01:00Z">
              <w:rPr>
                <w:rFonts w:ascii="Arial Narrow" w:hAnsi="Arial Narrow" w:cs="TimesNewRoman"/>
                <w:color w:val="000000"/>
                <w:lang w:val="es-AR"/>
              </w:rPr>
            </w:rPrChange>
          </w:rPr>
          <w:t>Unbinding</w:t>
        </w:r>
        <w:proofErr w:type="spellEnd"/>
        <w:r w:rsidRPr="005B7495">
          <w:rPr>
            <w:rFonts w:ascii="Arial Narrow" w:eastAsia="Times New Roman" w:hAnsi="Arial Narrow" w:cs="CourierNewPSMT"/>
            <w:b/>
            <w:color w:val="000000"/>
            <w:sz w:val="28"/>
            <w:szCs w:val="28"/>
            <w:lang w:val="es-ES"/>
            <w:rPrChange w:id="3641" w:author="Ernesto del Puerto" w:date="2022-02-24T12:01:00Z">
              <w:rPr>
                <w:rFonts w:ascii="Arial Narrow" w:hAnsi="Arial Narrow" w:cs="TimesNewRoman"/>
                <w:color w:val="000000"/>
                <w:lang w:val="es-AR"/>
              </w:rPr>
            </w:rPrChange>
          </w:rPr>
          <w:t xml:space="preserve"> y el </w:t>
        </w:r>
        <w:proofErr w:type="spellStart"/>
        <w:r w:rsidRPr="005B7495">
          <w:rPr>
            <w:rFonts w:ascii="Arial Narrow" w:eastAsia="Times New Roman" w:hAnsi="Arial Narrow" w:cs="CourierNewPSMT"/>
            <w:b/>
            <w:color w:val="000000"/>
            <w:sz w:val="28"/>
            <w:szCs w:val="28"/>
            <w:lang w:val="es-ES"/>
            <w:rPrChange w:id="3642" w:author="Ernesto del Puerto" w:date="2022-02-24T12:01:00Z">
              <w:rPr>
                <w:rFonts w:ascii="Arial Narrow" w:hAnsi="Arial Narrow" w:cs="TimesNewRoman"/>
                <w:color w:val="000000"/>
                <w:lang w:val="es-AR"/>
              </w:rPr>
            </w:rPrChange>
          </w:rPr>
          <w:t>garbage</w:t>
        </w:r>
        <w:proofErr w:type="spellEnd"/>
        <w:r w:rsidRPr="005B7495">
          <w:rPr>
            <w:rFonts w:ascii="Arial Narrow" w:eastAsia="Times New Roman" w:hAnsi="Arial Narrow" w:cs="CourierNewPSMT"/>
            <w:b/>
            <w:color w:val="000000"/>
            <w:sz w:val="28"/>
            <w:szCs w:val="28"/>
            <w:lang w:val="es-ES"/>
            <w:rPrChange w:id="3643" w:author="Ernesto del Puerto" w:date="2022-02-24T12:01:00Z">
              <w:rPr>
                <w:rFonts w:ascii="Arial Narrow" w:hAnsi="Arial Narrow" w:cs="TimesNewRoman"/>
                <w:color w:val="000000"/>
                <w:lang w:val="es-AR"/>
              </w:rPr>
            </w:rPrChange>
          </w:rPr>
          <w:t xml:space="preserve"> </w:t>
        </w:r>
        <w:proofErr w:type="spellStart"/>
        <w:r w:rsidRPr="005B7495">
          <w:rPr>
            <w:rFonts w:ascii="Arial Narrow" w:eastAsia="Times New Roman" w:hAnsi="Arial Narrow" w:cs="CourierNewPSMT"/>
            <w:b/>
            <w:color w:val="000000"/>
            <w:sz w:val="28"/>
            <w:szCs w:val="28"/>
            <w:lang w:val="es-ES"/>
            <w:rPrChange w:id="3644" w:author="Ernesto del Puerto" w:date="2022-02-24T12:01:00Z">
              <w:rPr>
                <w:rFonts w:ascii="Arial Narrow" w:hAnsi="Arial Narrow" w:cs="TimesNewRoman"/>
                <w:color w:val="000000"/>
                <w:lang w:val="es-AR"/>
              </w:rPr>
            </w:rPrChange>
          </w:rPr>
          <w:t>collector</w:t>
        </w:r>
        <w:bookmarkEnd w:id="3638"/>
        <w:proofErr w:type="spellEnd"/>
      </w:ins>
    </w:p>
    <w:p w14:paraId="688FFD80" w14:textId="77777777" w:rsidR="007044D3" w:rsidRDefault="007044D3" w:rsidP="005B7495">
      <w:pPr>
        <w:autoSpaceDE w:val="0"/>
        <w:autoSpaceDN w:val="0"/>
        <w:adjustRightInd w:val="0"/>
        <w:spacing w:before="240"/>
        <w:rPr>
          <w:ins w:id="3645" w:author="Ernesto del Puerto" w:date="2022-02-24T12:09:00Z"/>
          <w:rFonts w:ascii="Arial Narrow" w:hAnsi="Arial Narrow" w:cs="TimesNewRoman"/>
          <w:color w:val="000000"/>
          <w:lang w:val="es-AR"/>
        </w:rPr>
      </w:pPr>
    </w:p>
    <w:p w14:paraId="15D633E7" w14:textId="250360FF" w:rsidR="007044D3" w:rsidRDefault="007044D3" w:rsidP="005B7495">
      <w:pPr>
        <w:autoSpaceDE w:val="0"/>
        <w:autoSpaceDN w:val="0"/>
        <w:adjustRightInd w:val="0"/>
        <w:spacing w:before="240"/>
        <w:rPr>
          <w:ins w:id="3646" w:author="Ernesto del Puerto" w:date="2022-02-24T12:09:00Z"/>
          <w:rFonts w:ascii="Arial Narrow" w:hAnsi="Arial Narrow" w:cs="TimesNewRoman"/>
          <w:color w:val="000000"/>
          <w:lang w:val="es-AR"/>
        </w:rPr>
      </w:pPr>
      <w:ins w:id="3647" w:author="Ernesto del Puerto" w:date="2022-02-24T12:09:00Z">
        <w:r>
          <w:rPr>
            <w:rFonts w:ascii="Arial Narrow" w:hAnsi="Arial Narrow" w:cs="TimesNewRoman"/>
            <w:noProof/>
            <w:color w:val="000000"/>
            <w:lang w:val="es-AR"/>
          </w:rPr>
          <w:drawing>
            <wp:inline distT="0" distB="0" distL="0" distR="0" wp14:anchorId="2EC8DD1E" wp14:editId="35E81F3E">
              <wp:extent cx="4042410" cy="208534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42410" cy="2085340"/>
                      </a:xfrm>
                      <a:prstGeom prst="rect">
                        <a:avLst/>
                      </a:prstGeom>
                      <a:noFill/>
                      <a:ln>
                        <a:noFill/>
                      </a:ln>
                    </pic:spPr>
                  </pic:pic>
                </a:graphicData>
              </a:graphic>
            </wp:inline>
          </w:drawing>
        </w:r>
      </w:ins>
    </w:p>
    <w:p w14:paraId="0615FC4F" w14:textId="2D7C2A9C" w:rsidR="007044D3" w:rsidRDefault="007044D3" w:rsidP="007044D3">
      <w:pPr>
        <w:pStyle w:val="TtuloTDC"/>
        <w:autoSpaceDE w:val="0"/>
        <w:autoSpaceDN w:val="0"/>
        <w:adjustRightInd w:val="0"/>
        <w:outlineLvl w:val="2"/>
        <w:rPr>
          <w:ins w:id="3648" w:author="Ernesto del Puerto" w:date="2022-02-24T12:10:00Z"/>
          <w:rFonts w:ascii="Arial Narrow" w:hAnsi="Arial Narrow" w:cs="TimesNewRoman"/>
          <w:color w:val="000000"/>
          <w:lang w:val="es-AR"/>
        </w:rPr>
      </w:pPr>
      <w:bookmarkStart w:id="3649" w:name="_Toc97490007"/>
      <w:ins w:id="3650" w:author="Ernesto del Puerto" w:date="2022-02-24T12:10:00Z">
        <w:r>
          <w:rPr>
            <w:rFonts w:ascii="Arial Narrow" w:eastAsia="Times New Roman" w:hAnsi="Arial Narrow" w:cs="CourierNewPSMT"/>
            <w:b/>
            <w:color w:val="000000"/>
            <w:sz w:val="28"/>
            <w:szCs w:val="28"/>
            <w:lang w:val="es-ES" w:eastAsia="es-ES"/>
          </w:rPr>
          <w:t xml:space="preserve">Figura 33.1. </w:t>
        </w:r>
        <w:proofErr w:type="spellStart"/>
        <w:r>
          <w:rPr>
            <w:rFonts w:ascii="Arial Narrow" w:eastAsia="Times New Roman" w:hAnsi="Arial Narrow" w:cs="CourierNewPSMT"/>
            <w:b/>
            <w:color w:val="000000"/>
            <w:sz w:val="28"/>
            <w:szCs w:val="28"/>
            <w:lang w:val="es-ES" w:eastAsia="es-ES"/>
          </w:rPr>
          <w:t>Unbiding</w:t>
        </w:r>
        <w:proofErr w:type="spellEnd"/>
        <w:r>
          <w:rPr>
            <w:rFonts w:ascii="Arial Narrow" w:eastAsia="Times New Roman" w:hAnsi="Arial Narrow" w:cs="CourierNewPSMT"/>
            <w:b/>
            <w:color w:val="000000"/>
            <w:sz w:val="28"/>
            <w:szCs w:val="28"/>
            <w:lang w:val="es-ES" w:eastAsia="es-ES"/>
          </w:rPr>
          <w:t xml:space="preserve"> y </w:t>
        </w:r>
        <w:proofErr w:type="spellStart"/>
        <w:r>
          <w:rPr>
            <w:rFonts w:ascii="Arial Narrow" w:eastAsia="Times New Roman" w:hAnsi="Arial Narrow" w:cs="CourierNewPSMT"/>
            <w:b/>
            <w:color w:val="000000"/>
            <w:sz w:val="28"/>
            <w:szCs w:val="28"/>
            <w:lang w:val="es-ES" w:eastAsia="es-ES"/>
          </w:rPr>
          <w:t>garbage</w:t>
        </w:r>
        <w:proofErr w:type="spellEnd"/>
        <w:r>
          <w:rPr>
            <w:rFonts w:ascii="Arial Narrow" w:eastAsia="Times New Roman" w:hAnsi="Arial Narrow" w:cs="CourierNewPSMT"/>
            <w:b/>
            <w:color w:val="000000"/>
            <w:sz w:val="28"/>
            <w:szCs w:val="28"/>
            <w:lang w:val="es-ES" w:eastAsia="es-ES"/>
          </w:rPr>
          <w:t xml:space="preserve"> </w:t>
        </w:r>
        <w:proofErr w:type="spellStart"/>
        <w:r>
          <w:rPr>
            <w:rFonts w:ascii="Arial Narrow" w:eastAsia="Times New Roman" w:hAnsi="Arial Narrow" w:cs="CourierNewPSMT"/>
            <w:b/>
            <w:color w:val="000000"/>
            <w:sz w:val="28"/>
            <w:szCs w:val="28"/>
            <w:lang w:val="es-ES" w:eastAsia="es-ES"/>
          </w:rPr>
          <w:t>c</w:t>
        </w:r>
      </w:ins>
      <w:ins w:id="3651" w:author="Ernesto del Puerto" w:date="2022-02-24T12:11:00Z">
        <w:r>
          <w:rPr>
            <w:rFonts w:ascii="Arial Narrow" w:eastAsia="Times New Roman" w:hAnsi="Arial Narrow" w:cs="CourierNewPSMT"/>
            <w:b/>
            <w:color w:val="000000"/>
            <w:sz w:val="28"/>
            <w:szCs w:val="28"/>
            <w:lang w:val="es-ES" w:eastAsia="es-ES"/>
          </w:rPr>
          <w:t>oll</w:t>
        </w:r>
      </w:ins>
      <w:ins w:id="3652" w:author="Ernesto del Puerto" w:date="2022-02-24T12:10:00Z">
        <w:r>
          <w:rPr>
            <w:rFonts w:ascii="Arial Narrow" w:eastAsia="Times New Roman" w:hAnsi="Arial Narrow" w:cs="CourierNewPSMT"/>
            <w:b/>
            <w:color w:val="000000"/>
            <w:sz w:val="28"/>
            <w:szCs w:val="28"/>
            <w:lang w:val="es-ES" w:eastAsia="es-ES"/>
          </w:rPr>
          <w:t>ector</w:t>
        </w:r>
        <w:bookmarkEnd w:id="3649"/>
        <w:proofErr w:type="spellEnd"/>
      </w:ins>
    </w:p>
    <w:p w14:paraId="17557F20" w14:textId="24E51CD2" w:rsidR="005B7495" w:rsidRPr="005B7495" w:rsidRDefault="005B7495" w:rsidP="005B7495">
      <w:pPr>
        <w:autoSpaceDE w:val="0"/>
        <w:autoSpaceDN w:val="0"/>
        <w:adjustRightInd w:val="0"/>
        <w:spacing w:before="240"/>
        <w:rPr>
          <w:ins w:id="3653" w:author="Ernesto del Puerto" w:date="2022-02-24T12:00:00Z"/>
          <w:rFonts w:ascii="Arial Narrow" w:hAnsi="Arial Narrow" w:cs="TimesNewRoman"/>
          <w:color w:val="000000"/>
          <w:lang w:val="es-AR"/>
        </w:rPr>
      </w:pPr>
      <w:ins w:id="3654" w:author="Ernesto del Puerto" w:date="2022-02-24T12:00:00Z">
        <w:r w:rsidRPr="005B7495">
          <w:rPr>
            <w:rFonts w:ascii="Arial Narrow" w:hAnsi="Arial Narrow" w:cs="TimesNewRoman"/>
            <w:color w:val="000000"/>
            <w:lang w:val="es-AR"/>
          </w:rPr>
          <w:t>Considere</w:t>
        </w:r>
      </w:ins>
      <w:ins w:id="3655" w:author="Ernesto del Puerto" w:date="2022-02-24T12:11:00Z">
        <w:r w:rsidR="007044D3">
          <w:rPr>
            <w:rFonts w:ascii="Arial Narrow" w:hAnsi="Arial Narrow" w:cs="TimesNewRoman"/>
            <w:color w:val="000000"/>
            <w:lang w:val="es-AR"/>
          </w:rPr>
          <w:t>mos el</w:t>
        </w:r>
      </w:ins>
      <w:ins w:id="3656" w:author="Ernesto del Puerto" w:date="2022-02-24T12:00:00Z">
        <w:r w:rsidRPr="005B7495">
          <w:rPr>
            <w:rFonts w:ascii="Arial Narrow" w:hAnsi="Arial Narrow" w:cs="TimesNewRoman"/>
            <w:color w:val="000000"/>
            <w:lang w:val="es-AR"/>
          </w:rPr>
          <w:t xml:space="preserve"> código</w:t>
        </w:r>
      </w:ins>
      <w:ins w:id="3657" w:author="Ernesto del Puerto" w:date="2022-02-24T12:11:00Z">
        <w:r w:rsidR="007044D3">
          <w:rPr>
            <w:rFonts w:ascii="Arial Narrow" w:hAnsi="Arial Narrow" w:cs="TimesNewRoman"/>
            <w:color w:val="000000"/>
            <w:lang w:val="es-AR"/>
          </w:rPr>
          <w:t xml:space="preserve"> de la figura 33.1.</w:t>
        </w:r>
      </w:ins>
    </w:p>
    <w:p w14:paraId="1F578D02" w14:textId="77777777" w:rsidR="007044D3" w:rsidRDefault="005B7495" w:rsidP="005B7495">
      <w:pPr>
        <w:autoSpaceDE w:val="0"/>
        <w:autoSpaceDN w:val="0"/>
        <w:adjustRightInd w:val="0"/>
        <w:spacing w:before="240"/>
        <w:rPr>
          <w:ins w:id="3658" w:author="Ernesto del Puerto" w:date="2022-02-24T12:12:00Z"/>
          <w:rFonts w:ascii="Arial Narrow" w:hAnsi="Arial Narrow" w:cs="TimesNewRoman"/>
          <w:color w:val="000000"/>
          <w:lang w:val="es-AR"/>
        </w:rPr>
      </w:pPr>
      <w:ins w:id="3659" w:author="Ernesto del Puerto" w:date="2022-02-24T12:00:00Z">
        <w:r w:rsidRPr="005B7495">
          <w:rPr>
            <w:rFonts w:ascii="Arial Narrow" w:hAnsi="Arial Narrow" w:cs="TimesNewRoman"/>
            <w:color w:val="000000"/>
            <w:lang w:val="es-AR"/>
          </w:rPr>
          <w:t>Creamos dos objetos, pero cuando finaliza el código, ninguno de los objetos está vinculado a un nombre.</w:t>
        </w:r>
      </w:ins>
    </w:p>
    <w:p w14:paraId="538F7386" w14:textId="77777777" w:rsidR="007044D3" w:rsidRDefault="005B7495" w:rsidP="005B7495">
      <w:pPr>
        <w:autoSpaceDE w:val="0"/>
        <w:autoSpaceDN w:val="0"/>
        <w:adjustRightInd w:val="0"/>
        <w:spacing w:before="240"/>
        <w:rPr>
          <w:ins w:id="3660" w:author="Ernesto del Puerto" w:date="2022-02-24T12:12:00Z"/>
          <w:rFonts w:ascii="Arial Narrow" w:hAnsi="Arial Narrow" w:cs="TimesNewRoman"/>
          <w:color w:val="000000"/>
          <w:lang w:val="es-AR"/>
        </w:rPr>
      </w:pPr>
      <w:ins w:id="3661" w:author="Ernesto del Puerto" w:date="2022-02-24T12:00:00Z">
        <w:r w:rsidRPr="005B7495">
          <w:rPr>
            <w:rFonts w:ascii="Arial Narrow" w:hAnsi="Arial Narrow" w:cs="TimesNewRoman"/>
            <w:color w:val="000000"/>
            <w:lang w:val="es-AR"/>
          </w:rPr>
          <w:t>¿Cómo se eliminan estos objetos?</w:t>
        </w:r>
      </w:ins>
    </w:p>
    <w:p w14:paraId="5BA658AD" w14:textId="77777777" w:rsidR="007044D3" w:rsidRDefault="005B7495" w:rsidP="005B7495">
      <w:pPr>
        <w:autoSpaceDE w:val="0"/>
        <w:autoSpaceDN w:val="0"/>
        <w:adjustRightInd w:val="0"/>
        <w:spacing w:before="240"/>
        <w:rPr>
          <w:ins w:id="3662" w:author="Ernesto del Puerto" w:date="2022-02-24T12:12:00Z"/>
          <w:rFonts w:ascii="Arial Narrow" w:hAnsi="Arial Narrow" w:cs="TimesNewRoman"/>
          <w:color w:val="000000"/>
          <w:lang w:val="es-AR"/>
        </w:rPr>
      </w:pPr>
      <w:ins w:id="3663" w:author="Ernesto del Puerto" w:date="2022-02-24T12:00:00Z">
        <w:r w:rsidRPr="005B7495">
          <w:rPr>
            <w:rFonts w:ascii="Arial Narrow" w:hAnsi="Arial Narrow" w:cs="TimesNewRoman"/>
            <w:color w:val="000000"/>
            <w:lang w:val="es-AR"/>
          </w:rPr>
          <w:t>Ese es el trabajo del recolector de basura, o GC para abreviar.</w:t>
        </w:r>
      </w:ins>
    </w:p>
    <w:p w14:paraId="45FAAF23" w14:textId="76047529" w:rsidR="005B7495" w:rsidRPr="005B7495" w:rsidRDefault="005B7495" w:rsidP="005B7495">
      <w:pPr>
        <w:autoSpaceDE w:val="0"/>
        <w:autoSpaceDN w:val="0"/>
        <w:adjustRightInd w:val="0"/>
        <w:spacing w:before="240"/>
        <w:rPr>
          <w:ins w:id="3664" w:author="Ernesto del Puerto" w:date="2022-02-24T12:00:00Z"/>
          <w:rFonts w:ascii="Arial Narrow" w:hAnsi="Arial Narrow" w:cs="TimesNewRoman"/>
          <w:color w:val="000000"/>
          <w:lang w:val="es-AR"/>
        </w:rPr>
      </w:pPr>
      <w:ins w:id="3665" w:author="Ernesto del Puerto" w:date="2022-02-24T12:00:00Z">
        <w:r w:rsidRPr="005B7495">
          <w:rPr>
            <w:rFonts w:ascii="Arial Narrow" w:hAnsi="Arial Narrow" w:cs="TimesNewRoman"/>
            <w:color w:val="000000"/>
            <w:lang w:val="es-AR"/>
          </w:rPr>
          <w:t>El GC libera memoria eliminando objetos R que ya no se usan y solicitando más memoria del sistema operativo si es necesario.</w:t>
        </w:r>
      </w:ins>
    </w:p>
    <w:p w14:paraId="4F3AD984" w14:textId="77777777" w:rsidR="007044D3" w:rsidRDefault="005B7495" w:rsidP="005B7495">
      <w:pPr>
        <w:autoSpaceDE w:val="0"/>
        <w:autoSpaceDN w:val="0"/>
        <w:adjustRightInd w:val="0"/>
        <w:spacing w:before="240"/>
        <w:rPr>
          <w:ins w:id="3666" w:author="Ernesto del Puerto" w:date="2022-02-24T12:12:00Z"/>
          <w:rFonts w:ascii="Arial Narrow" w:hAnsi="Arial Narrow" w:cs="TimesNewRoman"/>
          <w:color w:val="000000"/>
          <w:lang w:val="es-AR"/>
        </w:rPr>
      </w:pPr>
      <w:ins w:id="3667" w:author="Ernesto del Puerto" w:date="2022-02-24T12:00:00Z">
        <w:r w:rsidRPr="005B7495">
          <w:rPr>
            <w:rFonts w:ascii="Arial Narrow" w:hAnsi="Arial Narrow" w:cs="TimesNewRoman"/>
            <w:color w:val="000000"/>
            <w:lang w:val="es-AR"/>
          </w:rPr>
          <w:t>R usa un GC de rastreo.</w:t>
        </w:r>
      </w:ins>
    </w:p>
    <w:p w14:paraId="42071F72" w14:textId="77777777" w:rsidR="007044D3" w:rsidRDefault="005B7495" w:rsidP="005B7495">
      <w:pPr>
        <w:autoSpaceDE w:val="0"/>
        <w:autoSpaceDN w:val="0"/>
        <w:adjustRightInd w:val="0"/>
        <w:spacing w:before="240"/>
        <w:rPr>
          <w:ins w:id="3668" w:author="Ernesto del Puerto" w:date="2022-02-24T12:12:00Z"/>
          <w:rFonts w:ascii="Arial Narrow" w:hAnsi="Arial Narrow" w:cs="TimesNewRoman"/>
          <w:color w:val="000000"/>
          <w:lang w:val="es-AR"/>
        </w:rPr>
      </w:pPr>
      <w:ins w:id="3669" w:author="Ernesto del Puerto" w:date="2022-02-24T12:00:00Z">
        <w:r w:rsidRPr="005B7495">
          <w:rPr>
            <w:rFonts w:ascii="Arial Narrow" w:hAnsi="Arial Narrow" w:cs="TimesNewRoman"/>
            <w:color w:val="000000"/>
            <w:lang w:val="es-AR"/>
          </w:rPr>
          <w:t>Esto significa que rastrea todos los objetos a los que se puede acceder desde el entorno global y todos los objetos a los que, a su vez, se puede acceder desde esos objetos (es decir, las referencias en listas y entornos se buscan de forma recursiva).</w:t>
        </w:r>
      </w:ins>
    </w:p>
    <w:p w14:paraId="0F74F11D" w14:textId="77777777" w:rsidR="007044D3" w:rsidRDefault="005B7495" w:rsidP="005B7495">
      <w:pPr>
        <w:autoSpaceDE w:val="0"/>
        <w:autoSpaceDN w:val="0"/>
        <w:adjustRightInd w:val="0"/>
        <w:spacing w:before="240"/>
        <w:rPr>
          <w:ins w:id="3670" w:author="Ernesto del Puerto" w:date="2022-02-24T12:12:00Z"/>
          <w:rFonts w:ascii="Arial Narrow" w:hAnsi="Arial Narrow" w:cs="TimesNewRoman"/>
          <w:color w:val="000000"/>
          <w:lang w:val="es-AR"/>
        </w:rPr>
      </w:pPr>
      <w:ins w:id="3671" w:author="Ernesto del Puerto" w:date="2022-02-24T12:00:00Z">
        <w:r w:rsidRPr="005B7495">
          <w:rPr>
            <w:rFonts w:ascii="Arial Narrow" w:hAnsi="Arial Narrow" w:cs="TimesNewRoman"/>
            <w:color w:val="000000"/>
            <w:lang w:val="es-AR"/>
          </w:rPr>
          <w:lastRenderedPageBreak/>
          <w:t>El recolector de elementos no utilizados no utiliza el recuento de referencias de modificación en el lugar descrito anteriormente.</w:t>
        </w:r>
      </w:ins>
    </w:p>
    <w:p w14:paraId="388CFE44" w14:textId="4048DE97" w:rsidR="005B7495" w:rsidRPr="005B7495" w:rsidRDefault="005B7495" w:rsidP="005B7495">
      <w:pPr>
        <w:autoSpaceDE w:val="0"/>
        <w:autoSpaceDN w:val="0"/>
        <w:adjustRightInd w:val="0"/>
        <w:spacing w:before="240"/>
        <w:rPr>
          <w:ins w:id="3672" w:author="Ernesto del Puerto" w:date="2022-02-24T12:00:00Z"/>
          <w:rFonts w:ascii="Arial Narrow" w:hAnsi="Arial Narrow" w:cs="TimesNewRoman"/>
          <w:color w:val="000000"/>
          <w:lang w:val="es-AR"/>
        </w:rPr>
      </w:pPr>
      <w:ins w:id="3673" w:author="Ernesto del Puerto" w:date="2022-02-24T12:00:00Z">
        <w:r w:rsidRPr="005B7495">
          <w:rPr>
            <w:rFonts w:ascii="Arial Narrow" w:hAnsi="Arial Narrow" w:cs="TimesNewRoman"/>
            <w:color w:val="000000"/>
            <w:lang w:val="es-AR"/>
          </w:rPr>
          <w:t>Si bien estas dos ideas están estrechamente relacionadas, las estructuras de datos internas están optimizadas para diferentes casos de uso.</w:t>
        </w:r>
      </w:ins>
    </w:p>
    <w:p w14:paraId="5C4C1A7D" w14:textId="77777777" w:rsidR="007044D3" w:rsidRDefault="005B7495" w:rsidP="005B7495">
      <w:pPr>
        <w:autoSpaceDE w:val="0"/>
        <w:autoSpaceDN w:val="0"/>
        <w:adjustRightInd w:val="0"/>
        <w:spacing w:before="240"/>
        <w:rPr>
          <w:ins w:id="3674" w:author="Ernesto del Puerto" w:date="2022-02-24T12:13:00Z"/>
          <w:rFonts w:ascii="Arial Narrow" w:hAnsi="Arial Narrow" w:cs="TimesNewRoman"/>
          <w:color w:val="000000"/>
          <w:lang w:val="es-AR"/>
        </w:rPr>
      </w:pPr>
      <w:ins w:id="3675" w:author="Ernesto del Puerto" w:date="2022-02-24T12:00:00Z">
        <w:r w:rsidRPr="005B7495">
          <w:rPr>
            <w:rFonts w:ascii="Arial Narrow" w:hAnsi="Arial Narrow" w:cs="TimesNewRoman"/>
            <w:color w:val="000000"/>
            <w:lang w:val="es-AR"/>
          </w:rPr>
          <w:t>El recolector de basura (GC) se ejecuta automáticamente cada vez que R necesita más memoria para crear un nuevo objeto.</w:t>
        </w:r>
      </w:ins>
    </w:p>
    <w:p w14:paraId="0B9CFDE0" w14:textId="77777777" w:rsidR="007044D3" w:rsidRDefault="005B7495" w:rsidP="005B7495">
      <w:pPr>
        <w:autoSpaceDE w:val="0"/>
        <w:autoSpaceDN w:val="0"/>
        <w:adjustRightInd w:val="0"/>
        <w:spacing w:before="240"/>
        <w:rPr>
          <w:ins w:id="3676" w:author="Ernesto del Puerto" w:date="2022-02-24T12:13:00Z"/>
          <w:rFonts w:ascii="Arial Narrow" w:hAnsi="Arial Narrow" w:cs="TimesNewRoman"/>
          <w:color w:val="000000"/>
          <w:lang w:val="es-AR"/>
        </w:rPr>
      </w:pPr>
      <w:ins w:id="3677" w:author="Ernesto del Puerto" w:date="2022-02-24T12:00:00Z">
        <w:r w:rsidRPr="005B7495">
          <w:rPr>
            <w:rFonts w:ascii="Arial Narrow" w:hAnsi="Arial Narrow" w:cs="TimesNewRoman"/>
            <w:color w:val="000000"/>
            <w:lang w:val="es-AR"/>
          </w:rPr>
          <w:t>Mirando desde el exterior, es básicamente imposible predecir cuándo se ejecutará el GC.</w:t>
        </w:r>
      </w:ins>
    </w:p>
    <w:p w14:paraId="170ECAC2" w14:textId="77777777" w:rsidR="007044D3" w:rsidRDefault="005B7495" w:rsidP="005B7495">
      <w:pPr>
        <w:autoSpaceDE w:val="0"/>
        <w:autoSpaceDN w:val="0"/>
        <w:adjustRightInd w:val="0"/>
        <w:spacing w:before="240"/>
        <w:rPr>
          <w:ins w:id="3678" w:author="Ernesto del Puerto" w:date="2022-02-24T12:13:00Z"/>
          <w:rFonts w:ascii="Arial Narrow" w:hAnsi="Arial Narrow" w:cs="TimesNewRoman"/>
          <w:color w:val="000000"/>
          <w:lang w:val="es-AR"/>
        </w:rPr>
      </w:pPr>
      <w:ins w:id="3679" w:author="Ernesto del Puerto" w:date="2022-02-24T12:00:00Z">
        <w:r w:rsidRPr="005B7495">
          <w:rPr>
            <w:rFonts w:ascii="Arial Narrow" w:hAnsi="Arial Narrow" w:cs="TimesNewRoman"/>
            <w:color w:val="000000"/>
            <w:lang w:val="es-AR"/>
          </w:rPr>
          <w:t xml:space="preserve">De hecho, ni siquiera </w:t>
        </w:r>
        <w:proofErr w:type="spellStart"/>
        <w:r w:rsidRPr="005B7495">
          <w:rPr>
            <w:rFonts w:ascii="Arial Narrow" w:hAnsi="Arial Narrow" w:cs="TimesNewRoman"/>
            <w:color w:val="000000"/>
            <w:lang w:val="es-AR"/>
          </w:rPr>
          <w:t>deber</w:t>
        </w:r>
      </w:ins>
      <w:ins w:id="3680" w:author="Ernesto del Puerto" w:date="2022-02-24T12:13:00Z">
        <w:r w:rsidR="007044D3">
          <w:rPr>
            <w:rFonts w:ascii="Arial Narrow" w:hAnsi="Arial Narrow" w:cs="TimesNewRoman"/>
            <w:color w:val="000000"/>
            <w:lang w:val="es-AR"/>
          </w:rPr>
          <w:t>iamos</w:t>
        </w:r>
      </w:ins>
      <w:proofErr w:type="spellEnd"/>
      <w:ins w:id="3681" w:author="Ernesto del Puerto" w:date="2022-02-24T12:00:00Z">
        <w:r w:rsidRPr="005B7495">
          <w:rPr>
            <w:rFonts w:ascii="Arial Narrow" w:hAnsi="Arial Narrow" w:cs="TimesNewRoman"/>
            <w:color w:val="000000"/>
            <w:lang w:val="es-AR"/>
          </w:rPr>
          <w:t xml:space="preserve"> intentarlo.</w:t>
        </w:r>
      </w:ins>
    </w:p>
    <w:p w14:paraId="5ABD7E21" w14:textId="3E4A7471" w:rsidR="005B7495" w:rsidRPr="005B7495" w:rsidRDefault="005B7495" w:rsidP="005B7495">
      <w:pPr>
        <w:autoSpaceDE w:val="0"/>
        <w:autoSpaceDN w:val="0"/>
        <w:adjustRightInd w:val="0"/>
        <w:spacing w:before="240"/>
        <w:rPr>
          <w:ins w:id="3682" w:author="Ernesto del Puerto" w:date="2022-02-24T12:00:00Z"/>
          <w:rFonts w:ascii="Arial Narrow" w:hAnsi="Arial Narrow" w:cs="TimesNewRoman"/>
          <w:color w:val="000000"/>
          <w:lang w:val="es-AR"/>
        </w:rPr>
      </w:pPr>
      <w:ins w:id="3683" w:author="Ernesto del Puerto" w:date="2022-02-24T12:00:00Z">
        <w:r w:rsidRPr="005B7495">
          <w:rPr>
            <w:rFonts w:ascii="Arial Narrow" w:hAnsi="Arial Narrow" w:cs="TimesNewRoman"/>
            <w:color w:val="000000"/>
            <w:lang w:val="es-AR"/>
          </w:rPr>
          <w:t>Si desea</w:t>
        </w:r>
      </w:ins>
      <w:ins w:id="3684" w:author="Ernesto del Puerto" w:date="2022-02-24T12:14:00Z">
        <w:r w:rsidR="007044D3">
          <w:rPr>
            <w:rFonts w:ascii="Arial Narrow" w:hAnsi="Arial Narrow" w:cs="TimesNewRoman"/>
            <w:color w:val="000000"/>
            <w:lang w:val="es-AR"/>
          </w:rPr>
          <w:t>mos</w:t>
        </w:r>
      </w:ins>
      <w:ins w:id="3685" w:author="Ernesto del Puerto" w:date="2022-02-24T12:00:00Z">
        <w:r w:rsidRPr="005B7495">
          <w:rPr>
            <w:rFonts w:ascii="Arial Narrow" w:hAnsi="Arial Narrow" w:cs="TimesNewRoman"/>
            <w:color w:val="000000"/>
            <w:lang w:val="es-AR"/>
          </w:rPr>
          <w:t xml:space="preserve"> saber cuándo se ejecuta GC, </w:t>
        </w:r>
      </w:ins>
      <w:ins w:id="3686" w:author="Ernesto del Puerto" w:date="2022-02-24T12:14:00Z">
        <w:r w:rsidR="007044D3">
          <w:rPr>
            <w:rFonts w:ascii="Arial Narrow" w:hAnsi="Arial Narrow" w:cs="TimesNewRoman"/>
            <w:color w:val="000000"/>
            <w:lang w:val="es-AR"/>
          </w:rPr>
          <w:t xml:space="preserve">podemos </w:t>
        </w:r>
      </w:ins>
      <w:ins w:id="3687" w:author="Ernesto del Puerto" w:date="2022-02-24T12:00:00Z">
        <w:r w:rsidRPr="005B7495">
          <w:rPr>
            <w:rFonts w:ascii="Arial Narrow" w:hAnsi="Arial Narrow" w:cs="TimesNewRoman"/>
            <w:color w:val="000000"/>
            <w:lang w:val="es-AR"/>
          </w:rPr>
          <w:t>llam</w:t>
        </w:r>
      </w:ins>
      <w:ins w:id="3688" w:author="Ernesto del Puerto" w:date="2022-02-24T12:14:00Z">
        <w:r w:rsidR="007044D3">
          <w:rPr>
            <w:rFonts w:ascii="Arial Narrow" w:hAnsi="Arial Narrow" w:cs="TimesNewRoman"/>
            <w:color w:val="000000"/>
            <w:lang w:val="es-AR"/>
          </w:rPr>
          <w:t>ar</w:t>
        </w:r>
      </w:ins>
      <w:ins w:id="3689" w:author="Ernesto del Puerto" w:date="2022-02-24T12:00:00Z">
        <w:r w:rsidRPr="005B7495">
          <w:rPr>
            <w:rFonts w:ascii="Arial Narrow" w:hAnsi="Arial Narrow" w:cs="TimesNewRoman"/>
            <w:color w:val="000000"/>
            <w:lang w:val="es-AR"/>
          </w:rPr>
          <w:t xml:space="preserve"> a </w:t>
        </w:r>
        <w:proofErr w:type="spellStart"/>
        <w:proofErr w:type="gramStart"/>
        <w:r w:rsidRPr="007044D3">
          <w:rPr>
            <w:rFonts w:ascii="Arial Narrow" w:hAnsi="Arial Narrow" w:cs="TimesNewRoman"/>
            <w:b/>
            <w:bCs/>
            <w:i/>
            <w:iCs/>
            <w:color w:val="000000"/>
            <w:lang w:val="es-AR"/>
            <w:rPrChange w:id="3690" w:author="Ernesto del Puerto" w:date="2022-02-24T12:13:00Z">
              <w:rPr>
                <w:rFonts w:ascii="Arial Narrow" w:hAnsi="Arial Narrow" w:cs="TimesNewRoman"/>
                <w:color w:val="000000"/>
                <w:lang w:val="es-AR"/>
              </w:rPr>
            </w:rPrChange>
          </w:rPr>
          <w:t>gcinfo</w:t>
        </w:r>
        <w:proofErr w:type="spellEnd"/>
        <w:r w:rsidRPr="007044D3">
          <w:rPr>
            <w:rFonts w:ascii="Arial Narrow" w:hAnsi="Arial Narrow" w:cs="TimesNewRoman"/>
            <w:b/>
            <w:bCs/>
            <w:i/>
            <w:iCs/>
            <w:color w:val="000000"/>
            <w:lang w:val="es-AR"/>
            <w:rPrChange w:id="3691" w:author="Ernesto del Puerto" w:date="2022-02-24T12:13:00Z">
              <w:rPr>
                <w:rFonts w:ascii="Arial Narrow" w:hAnsi="Arial Narrow" w:cs="TimesNewRoman"/>
                <w:color w:val="000000"/>
                <w:lang w:val="es-AR"/>
              </w:rPr>
            </w:rPrChange>
          </w:rPr>
          <w:t>(</w:t>
        </w:r>
        <w:proofErr w:type="gramEnd"/>
        <w:r w:rsidRPr="007044D3">
          <w:rPr>
            <w:rFonts w:ascii="Arial Narrow" w:hAnsi="Arial Narrow" w:cs="TimesNewRoman"/>
            <w:b/>
            <w:bCs/>
            <w:i/>
            <w:iCs/>
            <w:color w:val="000000"/>
            <w:lang w:val="es-AR"/>
            <w:rPrChange w:id="3692" w:author="Ernesto del Puerto" w:date="2022-02-24T12:13:00Z">
              <w:rPr>
                <w:rFonts w:ascii="Arial Narrow" w:hAnsi="Arial Narrow" w:cs="TimesNewRoman"/>
                <w:color w:val="000000"/>
                <w:lang w:val="es-AR"/>
              </w:rPr>
            </w:rPrChange>
          </w:rPr>
          <w:t>TRUE)</w:t>
        </w:r>
        <w:r w:rsidRPr="005B7495">
          <w:rPr>
            <w:rFonts w:ascii="Arial Narrow" w:hAnsi="Arial Narrow" w:cs="TimesNewRoman"/>
            <w:color w:val="000000"/>
            <w:lang w:val="es-AR"/>
          </w:rPr>
          <w:t xml:space="preserve"> y GC imprimirá un mensaje en la consola cada vez que se ejecute.</w:t>
        </w:r>
      </w:ins>
    </w:p>
    <w:p w14:paraId="17C665F0" w14:textId="26276B5F" w:rsidR="007044D3" w:rsidRDefault="005B7495" w:rsidP="005B7495">
      <w:pPr>
        <w:autoSpaceDE w:val="0"/>
        <w:autoSpaceDN w:val="0"/>
        <w:adjustRightInd w:val="0"/>
        <w:spacing w:before="240"/>
        <w:rPr>
          <w:ins w:id="3693" w:author="Ernesto del Puerto" w:date="2022-02-24T12:15:00Z"/>
          <w:rFonts w:ascii="Arial Narrow" w:hAnsi="Arial Narrow" w:cs="TimesNewRoman"/>
          <w:color w:val="000000"/>
          <w:lang w:val="es-AR"/>
        </w:rPr>
      </w:pPr>
      <w:ins w:id="3694" w:author="Ernesto del Puerto" w:date="2022-02-24T12:00:00Z">
        <w:r w:rsidRPr="005B7495">
          <w:rPr>
            <w:rFonts w:ascii="Arial Narrow" w:hAnsi="Arial Narrow" w:cs="TimesNewRoman"/>
            <w:color w:val="000000"/>
            <w:lang w:val="es-AR"/>
          </w:rPr>
          <w:t>P</w:t>
        </w:r>
      </w:ins>
      <w:ins w:id="3695" w:author="Ernesto del Puerto" w:date="2022-02-24T12:14:00Z">
        <w:r w:rsidR="007044D3">
          <w:rPr>
            <w:rFonts w:ascii="Arial Narrow" w:hAnsi="Arial Narrow" w:cs="TimesNewRoman"/>
            <w:color w:val="000000"/>
            <w:lang w:val="es-AR"/>
          </w:rPr>
          <w:t>o</w:t>
        </w:r>
      </w:ins>
      <w:ins w:id="3696" w:author="Ernesto del Puerto" w:date="2022-02-24T12:00:00Z">
        <w:r w:rsidRPr="005B7495">
          <w:rPr>
            <w:rFonts w:ascii="Arial Narrow" w:hAnsi="Arial Narrow" w:cs="TimesNewRoman"/>
            <w:color w:val="000000"/>
            <w:lang w:val="es-AR"/>
          </w:rPr>
          <w:t>de</w:t>
        </w:r>
      </w:ins>
      <w:ins w:id="3697" w:author="Ernesto del Puerto" w:date="2022-02-24T12:14:00Z">
        <w:r w:rsidR="007044D3">
          <w:rPr>
            <w:rFonts w:ascii="Arial Narrow" w:hAnsi="Arial Narrow" w:cs="TimesNewRoman"/>
            <w:color w:val="000000"/>
            <w:lang w:val="es-AR"/>
          </w:rPr>
          <w:t>mos</w:t>
        </w:r>
      </w:ins>
      <w:ins w:id="3698" w:author="Ernesto del Puerto" w:date="2022-02-24T12:00:00Z">
        <w:r w:rsidRPr="005B7495">
          <w:rPr>
            <w:rFonts w:ascii="Arial Narrow" w:hAnsi="Arial Narrow" w:cs="TimesNewRoman"/>
            <w:color w:val="000000"/>
            <w:lang w:val="es-AR"/>
          </w:rPr>
          <w:t xml:space="preserve"> forzar la recolección de basura llamando </w:t>
        </w:r>
        <w:r w:rsidRPr="007044D3">
          <w:rPr>
            <w:rFonts w:ascii="Arial Narrow" w:hAnsi="Arial Narrow" w:cs="TimesNewRoman"/>
            <w:color w:val="000000"/>
            <w:lang w:val="es-AR"/>
          </w:rPr>
          <w:t>a</w:t>
        </w:r>
        <w:r w:rsidRPr="007044D3">
          <w:rPr>
            <w:rFonts w:ascii="Arial Narrow" w:hAnsi="Arial Narrow" w:cs="TimesNewRoman"/>
            <w:b/>
            <w:bCs/>
            <w:i/>
            <w:iCs/>
            <w:color w:val="000000"/>
            <w:lang w:val="es-AR"/>
            <w:rPrChange w:id="3699" w:author="Ernesto del Puerto" w:date="2022-02-24T12:14:00Z">
              <w:rPr>
                <w:rFonts w:ascii="Arial Narrow" w:hAnsi="Arial Narrow" w:cs="TimesNewRoman"/>
                <w:color w:val="000000"/>
                <w:lang w:val="es-AR"/>
              </w:rPr>
            </w:rPrChange>
          </w:rPr>
          <w:t xml:space="preserve"> </w:t>
        </w:r>
        <w:proofErr w:type="spellStart"/>
        <w:proofErr w:type="gramStart"/>
        <w:r w:rsidRPr="007044D3">
          <w:rPr>
            <w:rFonts w:ascii="Arial Narrow" w:hAnsi="Arial Narrow" w:cs="TimesNewRoman"/>
            <w:b/>
            <w:bCs/>
            <w:i/>
            <w:iCs/>
            <w:color w:val="000000"/>
            <w:lang w:val="es-AR"/>
            <w:rPrChange w:id="3700" w:author="Ernesto del Puerto" w:date="2022-02-24T12:14:00Z">
              <w:rPr>
                <w:rFonts w:ascii="Arial Narrow" w:hAnsi="Arial Narrow" w:cs="TimesNewRoman"/>
                <w:color w:val="000000"/>
                <w:lang w:val="es-AR"/>
              </w:rPr>
            </w:rPrChange>
          </w:rPr>
          <w:t>gc</w:t>
        </w:r>
        <w:proofErr w:type="spellEnd"/>
        <w:r w:rsidRPr="007044D3">
          <w:rPr>
            <w:rFonts w:ascii="Arial Narrow" w:hAnsi="Arial Narrow" w:cs="TimesNewRoman"/>
            <w:b/>
            <w:bCs/>
            <w:i/>
            <w:iCs/>
            <w:color w:val="000000"/>
            <w:lang w:val="es-AR"/>
            <w:rPrChange w:id="3701" w:author="Ernesto del Puerto" w:date="2022-02-24T12:14:00Z">
              <w:rPr>
                <w:rFonts w:ascii="Arial Narrow" w:hAnsi="Arial Narrow" w:cs="TimesNewRoman"/>
                <w:color w:val="000000"/>
                <w:lang w:val="es-AR"/>
              </w:rPr>
            </w:rPrChange>
          </w:rPr>
          <w:t>(</w:t>
        </w:r>
        <w:proofErr w:type="gramEnd"/>
        <w:r w:rsidRPr="007044D3">
          <w:rPr>
            <w:rFonts w:ascii="Arial Narrow" w:hAnsi="Arial Narrow" w:cs="TimesNewRoman"/>
            <w:b/>
            <w:bCs/>
            <w:i/>
            <w:iCs/>
            <w:color w:val="000000"/>
            <w:lang w:val="es-AR"/>
            <w:rPrChange w:id="3702" w:author="Ernesto del Puerto" w:date="2022-02-24T12:14:00Z">
              <w:rPr>
                <w:rFonts w:ascii="Arial Narrow" w:hAnsi="Arial Narrow" w:cs="TimesNewRoman"/>
                <w:color w:val="000000"/>
                <w:lang w:val="es-AR"/>
              </w:rPr>
            </w:rPrChange>
          </w:rPr>
          <w:t>)</w:t>
        </w:r>
      </w:ins>
      <w:ins w:id="3703" w:author="Ernesto del Puerto" w:date="2022-02-24T12:15:00Z">
        <w:r w:rsidR="007044D3">
          <w:rPr>
            <w:rFonts w:ascii="Arial Narrow" w:hAnsi="Arial Narrow" w:cs="TimesNewRoman"/>
            <w:color w:val="000000"/>
            <w:lang w:val="es-AR"/>
          </w:rPr>
          <w:t>.</w:t>
        </w:r>
      </w:ins>
    </w:p>
    <w:p w14:paraId="7066ECCC" w14:textId="600B0199" w:rsidR="007044D3" w:rsidRDefault="007044D3" w:rsidP="005B7495">
      <w:pPr>
        <w:autoSpaceDE w:val="0"/>
        <w:autoSpaceDN w:val="0"/>
        <w:adjustRightInd w:val="0"/>
        <w:spacing w:before="240"/>
        <w:rPr>
          <w:ins w:id="3704" w:author="Ernesto del Puerto" w:date="2022-02-24T12:15:00Z"/>
          <w:rFonts w:ascii="Arial Narrow" w:hAnsi="Arial Narrow" w:cs="TimesNewRoman"/>
          <w:color w:val="000000"/>
          <w:lang w:val="es-AR"/>
        </w:rPr>
      </w:pPr>
      <w:ins w:id="3705" w:author="Ernesto del Puerto" w:date="2022-02-24T12:16:00Z">
        <w:r>
          <w:rPr>
            <w:rFonts w:ascii="Arial Narrow" w:hAnsi="Arial Narrow" w:cs="TimesNewRoman"/>
            <w:color w:val="000000"/>
            <w:lang w:val="es-AR"/>
          </w:rPr>
          <w:t>N</w:t>
        </w:r>
      </w:ins>
      <w:ins w:id="3706" w:author="Ernesto del Puerto" w:date="2022-02-24T12:00:00Z">
        <w:r w:rsidR="005B7495" w:rsidRPr="005B7495">
          <w:rPr>
            <w:rFonts w:ascii="Arial Narrow" w:hAnsi="Arial Narrow" w:cs="TimesNewRoman"/>
            <w:color w:val="000000"/>
            <w:lang w:val="es-AR"/>
          </w:rPr>
          <w:t xml:space="preserve">unca hay necesidad de llamar a </w:t>
        </w:r>
        <w:proofErr w:type="spellStart"/>
        <w:proofErr w:type="gramStart"/>
        <w:r w:rsidR="005B7495" w:rsidRPr="007044D3">
          <w:rPr>
            <w:rFonts w:ascii="Arial Narrow" w:hAnsi="Arial Narrow" w:cs="TimesNewRoman"/>
            <w:b/>
            <w:bCs/>
            <w:i/>
            <w:iCs/>
            <w:color w:val="000000"/>
            <w:lang w:val="es-AR"/>
            <w:rPrChange w:id="3707" w:author="Ernesto del Puerto" w:date="2022-02-24T12:15:00Z">
              <w:rPr>
                <w:rFonts w:ascii="Arial Narrow" w:hAnsi="Arial Narrow" w:cs="TimesNewRoman"/>
                <w:color w:val="000000"/>
                <w:lang w:val="es-AR"/>
              </w:rPr>
            </w:rPrChange>
          </w:rPr>
          <w:t>gc</w:t>
        </w:r>
        <w:proofErr w:type="spellEnd"/>
        <w:r w:rsidR="005B7495" w:rsidRPr="007044D3">
          <w:rPr>
            <w:rFonts w:ascii="Arial Narrow" w:hAnsi="Arial Narrow" w:cs="TimesNewRoman"/>
            <w:b/>
            <w:bCs/>
            <w:i/>
            <w:iCs/>
            <w:color w:val="000000"/>
            <w:lang w:val="es-AR"/>
            <w:rPrChange w:id="3708" w:author="Ernesto del Puerto" w:date="2022-02-24T12:15:00Z">
              <w:rPr>
                <w:rFonts w:ascii="Arial Narrow" w:hAnsi="Arial Narrow" w:cs="TimesNewRoman"/>
                <w:color w:val="000000"/>
                <w:lang w:val="es-AR"/>
              </w:rPr>
            </w:rPrChange>
          </w:rPr>
          <w:t>(</w:t>
        </w:r>
        <w:proofErr w:type="gramEnd"/>
        <w:r w:rsidR="005B7495" w:rsidRPr="007044D3">
          <w:rPr>
            <w:rFonts w:ascii="Arial Narrow" w:hAnsi="Arial Narrow" w:cs="TimesNewRoman"/>
            <w:b/>
            <w:bCs/>
            <w:i/>
            <w:iCs/>
            <w:color w:val="000000"/>
            <w:lang w:val="es-AR"/>
            <w:rPrChange w:id="3709" w:author="Ernesto del Puerto" w:date="2022-02-24T12:15:00Z">
              <w:rPr>
                <w:rFonts w:ascii="Arial Narrow" w:hAnsi="Arial Narrow" w:cs="TimesNewRoman"/>
                <w:color w:val="000000"/>
                <w:lang w:val="es-AR"/>
              </w:rPr>
            </w:rPrChange>
          </w:rPr>
          <w:t>)</w:t>
        </w:r>
        <w:r w:rsidR="005B7495" w:rsidRPr="005B7495">
          <w:rPr>
            <w:rFonts w:ascii="Arial Narrow" w:hAnsi="Arial Narrow" w:cs="TimesNewRoman"/>
            <w:color w:val="000000"/>
            <w:lang w:val="es-AR"/>
          </w:rPr>
          <w:t>.</w:t>
        </w:r>
      </w:ins>
    </w:p>
    <w:p w14:paraId="47BA38A6" w14:textId="2C590543" w:rsidR="005B7495" w:rsidRDefault="005B7495" w:rsidP="005B7495">
      <w:pPr>
        <w:autoSpaceDE w:val="0"/>
        <w:autoSpaceDN w:val="0"/>
        <w:adjustRightInd w:val="0"/>
        <w:spacing w:before="240"/>
        <w:rPr>
          <w:ins w:id="3710" w:author="Ernesto del Puerto" w:date="2022-02-24T11:53:00Z"/>
          <w:rFonts w:ascii="Arial Narrow" w:hAnsi="Arial Narrow" w:cs="TimesNewRoman"/>
          <w:color w:val="000000"/>
          <w:lang w:val="es-AR"/>
        </w:rPr>
      </w:pPr>
      <w:ins w:id="3711" w:author="Ernesto del Puerto" w:date="2022-02-24T12:00:00Z">
        <w:r w:rsidRPr="005B7495">
          <w:rPr>
            <w:rFonts w:ascii="Arial Narrow" w:hAnsi="Arial Narrow" w:cs="TimesNewRoman"/>
            <w:color w:val="000000"/>
            <w:lang w:val="es-AR"/>
          </w:rPr>
          <w:t>Las únicas razones por las que podría</w:t>
        </w:r>
      </w:ins>
      <w:ins w:id="3712" w:author="Ernesto del Puerto" w:date="2022-02-24T12:16:00Z">
        <w:r w:rsidR="007044D3">
          <w:rPr>
            <w:rFonts w:ascii="Arial Narrow" w:hAnsi="Arial Narrow" w:cs="TimesNewRoman"/>
            <w:color w:val="000000"/>
            <w:lang w:val="es-AR"/>
          </w:rPr>
          <w:t>mos</w:t>
        </w:r>
      </w:ins>
      <w:ins w:id="3713" w:author="Ernesto del Puerto" w:date="2022-02-24T12:00:00Z">
        <w:r w:rsidRPr="005B7495">
          <w:rPr>
            <w:rFonts w:ascii="Arial Narrow" w:hAnsi="Arial Narrow" w:cs="TimesNewRoman"/>
            <w:color w:val="000000"/>
            <w:lang w:val="es-AR"/>
          </w:rPr>
          <w:t xml:space="preserve"> querer llamar a </w:t>
        </w:r>
        <w:proofErr w:type="spellStart"/>
        <w:proofErr w:type="gramStart"/>
        <w:r w:rsidRPr="007044D3">
          <w:rPr>
            <w:rFonts w:ascii="Arial Narrow" w:hAnsi="Arial Narrow" w:cs="TimesNewRoman"/>
            <w:b/>
            <w:bCs/>
            <w:i/>
            <w:iCs/>
            <w:color w:val="000000"/>
            <w:lang w:val="es-AR"/>
            <w:rPrChange w:id="3714" w:author="Ernesto del Puerto" w:date="2022-02-24T12:16:00Z">
              <w:rPr>
                <w:rFonts w:ascii="Arial Narrow" w:hAnsi="Arial Narrow" w:cs="TimesNewRoman"/>
                <w:color w:val="000000"/>
                <w:lang w:val="es-AR"/>
              </w:rPr>
            </w:rPrChange>
          </w:rPr>
          <w:t>gc</w:t>
        </w:r>
        <w:proofErr w:type="spellEnd"/>
        <w:r w:rsidRPr="007044D3">
          <w:rPr>
            <w:rFonts w:ascii="Arial Narrow" w:hAnsi="Arial Narrow" w:cs="TimesNewRoman"/>
            <w:b/>
            <w:bCs/>
            <w:i/>
            <w:iCs/>
            <w:color w:val="000000"/>
            <w:lang w:val="es-AR"/>
            <w:rPrChange w:id="3715" w:author="Ernesto del Puerto" w:date="2022-02-24T12:16:00Z">
              <w:rPr>
                <w:rFonts w:ascii="Arial Narrow" w:hAnsi="Arial Narrow" w:cs="TimesNewRoman"/>
                <w:color w:val="000000"/>
                <w:lang w:val="es-AR"/>
              </w:rPr>
            </w:rPrChange>
          </w:rPr>
          <w:t>(</w:t>
        </w:r>
        <w:proofErr w:type="gramEnd"/>
        <w:r w:rsidRPr="007044D3">
          <w:rPr>
            <w:rFonts w:ascii="Arial Narrow" w:hAnsi="Arial Narrow" w:cs="TimesNewRoman"/>
            <w:b/>
            <w:bCs/>
            <w:i/>
            <w:iCs/>
            <w:color w:val="000000"/>
            <w:lang w:val="es-AR"/>
            <w:rPrChange w:id="3716" w:author="Ernesto del Puerto" w:date="2022-02-24T12:16:00Z">
              <w:rPr>
                <w:rFonts w:ascii="Arial Narrow" w:hAnsi="Arial Narrow" w:cs="TimesNewRoman"/>
                <w:color w:val="000000"/>
                <w:lang w:val="es-AR"/>
              </w:rPr>
            </w:rPrChange>
          </w:rPr>
          <w:t>)</w:t>
        </w:r>
        <w:r w:rsidRPr="005B7495">
          <w:rPr>
            <w:rFonts w:ascii="Arial Narrow" w:hAnsi="Arial Narrow" w:cs="TimesNewRoman"/>
            <w:color w:val="000000"/>
            <w:lang w:val="es-AR"/>
          </w:rPr>
          <w:t xml:space="preserve"> es pedirle a R que devuelva la memoria a su sistema operativo para que otros programas puedan usarla, o por el efecto secundario que </w:t>
        </w:r>
      </w:ins>
      <w:ins w:id="3717" w:author="Ernesto del Puerto" w:date="2022-02-24T12:17:00Z">
        <w:r w:rsidR="0003463B">
          <w:rPr>
            <w:rFonts w:ascii="Arial Narrow" w:hAnsi="Arial Narrow" w:cs="TimesNewRoman"/>
            <w:color w:val="000000"/>
            <w:lang w:val="es-AR"/>
          </w:rPr>
          <w:t>nos</w:t>
        </w:r>
      </w:ins>
      <w:ins w:id="3718" w:author="Ernesto del Puerto" w:date="2022-02-24T12:00:00Z">
        <w:r w:rsidRPr="005B7495">
          <w:rPr>
            <w:rFonts w:ascii="Arial Narrow" w:hAnsi="Arial Narrow" w:cs="TimesNewRoman"/>
            <w:color w:val="000000"/>
            <w:lang w:val="es-AR"/>
          </w:rPr>
          <w:t xml:space="preserve"> dice cuánta memoria se está usando actualmente</w:t>
        </w:r>
      </w:ins>
      <w:ins w:id="3719" w:author="Ernesto del Puerto" w:date="2022-02-24T12:17:00Z">
        <w:r w:rsidR="0003463B">
          <w:rPr>
            <w:rFonts w:ascii="Arial Narrow" w:hAnsi="Arial Narrow" w:cs="TimesNewRoman"/>
            <w:color w:val="000000"/>
            <w:lang w:val="es-AR"/>
          </w:rPr>
          <w:t>.</w:t>
        </w:r>
      </w:ins>
    </w:p>
    <w:p w14:paraId="4D156581" w14:textId="761660A5" w:rsidR="005B7495" w:rsidRPr="00DE42C9" w:rsidRDefault="00DE42C9">
      <w:pPr>
        <w:pStyle w:val="Ttulo1"/>
        <w:numPr>
          <w:ilvl w:val="0"/>
          <w:numId w:val="1"/>
        </w:numPr>
        <w:rPr>
          <w:ins w:id="3720" w:author="Ernesto del Puerto" w:date="2022-02-24T11:53:00Z"/>
          <w:rFonts w:ascii="Arial Narrow" w:hAnsi="Arial Narrow" w:cs="CourierNewPSMT"/>
          <w:b/>
          <w:color w:val="000000"/>
          <w:sz w:val="28"/>
          <w:szCs w:val="28"/>
          <w:lang w:val="es-ES"/>
          <w:rPrChange w:id="3721" w:author="Ernesto del Puerto" w:date="2022-02-24T12:23:00Z">
            <w:rPr>
              <w:ins w:id="3722" w:author="Ernesto del Puerto" w:date="2022-02-24T11:53:00Z"/>
              <w:rFonts w:ascii="Arial Narrow" w:hAnsi="Arial Narrow" w:cs="TimesNewRoman"/>
              <w:color w:val="000000"/>
              <w:lang w:val="es-AR"/>
            </w:rPr>
          </w:rPrChange>
        </w:rPr>
        <w:pPrChange w:id="3723" w:author="Ernesto del Puerto" w:date="2022-02-24T12:23:00Z">
          <w:pPr>
            <w:autoSpaceDE w:val="0"/>
            <w:autoSpaceDN w:val="0"/>
            <w:adjustRightInd w:val="0"/>
            <w:spacing w:before="240"/>
          </w:pPr>
        </w:pPrChange>
      </w:pPr>
      <w:bookmarkStart w:id="3724" w:name="_Toc97490008"/>
      <w:ins w:id="3725" w:author="Ernesto del Puerto" w:date="2022-02-24T12:23:00Z">
        <w:r w:rsidRPr="00DE42C9">
          <w:rPr>
            <w:rFonts w:ascii="Arial Narrow" w:eastAsia="Times New Roman" w:hAnsi="Arial Narrow" w:cs="CourierNewPSMT"/>
            <w:b/>
            <w:color w:val="000000"/>
            <w:sz w:val="28"/>
            <w:szCs w:val="28"/>
            <w:lang w:val="es-ES"/>
            <w:rPrChange w:id="3726" w:author="Ernesto del Puerto" w:date="2022-02-24T12:23:00Z">
              <w:rPr>
                <w:rFonts w:ascii="Arial Narrow" w:hAnsi="Arial Narrow" w:cs="TimesNewRoman"/>
                <w:color w:val="000000"/>
                <w:lang w:val="es-AR"/>
              </w:rPr>
            </w:rPrChange>
          </w:rPr>
          <w:t>R6</w:t>
        </w:r>
      </w:ins>
      <w:bookmarkEnd w:id="3724"/>
    </w:p>
    <w:p w14:paraId="2E9ABD89" w14:textId="6C340147" w:rsidR="007655AA" w:rsidRPr="007655AA" w:rsidRDefault="007655AA" w:rsidP="007655AA">
      <w:pPr>
        <w:autoSpaceDE w:val="0"/>
        <w:autoSpaceDN w:val="0"/>
        <w:adjustRightInd w:val="0"/>
        <w:spacing w:before="240"/>
        <w:rPr>
          <w:ins w:id="3727" w:author="Ernesto del Puerto" w:date="2022-02-25T20:33:00Z"/>
          <w:rFonts w:ascii="Arial Narrow" w:hAnsi="Arial Narrow" w:cs="TimesNewRoman"/>
          <w:color w:val="000000"/>
          <w:lang w:val="es-AR"/>
        </w:rPr>
      </w:pPr>
      <w:ins w:id="3728" w:author="Ernesto del Puerto" w:date="2022-02-25T20:33:00Z">
        <w:r w:rsidRPr="007655AA">
          <w:rPr>
            <w:rFonts w:ascii="Arial Narrow" w:hAnsi="Arial Narrow" w:cs="TimesNewRoman"/>
            <w:color w:val="000000"/>
            <w:lang w:val="es-AR"/>
          </w:rPr>
          <w:t>R6 tiene dos propiedades especiales:</w:t>
        </w:r>
      </w:ins>
    </w:p>
    <w:p w14:paraId="3F679A3D" w14:textId="77777777" w:rsidR="007655AA" w:rsidRPr="007655AA" w:rsidRDefault="007655AA">
      <w:pPr>
        <w:pStyle w:val="Prrafodelista"/>
        <w:numPr>
          <w:ilvl w:val="0"/>
          <w:numId w:val="89"/>
        </w:numPr>
        <w:autoSpaceDE w:val="0"/>
        <w:autoSpaceDN w:val="0"/>
        <w:adjustRightInd w:val="0"/>
        <w:spacing w:before="240"/>
        <w:rPr>
          <w:ins w:id="3729" w:author="Ernesto del Puerto" w:date="2022-02-25T20:33:00Z"/>
          <w:rFonts w:ascii="Arial Narrow" w:hAnsi="Arial Narrow" w:cs="TimesNewRoman"/>
          <w:color w:val="000000"/>
          <w:lang w:val="es-AR"/>
          <w:rPrChange w:id="3730" w:author="Ernesto del Puerto" w:date="2022-02-25T20:33:00Z">
            <w:rPr>
              <w:ins w:id="3731" w:author="Ernesto del Puerto" w:date="2022-02-25T20:33:00Z"/>
              <w:lang w:val="es-AR"/>
            </w:rPr>
          </w:rPrChange>
        </w:rPr>
        <w:pPrChange w:id="3732" w:author="Ernesto del Puerto" w:date="2022-02-25T20:34:00Z">
          <w:pPr>
            <w:autoSpaceDE w:val="0"/>
            <w:autoSpaceDN w:val="0"/>
            <w:adjustRightInd w:val="0"/>
            <w:spacing w:before="240"/>
          </w:pPr>
        </w:pPrChange>
      </w:pPr>
      <w:ins w:id="3733" w:author="Ernesto del Puerto" w:date="2022-02-25T20:33:00Z">
        <w:r w:rsidRPr="007655AA">
          <w:rPr>
            <w:rFonts w:ascii="Arial Narrow" w:hAnsi="Arial Narrow" w:cs="TimesNewRoman"/>
            <w:color w:val="000000"/>
            <w:lang w:val="es-AR"/>
            <w:rPrChange w:id="3734" w:author="Ernesto del Puerto" w:date="2022-02-25T20:33:00Z">
              <w:rPr>
                <w:lang w:val="es-AR"/>
              </w:rPr>
            </w:rPrChange>
          </w:rPr>
          <w:t xml:space="preserve">Utiliza el paradigma OOP encapsulado, lo que significa que los métodos pertenecen a objetos, no genéricos, y los llamas como </w:t>
        </w:r>
        <w:proofErr w:type="spellStart"/>
        <w:r w:rsidRPr="007655AA">
          <w:rPr>
            <w:rFonts w:ascii="Arial Narrow" w:hAnsi="Arial Narrow" w:cs="TimesNewRoman"/>
            <w:b/>
            <w:bCs/>
            <w:i/>
            <w:iCs/>
            <w:color w:val="000000"/>
            <w:lang w:val="es-AR"/>
            <w:rPrChange w:id="3735" w:author="Ernesto del Puerto" w:date="2022-02-25T20:34:00Z">
              <w:rPr>
                <w:lang w:val="es-AR"/>
              </w:rPr>
            </w:rPrChange>
          </w:rPr>
          <w:t>object$</w:t>
        </w:r>
        <w:proofErr w:type="gramStart"/>
        <w:r w:rsidRPr="007655AA">
          <w:rPr>
            <w:rFonts w:ascii="Arial Narrow" w:hAnsi="Arial Narrow" w:cs="TimesNewRoman"/>
            <w:b/>
            <w:bCs/>
            <w:i/>
            <w:iCs/>
            <w:color w:val="000000"/>
            <w:lang w:val="es-AR"/>
            <w:rPrChange w:id="3736" w:author="Ernesto del Puerto" w:date="2022-02-25T20:34:00Z">
              <w:rPr>
                <w:lang w:val="es-AR"/>
              </w:rPr>
            </w:rPrChange>
          </w:rPr>
          <w:t>method</w:t>
        </w:r>
        <w:proofErr w:type="spellEnd"/>
        <w:r w:rsidRPr="007655AA">
          <w:rPr>
            <w:rFonts w:ascii="Arial Narrow" w:hAnsi="Arial Narrow" w:cs="TimesNewRoman"/>
            <w:b/>
            <w:bCs/>
            <w:i/>
            <w:iCs/>
            <w:color w:val="000000"/>
            <w:lang w:val="es-AR"/>
            <w:rPrChange w:id="3737" w:author="Ernesto del Puerto" w:date="2022-02-25T20:34:00Z">
              <w:rPr>
                <w:lang w:val="es-AR"/>
              </w:rPr>
            </w:rPrChange>
          </w:rPr>
          <w:t>(</w:t>
        </w:r>
        <w:proofErr w:type="gramEnd"/>
        <w:r w:rsidRPr="007655AA">
          <w:rPr>
            <w:rFonts w:ascii="Arial Narrow" w:hAnsi="Arial Narrow" w:cs="TimesNewRoman"/>
            <w:b/>
            <w:bCs/>
            <w:i/>
            <w:iCs/>
            <w:color w:val="000000"/>
            <w:lang w:val="es-AR"/>
            <w:rPrChange w:id="3738" w:author="Ernesto del Puerto" w:date="2022-02-25T20:34:00Z">
              <w:rPr>
                <w:lang w:val="es-AR"/>
              </w:rPr>
            </w:rPrChange>
          </w:rPr>
          <w:t>)</w:t>
        </w:r>
        <w:r w:rsidRPr="007655AA">
          <w:rPr>
            <w:rFonts w:ascii="Arial Narrow" w:hAnsi="Arial Narrow" w:cs="TimesNewRoman"/>
            <w:color w:val="000000"/>
            <w:lang w:val="es-AR"/>
            <w:rPrChange w:id="3739" w:author="Ernesto del Puerto" w:date="2022-02-25T20:33:00Z">
              <w:rPr>
                <w:lang w:val="es-AR"/>
              </w:rPr>
            </w:rPrChange>
          </w:rPr>
          <w:t>.</w:t>
        </w:r>
      </w:ins>
    </w:p>
    <w:p w14:paraId="5DB190B3" w14:textId="77777777" w:rsidR="007655AA" w:rsidRPr="007655AA" w:rsidRDefault="007655AA">
      <w:pPr>
        <w:pStyle w:val="Prrafodelista"/>
        <w:numPr>
          <w:ilvl w:val="0"/>
          <w:numId w:val="89"/>
        </w:numPr>
        <w:autoSpaceDE w:val="0"/>
        <w:autoSpaceDN w:val="0"/>
        <w:adjustRightInd w:val="0"/>
        <w:spacing w:before="240"/>
        <w:rPr>
          <w:ins w:id="3740" w:author="Ernesto del Puerto" w:date="2022-02-25T20:33:00Z"/>
          <w:rFonts w:ascii="Arial Narrow" w:hAnsi="Arial Narrow" w:cs="TimesNewRoman"/>
          <w:color w:val="000000"/>
          <w:lang w:val="es-AR"/>
          <w:rPrChange w:id="3741" w:author="Ernesto del Puerto" w:date="2022-02-25T20:33:00Z">
            <w:rPr>
              <w:ins w:id="3742" w:author="Ernesto del Puerto" w:date="2022-02-25T20:33:00Z"/>
              <w:lang w:val="es-AR"/>
            </w:rPr>
          </w:rPrChange>
        </w:rPr>
        <w:pPrChange w:id="3743" w:author="Ernesto del Puerto" w:date="2022-02-25T20:34:00Z">
          <w:pPr>
            <w:autoSpaceDE w:val="0"/>
            <w:autoSpaceDN w:val="0"/>
            <w:adjustRightInd w:val="0"/>
            <w:spacing w:before="240"/>
          </w:pPr>
        </w:pPrChange>
      </w:pPr>
      <w:ins w:id="3744" w:author="Ernesto del Puerto" w:date="2022-02-25T20:33:00Z">
        <w:r w:rsidRPr="007655AA">
          <w:rPr>
            <w:rFonts w:ascii="Arial Narrow" w:hAnsi="Arial Narrow" w:cs="TimesNewRoman"/>
            <w:color w:val="000000"/>
            <w:lang w:val="es-AR"/>
            <w:rPrChange w:id="3745" w:author="Ernesto del Puerto" w:date="2022-02-25T20:33:00Z">
              <w:rPr>
                <w:lang w:val="es-AR"/>
              </w:rPr>
            </w:rPrChange>
          </w:rPr>
          <w:t>Los objetos R6 son mutables, lo que significa que se modifican en su lugar y, por lo tanto, tienen semántica de referencia.</w:t>
        </w:r>
      </w:ins>
    </w:p>
    <w:p w14:paraId="5682CC4D" w14:textId="5232DA60" w:rsidR="007655AA" w:rsidRDefault="007655AA" w:rsidP="007655AA">
      <w:pPr>
        <w:autoSpaceDE w:val="0"/>
        <w:autoSpaceDN w:val="0"/>
        <w:adjustRightInd w:val="0"/>
        <w:spacing w:before="240"/>
        <w:rPr>
          <w:ins w:id="3746" w:author="Ernesto del Puerto" w:date="2022-02-25T20:35:00Z"/>
          <w:rFonts w:ascii="Arial Narrow" w:hAnsi="Arial Narrow" w:cs="TimesNewRoman"/>
          <w:color w:val="000000"/>
          <w:lang w:val="es-AR"/>
        </w:rPr>
      </w:pPr>
      <w:ins w:id="3747" w:author="Ernesto del Puerto" w:date="2022-02-25T20:33:00Z">
        <w:r w:rsidRPr="007655AA">
          <w:rPr>
            <w:rFonts w:ascii="Arial Narrow" w:hAnsi="Arial Narrow" w:cs="TimesNewRoman"/>
            <w:color w:val="000000"/>
            <w:lang w:val="es-AR"/>
          </w:rPr>
          <w:t xml:space="preserve">R6 es muy similar a un sistema OOP base llamado clases de referencia, o RC </w:t>
        </w:r>
      </w:ins>
      <w:ins w:id="3748" w:author="Ernesto del Puerto" w:date="2022-02-25T20:35:00Z">
        <w:r>
          <w:rPr>
            <w:rFonts w:ascii="Arial Narrow" w:hAnsi="Arial Narrow" w:cs="TimesNewRoman"/>
            <w:color w:val="000000"/>
            <w:lang w:val="es-AR"/>
          </w:rPr>
          <w:t xml:space="preserve">(Reference </w:t>
        </w:r>
        <w:proofErr w:type="spellStart"/>
        <w:r>
          <w:rPr>
            <w:rFonts w:ascii="Arial Narrow" w:hAnsi="Arial Narrow" w:cs="TimesNewRoman"/>
            <w:color w:val="000000"/>
            <w:lang w:val="es-AR"/>
          </w:rPr>
          <w:t>Classes</w:t>
        </w:r>
        <w:proofErr w:type="spellEnd"/>
        <w:r>
          <w:rPr>
            <w:rFonts w:ascii="Arial Narrow" w:hAnsi="Arial Narrow" w:cs="TimesNewRoman"/>
            <w:color w:val="000000"/>
            <w:lang w:val="es-AR"/>
          </w:rPr>
          <w:t xml:space="preserve">) </w:t>
        </w:r>
      </w:ins>
      <w:ins w:id="3749" w:author="Ernesto del Puerto" w:date="2022-02-25T20:33:00Z">
        <w:r w:rsidRPr="007655AA">
          <w:rPr>
            <w:rFonts w:ascii="Arial Narrow" w:hAnsi="Arial Narrow" w:cs="TimesNewRoman"/>
            <w:color w:val="000000"/>
            <w:lang w:val="es-AR"/>
          </w:rPr>
          <w:t>para abreviar.</w:t>
        </w:r>
      </w:ins>
    </w:p>
    <w:p w14:paraId="3320173B" w14:textId="77777777" w:rsidR="007655AA" w:rsidRDefault="007655AA" w:rsidP="007655AA">
      <w:pPr>
        <w:autoSpaceDE w:val="0"/>
        <w:autoSpaceDN w:val="0"/>
        <w:adjustRightInd w:val="0"/>
        <w:spacing w:before="240"/>
        <w:rPr>
          <w:ins w:id="3750" w:author="Ernesto del Puerto" w:date="2022-02-25T20:37:00Z"/>
          <w:rFonts w:ascii="Arial Narrow" w:hAnsi="Arial Narrow" w:cs="TimesNewRoman"/>
          <w:color w:val="000000"/>
          <w:lang w:val="es-AR"/>
        </w:rPr>
      </w:pPr>
      <w:ins w:id="3751" w:author="Ernesto del Puerto" w:date="2022-02-25T20:33:00Z">
        <w:r w:rsidRPr="007655AA">
          <w:rPr>
            <w:rFonts w:ascii="Arial Narrow" w:hAnsi="Arial Narrow" w:cs="TimesNewRoman"/>
            <w:color w:val="000000"/>
            <w:lang w:val="es-AR"/>
          </w:rPr>
          <w:t>Deb</w:t>
        </w:r>
      </w:ins>
      <w:ins w:id="3752" w:author="Ernesto del Puerto" w:date="2022-02-25T20:36:00Z">
        <w:r>
          <w:rPr>
            <w:rFonts w:ascii="Arial Narrow" w:hAnsi="Arial Narrow" w:cs="TimesNewRoman"/>
            <w:color w:val="000000"/>
            <w:lang w:val="es-AR"/>
          </w:rPr>
          <w:t xml:space="preserve">eremos </w:t>
        </w:r>
      </w:ins>
      <w:ins w:id="3753" w:author="Ernesto del Puerto" w:date="2022-02-25T20:33:00Z">
        <w:r w:rsidRPr="007655AA">
          <w:rPr>
            <w:rFonts w:ascii="Arial Narrow" w:hAnsi="Arial Narrow" w:cs="TimesNewRoman"/>
            <w:color w:val="000000"/>
            <w:lang w:val="es-AR"/>
          </w:rPr>
          <w:t>instalar y cargar el paquete R6</w:t>
        </w:r>
      </w:ins>
      <w:ins w:id="3754" w:author="Ernesto del Puerto" w:date="2022-02-25T20:37:00Z">
        <w:r>
          <w:rPr>
            <w:rFonts w:ascii="Arial Narrow" w:hAnsi="Arial Narrow" w:cs="TimesNewRoman"/>
            <w:color w:val="000000"/>
            <w:lang w:val="es-AR"/>
          </w:rPr>
          <w:t>.</w:t>
        </w:r>
      </w:ins>
    </w:p>
    <w:p w14:paraId="35DB2806" w14:textId="77777777" w:rsidR="00635B2E" w:rsidRPr="00635B2E" w:rsidRDefault="00635B2E">
      <w:pPr>
        <w:pStyle w:val="Ttulo1"/>
        <w:numPr>
          <w:ilvl w:val="1"/>
          <w:numId w:val="1"/>
        </w:numPr>
        <w:rPr>
          <w:ins w:id="3755" w:author="Ernesto del Puerto" w:date="2022-02-26T15:21:00Z"/>
          <w:rFonts w:ascii="Arial Narrow" w:hAnsi="Arial Narrow" w:cs="CourierNewPSMT"/>
          <w:b/>
          <w:color w:val="000000"/>
          <w:sz w:val="28"/>
          <w:szCs w:val="28"/>
          <w:lang w:val="es-ES"/>
          <w:rPrChange w:id="3756" w:author="Ernesto del Puerto" w:date="2022-02-26T15:21:00Z">
            <w:rPr>
              <w:ins w:id="3757" w:author="Ernesto del Puerto" w:date="2022-02-26T15:21:00Z"/>
              <w:rFonts w:ascii="Arial Narrow" w:hAnsi="Arial Narrow" w:cs="TimesNewRoman"/>
              <w:color w:val="000000"/>
              <w:lang w:val="es-AR"/>
            </w:rPr>
          </w:rPrChange>
        </w:rPr>
        <w:pPrChange w:id="3758" w:author="Ernesto del Puerto" w:date="2022-02-26T15:21:00Z">
          <w:pPr>
            <w:autoSpaceDE w:val="0"/>
            <w:autoSpaceDN w:val="0"/>
            <w:adjustRightInd w:val="0"/>
            <w:spacing w:before="240"/>
          </w:pPr>
        </w:pPrChange>
      </w:pPr>
      <w:bookmarkStart w:id="3759" w:name="_Toc97490009"/>
      <w:ins w:id="3760" w:author="Ernesto del Puerto" w:date="2022-02-26T15:21:00Z">
        <w:r w:rsidRPr="00635B2E">
          <w:rPr>
            <w:rFonts w:ascii="Arial Narrow" w:eastAsia="Times New Roman" w:hAnsi="Arial Narrow" w:cs="CourierNewPSMT"/>
            <w:b/>
            <w:color w:val="000000"/>
            <w:sz w:val="28"/>
            <w:szCs w:val="28"/>
            <w:lang w:val="es-ES"/>
            <w:rPrChange w:id="3761" w:author="Ernesto del Puerto" w:date="2022-02-26T15:21:00Z">
              <w:rPr>
                <w:rFonts w:ascii="Arial Narrow" w:hAnsi="Arial Narrow" w:cs="TimesNewRoman"/>
                <w:color w:val="000000"/>
                <w:lang w:val="es-AR"/>
              </w:rPr>
            </w:rPrChange>
          </w:rPr>
          <w:t>Clases y métodos</w:t>
        </w:r>
        <w:bookmarkEnd w:id="3759"/>
      </w:ins>
    </w:p>
    <w:p w14:paraId="0DFF4D7A" w14:textId="77777777" w:rsidR="00635B2E" w:rsidRDefault="00635B2E" w:rsidP="00635B2E">
      <w:pPr>
        <w:autoSpaceDE w:val="0"/>
        <w:autoSpaceDN w:val="0"/>
        <w:adjustRightInd w:val="0"/>
        <w:spacing w:before="240"/>
        <w:rPr>
          <w:ins w:id="3762" w:author="Ernesto del Puerto" w:date="2022-02-26T15:22:00Z"/>
          <w:rFonts w:ascii="Arial Narrow" w:hAnsi="Arial Narrow" w:cs="TimesNewRoman"/>
          <w:color w:val="000000"/>
          <w:lang w:val="es-AR"/>
        </w:rPr>
      </w:pPr>
      <w:ins w:id="3763" w:author="Ernesto del Puerto" w:date="2022-02-26T15:21:00Z">
        <w:r w:rsidRPr="00635B2E">
          <w:rPr>
            <w:rFonts w:ascii="Arial Narrow" w:hAnsi="Arial Narrow" w:cs="TimesNewRoman"/>
            <w:color w:val="000000"/>
            <w:lang w:val="es-AR"/>
          </w:rPr>
          <w:t xml:space="preserve">R6 solo necesita una única llamada de función para crear tanto la clase como sus métodos: </w:t>
        </w:r>
        <w:r w:rsidRPr="00635B2E">
          <w:rPr>
            <w:rFonts w:ascii="Arial Narrow" w:hAnsi="Arial Narrow" w:cs="TimesNewRoman"/>
            <w:b/>
            <w:bCs/>
            <w:i/>
            <w:iCs/>
            <w:color w:val="000000"/>
            <w:lang w:val="es-AR"/>
            <w:rPrChange w:id="3764" w:author="Ernesto del Puerto" w:date="2022-02-26T15:22:00Z">
              <w:rPr>
                <w:rFonts w:ascii="Arial Narrow" w:hAnsi="Arial Narrow" w:cs="TimesNewRoman"/>
                <w:color w:val="000000"/>
                <w:lang w:val="es-AR"/>
              </w:rPr>
            </w:rPrChange>
          </w:rPr>
          <w:t>R</w:t>
        </w:r>
        <w:proofErr w:type="gramStart"/>
        <w:r w:rsidRPr="00635B2E">
          <w:rPr>
            <w:rFonts w:ascii="Arial Narrow" w:hAnsi="Arial Narrow" w:cs="TimesNewRoman"/>
            <w:b/>
            <w:bCs/>
            <w:i/>
            <w:iCs/>
            <w:color w:val="000000"/>
            <w:lang w:val="es-AR"/>
            <w:rPrChange w:id="3765" w:author="Ernesto del Puerto" w:date="2022-02-26T15:22:00Z">
              <w:rPr>
                <w:rFonts w:ascii="Arial Narrow" w:hAnsi="Arial Narrow" w:cs="TimesNewRoman"/>
                <w:color w:val="000000"/>
                <w:lang w:val="es-AR"/>
              </w:rPr>
            </w:rPrChange>
          </w:rPr>
          <w:t>6::</w:t>
        </w:r>
        <w:proofErr w:type="gramEnd"/>
        <w:r w:rsidRPr="00635B2E">
          <w:rPr>
            <w:rFonts w:ascii="Arial Narrow" w:hAnsi="Arial Narrow" w:cs="TimesNewRoman"/>
            <w:b/>
            <w:bCs/>
            <w:i/>
            <w:iCs/>
            <w:color w:val="000000"/>
            <w:lang w:val="es-AR"/>
            <w:rPrChange w:id="3766" w:author="Ernesto del Puerto" w:date="2022-02-26T15:22:00Z">
              <w:rPr>
                <w:rFonts w:ascii="Arial Narrow" w:hAnsi="Arial Narrow" w:cs="TimesNewRoman"/>
                <w:color w:val="000000"/>
                <w:lang w:val="es-AR"/>
              </w:rPr>
            </w:rPrChange>
          </w:rPr>
          <w:t>R6Class()</w:t>
        </w:r>
        <w:r w:rsidRPr="00635B2E">
          <w:rPr>
            <w:rFonts w:ascii="Arial Narrow" w:hAnsi="Arial Narrow" w:cs="TimesNewRoman"/>
            <w:color w:val="000000"/>
            <w:lang w:val="es-AR"/>
          </w:rPr>
          <w:t>.</w:t>
        </w:r>
      </w:ins>
    </w:p>
    <w:p w14:paraId="432D24F9" w14:textId="77777777" w:rsidR="00635B2E" w:rsidRDefault="00635B2E" w:rsidP="00635B2E">
      <w:pPr>
        <w:autoSpaceDE w:val="0"/>
        <w:autoSpaceDN w:val="0"/>
        <w:adjustRightInd w:val="0"/>
        <w:spacing w:before="240"/>
        <w:rPr>
          <w:ins w:id="3767" w:author="Ernesto del Puerto" w:date="2022-02-26T15:22:00Z"/>
          <w:rFonts w:ascii="Arial Narrow" w:hAnsi="Arial Narrow" w:cs="TimesNewRoman"/>
          <w:color w:val="000000"/>
          <w:lang w:val="es-AR"/>
        </w:rPr>
      </w:pPr>
      <w:ins w:id="3768" w:author="Ernesto del Puerto" w:date="2022-02-26T15:21:00Z">
        <w:r w:rsidRPr="00635B2E">
          <w:rPr>
            <w:rFonts w:ascii="Arial Narrow" w:hAnsi="Arial Narrow" w:cs="TimesNewRoman"/>
            <w:color w:val="000000"/>
            <w:lang w:val="es-AR"/>
          </w:rPr>
          <w:t>Esta es la única función del paquete que usar</w:t>
        </w:r>
      </w:ins>
      <w:ins w:id="3769" w:author="Ernesto del Puerto" w:date="2022-02-26T15:22:00Z">
        <w:r>
          <w:rPr>
            <w:rFonts w:ascii="Arial Narrow" w:hAnsi="Arial Narrow" w:cs="TimesNewRoman"/>
            <w:color w:val="000000"/>
            <w:lang w:val="es-AR"/>
          </w:rPr>
          <w:t>emos</w:t>
        </w:r>
      </w:ins>
      <w:ins w:id="3770" w:author="Ernesto del Puerto" w:date="2022-02-26T15:21:00Z">
        <w:r w:rsidRPr="00635B2E">
          <w:rPr>
            <w:rFonts w:ascii="Arial Narrow" w:hAnsi="Arial Narrow" w:cs="TimesNewRoman"/>
            <w:color w:val="000000"/>
            <w:lang w:val="es-AR"/>
          </w:rPr>
          <w:t xml:space="preserve"> alguna vez</w:t>
        </w:r>
      </w:ins>
      <w:ins w:id="3771" w:author="Ernesto del Puerto" w:date="2022-02-26T15:22:00Z">
        <w:r>
          <w:rPr>
            <w:rFonts w:ascii="Arial Narrow" w:hAnsi="Arial Narrow" w:cs="TimesNewRoman"/>
            <w:color w:val="000000"/>
            <w:lang w:val="es-AR"/>
          </w:rPr>
          <w:t>.</w:t>
        </w:r>
      </w:ins>
    </w:p>
    <w:p w14:paraId="4E812C22" w14:textId="21CC1330" w:rsidR="00FC254A" w:rsidRPr="00635B2E" w:rsidRDefault="00FC254A" w:rsidP="00FC254A">
      <w:pPr>
        <w:autoSpaceDE w:val="0"/>
        <w:autoSpaceDN w:val="0"/>
        <w:adjustRightInd w:val="0"/>
        <w:spacing w:before="240"/>
        <w:rPr>
          <w:ins w:id="3772" w:author="Ernesto del Puerto" w:date="2022-02-26T15:25:00Z"/>
          <w:rFonts w:ascii="Arial Narrow" w:hAnsi="Arial Narrow" w:cs="TimesNewRoman"/>
          <w:color w:val="000000"/>
          <w:lang w:val="es-AR"/>
        </w:rPr>
      </w:pPr>
      <w:ins w:id="3773" w:author="Ernesto del Puerto" w:date="2022-02-26T15:25:00Z">
        <w:r w:rsidRPr="00635B2E">
          <w:rPr>
            <w:rFonts w:ascii="Arial Narrow" w:hAnsi="Arial Narrow" w:cs="TimesNewRoman"/>
            <w:color w:val="000000"/>
            <w:lang w:val="es-AR"/>
          </w:rPr>
          <w:t xml:space="preserve">El ejemplo </w:t>
        </w:r>
        <w:r>
          <w:rPr>
            <w:rFonts w:ascii="Arial Narrow" w:hAnsi="Arial Narrow" w:cs="TimesNewRoman"/>
            <w:color w:val="000000"/>
            <w:lang w:val="es-AR"/>
          </w:rPr>
          <w:t xml:space="preserve">detallado en la figura 34.1 </w:t>
        </w:r>
        <w:r w:rsidRPr="00635B2E">
          <w:rPr>
            <w:rFonts w:ascii="Arial Narrow" w:hAnsi="Arial Narrow" w:cs="TimesNewRoman"/>
            <w:color w:val="000000"/>
            <w:lang w:val="es-AR"/>
          </w:rPr>
          <w:t xml:space="preserve">muestra los dos argumentos más importantes para </w:t>
        </w:r>
        <w:r w:rsidRPr="00FC254A">
          <w:rPr>
            <w:rFonts w:ascii="Arial Narrow" w:hAnsi="Arial Narrow" w:cs="TimesNewRoman"/>
            <w:b/>
            <w:bCs/>
            <w:i/>
            <w:iCs/>
            <w:color w:val="000000"/>
            <w:lang w:val="es-AR"/>
            <w:rPrChange w:id="3774" w:author="Ernesto del Puerto" w:date="2022-02-26T15:25:00Z">
              <w:rPr>
                <w:rFonts w:ascii="Arial Narrow" w:hAnsi="Arial Narrow" w:cs="TimesNewRoman"/>
                <w:color w:val="000000"/>
                <w:lang w:val="es-AR"/>
              </w:rPr>
            </w:rPrChange>
          </w:rPr>
          <w:t>R6</w:t>
        </w:r>
        <w:proofErr w:type="gramStart"/>
        <w:r w:rsidRPr="00FC254A">
          <w:rPr>
            <w:rFonts w:ascii="Arial Narrow" w:hAnsi="Arial Narrow" w:cs="TimesNewRoman"/>
            <w:b/>
            <w:bCs/>
            <w:i/>
            <w:iCs/>
            <w:color w:val="000000"/>
            <w:lang w:val="es-AR"/>
            <w:rPrChange w:id="3775" w:author="Ernesto del Puerto" w:date="2022-02-26T15:25:00Z">
              <w:rPr>
                <w:rFonts w:ascii="Arial Narrow" w:hAnsi="Arial Narrow" w:cs="TimesNewRoman"/>
                <w:color w:val="000000"/>
                <w:lang w:val="es-AR"/>
              </w:rPr>
            </w:rPrChange>
          </w:rPr>
          <w:t>Class(</w:t>
        </w:r>
        <w:proofErr w:type="gramEnd"/>
        <w:r w:rsidRPr="00FC254A">
          <w:rPr>
            <w:rFonts w:ascii="Arial Narrow" w:hAnsi="Arial Narrow" w:cs="TimesNewRoman"/>
            <w:b/>
            <w:bCs/>
            <w:i/>
            <w:iCs/>
            <w:color w:val="000000"/>
            <w:lang w:val="es-AR"/>
            <w:rPrChange w:id="3776" w:author="Ernesto del Puerto" w:date="2022-02-26T15:25:00Z">
              <w:rPr>
                <w:rFonts w:ascii="Arial Narrow" w:hAnsi="Arial Narrow" w:cs="TimesNewRoman"/>
                <w:color w:val="000000"/>
                <w:lang w:val="es-AR"/>
              </w:rPr>
            </w:rPrChange>
          </w:rPr>
          <w:t>)</w:t>
        </w:r>
        <w:r>
          <w:rPr>
            <w:rFonts w:ascii="Arial Narrow" w:hAnsi="Arial Narrow" w:cs="TimesNewRoman"/>
            <w:color w:val="000000"/>
            <w:lang w:val="es-AR"/>
          </w:rPr>
          <w:t>.</w:t>
        </w:r>
      </w:ins>
    </w:p>
    <w:p w14:paraId="6BA852C9" w14:textId="77777777" w:rsidR="00FC254A" w:rsidRDefault="00FC254A" w:rsidP="00FC254A">
      <w:pPr>
        <w:autoSpaceDE w:val="0"/>
        <w:autoSpaceDN w:val="0"/>
        <w:adjustRightInd w:val="0"/>
        <w:spacing w:before="240"/>
        <w:rPr>
          <w:ins w:id="3777" w:author="Ernesto del Puerto" w:date="2022-02-26T15:26:00Z"/>
          <w:rFonts w:ascii="Arial Narrow" w:hAnsi="Arial Narrow" w:cs="TimesNewRoman"/>
          <w:color w:val="000000"/>
          <w:lang w:val="es-AR"/>
        </w:rPr>
      </w:pPr>
      <w:ins w:id="3778" w:author="Ernesto del Puerto" w:date="2022-02-26T15:26:00Z">
        <w:r w:rsidRPr="00635B2E">
          <w:rPr>
            <w:rFonts w:ascii="Arial Narrow" w:hAnsi="Arial Narrow" w:cs="TimesNewRoman"/>
            <w:color w:val="000000"/>
            <w:lang w:val="es-AR"/>
          </w:rPr>
          <w:t>El primer argumento es el nombre de la clase.</w:t>
        </w:r>
      </w:ins>
    </w:p>
    <w:p w14:paraId="6961C2FB" w14:textId="77777777" w:rsidR="00FC254A" w:rsidRDefault="00FC254A" w:rsidP="00FC254A">
      <w:pPr>
        <w:autoSpaceDE w:val="0"/>
        <w:autoSpaceDN w:val="0"/>
        <w:adjustRightInd w:val="0"/>
        <w:spacing w:before="240"/>
        <w:rPr>
          <w:ins w:id="3779" w:author="Ernesto del Puerto" w:date="2022-02-26T15:26:00Z"/>
          <w:rFonts w:ascii="Arial Narrow" w:hAnsi="Arial Narrow" w:cs="TimesNewRoman"/>
          <w:color w:val="000000"/>
          <w:lang w:val="es-AR"/>
        </w:rPr>
      </w:pPr>
      <w:ins w:id="3780" w:author="Ernesto del Puerto" w:date="2022-02-26T15:26:00Z">
        <w:r w:rsidRPr="00635B2E">
          <w:rPr>
            <w:rFonts w:ascii="Arial Narrow" w:hAnsi="Arial Narrow" w:cs="TimesNewRoman"/>
            <w:color w:val="000000"/>
            <w:lang w:val="es-AR"/>
          </w:rPr>
          <w:t>No es estrictamente necesario, pero mejora los mensajes de error y permite usar objetos R6 con genéricos S3.</w:t>
        </w:r>
      </w:ins>
    </w:p>
    <w:p w14:paraId="146543B1" w14:textId="2E50C062" w:rsidR="00FC254A" w:rsidRDefault="00FC254A" w:rsidP="00635B2E">
      <w:pPr>
        <w:autoSpaceDE w:val="0"/>
        <w:autoSpaceDN w:val="0"/>
        <w:adjustRightInd w:val="0"/>
        <w:spacing w:before="240"/>
        <w:rPr>
          <w:ins w:id="3781" w:author="Ernesto del Puerto" w:date="2022-02-26T15:26:00Z"/>
          <w:rFonts w:ascii="Arial Narrow" w:hAnsi="Arial Narrow" w:cs="TimesNewRoman"/>
          <w:color w:val="000000"/>
          <w:lang w:val="es-AR"/>
        </w:rPr>
      </w:pPr>
    </w:p>
    <w:p w14:paraId="22C1C1BD" w14:textId="474EF2A0" w:rsidR="00635B2E" w:rsidRDefault="00FC254A" w:rsidP="00635B2E">
      <w:pPr>
        <w:autoSpaceDE w:val="0"/>
        <w:autoSpaceDN w:val="0"/>
        <w:adjustRightInd w:val="0"/>
        <w:spacing w:before="240"/>
        <w:rPr>
          <w:ins w:id="3782" w:author="Ernesto del Puerto" w:date="2022-02-26T15:22:00Z"/>
          <w:rFonts w:ascii="Arial Narrow" w:hAnsi="Arial Narrow" w:cs="TimesNewRoman"/>
          <w:color w:val="000000"/>
          <w:lang w:val="es-AR"/>
        </w:rPr>
      </w:pPr>
      <w:ins w:id="3783" w:author="Ernesto del Puerto" w:date="2022-02-26T15:24:00Z">
        <w:r>
          <w:rPr>
            <w:rFonts w:ascii="Arial Narrow" w:hAnsi="Arial Narrow" w:cs="TimesNewRoman"/>
            <w:noProof/>
            <w:color w:val="000000"/>
            <w:lang w:val="es-AR"/>
          </w:rPr>
          <w:drawing>
            <wp:inline distT="0" distB="0" distL="0" distR="0" wp14:anchorId="0F2BE3F3" wp14:editId="6F37B606">
              <wp:extent cx="3687445" cy="4072890"/>
              <wp:effectExtent l="0" t="0" r="8255" b="381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87445" cy="4072890"/>
                      </a:xfrm>
                      <a:prstGeom prst="rect">
                        <a:avLst/>
                      </a:prstGeom>
                      <a:noFill/>
                      <a:ln>
                        <a:noFill/>
                      </a:ln>
                    </pic:spPr>
                  </pic:pic>
                </a:graphicData>
              </a:graphic>
            </wp:inline>
          </w:drawing>
        </w:r>
      </w:ins>
    </w:p>
    <w:p w14:paraId="3511FB5A" w14:textId="427673E1" w:rsidR="00FC254A" w:rsidRDefault="00FC254A" w:rsidP="00FC254A">
      <w:pPr>
        <w:pStyle w:val="TtuloTDC"/>
        <w:autoSpaceDE w:val="0"/>
        <w:autoSpaceDN w:val="0"/>
        <w:adjustRightInd w:val="0"/>
        <w:outlineLvl w:val="2"/>
        <w:rPr>
          <w:ins w:id="3784" w:author="Ernesto del Puerto" w:date="2022-02-26T15:27:00Z"/>
          <w:rFonts w:ascii="Arial Narrow" w:hAnsi="Arial Narrow" w:cs="TimesNewRoman"/>
          <w:color w:val="000000"/>
          <w:lang w:val="es-AR"/>
        </w:rPr>
      </w:pPr>
      <w:bookmarkStart w:id="3785" w:name="_Toc97490010"/>
      <w:ins w:id="3786" w:author="Ernesto del Puerto" w:date="2022-02-26T15:27:00Z">
        <w:r>
          <w:rPr>
            <w:rFonts w:ascii="Arial Narrow" w:eastAsia="Times New Roman" w:hAnsi="Arial Narrow" w:cs="CourierNewPSMT"/>
            <w:b/>
            <w:color w:val="000000"/>
            <w:sz w:val="28"/>
            <w:szCs w:val="28"/>
            <w:lang w:val="es-ES" w:eastAsia="es-ES"/>
          </w:rPr>
          <w:t>Figura 34.1. Ejemplos de R6</w:t>
        </w:r>
        <w:bookmarkEnd w:id="3785"/>
      </w:ins>
    </w:p>
    <w:p w14:paraId="7CA24CDA" w14:textId="77777777" w:rsidR="00FC254A" w:rsidRPr="00635B2E" w:rsidRDefault="00FC254A" w:rsidP="00FC254A">
      <w:pPr>
        <w:autoSpaceDE w:val="0"/>
        <w:autoSpaceDN w:val="0"/>
        <w:adjustRightInd w:val="0"/>
        <w:spacing w:before="240"/>
        <w:rPr>
          <w:ins w:id="3787" w:author="Ernesto del Puerto" w:date="2022-02-26T15:26:00Z"/>
          <w:rFonts w:ascii="Arial Narrow" w:hAnsi="Arial Narrow" w:cs="TimesNewRoman"/>
          <w:color w:val="000000"/>
          <w:lang w:val="es-AR"/>
        </w:rPr>
      </w:pPr>
      <w:ins w:id="3788" w:author="Ernesto del Puerto" w:date="2022-02-26T15:26:00Z">
        <w:r w:rsidRPr="00635B2E">
          <w:rPr>
            <w:rFonts w:ascii="Arial Narrow" w:hAnsi="Arial Narrow" w:cs="TimesNewRoman"/>
            <w:color w:val="000000"/>
            <w:lang w:val="es-AR"/>
          </w:rPr>
          <w:t xml:space="preserve">Por convención, las clases R6 tienen nombres </w:t>
        </w:r>
        <w:proofErr w:type="spellStart"/>
        <w:r w:rsidRPr="00C40F0D">
          <w:rPr>
            <w:rFonts w:ascii="Arial Narrow" w:hAnsi="Arial Narrow" w:cs="TimesNewRoman"/>
            <w:b/>
            <w:bCs/>
            <w:color w:val="000000"/>
            <w:lang w:val="es-AR"/>
            <w:rPrChange w:id="3789" w:author="Ernesto del Puerto" w:date="2022-02-26T15:28:00Z">
              <w:rPr>
                <w:rFonts w:ascii="Arial Narrow" w:hAnsi="Arial Narrow" w:cs="TimesNewRoman"/>
                <w:color w:val="000000"/>
                <w:lang w:val="es-AR"/>
              </w:rPr>
            </w:rPrChange>
          </w:rPr>
          <w:t>UpperCamelCase</w:t>
        </w:r>
        <w:proofErr w:type="spellEnd"/>
        <w:r w:rsidRPr="00635B2E">
          <w:rPr>
            <w:rFonts w:ascii="Arial Narrow" w:hAnsi="Arial Narrow" w:cs="TimesNewRoman"/>
            <w:color w:val="000000"/>
            <w:lang w:val="es-AR"/>
          </w:rPr>
          <w:t>.</w:t>
        </w:r>
      </w:ins>
    </w:p>
    <w:p w14:paraId="5633C39F" w14:textId="77777777" w:rsidR="00C40F0D" w:rsidRDefault="00635B2E" w:rsidP="00635B2E">
      <w:pPr>
        <w:autoSpaceDE w:val="0"/>
        <w:autoSpaceDN w:val="0"/>
        <w:adjustRightInd w:val="0"/>
        <w:spacing w:before="240"/>
        <w:rPr>
          <w:ins w:id="3790" w:author="Ernesto del Puerto" w:date="2022-02-26T15:28:00Z"/>
          <w:rFonts w:ascii="Arial Narrow" w:hAnsi="Arial Narrow" w:cs="TimesNewRoman"/>
          <w:color w:val="000000"/>
          <w:lang w:val="es-AR"/>
        </w:rPr>
      </w:pPr>
      <w:ins w:id="3791" w:author="Ernesto del Puerto" w:date="2022-02-26T15:21:00Z">
        <w:r w:rsidRPr="00635B2E">
          <w:rPr>
            <w:rFonts w:ascii="Arial Narrow" w:hAnsi="Arial Narrow" w:cs="TimesNewRoman"/>
            <w:color w:val="000000"/>
            <w:lang w:val="es-AR"/>
          </w:rPr>
          <w:t>El segundo argumento, público, proporciona una lista de métodos (funciones) y campos (cualquier otra cosa) que conforman la interfaz pública del objeto.</w:t>
        </w:r>
      </w:ins>
    </w:p>
    <w:p w14:paraId="19C1F1FC" w14:textId="77777777" w:rsidR="00C40F0D" w:rsidRDefault="00635B2E" w:rsidP="00635B2E">
      <w:pPr>
        <w:autoSpaceDE w:val="0"/>
        <w:autoSpaceDN w:val="0"/>
        <w:adjustRightInd w:val="0"/>
        <w:spacing w:before="240"/>
        <w:rPr>
          <w:ins w:id="3792" w:author="Ernesto del Puerto" w:date="2022-02-26T15:28:00Z"/>
          <w:rFonts w:ascii="Arial Narrow" w:hAnsi="Arial Narrow" w:cs="TimesNewRoman"/>
          <w:color w:val="000000"/>
          <w:lang w:val="es-AR"/>
        </w:rPr>
      </w:pPr>
      <w:ins w:id="3793" w:author="Ernesto del Puerto" w:date="2022-02-26T15:21:00Z">
        <w:r w:rsidRPr="00635B2E">
          <w:rPr>
            <w:rFonts w:ascii="Arial Narrow" w:hAnsi="Arial Narrow" w:cs="TimesNewRoman"/>
            <w:color w:val="000000"/>
            <w:lang w:val="es-AR"/>
          </w:rPr>
          <w:t xml:space="preserve">Por convención, los métodos y campos usan </w:t>
        </w:r>
        <w:proofErr w:type="spellStart"/>
        <w:r w:rsidRPr="00C40F0D">
          <w:rPr>
            <w:rFonts w:ascii="Arial Narrow" w:hAnsi="Arial Narrow" w:cs="TimesNewRoman"/>
            <w:b/>
            <w:bCs/>
            <w:color w:val="000000"/>
            <w:lang w:val="es-AR"/>
            <w:rPrChange w:id="3794" w:author="Ernesto del Puerto" w:date="2022-02-26T15:28:00Z">
              <w:rPr>
                <w:rFonts w:ascii="Arial Narrow" w:hAnsi="Arial Narrow" w:cs="TimesNewRoman"/>
                <w:color w:val="000000"/>
                <w:lang w:val="es-AR"/>
              </w:rPr>
            </w:rPrChange>
          </w:rPr>
          <w:t>snake_case</w:t>
        </w:r>
        <w:proofErr w:type="spellEnd"/>
        <w:r w:rsidRPr="00635B2E">
          <w:rPr>
            <w:rFonts w:ascii="Arial Narrow" w:hAnsi="Arial Narrow" w:cs="TimesNewRoman"/>
            <w:color w:val="000000"/>
            <w:lang w:val="es-AR"/>
          </w:rPr>
          <w:t>.</w:t>
        </w:r>
      </w:ins>
    </w:p>
    <w:p w14:paraId="454EB383" w14:textId="77777777" w:rsidR="00C40F0D" w:rsidRDefault="00635B2E" w:rsidP="00635B2E">
      <w:pPr>
        <w:autoSpaceDE w:val="0"/>
        <w:autoSpaceDN w:val="0"/>
        <w:adjustRightInd w:val="0"/>
        <w:spacing w:before="240"/>
        <w:rPr>
          <w:ins w:id="3795" w:author="Ernesto del Puerto" w:date="2022-02-26T15:28:00Z"/>
          <w:rFonts w:ascii="Arial Narrow" w:hAnsi="Arial Narrow" w:cs="TimesNewRoman"/>
          <w:color w:val="000000"/>
          <w:lang w:val="es-AR"/>
        </w:rPr>
      </w:pPr>
      <w:ins w:id="3796" w:author="Ernesto del Puerto" w:date="2022-02-26T15:21:00Z">
        <w:r w:rsidRPr="00635B2E">
          <w:rPr>
            <w:rFonts w:ascii="Arial Narrow" w:hAnsi="Arial Narrow" w:cs="TimesNewRoman"/>
            <w:color w:val="000000"/>
            <w:lang w:val="es-AR"/>
          </w:rPr>
          <w:t xml:space="preserve">Los métodos pueden acceder a los métodos y campos del objeto actual a través de </w:t>
        </w:r>
        <w:proofErr w:type="spellStart"/>
        <w:r w:rsidRPr="00C40F0D">
          <w:rPr>
            <w:rFonts w:ascii="Arial Narrow" w:hAnsi="Arial Narrow" w:cs="TimesNewRoman"/>
            <w:b/>
            <w:bCs/>
            <w:i/>
            <w:iCs/>
            <w:color w:val="000000"/>
            <w:lang w:val="es-AR"/>
            <w:rPrChange w:id="3797" w:author="Ernesto del Puerto" w:date="2022-02-26T15:29:00Z">
              <w:rPr>
                <w:rFonts w:ascii="Arial Narrow" w:hAnsi="Arial Narrow" w:cs="TimesNewRoman"/>
                <w:color w:val="000000"/>
                <w:lang w:val="es-AR"/>
              </w:rPr>
            </w:rPrChange>
          </w:rPr>
          <w:t>self</w:t>
        </w:r>
        <w:proofErr w:type="spellEnd"/>
        <w:r w:rsidRPr="00C40F0D">
          <w:rPr>
            <w:rFonts w:ascii="Arial Narrow" w:hAnsi="Arial Narrow" w:cs="TimesNewRoman"/>
            <w:b/>
            <w:bCs/>
            <w:i/>
            <w:iCs/>
            <w:color w:val="000000"/>
            <w:lang w:val="es-AR"/>
            <w:rPrChange w:id="3798" w:author="Ernesto del Puerto" w:date="2022-02-26T15:29:00Z">
              <w:rPr>
                <w:rFonts w:ascii="Arial Narrow" w:hAnsi="Arial Narrow" w:cs="TimesNewRoman"/>
                <w:color w:val="000000"/>
                <w:lang w:val="es-AR"/>
              </w:rPr>
            </w:rPrChange>
          </w:rPr>
          <w:t>$</w:t>
        </w:r>
        <w:r w:rsidRPr="00635B2E">
          <w:rPr>
            <w:rFonts w:ascii="Arial Narrow" w:hAnsi="Arial Narrow" w:cs="TimesNewRoman"/>
            <w:color w:val="000000"/>
            <w:lang w:val="es-AR"/>
          </w:rPr>
          <w:t>.</w:t>
        </w:r>
      </w:ins>
    </w:p>
    <w:p w14:paraId="5B7F3430" w14:textId="77777777" w:rsidR="008F3A69" w:rsidRDefault="008F3A69" w:rsidP="008F3A69">
      <w:pPr>
        <w:autoSpaceDE w:val="0"/>
        <w:autoSpaceDN w:val="0"/>
        <w:adjustRightInd w:val="0"/>
        <w:spacing w:before="240"/>
        <w:rPr>
          <w:ins w:id="3799" w:author="Ernesto del Puerto" w:date="2022-02-26T15:31:00Z"/>
          <w:rFonts w:ascii="Arial Narrow" w:hAnsi="Arial Narrow" w:cs="TimesNewRoman"/>
          <w:color w:val="000000"/>
          <w:lang w:val="es-AR"/>
        </w:rPr>
      </w:pPr>
      <w:ins w:id="3800" w:author="Ernesto del Puerto" w:date="2022-02-26T15:30:00Z">
        <w:r w:rsidRPr="008F3A69">
          <w:rPr>
            <w:rFonts w:ascii="Arial Narrow" w:hAnsi="Arial Narrow" w:cs="TimesNewRoman"/>
            <w:color w:val="000000"/>
            <w:lang w:val="es-AR"/>
          </w:rPr>
          <w:t>Constru</w:t>
        </w:r>
      </w:ins>
      <w:ins w:id="3801" w:author="Ernesto del Puerto" w:date="2022-02-26T15:31:00Z">
        <w:r>
          <w:rPr>
            <w:rFonts w:ascii="Arial Narrow" w:hAnsi="Arial Narrow" w:cs="TimesNewRoman"/>
            <w:color w:val="000000"/>
            <w:lang w:val="es-AR"/>
          </w:rPr>
          <w:t>imos</w:t>
        </w:r>
      </w:ins>
      <w:ins w:id="3802" w:author="Ernesto del Puerto" w:date="2022-02-26T15:30:00Z">
        <w:r w:rsidRPr="008F3A69">
          <w:rPr>
            <w:rFonts w:ascii="Arial Narrow" w:hAnsi="Arial Narrow" w:cs="TimesNewRoman"/>
            <w:color w:val="000000"/>
            <w:lang w:val="es-AR"/>
          </w:rPr>
          <w:t xml:space="preserve"> un nuevo objeto de la clase llamando al método </w:t>
        </w:r>
        <w:proofErr w:type="gramStart"/>
        <w:r w:rsidRPr="008F3A69">
          <w:rPr>
            <w:rFonts w:ascii="Arial Narrow" w:hAnsi="Arial Narrow" w:cs="TimesNewRoman"/>
            <w:b/>
            <w:bCs/>
            <w:i/>
            <w:iCs/>
            <w:color w:val="000000"/>
            <w:lang w:val="es-AR"/>
            <w:rPrChange w:id="3803" w:author="Ernesto del Puerto" w:date="2022-02-26T15:31:00Z">
              <w:rPr>
                <w:rFonts w:ascii="Arial Narrow" w:hAnsi="Arial Narrow" w:cs="TimesNewRoman"/>
                <w:color w:val="000000"/>
                <w:lang w:val="es-AR"/>
              </w:rPr>
            </w:rPrChange>
          </w:rPr>
          <w:t>new(</w:t>
        </w:r>
        <w:proofErr w:type="gramEnd"/>
        <w:r w:rsidRPr="008F3A69">
          <w:rPr>
            <w:rFonts w:ascii="Arial Narrow" w:hAnsi="Arial Narrow" w:cs="TimesNewRoman"/>
            <w:b/>
            <w:bCs/>
            <w:i/>
            <w:iCs/>
            <w:color w:val="000000"/>
            <w:lang w:val="es-AR"/>
            <w:rPrChange w:id="3804" w:author="Ernesto del Puerto" w:date="2022-02-26T15:31:00Z">
              <w:rPr>
                <w:rFonts w:ascii="Arial Narrow" w:hAnsi="Arial Narrow" w:cs="TimesNewRoman"/>
                <w:color w:val="000000"/>
                <w:lang w:val="es-AR"/>
              </w:rPr>
            </w:rPrChange>
          </w:rPr>
          <w:t>)</w:t>
        </w:r>
        <w:r w:rsidRPr="008F3A69">
          <w:rPr>
            <w:rFonts w:ascii="Arial Narrow" w:hAnsi="Arial Narrow" w:cs="TimesNewRoman"/>
            <w:color w:val="000000"/>
            <w:lang w:val="es-AR"/>
          </w:rPr>
          <w:t>.</w:t>
        </w:r>
      </w:ins>
    </w:p>
    <w:p w14:paraId="32737AF3" w14:textId="118DA6E8" w:rsidR="008F3A69" w:rsidRPr="008F3A69" w:rsidRDefault="008F3A69" w:rsidP="008F3A69">
      <w:pPr>
        <w:autoSpaceDE w:val="0"/>
        <w:autoSpaceDN w:val="0"/>
        <w:adjustRightInd w:val="0"/>
        <w:spacing w:before="240"/>
        <w:rPr>
          <w:ins w:id="3805" w:author="Ernesto del Puerto" w:date="2022-02-26T15:30:00Z"/>
          <w:rFonts w:ascii="Arial Narrow" w:hAnsi="Arial Narrow" w:cs="TimesNewRoman"/>
          <w:color w:val="000000"/>
          <w:lang w:val="es-AR"/>
        </w:rPr>
      </w:pPr>
      <w:ins w:id="3806" w:author="Ernesto del Puerto" w:date="2022-02-26T15:30:00Z">
        <w:r w:rsidRPr="008F3A69">
          <w:rPr>
            <w:rFonts w:ascii="Arial Narrow" w:hAnsi="Arial Narrow" w:cs="TimesNewRoman"/>
            <w:color w:val="000000"/>
            <w:lang w:val="es-AR"/>
          </w:rPr>
          <w:t xml:space="preserve">En R6, los métodos pertenecen a los objetos, por lo que usa </w:t>
        </w:r>
        <w:r w:rsidRPr="008F3A69">
          <w:rPr>
            <w:rFonts w:ascii="Arial Narrow" w:hAnsi="Arial Narrow" w:cs="TimesNewRoman"/>
            <w:b/>
            <w:bCs/>
            <w:i/>
            <w:iCs/>
            <w:color w:val="000000"/>
            <w:lang w:val="es-AR"/>
            <w:rPrChange w:id="3807" w:author="Ernesto del Puerto" w:date="2022-02-26T15:31:00Z">
              <w:rPr>
                <w:rFonts w:ascii="Arial Narrow" w:hAnsi="Arial Narrow" w:cs="TimesNewRoman"/>
                <w:color w:val="000000"/>
                <w:lang w:val="es-AR"/>
              </w:rPr>
            </w:rPrChange>
          </w:rPr>
          <w:t>$</w:t>
        </w:r>
        <w:r w:rsidRPr="008F3A69">
          <w:rPr>
            <w:rFonts w:ascii="Arial Narrow" w:hAnsi="Arial Narrow" w:cs="TimesNewRoman"/>
            <w:color w:val="000000"/>
            <w:lang w:val="es-AR"/>
          </w:rPr>
          <w:t xml:space="preserve"> para acceder a </w:t>
        </w:r>
        <w:proofErr w:type="gramStart"/>
        <w:r w:rsidRPr="008F3A69">
          <w:rPr>
            <w:rFonts w:ascii="Arial Narrow" w:hAnsi="Arial Narrow" w:cs="TimesNewRoman"/>
            <w:b/>
            <w:bCs/>
            <w:i/>
            <w:iCs/>
            <w:color w:val="000000"/>
            <w:lang w:val="es-AR"/>
            <w:rPrChange w:id="3808" w:author="Ernesto del Puerto" w:date="2022-02-26T15:31:00Z">
              <w:rPr>
                <w:rFonts w:ascii="Arial Narrow" w:hAnsi="Arial Narrow" w:cs="TimesNewRoman"/>
                <w:color w:val="000000"/>
                <w:lang w:val="es-AR"/>
              </w:rPr>
            </w:rPrChange>
          </w:rPr>
          <w:t>new(</w:t>
        </w:r>
        <w:proofErr w:type="gramEnd"/>
        <w:r w:rsidRPr="008F3A69">
          <w:rPr>
            <w:rFonts w:ascii="Arial Narrow" w:hAnsi="Arial Narrow" w:cs="TimesNewRoman"/>
            <w:b/>
            <w:bCs/>
            <w:i/>
            <w:iCs/>
            <w:color w:val="000000"/>
            <w:lang w:val="es-AR"/>
            <w:rPrChange w:id="3809" w:author="Ernesto del Puerto" w:date="2022-02-26T15:31:00Z">
              <w:rPr>
                <w:rFonts w:ascii="Arial Narrow" w:hAnsi="Arial Narrow" w:cs="TimesNewRoman"/>
                <w:color w:val="000000"/>
                <w:lang w:val="es-AR"/>
              </w:rPr>
            </w:rPrChange>
          </w:rPr>
          <w:t>)</w:t>
        </w:r>
      </w:ins>
      <w:ins w:id="3810" w:author="Ernesto del Puerto" w:date="2022-02-26T15:31:00Z">
        <w:r>
          <w:rPr>
            <w:rFonts w:ascii="Arial Narrow" w:hAnsi="Arial Narrow" w:cs="TimesNewRoman"/>
            <w:color w:val="000000"/>
            <w:lang w:val="es-AR"/>
          </w:rPr>
          <w:t>.</w:t>
        </w:r>
      </w:ins>
    </w:p>
    <w:p w14:paraId="2E9C0EF9" w14:textId="77777777" w:rsidR="008F3A69" w:rsidRDefault="008F3A69" w:rsidP="008F3A69">
      <w:pPr>
        <w:autoSpaceDE w:val="0"/>
        <w:autoSpaceDN w:val="0"/>
        <w:adjustRightInd w:val="0"/>
        <w:spacing w:before="240"/>
        <w:rPr>
          <w:ins w:id="3811" w:author="Ernesto del Puerto" w:date="2022-02-26T15:32:00Z"/>
          <w:rFonts w:ascii="Arial Narrow" w:hAnsi="Arial Narrow" w:cs="TimesNewRoman"/>
          <w:color w:val="000000"/>
          <w:lang w:val="es-AR"/>
        </w:rPr>
      </w:pPr>
      <w:ins w:id="3812" w:author="Ernesto del Puerto" w:date="2022-02-26T15:30:00Z">
        <w:r w:rsidRPr="008F3A69">
          <w:rPr>
            <w:rFonts w:ascii="Arial Narrow" w:hAnsi="Arial Narrow" w:cs="TimesNewRoman"/>
            <w:color w:val="000000"/>
            <w:lang w:val="es-AR"/>
          </w:rPr>
          <w:t>A continuación, p</w:t>
        </w:r>
      </w:ins>
      <w:ins w:id="3813" w:author="Ernesto del Puerto" w:date="2022-02-26T15:31:00Z">
        <w:r>
          <w:rPr>
            <w:rFonts w:ascii="Arial Narrow" w:hAnsi="Arial Narrow" w:cs="TimesNewRoman"/>
            <w:color w:val="000000"/>
            <w:lang w:val="es-AR"/>
          </w:rPr>
          <w:t>o</w:t>
        </w:r>
      </w:ins>
      <w:ins w:id="3814" w:author="Ernesto del Puerto" w:date="2022-02-26T15:30:00Z">
        <w:r w:rsidRPr="008F3A69">
          <w:rPr>
            <w:rFonts w:ascii="Arial Narrow" w:hAnsi="Arial Narrow" w:cs="TimesNewRoman"/>
            <w:color w:val="000000"/>
            <w:lang w:val="es-AR"/>
          </w:rPr>
          <w:t>de</w:t>
        </w:r>
      </w:ins>
      <w:ins w:id="3815" w:author="Ernesto del Puerto" w:date="2022-02-26T15:32:00Z">
        <w:r>
          <w:rPr>
            <w:rFonts w:ascii="Arial Narrow" w:hAnsi="Arial Narrow" w:cs="TimesNewRoman"/>
            <w:color w:val="000000"/>
            <w:lang w:val="es-AR"/>
          </w:rPr>
          <w:t>mos</w:t>
        </w:r>
      </w:ins>
      <w:ins w:id="3816" w:author="Ernesto del Puerto" w:date="2022-02-26T15:30:00Z">
        <w:r w:rsidRPr="008F3A69">
          <w:rPr>
            <w:rFonts w:ascii="Arial Narrow" w:hAnsi="Arial Narrow" w:cs="TimesNewRoman"/>
            <w:color w:val="000000"/>
            <w:lang w:val="es-AR"/>
          </w:rPr>
          <w:t xml:space="preserve"> llamar a los métodos y acceder a los campos con </w:t>
        </w:r>
        <w:r w:rsidRPr="008F3A69">
          <w:rPr>
            <w:rFonts w:ascii="Arial Narrow" w:hAnsi="Arial Narrow" w:cs="TimesNewRoman"/>
            <w:b/>
            <w:bCs/>
            <w:i/>
            <w:iCs/>
            <w:color w:val="000000"/>
            <w:lang w:val="es-AR"/>
            <w:rPrChange w:id="3817" w:author="Ernesto del Puerto" w:date="2022-02-26T15:32:00Z">
              <w:rPr>
                <w:rFonts w:ascii="Arial Narrow" w:hAnsi="Arial Narrow" w:cs="TimesNewRoman"/>
                <w:color w:val="000000"/>
                <w:lang w:val="es-AR"/>
              </w:rPr>
            </w:rPrChange>
          </w:rPr>
          <w:t>$</w:t>
        </w:r>
      </w:ins>
      <w:ins w:id="3818" w:author="Ernesto del Puerto" w:date="2022-02-26T15:32:00Z">
        <w:r>
          <w:rPr>
            <w:rFonts w:ascii="Arial Narrow" w:hAnsi="Arial Narrow" w:cs="TimesNewRoman"/>
            <w:color w:val="000000"/>
            <w:lang w:val="es-AR"/>
          </w:rPr>
          <w:t>.</w:t>
        </w:r>
      </w:ins>
    </w:p>
    <w:p w14:paraId="04C0A93B" w14:textId="77777777" w:rsidR="008F3A69" w:rsidRDefault="008F3A69" w:rsidP="008F3A69">
      <w:pPr>
        <w:autoSpaceDE w:val="0"/>
        <w:autoSpaceDN w:val="0"/>
        <w:adjustRightInd w:val="0"/>
        <w:spacing w:before="240"/>
        <w:rPr>
          <w:ins w:id="3819" w:author="Ernesto del Puerto" w:date="2022-02-26T15:33:00Z"/>
          <w:rFonts w:ascii="Arial Narrow" w:hAnsi="Arial Narrow" w:cs="TimesNewRoman"/>
          <w:color w:val="000000"/>
          <w:lang w:val="es-AR"/>
        </w:rPr>
      </w:pPr>
      <w:ins w:id="3820" w:author="Ernesto del Puerto" w:date="2022-02-26T15:30:00Z">
        <w:r w:rsidRPr="008F3A69">
          <w:rPr>
            <w:rFonts w:ascii="Arial Narrow" w:hAnsi="Arial Narrow" w:cs="TimesNewRoman"/>
            <w:color w:val="000000"/>
            <w:lang w:val="es-AR"/>
          </w:rPr>
          <w:t xml:space="preserve">En </w:t>
        </w:r>
      </w:ins>
      <w:ins w:id="3821" w:author="Ernesto del Puerto" w:date="2022-02-26T15:32:00Z">
        <w:r>
          <w:rPr>
            <w:rFonts w:ascii="Arial Narrow" w:hAnsi="Arial Narrow" w:cs="TimesNewRoman"/>
            <w:color w:val="000000"/>
            <w:lang w:val="es-AR"/>
          </w:rPr>
          <w:t>l</w:t>
        </w:r>
      </w:ins>
      <w:ins w:id="3822" w:author="Ernesto del Puerto" w:date="2022-02-26T15:30:00Z">
        <w:r w:rsidRPr="008F3A69">
          <w:rPr>
            <w:rFonts w:ascii="Arial Narrow" w:hAnsi="Arial Narrow" w:cs="TimesNewRoman"/>
            <w:color w:val="000000"/>
            <w:lang w:val="es-AR"/>
          </w:rPr>
          <w:t>a clase</w:t>
        </w:r>
      </w:ins>
      <w:ins w:id="3823" w:author="Ernesto del Puerto" w:date="2022-02-26T15:32:00Z">
        <w:r>
          <w:rPr>
            <w:rFonts w:ascii="Arial Narrow" w:hAnsi="Arial Narrow" w:cs="TimesNewRoman"/>
            <w:color w:val="000000"/>
            <w:lang w:val="es-AR"/>
          </w:rPr>
          <w:t xml:space="preserve"> del ejemplo</w:t>
        </w:r>
      </w:ins>
      <w:ins w:id="3824" w:author="Ernesto del Puerto" w:date="2022-02-26T15:30:00Z">
        <w:r w:rsidRPr="008F3A69">
          <w:rPr>
            <w:rFonts w:ascii="Arial Narrow" w:hAnsi="Arial Narrow" w:cs="TimesNewRoman"/>
            <w:color w:val="000000"/>
            <w:lang w:val="es-AR"/>
          </w:rPr>
          <w:t>, los campos y métodos son públicos, lo que significa que p</w:t>
        </w:r>
      </w:ins>
      <w:ins w:id="3825" w:author="Ernesto del Puerto" w:date="2022-02-26T15:32:00Z">
        <w:r>
          <w:rPr>
            <w:rFonts w:ascii="Arial Narrow" w:hAnsi="Arial Narrow" w:cs="TimesNewRoman"/>
            <w:color w:val="000000"/>
            <w:lang w:val="es-AR"/>
          </w:rPr>
          <w:t>o</w:t>
        </w:r>
      </w:ins>
      <w:ins w:id="3826" w:author="Ernesto del Puerto" w:date="2022-02-26T15:30:00Z">
        <w:r w:rsidRPr="008F3A69">
          <w:rPr>
            <w:rFonts w:ascii="Arial Narrow" w:hAnsi="Arial Narrow" w:cs="TimesNewRoman"/>
            <w:color w:val="000000"/>
            <w:lang w:val="es-AR"/>
          </w:rPr>
          <w:t>de</w:t>
        </w:r>
      </w:ins>
      <w:ins w:id="3827" w:author="Ernesto del Puerto" w:date="2022-02-26T15:33:00Z">
        <w:r>
          <w:rPr>
            <w:rFonts w:ascii="Arial Narrow" w:hAnsi="Arial Narrow" w:cs="TimesNewRoman"/>
            <w:color w:val="000000"/>
            <w:lang w:val="es-AR"/>
          </w:rPr>
          <w:t>mos</w:t>
        </w:r>
      </w:ins>
      <w:ins w:id="3828" w:author="Ernesto del Puerto" w:date="2022-02-26T15:30:00Z">
        <w:r w:rsidRPr="008F3A69">
          <w:rPr>
            <w:rFonts w:ascii="Arial Narrow" w:hAnsi="Arial Narrow" w:cs="TimesNewRoman"/>
            <w:color w:val="000000"/>
            <w:lang w:val="es-AR"/>
          </w:rPr>
          <w:t xml:space="preserve"> obtener o establecer el valor de cualquier campo.</w:t>
        </w:r>
      </w:ins>
    </w:p>
    <w:p w14:paraId="2FF9CC81" w14:textId="47023699" w:rsidR="008F3A69" w:rsidRPr="008F3A69" w:rsidRDefault="008F3A69" w:rsidP="008F3A69">
      <w:pPr>
        <w:autoSpaceDE w:val="0"/>
        <w:autoSpaceDN w:val="0"/>
        <w:adjustRightInd w:val="0"/>
        <w:spacing w:before="240"/>
        <w:rPr>
          <w:ins w:id="3829" w:author="Ernesto del Puerto" w:date="2022-02-26T15:30:00Z"/>
          <w:rFonts w:ascii="Arial Narrow" w:hAnsi="Arial Narrow" w:cs="TimesNewRoman"/>
          <w:color w:val="000000"/>
          <w:lang w:val="es-AR"/>
        </w:rPr>
      </w:pPr>
      <w:ins w:id="3830" w:author="Ernesto del Puerto" w:date="2022-02-26T15:33:00Z">
        <w:r>
          <w:rPr>
            <w:rFonts w:ascii="Arial Narrow" w:hAnsi="Arial Narrow" w:cs="TimesNewRoman"/>
            <w:color w:val="000000"/>
            <w:lang w:val="es-AR"/>
          </w:rPr>
          <w:t>V</w:t>
        </w:r>
      </w:ins>
      <w:ins w:id="3831" w:author="Ernesto del Puerto" w:date="2022-02-26T15:30:00Z">
        <w:r w:rsidRPr="008F3A69">
          <w:rPr>
            <w:rFonts w:ascii="Arial Narrow" w:hAnsi="Arial Narrow" w:cs="TimesNewRoman"/>
            <w:color w:val="000000"/>
            <w:lang w:val="es-AR"/>
          </w:rPr>
          <w:t>eremos cómo usar campos y métodos privados para evitar el acceso casual a las partes internas de su clase.</w:t>
        </w:r>
      </w:ins>
    </w:p>
    <w:p w14:paraId="1175C1FD" w14:textId="64BDC65D" w:rsidR="008F3A69" w:rsidRDefault="008F3A69" w:rsidP="008F3A69">
      <w:pPr>
        <w:autoSpaceDE w:val="0"/>
        <w:autoSpaceDN w:val="0"/>
        <w:adjustRightInd w:val="0"/>
        <w:spacing w:before="240"/>
        <w:rPr>
          <w:ins w:id="3832" w:author="Ernesto del Puerto" w:date="2022-02-26T15:33:00Z"/>
          <w:rFonts w:ascii="Arial Narrow" w:hAnsi="Arial Narrow" w:cs="TimesNewRoman"/>
          <w:color w:val="000000"/>
          <w:lang w:val="es-AR"/>
        </w:rPr>
      </w:pPr>
      <w:ins w:id="3833" w:author="Ernesto del Puerto" w:date="2022-02-26T15:33:00Z">
        <w:r>
          <w:rPr>
            <w:rFonts w:ascii="Arial Narrow" w:hAnsi="Arial Narrow" w:cs="TimesNewRoman"/>
            <w:color w:val="000000"/>
            <w:lang w:val="es-AR"/>
          </w:rPr>
          <w:lastRenderedPageBreak/>
          <w:t>C</w:t>
        </w:r>
      </w:ins>
      <w:ins w:id="3834" w:author="Ernesto del Puerto" w:date="2022-02-26T15:30:00Z">
        <w:r w:rsidRPr="008F3A69">
          <w:rPr>
            <w:rFonts w:ascii="Arial Narrow" w:hAnsi="Arial Narrow" w:cs="TimesNewRoman"/>
            <w:color w:val="000000"/>
            <w:lang w:val="es-AR"/>
          </w:rPr>
          <w:t>uando hablamos de campos y métodos en lugar de variables y funciones, pondr</w:t>
        </w:r>
      </w:ins>
      <w:ins w:id="3835" w:author="Ernesto del Puerto" w:date="2022-02-26T15:33:00Z">
        <w:r>
          <w:rPr>
            <w:rFonts w:ascii="Arial Narrow" w:hAnsi="Arial Narrow" w:cs="TimesNewRoman"/>
            <w:color w:val="000000"/>
            <w:lang w:val="es-AR"/>
          </w:rPr>
          <w:t>emos</w:t>
        </w:r>
      </w:ins>
      <w:ins w:id="3836" w:author="Ernesto del Puerto" w:date="2022-02-26T15:30:00Z">
        <w:r w:rsidRPr="008F3A69">
          <w:rPr>
            <w:rFonts w:ascii="Arial Narrow" w:hAnsi="Arial Narrow" w:cs="TimesNewRoman"/>
            <w:color w:val="000000"/>
            <w:lang w:val="es-AR"/>
          </w:rPr>
          <w:t xml:space="preserve"> el prefijo </w:t>
        </w:r>
        <w:r w:rsidRPr="008F3A69">
          <w:rPr>
            <w:rFonts w:ascii="Arial Narrow" w:hAnsi="Arial Narrow" w:cs="TimesNewRoman"/>
            <w:b/>
            <w:bCs/>
            <w:i/>
            <w:iCs/>
            <w:color w:val="000000"/>
            <w:lang w:val="es-AR"/>
            <w:rPrChange w:id="3837" w:author="Ernesto del Puerto" w:date="2022-02-26T15:34:00Z">
              <w:rPr>
                <w:rFonts w:ascii="Arial Narrow" w:hAnsi="Arial Narrow" w:cs="TimesNewRoman"/>
                <w:color w:val="000000"/>
                <w:lang w:val="es-AR"/>
              </w:rPr>
            </w:rPrChange>
          </w:rPr>
          <w:t>$</w:t>
        </w:r>
        <w:r w:rsidRPr="008F3A69">
          <w:rPr>
            <w:rFonts w:ascii="Arial Narrow" w:hAnsi="Arial Narrow" w:cs="TimesNewRoman"/>
            <w:color w:val="000000"/>
            <w:lang w:val="es-AR"/>
          </w:rPr>
          <w:t xml:space="preserve"> en sus nombres.</w:t>
        </w:r>
      </w:ins>
    </w:p>
    <w:p w14:paraId="03369D6F" w14:textId="0C76F8D1" w:rsidR="008F3A69" w:rsidRPr="008F3A69" w:rsidRDefault="008F3A69" w:rsidP="008F3A69">
      <w:pPr>
        <w:autoSpaceDE w:val="0"/>
        <w:autoSpaceDN w:val="0"/>
        <w:adjustRightInd w:val="0"/>
        <w:spacing w:before="240"/>
        <w:rPr>
          <w:ins w:id="3838" w:author="Ernesto del Puerto" w:date="2022-02-26T15:30:00Z"/>
          <w:rFonts w:ascii="Arial Narrow" w:hAnsi="Arial Narrow" w:cs="TimesNewRoman"/>
          <w:color w:val="000000"/>
          <w:lang w:val="es-AR"/>
        </w:rPr>
      </w:pPr>
      <w:ins w:id="3839" w:author="Ernesto del Puerto" w:date="2022-02-26T15:30:00Z">
        <w:r w:rsidRPr="008F3A69">
          <w:rPr>
            <w:rFonts w:ascii="Arial Narrow" w:hAnsi="Arial Narrow" w:cs="TimesNewRoman"/>
            <w:color w:val="000000"/>
            <w:lang w:val="es-AR"/>
          </w:rPr>
          <w:t xml:space="preserve">Por ejemplo, la clase </w:t>
        </w:r>
        <w:proofErr w:type="spellStart"/>
        <w:r w:rsidRPr="008F3A69">
          <w:rPr>
            <w:rFonts w:ascii="Arial Narrow" w:hAnsi="Arial Narrow" w:cs="TimesNewRoman"/>
            <w:b/>
            <w:bCs/>
            <w:i/>
            <w:iCs/>
            <w:color w:val="000000"/>
            <w:lang w:val="es-AR"/>
            <w:rPrChange w:id="3840" w:author="Ernesto del Puerto" w:date="2022-02-26T15:34:00Z">
              <w:rPr>
                <w:rFonts w:ascii="Arial Narrow" w:hAnsi="Arial Narrow" w:cs="TimesNewRoman"/>
                <w:color w:val="000000"/>
                <w:lang w:val="es-AR"/>
              </w:rPr>
            </w:rPrChange>
          </w:rPr>
          <w:t>Accumulate</w:t>
        </w:r>
        <w:proofErr w:type="spellEnd"/>
        <w:r w:rsidRPr="008F3A69">
          <w:rPr>
            <w:rFonts w:ascii="Arial Narrow" w:hAnsi="Arial Narrow" w:cs="TimesNewRoman"/>
            <w:color w:val="000000"/>
            <w:lang w:val="es-AR"/>
          </w:rPr>
          <w:t xml:space="preserve"> tiene un campo </w:t>
        </w:r>
        <w:r w:rsidRPr="008F3A69">
          <w:rPr>
            <w:rFonts w:ascii="Arial Narrow" w:hAnsi="Arial Narrow" w:cs="TimesNewRoman"/>
            <w:b/>
            <w:bCs/>
            <w:i/>
            <w:iCs/>
            <w:color w:val="000000"/>
            <w:lang w:val="es-AR"/>
            <w:rPrChange w:id="3841" w:author="Ernesto del Puerto" w:date="2022-02-26T15:34:00Z">
              <w:rPr>
                <w:rFonts w:ascii="Arial Narrow" w:hAnsi="Arial Narrow" w:cs="TimesNewRoman"/>
                <w:color w:val="000000"/>
                <w:lang w:val="es-AR"/>
              </w:rPr>
            </w:rPrChange>
          </w:rPr>
          <w:t>$sum</w:t>
        </w:r>
        <w:r w:rsidRPr="008F3A69">
          <w:rPr>
            <w:rFonts w:ascii="Arial Narrow" w:hAnsi="Arial Narrow" w:cs="TimesNewRoman"/>
            <w:color w:val="000000"/>
            <w:lang w:val="es-AR"/>
          </w:rPr>
          <w:t xml:space="preserve"> y un método </w:t>
        </w:r>
        <w:r w:rsidRPr="008F3A69">
          <w:rPr>
            <w:rFonts w:ascii="Arial Narrow" w:hAnsi="Arial Narrow" w:cs="TimesNewRoman"/>
            <w:b/>
            <w:bCs/>
            <w:i/>
            <w:iCs/>
            <w:color w:val="000000"/>
            <w:lang w:val="es-AR"/>
            <w:rPrChange w:id="3842" w:author="Ernesto del Puerto" w:date="2022-02-26T15:34:00Z">
              <w:rPr>
                <w:rFonts w:ascii="Arial Narrow" w:hAnsi="Arial Narrow" w:cs="TimesNewRoman"/>
                <w:color w:val="000000"/>
                <w:lang w:val="es-AR"/>
              </w:rPr>
            </w:rPrChange>
          </w:rPr>
          <w:t>$</w:t>
        </w:r>
        <w:proofErr w:type="spellStart"/>
        <w:proofErr w:type="gramStart"/>
        <w:r w:rsidRPr="008F3A69">
          <w:rPr>
            <w:rFonts w:ascii="Arial Narrow" w:hAnsi="Arial Narrow" w:cs="TimesNewRoman"/>
            <w:b/>
            <w:bCs/>
            <w:i/>
            <w:iCs/>
            <w:color w:val="000000"/>
            <w:lang w:val="es-AR"/>
            <w:rPrChange w:id="3843" w:author="Ernesto del Puerto" w:date="2022-02-26T15:34:00Z">
              <w:rPr>
                <w:rFonts w:ascii="Arial Narrow" w:hAnsi="Arial Narrow" w:cs="TimesNewRoman"/>
                <w:color w:val="000000"/>
                <w:lang w:val="es-AR"/>
              </w:rPr>
            </w:rPrChange>
          </w:rPr>
          <w:t>add</w:t>
        </w:r>
        <w:proofErr w:type="spellEnd"/>
        <w:r w:rsidRPr="008F3A69">
          <w:rPr>
            <w:rFonts w:ascii="Arial Narrow" w:hAnsi="Arial Narrow" w:cs="TimesNewRoman"/>
            <w:b/>
            <w:bCs/>
            <w:i/>
            <w:iCs/>
            <w:color w:val="000000"/>
            <w:lang w:val="es-AR"/>
            <w:rPrChange w:id="3844" w:author="Ernesto del Puerto" w:date="2022-02-26T15:34:00Z">
              <w:rPr>
                <w:rFonts w:ascii="Arial Narrow" w:hAnsi="Arial Narrow" w:cs="TimesNewRoman"/>
                <w:color w:val="000000"/>
                <w:lang w:val="es-AR"/>
              </w:rPr>
            </w:rPrChange>
          </w:rPr>
          <w:t>(</w:t>
        </w:r>
        <w:proofErr w:type="gramEnd"/>
        <w:r w:rsidRPr="008F3A69">
          <w:rPr>
            <w:rFonts w:ascii="Arial Narrow" w:hAnsi="Arial Narrow" w:cs="TimesNewRoman"/>
            <w:b/>
            <w:bCs/>
            <w:i/>
            <w:iCs/>
            <w:color w:val="000000"/>
            <w:lang w:val="es-AR"/>
            <w:rPrChange w:id="3845" w:author="Ernesto del Puerto" w:date="2022-02-26T15:34:00Z">
              <w:rPr>
                <w:rFonts w:ascii="Arial Narrow" w:hAnsi="Arial Narrow" w:cs="TimesNewRoman"/>
                <w:color w:val="000000"/>
                <w:lang w:val="es-AR"/>
              </w:rPr>
            </w:rPrChange>
          </w:rPr>
          <w:t>)</w:t>
        </w:r>
        <w:r w:rsidRPr="008F3A69">
          <w:rPr>
            <w:rFonts w:ascii="Arial Narrow" w:hAnsi="Arial Narrow" w:cs="TimesNewRoman"/>
            <w:color w:val="000000"/>
            <w:lang w:val="es-AR"/>
          </w:rPr>
          <w:t>.</w:t>
        </w:r>
      </w:ins>
    </w:p>
    <w:p w14:paraId="4B2D2548" w14:textId="5B41B471" w:rsidR="008F3A69" w:rsidRPr="008F3A69" w:rsidRDefault="008F3A69">
      <w:pPr>
        <w:pStyle w:val="Ttulo1"/>
        <w:numPr>
          <w:ilvl w:val="1"/>
          <w:numId w:val="1"/>
        </w:numPr>
        <w:rPr>
          <w:ins w:id="3846" w:author="Ernesto del Puerto" w:date="2022-02-26T15:30:00Z"/>
          <w:rFonts w:ascii="Arial Narrow" w:hAnsi="Arial Narrow" w:cs="CourierNewPSMT"/>
          <w:b/>
          <w:color w:val="000000"/>
          <w:sz w:val="28"/>
          <w:szCs w:val="28"/>
          <w:lang w:val="es-ES"/>
          <w:rPrChange w:id="3847" w:author="Ernesto del Puerto" w:date="2022-02-26T15:34:00Z">
            <w:rPr>
              <w:ins w:id="3848" w:author="Ernesto del Puerto" w:date="2022-02-26T15:30:00Z"/>
              <w:rFonts w:ascii="Arial Narrow" w:hAnsi="Arial Narrow" w:cs="TimesNewRoman"/>
              <w:color w:val="000000"/>
              <w:lang w:val="es-AR"/>
            </w:rPr>
          </w:rPrChange>
        </w:rPr>
        <w:pPrChange w:id="3849" w:author="Ernesto del Puerto" w:date="2022-02-26T15:34:00Z">
          <w:pPr>
            <w:autoSpaceDE w:val="0"/>
            <w:autoSpaceDN w:val="0"/>
            <w:adjustRightInd w:val="0"/>
            <w:spacing w:before="240"/>
          </w:pPr>
        </w:pPrChange>
      </w:pPr>
      <w:bookmarkStart w:id="3850" w:name="_Toc97490011"/>
      <w:ins w:id="3851" w:author="Ernesto del Puerto" w:date="2022-02-26T15:30:00Z">
        <w:r w:rsidRPr="008F3A69">
          <w:rPr>
            <w:rFonts w:ascii="Arial Narrow" w:eastAsia="Times New Roman" w:hAnsi="Arial Narrow" w:cs="CourierNewPSMT"/>
            <w:b/>
            <w:color w:val="000000"/>
            <w:sz w:val="28"/>
            <w:szCs w:val="28"/>
            <w:lang w:val="es-ES"/>
            <w:rPrChange w:id="3852" w:author="Ernesto del Puerto" w:date="2022-02-26T15:34:00Z">
              <w:rPr>
                <w:rFonts w:ascii="Arial Narrow" w:hAnsi="Arial Narrow" w:cs="TimesNewRoman"/>
                <w:color w:val="000000"/>
                <w:lang w:val="es-AR"/>
              </w:rPr>
            </w:rPrChange>
          </w:rPr>
          <w:t>Encadenamiento de métodos</w:t>
        </w:r>
        <w:bookmarkEnd w:id="3850"/>
      </w:ins>
    </w:p>
    <w:p w14:paraId="5ACFF4EC" w14:textId="1DFC2AA7" w:rsidR="007655AA" w:rsidRDefault="008F3A69" w:rsidP="008F3A69">
      <w:pPr>
        <w:autoSpaceDE w:val="0"/>
        <w:autoSpaceDN w:val="0"/>
        <w:adjustRightInd w:val="0"/>
        <w:spacing w:before="240"/>
        <w:rPr>
          <w:ins w:id="3853" w:author="Ernesto del Puerto" w:date="2022-02-25T20:37:00Z"/>
          <w:rFonts w:ascii="Arial Narrow" w:hAnsi="Arial Narrow" w:cs="TimesNewRoman"/>
          <w:color w:val="000000"/>
          <w:lang w:val="es-AR"/>
        </w:rPr>
      </w:pPr>
      <w:ins w:id="3854" w:author="Ernesto del Puerto" w:date="2022-02-26T15:30:00Z">
        <w:r w:rsidRPr="008F3A69">
          <w:rPr>
            <w:rFonts w:ascii="Arial Narrow" w:hAnsi="Arial Narrow" w:cs="TimesNewRoman"/>
            <w:color w:val="000000"/>
            <w:lang w:val="es-AR"/>
          </w:rPr>
          <w:t xml:space="preserve">Se llama a </w:t>
        </w:r>
        <w:r w:rsidRPr="008F3A69">
          <w:rPr>
            <w:rFonts w:ascii="Arial Narrow" w:hAnsi="Arial Narrow" w:cs="TimesNewRoman"/>
            <w:b/>
            <w:bCs/>
            <w:i/>
            <w:iCs/>
            <w:color w:val="000000"/>
            <w:lang w:val="es-AR"/>
            <w:rPrChange w:id="3855" w:author="Ernesto del Puerto" w:date="2022-02-26T15:35:00Z">
              <w:rPr>
                <w:rFonts w:ascii="Arial Narrow" w:hAnsi="Arial Narrow" w:cs="TimesNewRoman"/>
                <w:color w:val="000000"/>
                <w:lang w:val="es-AR"/>
              </w:rPr>
            </w:rPrChange>
          </w:rPr>
          <w:t>$</w:t>
        </w:r>
        <w:proofErr w:type="spellStart"/>
        <w:proofErr w:type="gramStart"/>
        <w:r w:rsidRPr="008F3A69">
          <w:rPr>
            <w:rFonts w:ascii="Arial Narrow" w:hAnsi="Arial Narrow" w:cs="TimesNewRoman"/>
            <w:b/>
            <w:bCs/>
            <w:i/>
            <w:iCs/>
            <w:color w:val="000000"/>
            <w:lang w:val="es-AR"/>
            <w:rPrChange w:id="3856" w:author="Ernesto del Puerto" w:date="2022-02-26T15:35:00Z">
              <w:rPr>
                <w:rFonts w:ascii="Arial Narrow" w:hAnsi="Arial Narrow" w:cs="TimesNewRoman"/>
                <w:color w:val="000000"/>
                <w:lang w:val="es-AR"/>
              </w:rPr>
            </w:rPrChange>
          </w:rPr>
          <w:t>add</w:t>
        </w:r>
        <w:proofErr w:type="spellEnd"/>
        <w:r w:rsidRPr="008F3A69">
          <w:rPr>
            <w:rFonts w:ascii="Arial Narrow" w:hAnsi="Arial Narrow" w:cs="TimesNewRoman"/>
            <w:b/>
            <w:bCs/>
            <w:i/>
            <w:iCs/>
            <w:color w:val="000000"/>
            <w:lang w:val="es-AR"/>
            <w:rPrChange w:id="3857" w:author="Ernesto del Puerto" w:date="2022-02-26T15:35:00Z">
              <w:rPr>
                <w:rFonts w:ascii="Arial Narrow" w:hAnsi="Arial Narrow" w:cs="TimesNewRoman"/>
                <w:color w:val="000000"/>
                <w:lang w:val="es-AR"/>
              </w:rPr>
            </w:rPrChange>
          </w:rPr>
          <w:t>(</w:t>
        </w:r>
        <w:proofErr w:type="gramEnd"/>
        <w:r w:rsidRPr="008F3A69">
          <w:rPr>
            <w:rFonts w:ascii="Arial Narrow" w:hAnsi="Arial Narrow" w:cs="TimesNewRoman"/>
            <w:b/>
            <w:bCs/>
            <w:i/>
            <w:iCs/>
            <w:color w:val="000000"/>
            <w:lang w:val="es-AR"/>
            <w:rPrChange w:id="3858" w:author="Ernesto del Puerto" w:date="2022-02-26T15:35:00Z">
              <w:rPr>
                <w:rFonts w:ascii="Arial Narrow" w:hAnsi="Arial Narrow" w:cs="TimesNewRoman"/>
                <w:color w:val="000000"/>
                <w:lang w:val="es-AR"/>
              </w:rPr>
            </w:rPrChange>
          </w:rPr>
          <w:t>)</w:t>
        </w:r>
        <w:r w:rsidRPr="008F3A69">
          <w:rPr>
            <w:rFonts w:ascii="Arial Narrow" w:hAnsi="Arial Narrow" w:cs="TimesNewRoman"/>
            <w:color w:val="000000"/>
            <w:lang w:val="es-AR"/>
          </w:rPr>
          <w:t xml:space="preserve"> principalmente por su efecto secundario de actualizar </w:t>
        </w:r>
        <w:r w:rsidRPr="008F3A69">
          <w:rPr>
            <w:rFonts w:ascii="Arial Narrow" w:hAnsi="Arial Narrow" w:cs="TimesNewRoman"/>
            <w:b/>
            <w:bCs/>
            <w:i/>
            <w:iCs/>
            <w:color w:val="000000"/>
            <w:lang w:val="es-AR"/>
            <w:rPrChange w:id="3859" w:author="Ernesto del Puerto" w:date="2022-02-26T15:35:00Z">
              <w:rPr>
                <w:rFonts w:ascii="Arial Narrow" w:hAnsi="Arial Narrow" w:cs="TimesNewRoman"/>
                <w:color w:val="000000"/>
                <w:lang w:val="es-AR"/>
              </w:rPr>
            </w:rPrChange>
          </w:rPr>
          <w:t>$sum</w:t>
        </w:r>
        <w:r w:rsidRPr="008F3A69">
          <w:rPr>
            <w:rFonts w:ascii="Arial Narrow" w:hAnsi="Arial Narrow" w:cs="TimesNewRoman"/>
            <w:color w:val="000000"/>
            <w:lang w:val="es-AR"/>
          </w:rPr>
          <w:t>.</w:t>
        </w:r>
      </w:ins>
    </w:p>
    <w:p w14:paraId="66EF0D05" w14:textId="77777777" w:rsidR="007655AA" w:rsidRPr="00635B2E" w:rsidRDefault="007655AA" w:rsidP="00FA6FAB">
      <w:pPr>
        <w:autoSpaceDE w:val="0"/>
        <w:autoSpaceDN w:val="0"/>
        <w:adjustRightInd w:val="0"/>
        <w:spacing w:before="240"/>
        <w:rPr>
          <w:ins w:id="3860" w:author="Ernesto del Puerto" w:date="2022-02-25T20:33:00Z"/>
          <w:rFonts w:ascii="Arial Narrow" w:hAnsi="Arial Narrow" w:cs="TimesNewRoman"/>
          <w:color w:val="000000"/>
          <w:lang w:val="es-AR"/>
        </w:rPr>
      </w:pPr>
    </w:p>
    <w:p w14:paraId="69021DEE" w14:textId="374FAD03" w:rsidR="007655AA" w:rsidRDefault="00D0295F" w:rsidP="00FA6FAB">
      <w:pPr>
        <w:autoSpaceDE w:val="0"/>
        <w:autoSpaceDN w:val="0"/>
        <w:adjustRightInd w:val="0"/>
        <w:spacing w:before="240"/>
        <w:rPr>
          <w:ins w:id="3861" w:author="Ernesto del Puerto" w:date="2022-02-25T20:33:00Z"/>
          <w:rFonts w:ascii="Arial Narrow" w:hAnsi="Arial Narrow" w:cs="TimesNewRoman"/>
          <w:color w:val="000000"/>
          <w:lang w:val="es-AR"/>
        </w:rPr>
      </w:pPr>
      <w:ins w:id="3862" w:author="Ernesto del Puerto" w:date="2022-02-26T15:39:00Z">
        <w:r>
          <w:rPr>
            <w:rFonts w:ascii="Arial Narrow" w:hAnsi="Arial Narrow" w:cs="TimesNewRoman"/>
            <w:noProof/>
            <w:color w:val="000000"/>
            <w:lang w:val="es-AR"/>
          </w:rPr>
          <w:drawing>
            <wp:inline distT="0" distB="0" distL="0" distR="0" wp14:anchorId="7F36AA61" wp14:editId="3CFFAAFE">
              <wp:extent cx="3623945" cy="254254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23945" cy="2542540"/>
                      </a:xfrm>
                      <a:prstGeom prst="rect">
                        <a:avLst/>
                      </a:prstGeom>
                      <a:noFill/>
                      <a:ln>
                        <a:noFill/>
                      </a:ln>
                    </pic:spPr>
                  </pic:pic>
                </a:graphicData>
              </a:graphic>
            </wp:inline>
          </w:drawing>
        </w:r>
      </w:ins>
    </w:p>
    <w:p w14:paraId="1277A8F8" w14:textId="10D754C1" w:rsidR="00D0295F" w:rsidRDefault="00D0295F" w:rsidP="00D0295F">
      <w:pPr>
        <w:pStyle w:val="TtuloTDC"/>
        <w:autoSpaceDE w:val="0"/>
        <w:autoSpaceDN w:val="0"/>
        <w:adjustRightInd w:val="0"/>
        <w:outlineLvl w:val="2"/>
        <w:rPr>
          <w:ins w:id="3863" w:author="Ernesto del Puerto" w:date="2022-02-26T15:39:00Z"/>
          <w:rFonts w:ascii="Arial Narrow" w:hAnsi="Arial Narrow" w:cs="TimesNewRoman"/>
          <w:color w:val="000000"/>
          <w:lang w:val="es-AR"/>
        </w:rPr>
      </w:pPr>
      <w:bookmarkStart w:id="3864" w:name="_Toc97490012"/>
      <w:ins w:id="3865" w:author="Ernesto del Puerto" w:date="2022-02-26T15:39:00Z">
        <w:r>
          <w:rPr>
            <w:rFonts w:ascii="Arial Narrow" w:eastAsia="Times New Roman" w:hAnsi="Arial Narrow" w:cs="CourierNewPSMT"/>
            <w:b/>
            <w:color w:val="000000"/>
            <w:sz w:val="28"/>
            <w:szCs w:val="28"/>
            <w:lang w:val="es-ES" w:eastAsia="es-ES"/>
          </w:rPr>
          <w:t>Figura 34.</w:t>
        </w:r>
      </w:ins>
      <w:ins w:id="3866" w:author="Ernesto del Puerto" w:date="2022-02-26T15:40:00Z">
        <w:r>
          <w:rPr>
            <w:rFonts w:ascii="Arial Narrow" w:eastAsia="Times New Roman" w:hAnsi="Arial Narrow" w:cs="CourierNewPSMT"/>
            <w:b/>
            <w:color w:val="000000"/>
            <w:sz w:val="28"/>
            <w:szCs w:val="28"/>
            <w:lang w:val="es-ES" w:eastAsia="es-ES"/>
          </w:rPr>
          <w:t>2</w:t>
        </w:r>
      </w:ins>
      <w:ins w:id="3867" w:author="Ernesto del Puerto" w:date="2022-02-26T15:39:00Z">
        <w:r>
          <w:rPr>
            <w:rFonts w:ascii="Arial Narrow" w:eastAsia="Times New Roman" w:hAnsi="Arial Narrow" w:cs="CourierNewPSMT"/>
            <w:b/>
            <w:color w:val="000000"/>
            <w:sz w:val="28"/>
            <w:szCs w:val="28"/>
            <w:lang w:val="es-ES" w:eastAsia="es-ES"/>
          </w:rPr>
          <w:t xml:space="preserve">. Ejemplos de </w:t>
        </w:r>
      </w:ins>
      <w:ins w:id="3868" w:author="Ernesto del Puerto" w:date="2022-02-26T15:40:00Z">
        <w:r>
          <w:rPr>
            <w:rFonts w:ascii="Arial Narrow" w:eastAsia="Times New Roman" w:hAnsi="Arial Narrow" w:cs="CourierNewPSMT"/>
            <w:b/>
            <w:color w:val="000000"/>
            <w:sz w:val="28"/>
            <w:szCs w:val="28"/>
            <w:lang w:val="es-ES" w:eastAsia="es-ES"/>
          </w:rPr>
          <w:t>encadenamiento de métodos</w:t>
        </w:r>
      </w:ins>
      <w:bookmarkEnd w:id="3864"/>
    </w:p>
    <w:p w14:paraId="62FD39A0" w14:textId="77777777" w:rsidR="00B85F74" w:rsidRDefault="00B85F74" w:rsidP="00B85F74">
      <w:pPr>
        <w:autoSpaceDE w:val="0"/>
        <w:autoSpaceDN w:val="0"/>
        <w:adjustRightInd w:val="0"/>
        <w:spacing w:before="240"/>
        <w:rPr>
          <w:ins w:id="3869" w:author="Ernesto del Puerto" w:date="2022-02-26T15:42:00Z"/>
          <w:rFonts w:ascii="Arial Narrow" w:hAnsi="Arial Narrow" w:cs="TimesNewRoman"/>
          <w:color w:val="000000"/>
          <w:lang w:val="es-AR"/>
        </w:rPr>
      </w:pPr>
      <w:ins w:id="3870" w:author="Ernesto del Puerto" w:date="2022-02-26T15:42:00Z">
        <w:r w:rsidRPr="00B85F74">
          <w:rPr>
            <w:rFonts w:ascii="Arial Narrow" w:hAnsi="Arial Narrow" w:cs="TimesNewRoman"/>
            <w:color w:val="000000"/>
            <w:lang w:val="es-AR"/>
          </w:rPr>
          <w:t>Los métodos R6 de efectos secundarios siempre deben devolverse a sí mismos de forma invisible.</w:t>
        </w:r>
      </w:ins>
    </w:p>
    <w:p w14:paraId="59022240" w14:textId="3292BD48" w:rsidR="00B85F74" w:rsidRPr="00B85F74" w:rsidRDefault="00B85F74" w:rsidP="00B85F74">
      <w:pPr>
        <w:autoSpaceDE w:val="0"/>
        <w:autoSpaceDN w:val="0"/>
        <w:adjustRightInd w:val="0"/>
        <w:spacing w:before="240"/>
        <w:rPr>
          <w:ins w:id="3871" w:author="Ernesto del Puerto" w:date="2022-02-26T15:42:00Z"/>
          <w:rFonts w:ascii="Arial Narrow" w:hAnsi="Arial Narrow" w:cs="TimesNewRoman"/>
          <w:color w:val="000000"/>
          <w:lang w:val="es-AR"/>
        </w:rPr>
      </w:pPr>
      <w:ins w:id="3872" w:author="Ernesto del Puerto" w:date="2022-02-26T15:42:00Z">
        <w:r w:rsidRPr="00B85F74">
          <w:rPr>
            <w:rFonts w:ascii="Arial Narrow" w:hAnsi="Arial Narrow" w:cs="TimesNewRoman"/>
            <w:color w:val="000000"/>
            <w:lang w:val="es-AR"/>
          </w:rPr>
          <w:t>Esto devuelve el objeto actual y hace posible encadenar varias llamadas a métodos</w:t>
        </w:r>
        <w:r>
          <w:rPr>
            <w:rFonts w:ascii="Arial Narrow" w:hAnsi="Arial Narrow" w:cs="TimesNewRoman"/>
            <w:color w:val="000000"/>
            <w:lang w:val="es-AR"/>
          </w:rPr>
          <w:t>.</w:t>
        </w:r>
      </w:ins>
    </w:p>
    <w:p w14:paraId="41E8DECC" w14:textId="640394E2" w:rsidR="00B85F74" w:rsidRPr="00B85F74" w:rsidRDefault="00B85F74" w:rsidP="00B85F74">
      <w:pPr>
        <w:autoSpaceDE w:val="0"/>
        <w:autoSpaceDN w:val="0"/>
        <w:adjustRightInd w:val="0"/>
        <w:spacing w:before="240"/>
        <w:rPr>
          <w:ins w:id="3873" w:author="Ernesto del Puerto" w:date="2022-02-26T15:42:00Z"/>
          <w:rFonts w:ascii="Arial Narrow" w:hAnsi="Arial Narrow" w:cs="TimesNewRoman"/>
          <w:color w:val="000000"/>
          <w:lang w:val="es-AR"/>
        </w:rPr>
      </w:pPr>
      <w:ins w:id="3874" w:author="Ernesto del Puerto" w:date="2022-02-26T15:42:00Z">
        <w:r w:rsidRPr="00B85F74">
          <w:rPr>
            <w:rFonts w:ascii="Arial Narrow" w:hAnsi="Arial Narrow" w:cs="TimesNewRoman"/>
            <w:color w:val="000000"/>
            <w:lang w:val="es-AR"/>
          </w:rPr>
          <w:t>Para facilitar la lectura, p</w:t>
        </w:r>
      </w:ins>
      <w:ins w:id="3875" w:author="Ernesto del Puerto" w:date="2022-02-26T15:43:00Z">
        <w:r>
          <w:rPr>
            <w:rFonts w:ascii="Arial Narrow" w:hAnsi="Arial Narrow" w:cs="TimesNewRoman"/>
            <w:color w:val="000000"/>
            <w:lang w:val="es-AR"/>
          </w:rPr>
          <w:t>o</w:t>
        </w:r>
      </w:ins>
      <w:ins w:id="3876" w:author="Ernesto del Puerto" w:date="2022-02-26T15:42:00Z">
        <w:r w:rsidRPr="00B85F74">
          <w:rPr>
            <w:rFonts w:ascii="Arial Narrow" w:hAnsi="Arial Narrow" w:cs="TimesNewRoman"/>
            <w:color w:val="000000"/>
            <w:lang w:val="es-AR"/>
          </w:rPr>
          <w:t>de</w:t>
        </w:r>
      </w:ins>
      <w:ins w:id="3877" w:author="Ernesto del Puerto" w:date="2022-02-26T15:43:00Z">
        <w:r>
          <w:rPr>
            <w:rFonts w:ascii="Arial Narrow" w:hAnsi="Arial Narrow" w:cs="TimesNewRoman"/>
            <w:color w:val="000000"/>
            <w:lang w:val="es-AR"/>
          </w:rPr>
          <w:t>mos</w:t>
        </w:r>
      </w:ins>
      <w:ins w:id="3878" w:author="Ernesto del Puerto" w:date="2022-02-26T15:42:00Z">
        <w:r w:rsidRPr="00B85F74">
          <w:rPr>
            <w:rFonts w:ascii="Arial Narrow" w:hAnsi="Arial Narrow" w:cs="TimesNewRoman"/>
            <w:color w:val="000000"/>
            <w:lang w:val="es-AR"/>
          </w:rPr>
          <w:t xml:space="preserve"> poner una llamada de método en cada línea</w:t>
        </w:r>
      </w:ins>
      <w:ins w:id="3879" w:author="Ernesto del Puerto" w:date="2022-02-26T15:43:00Z">
        <w:r>
          <w:rPr>
            <w:rFonts w:ascii="Arial Narrow" w:hAnsi="Arial Narrow" w:cs="TimesNewRoman"/>
            <w:color w:val="000000"/>
            <w:lang w:val="es-AR"/>
          </w:rPr>
          <w:t>.</w:t>
        </w:r>
      </w:ins>
    </w:p>
    <w:p w14:paraId="7A9CC709" w14:textId="77777777" w:rsidR="00B85F74" w:rsidRDefault="00B85F74" w:rsidP="00B85F74">
      <w:pPr>
        <w:autoSpaceDE w:val="0"/>
        <w:autoSpaceDN w:val="0"/>
        <w:adjustRightInd w:val="0"/>
        <w:spacing w:before="240"/>
        <w:rPr>
          <w:ins w:id="3880" w:author="Ernesto del Puerto" w:date="2022-02-26T15:43:00Z"/>
          <w:rFonts w:ascii="Arial Narrow" w:hAnsi="Arial Narrow" w:cs="TimesNewRoman"/>
          <w:color w:val="000000"/>
          <w:lang w:val="es-AR"/>
        </w:rPr>
      </w:pPr>
      <w:ins w:id="3881" w:author="Ernesto del Puerto" w:date="2022-02-26T15:42:00Z">
        <w:r w:rsidRPr="00B85F74">
          <w:rPr>
            <w:rFonts w:ascii="Arial Narrow" w:hAnsi="Arial Narrow" w:cs="TimesNewRoman"/>
            <w:color w:val="000000"/>
            <w:lang w:val="es-AR"/>
          </w:rPr>
          <w:t>Esta técnica se llama encadenamiento de métodos y se usa comúnmente en lenguajes como Python y JavaScript.</w:t>
        </w:r>
      </w:ins>
    </w:p>
    <w:p w14:paraId="3D07DBEE" w14:textId="77777777" w:rsidR="00B85F74" w:rsidRDefault="00B85F74" w:rsidP="00B85F74">
      <w:pPr>
        <w:autoSpaceDE w:val="0"/>
        <w:autoSpaceDN w:val="0"/>
        <w:adjustRightInd w:val="0"/>
        <w:spacing w:before="240"/>
        <w:rPr>
          <w:ins w:id="3882" w:author="Ernesto del Puerto" w:date="2022-02-26T15:43:00Z"/>
          <w:rFonts w:ascii="Arial Narrow" w:hAnsi="Arial Narrow" w:cs="TimesNewRoman"/>
          <w:color w:val="000000"/>
          <w:lang w:val="es-AR"/>
        </w:rPr>
      </w:pPr>
      <w:ins w:id="3883" w:author="Ernesto del Puerto" w:date="2022-02-26T15:42:00Z">
        <w:r w:rsidRPr="00B85F74">
          <w:rPr>
            <w:rFonts w:ascii="Arial Narrow" w:hAnsi="Arial Narrow" w:cs="TimesNewRoman"/>
            <w:color w:val="000000"/>
            <w:lang w:val="es-AR"/>
          </w:rPr>
          <w:t>El encadenamiento de métodos está profundamente relacionado con la tubería</w:t>
        </w:r>
      </w:ins>
      <w:ins w:id="3884" w:author="Ernesto del Puerto" w:date="2022-02-26T15:43:00Z">
        <w:r>
          <w:rPr>
            <w:rFonts w:ascii="Arial Narrow" w:hAnsi="Arial Narrow" w:cs="TimesNewRoman"/>
            <w:color w:val="000000"/>
            <w:lang w:val="es-AR"/>
          </w:rPr>
          <w:t>.</w:t>
        </w:r>
      </w:ins>
    </w:p>
    <w:p w14:paraId="59BE9060" w14:textId="3E201EB8" w:rsidR="00B85F74" w:rsidRPr="00B85F74" w:rsidRDefault="00B85F74">
      <w:pPr>
        <w:pStyle w:val="Ttulo1"/>
        <w:numPr>
          <w:ilvl w:val="1"/>
          <w:numId w:val="1"/>
        </w:numPr>
        <w:rPr>
          <w:ins w:id="3885" w:author="Ernesto del Puerto" w:date="2022-02-26T15:42:00Z"/>
          <w:rFonts w:ascii="Arial Narrow" w:hAnsi="Arial Narrow" w:cs="CourierNewPSMT"/>
          <w:b/>
          <w:color w:val="000000"/>
          <w:sz w:val="28"/>
          <w:szCs w:val="28"/>
          <w:lang w:val="es-ES"/>
          <w:rPrChange w:id="3886" w:author="Ernesto del Puerto" w:date="2022-02-26T15:43:00Z">
            <w:rPr>
              <w:ins w:id="3887" w:author="Ernesto del Puerto" w:date="2022-02-26T15:42:00Z"/>
              <w:rFonts w:ascii="Arial Narrow" w:hAnsi="Arial Narrow" w:cs="TimesNewRoman"/>
              <w:color w:val="000000"/>
              <w:lang w:val="es-AR"/>
            </w:rPr>
          </w:rPrChange>
        </w:rPr>
        <w:pPrChange w:id="3888" w:author="Ernesto del Puerto" w:date="2022-02-26T15:43:00Z">
          <w:pPr>
            <w:autoSpaceDE w:val="0"/>
            <w:autoSpaceDN w:val="0"/>
            <w:adjustRightInd w:val="0"/>
            <w:spacing w:before="240"/>
          </w:pPr>
        </w:pPrChange>
      </w:pPr>
      <w:bookmarkStart w:id="3889" w:name="_Toc97490013"/>
      <w:ins w:id="3890" w:author="Ernesto del Puerto" w:date="2022-02-26T15:42:00Z">
        <w:r w:rsidRPr="00B85F74">
          <w:rPr>
            <w:rFonts w:ascii="Arial Narrow" w:eastAsia="Times New Roman" w:hAnsi="Arial Narrow" w:cs="CourierNewPSMT"/>
            <w:b/>
            <w:color w:val="000000"/>
            <w:sz w:val="28"/>
            <w:szCs w:val="28"/>
            <w:lang w:val="es-ES"/>
            <w:rPrChange w:id="3891" w:author="Ernesto del Puerto" w:date="2022-02-26T15:43:00Z">
              <w:rPr>
                <w:rFonts w:ascii="Arial Narrow" w:hAnsi="Arial Narrow" w:cs="TimesNewRoman"/>
                <w:color w:val="000000"/>
                <w:lang w:val="es-AR"/>
              </w:rPr>
            </w:rPrChange>
          </w:rPr>
          <w:t>Métodos importantes</w:t>
        </w:r>
        <w:bookmarkEnd w:id="3889"/>
      </w:ins>
    </w:p>
    <w:p w14:paraId="44A39484" w14:textId="77777777" w:rsidR="00B85F74" w:rsidRDefault="00B85F74" w:rsidP="00B85F74">
      <w:pPr>
        <w:autoSpaceDE w:val="0"/>
        <w:autoSpaceDN w:val="0"/>
        <w:adjustRightInd w:val="0"/>
        <w:spacing w:before="240"/>
        <w:rPr>
          <w:ins w:id="3892" w:author="Ernesto del Puerto" w:date="2022-02-26T15:44:00Z"/>
          <w:rFonts w:ascii="Arial Narrow" w:hAnsi="Arial Narrow" w:cs="TimesNewRoman"/>
          <w:color w:val="000000"/>
          <w:lang w:val="es-AR"/>
        </w:rPr>
      </w:pPr>
      <w:ins w:id="3893" w:author="Ernesto del Puerto" w:date="2022-02-26T15:42:00Z">
        <w:r w:rsidRPr="00B85F74">
          <w:rPr>
            <w:rFonts w:ascii="Arial Narrow" w:hAnsi="Arial Narrow" w:cs="TimesNewRoman"/>
            <w:color w:val="000000"/>
            <w:lang w:val="es-AR"/>
          </w:rPr>
          <w:t xml:space="preserve">Hay dos métodos importantes que deben definirse para la mayoría de las clases: </w:t>
        </w:r>
        <w:r w:rsidRPr="00B85F74">
          <w:rPr>
            <w:rFonts w:ascii="Arial Narrow" w:hAnsi="Arial Narrow" w:cs="TimesNewRoman"/>
            <w:b/>
            <w:bCs/>
            <w:i/>
            <w:iCs/>
            <w:color w:val="000000"/>
            <w:lang w:val="es-AR"/>
            <w:rPrChange w:id="3894" w:author="Ernesto del Puerto" w:date="2022-02-26T15:44:00Z">
              <w:rPr>
                <w:rFonts w:ascii="Arial Narrow" w:hAnsi="Arial Narrow" w:cs="TimesNewRoman"/>
                <w:color w:val="000000"/>
                <w:lang w:val="es-AR"/>
              </w:rPr>
            </w:rPrChange>
          </w:rPr>
          <w:t>$</w:t>
        </w:r>
        <w:proofErr w:type="spellStart"/>
        <w:proofErr w:type="gramStart"/>
        <w:r w:rsidRPr="00B85F74">
          <w:rPr>
            <w:rFonts w:ascii="Arial Narrow" w:hAnsi="Arial Narrow" w:cs="TimesNewRoman"/>
            <w:b/>
            <w:bCs/>
            <w:i/>
            <w:iCs/>
            <w:color w:val="000000"/>
            <w:lang w:val="es-AR"/>
            <w:rPrChange w:id="3895" w:author="Ernesto del Puerto" w:date="2022-02-26T15:44:00Z">
              <w:rPr>
                <w:rFonts w:ascii="Arial Narrow" w:hAnsi="Arial Narrow" w:cs="TimesNewRoman"/>
                <w:color w:val="000000"/>
                <w:lang w:val="es-AR"/>
              </w:rPr>
            </w:rPrChange>
          </w:rPr>
          <w:t>initialize</w:t>
        </w:r>
        <w:proofErr w:type="spellEnd"/>
        <w:r w:rsidRPr="00B85F74">
          <w:rPr>
            <w:rFonts w:ascii="Arial Narrow" w:hAnsi="Arial Narrow" w:cs="TimesNewRoman"/>
            <w:b/>
            <w:bCs/>
            <w:i/>
            <w:iCs/>
            <w:color w:val="000000"/>
            <w:lang w:val="es-AR"/>
            <w:rPrChange w:id="3896" w:author="Ernesto del Puerto" w:date="2022-02-26T15:44:00Z">
              <w:rPr>
                <w:rFonts w:ascii="Arial Narrow" w:hAnsi="Arial Narrow" w:cs="TimesNewRoman"/>
                <w:color w:val="000000"/>
                <w:lang w:val="es-AR"/>
              </w:rPr>
            </w:rPrChange>
          </w:rPr>
          <w:t>(</w:t>
        </w:r>
        <w:proofErr w:type="gramEnd"/>
        <w:r w:rsidRPr="00B85F74">
          <w:rPr>
            <w:rFonts w:ascii="Arial Narrow" w:hAnsi="Arial Narrow" w:cs="TimesNewRoman"/>
            <w:b/>
            <w:bCs/>
            <w:i/>
            <w:iCs/>
            <w:color w:val="000000"/>
            <w:lang w:val="es-AR"/>
            <w:rPrChange w:id="3897" w:author="Ernesto del Puerto" w:date="2022-02-26T15:44:00Z">
              <w:rPr>
                <w:rFonts w:ascii="Arial Narrow" w:hAnsi="Arial Narrow" w:cs="TimesNewRoman"/>
                <w:color w:val="000000"/>
                <w:lang w:val="es-AR"/>
              </w:rPr>
            </w:rPrChange>
          </w:rPr>
          <w:t>)</w:t>
        </w:r>
        <w:r w:rsidRPr="00B85F74">
          <w:rPr>
            <w:rFonts w:ascii="Arial Narrow" w:hAnsi="Arial Narrow" w:cs="TimesNewRoman"/>
            <w:color w:val="000000"/>
            <w:lang w:val="es-AR"/>
          </w:rPr>
          <w:t xml:space="preserve"> y </w:t>
        </w:r>
        <w:r w:rsidRPr="00B85F74">
          <w:rPr>
            <w:rFonts w:ascii="Arial Narrow" w:hAnsi="Arial Narrow" w:cs="TimesNewRoman"/>
            <w:b/>
            <w:bCs/>
            <w:i/>
            <w:iCs/>
            <w:color w:val="000000"/>
            <w:lang w:val="es-AR"/>
            <w:rPrChange w:id="3898" w:author="Ernesto del Puerto" w:date="2022-02-26T15:44:00Z">
              <w:rPr>
                <w:rFonts w:ascii="Arial Narrow" w:hAnsi="Arial Narrow" w:cs="TimesNewRoman"/>
                <w:color w:val="000000"/>
                <w:lang w:val="es-AR"/>
              </w:rPr>
            </w:rPrChange>
          </w:rPr>
          <w:t>$</w:t>
        </w:r>
        <w:proofErr w:type="spellStart"/>
        <w:r w:rsidRPr="00B85F74">
          <w:rPr>
            <w:rFonts w:ascii="Arial Narrow" w:hAnsi="Arial Narrow" w:cs="TimesNewRoman"/>
            <w:b/>
            <w:bCs/>
            <w:i/>
            <w:iCs/>
            <w:color w:val="000000"/>
            <w:lang w:val="es-AR"/>
            <w:rPrChange w:id="3899" w:author="Ernesto del Puerto" w:date="2022-02-26T15:44:00Z">
              <w:rPr>
                <w:rFonts w:ascii="Arial Narrow" w:hAnsi="Arial Narrow" w:cs="TimesNewRoman"/>
                <w:color w:val="000000"/>
                <w:lang w:val="es-AR"/>
              </w:rPr>
            </w:rPrChange>
          </w:rPr>
          <w:t>print</w:t>
        </w:r>
        <w:proofErr w:type="spellEnd"/>
        <w:r w:rsidRPr="00B85F74">
          <w:rPr>
            <w:rFonts w:ascii="Arial Narrow" w:hAnsi="Arial Narrow" w:cs="TimesNewRoman"/>
            <w:b/>
            <w:bCs/>
            <w:i/>
            <w:iCs/>
            <w:color w:val="000000"/>
            <w:lang w:val="es-AR"/>
            <w:rPrChange w:id="3900" w:author="Ernesto del Puerto" w:date="2022-02-26T15:44:00Z">
              <w:rPr>
                <w:rFonts w:ascii="Arial Narrow" w:hAnsi="Arial Narrow" w:cs="TimesNewRoman"/>
                <w:color w:val="000000"/>
                <w:lang w:val="es-AR"/>
              </w:rPr>
            </w:rPrChange>
          </w:rPr>
          <w:t>()</w:t>
        </w:r>
      </w:ins>
      <w:ins w:id="3901" w:author="Ernesto del Puerto" w:date="2022-02-26T15:44:00Z">
        <w:r>
          <w:rPr>
            <w:rFonts w:ascii="Arial Narrow" w:hAnsi="Arial Narrow" w:cs="TimesNewRoman"/>
            <w:color w:val="000000"/>
            <w:lang w:val="es-AR"/>
          </w:rPr>
          <w:t>.</w:t>
        </w:r>
      </w:ins>
    </w:p>
    <w:p w14:paraId="7EB59F84" w14:textId="1AFE997F" w:rsidR="00B85F74" w:rsidRPr="00B85F74" w:rsidRDefault="00B85F74" w:rsidP="00B85F74">
      <w:pPr>
        <w:autoSpaceDE w:val="0"/>
        <w:autoSpaceDN w:val="0"/>
        <w:adjustRightInd w:val="0"/>
        <w:spacing w:before="240"/>
        <w:rPr>
          <w:ins w:id="3902" w:author="Ernesto del Puerto" w:date="2022-02-26T15:42:00Z"/>
          <w:rFonts w:ascii="Arial Narrow" w:hAnsi="Arial Narrow" w:cs="TimesNewRoman"/>
          <w:color w:val="000000"/>
          <w:lang w:val="es-AR"/>
        </w:rPr>
      </w:pPr>
      <w:ins w:id="3903" w:author="Ernesto del Puerto" w:date="2022-02-26T15:42:00Z">
        <w:r w:rsidRPr="00B85F74">
          <w:rPr>
            <w:rFonts w:ascii="Arial Narrow" w:hAnsi="Arial Narrow" w:cs="TimesNewRoman"/>
            <w:color w:val="000000"/>
            <w:lang w:val="es-AR"/>
          </w:rPr>
          <w:t xml:space="preserve">No son obligatorios, pero proporcionarlos hará que </w:t>
        </w:r>
      </w:ins>
      <w:ins w:id="3904" w:author="Ernesto del Puerto" w:date="2022-02-26T15:44:00Z">
        <w:r>
          <w:rPr>
            <w:rFonts w:ascii="Arial Narrow" w:hAnsi="Arial Narrow" w:cs="TimesNewRoman"/>
            <w:color w:val="000000"/>
            <w:lang w:val="es-AR"/>
          </w:rPr>
          <w:t>n</w:t>
        </w:r>
      </w:ins>
      <w:ins w:id="3905" w:author="Ernesto del Puerto" w:date="2022-02-26T15:42:00Z">
        <w:r w:rsidRPr="00B85F74">
          <w:rPr>
            <w:rFonts w:ascii="Arial Narrow" w:hAnsi="Arial Narrow" w:cs="TimesNewRoman"/>
            <w:color w:val="000000"/>
            <w:lang w:val="es-AR"/>
          </w:rPr>
          <w:t>u</w:t>
        </w:r>
      </w:ins>
      <w:ins w:id="3906" w:author="Ernesto del Puerto" w:date="2022-02-26T15:44:00Z">
        <w:r>
          <w:rPr>
            <w:rFonts w:ascii="Arial Narrow" w:hAnsi="Arial Narrow" w:cs="TimesNewRoman"/>
            <w:color w:val="000000"/>
            <w:lang w:val="es-AR"/>
          </w:rPr>
          <w:t>estra</w:t>
        </w:r>
      </w:ins>
      <w:ins w:id="3907" w:author="Ernesto del Puerto" w:date="2022-02-26T15:42:00Z">
        <w:r w:rsidRPr="00B85F74">
          <w:rPr>
            <w:rFonts w:ascii="Arial Narrow" w:hAnsi="Arial Narrow" w:cs="TimesNewRoman"/>
            <w:color w:val="000000"/>
            <w:lang w:val="es-AR"/>
          </w:rPr>
          <w:t xml:space="preserve"> clase sea más fácil de usar.</w:t>
        </w:r>
      </w:ins>
    </w:p>
    <w:p w14:paraId="3CE0299E" w14:textId="77777777" w:rsidR="00B85F74" w:rsidRDefault="00B85F74" w:rsidP="00B85F74">
      <w:pPr>
        <w:autoSpaceDE w:val="0"/>
        <w:autoSpaceDN w:val="0"/>
        <w:adjustRightInd w:val="0"/>
        <w:spacing w:before="240"/>
        <w:rPr>
          <w:ins w:id="3908" w:author="Ernesto del Puerto" w:date="2022-02-26T15:45:00Z"/>
          <w:rFonts w:ascii="Arial Narrow" w:hAnsi="Arial Narrow" w:cs="TimesNewRoman"/>
          <w:color w:val="000000"/>
          <w:lang w:val="es-AR"/>
        </w:rPr>
      </w:pPr>
      <w:ins w:id="3909" w:author="Ernesto del Puerto" w:date="2022-02-26T15:42:00Z">
        <w:r w:rsidRPr="00B85F74">
          <w:rPr>
            <w:rFonts w:ascii="Arial Narrow" w:hAnsi="Arial Narrow" w:cs="TimesNewRoman"/>
            <w:b/>
            <w:bCs/>
            <w:i/>
            <w:iCs/>
            <w:color w:val="000000"/>
            <w:lang w:val="es-AR"/>
            <w:rPrChange w:id="3910" w:author="Ernesto del Puerto" w:date="2022-02-26T15:45:00Z">
              <w:rPr>
                <w:rFonts w:ascii="Arial Narrow" w:hAnsi="Arial Narrow" w:cs="TimesNewRoman"/>
                <w:color w:val="000000"/>
                <w:lang w:val="es-AR"/>
              </w:rPr>
            </w:rPrChange>
          </w:rPr>
          <w:t>$</w:t>
        </w:r>
        <w:proofErr w:type="spellStart"/>
        <w:proofErr w:type="gramStart"/>
        <w:r w:rsidRPr="00B85F74">
          <w:rPr>
            <w:rFonts w:ascii="Arial Narrow" w:hAnsi="Arial Narrow" w:cs="TimesNewRoman"/>
            <w:b/>
            <w:bCs/>
            <w:i/>
            <w:iCs/>
            <w:color w:val="000000"/>
            <w:lang w:val="es-AR"/>
            <w:rPrChange w:id="3911" w:author="Ernesto del Puerto" w:date="2022-02-26T15:45:00Z">
              <w:rPr>
                <w:rFonts w:ascii="Arial Narrow" w:hAnsi="Arial Narrow" w:cs="TimesNewRoman"/>
                <w:color w:val="000000"/>
                <w:lang w:val="es-AR"/>
              </w:rPr>
            </w:rPrChange>
          </w:rPr>
          <w:t>initialize</w:t>
        </w:r>
        <w:proofErr w:type="spellEnd"/>
        <w:r w:rsidRPr="00B85F74">
          <w:rPr>
            <w:rFonts w:ascii="Arial Narrow" w:hAnsi="Arial Narrow" w:cs="TimesNewRoman"/>
            <w:b/>
            <w:bCs/>
            <w:i/>
            <w:iCs/>
            <w:color w:val="000000"/>
            <w:lang w:val="es-AR"/>
            <w:rPrChange w:id="3912" w:author="Ernesto del Puerto" w:date="2022-02-26T15:45:00Z">
              <w:rPr>
                <w:rFonts w:ascii="Arial Narrow" w:hAnsi="Arial Narrow" w:cs="TimesNewRoman"/>
                <w:color w:val="000000"/>
                <w:lang w:val="es-AR"/>
              </w:rPr>
            </w:rPrChange>
          </w:rPr>
          <w:t>(</w:t>
        </w:r>
        <w:proofErr w:type="gramEnd"/>
        <w:r w:rsidRPr="00B85F74">
          <w:rPr>
            <w:rFonts w:ascii="Arial Narrow" w:hAnsi="Arial Narrow" w:cs="TimesNewRoman"/>
            <w:b/>
            <w:bCs/>
            <w:i/>
            <w:iCs/>
            <w:color w:val="000000"/>
            <w:lang w:val="es-AR"/>
            <w:rPrChange w:id="3913" w:author="Ernesto del Puerto" w:date="2022-02-26T15:45:00Z">
              <w:rPr>
                <w:rFonts w:ascii="Arial Narrow" w:hAnsi="Arial Narrow" w:cs="TimesNewRoman"/>
                <w:color w:val="000000"/>
                <w:lang w:val="es-AR"/>
              </w:rPr>
            </w:rPrChange>
          </w:rPr>
          <w:t>)</w:t>
        </w:r>
        <w:r w:rsidRPr="00B85F74">
          <w:rPr>
            <w:rFonts w:ascii="Arial Narrow" w:hAnsi="Arial Narrow" w:cs="TimesNewRoman"/>
            <w:color w:val="000000"/>
            <w:lang w:val="es-AR"/>
          </w:rPr>
          <w:t xml:space="preserve"> anula el comportamiento predeterminado de </w:t>
        </w:r>
        <w:r w:rsidRPr="00B85F74">
          <w:rPr>
            <w:rFonts w:ascii="Arial Narrow" w:hAnsi="Arial Narrow" w:cs="TimesNewRoman"/>
            <w:b/>
            <w:bCs/>
            <w:i/>
            <w:iCs/>
            <w:color w:val="000000"/>
            <w:lang w:val="es-AR"/>
            <w:rPrChange w:id="3914" w:author="Ernesto del Puerto" w:date="2022-02-26T15:45:00Z">
              <w:rPr>
                <w:rFonts w:ascii="Arial Narrow" w:hAnsi="Arial Narrow" w:cs="TimesNewRoman"/>
                <w:color w:val="000000"/>
                <w:lang w:val="es-AR"/>
              </w:rPr>
            </w:rPrChange>
          </w:rPr>
          <w:t>$new()</w:t>
        </w:r>
        <w:r w:rsidRPr="00B85F74">
          <w:rPr>
            <w:rFonts w:ascii="Arial Narrow" w:hAnsi="Arial Narrow" w:cs="TimesNewRoman"/>
            <w:color w:val="000000"/>
            <w:lang w:val="es-AR"/>
          </w:rPr>
          <w:t>.</w:t>
        </w:r>
      </w:ins>
    </w:p>
    <w:p w14:paraId="344DDB55" w14:textId="77777777" w:rsidR="00B85F74" w:rsidRDefault="00B85F74" w:rsidP="00B85F74">
      <w:pPr>
        <w:autoSpaceDE w:val="0"/>
        <w:autoSpaceDN w:val="0"/>
        <w:adjustRightInd w:val="0"/>
        <w:spacing w:before="240"/>
        <w:rPr>
          <w:ins w:id="3915" w:author="Ernesto del Puerto" w:date="2022-02-26T15:46:00Z"/>
          <w:rFonts w:ascii="Arial Narrow" w:hAnsi="Arial Narrow" w:cs="TimesNewRoman"/>
          <w:color w:val="000000"/>
          <w:lang w:val="es-AR"/>
        </w:rPr>
      </w:pPr>
      <w:ins w:id="3916" w:author="Ernesto del Puerto" w:date="2022-02-26T15:42:00Z">
        <w:r w:rsidRPr="00B85F74">
          <w:rPr>
            <w:rFonts w:ascii="Arial Narrow" w:hAnsi="Arial Narrow" w:cs="TimesNewRoman"/>
            <w:color w:val="000000"/>
            <w:lang w:val="es-AR"/>
          </w:rPr>
          <w:t xml:space="preserve">Por ejemplo, el </w:t>
        </w:r>
      </w:ins>
      <w:ins w:id="3917" w:author="Ernesto del Puerto" w:date="2022-02-26T15:46:00Z">
        <w:r w:rsidRPr="00B85F74">
          <w:rPr>
            <w:rFonts w:ascii="Arial Narrow" w:hAnsi="Arial Narrow" w:cs="TimesNewRoman"/>
            <w:color w:val="000000"/>
            <w:lang w:val="es-AR"/>
          </w:rPr>
          <w:t xml:space="preserve">código </w:t>
        </w:r>
      </w:ins>
      <w:ins w:id="3918" w:author="Ernesto del Puerto" w:date="2022-02-26T15:45:00Z">
        <w:r>
          <w:rPr>
            <w:rFonts w:ascii="Arial Narrow" w:hAnsi="Arial Narrow" w:cs="TimesNewRoman"/>
            <w:color w:val="000000"/>
            <w:lang w:val="es-AR"/>
          </w:rPr>
          <w:t>detallado en la figura 34</w:t>
        </w:r>
      </w:ins>
      <w:ins w:id="3919" w:author="Ernesto del Puerto" w:date="2022-02-26T15:46:00Z">
        <w:r>
          <w:rPr>
            <w:rFonts w:ascii="Arial Narrow" w:hAnsi="Arial Narrow" w:cs="TimesNewRoman"/>
            <w:color w:val="000000"/>
            <w:lang w:val="es-AR"/>
          </w:rPr>
          <w:t xml:space="preserve">.3 </w:t>
        </w:r>
      </w:ins>
      <w:ins w:id="3920" w:author="Ernesto del Puerto" w:date="2022-02-26T15:42:00Z">
        <w:r w:rsidRPr="00B85F74">
          <w:rPr>
            <w:rFonts w:ascii="Arial Narrow" w:hAnsi="Arial Narrow" w:cs="TimesNewRoman"/>
            <w:color w:val="000000"/>
            <w:lang w:val="es-AR"/>
          </w:rPr>
          <w:t>define una clase de Persona con campos $nombre y $edad.</w:t>
        </w:r>
      </w:ins>
    </w:p>
    <w:p w14:paraId="02651454" w14:textId="77777777" w:rsidR="00B85F74" w:rsidRDefault="00B85F74" w:rsidP="00B85F74">
      <w:pPr>
        <w:autoSpaceDE w:val="0"/>
        <w:autoSpaceDN w:val="0"/>
        <w:adjustRightInd w:val="0"/>
        <w:spacing w:before="240"/>
        <w:rPr>
          <w:ins w:id="3921" w:author="Ernesto del Puerto" w:date="2022-02-26T15:46:00Z"/>
          <w:rFonts w:ascii="Arial Narrow" w:hAnsi="Arial Narrow" w:cs="TimesNewRoman"/>
          <w:color w:val="000000"/>
          <w:lang w:val="es-AR"/>
        </w:rPr>
      </w:pPr>
    </w:p>
    <w:p w14:paraId="684C5359" w14:textId="3B8A5938" w:rsidR="00B85F74" w:rsidRDefault="007971AA" w:rsidP="00B85F74">
      <w:pPr>
        <w:autoSpaceDE w:val="0"/>
        <w:autoSpaceDN w:val="0"/>
        <w:adjustRightInd w:val="0"/>
        <w:spacing w:before="240"/>
        <w:rPr>
          <w:ins w:id="3922" w:author="Ernesto del Puerto" w:date="2022-02-26T15:46:00Z"/>
          <w:rFonts w:ascii="Arial Narrow" w:hAnsi="Arial Narrow" w:cs="TimesNewRoman"/>
          <w:color w:val="000000"/>
          <w:lang w:val="es-AR"/>
        </w:rPr>
      </w:pPr>
      <w:ins w:id="3923" w:author="Ernesto del Puerto" w:date="2022-02-26T15:54:00Z">
        <w:r>
          <w:rPr>
            <w:rFonts w:ascii="Arial Narrow" w:hAnsi="Arial Narrow" w:cs="TimesNewRoman"/>
            <w:noProof/>
            <w:color w:val="000000"/>
            <w:lang w:val="es-AR"/>
          </w:rPr>
          <w:drawing>
            <wp:inline distT="0" distB="0" distL="0" distR="0" wp14:anchorId="0C4BAA25" wp14:editId="5FFE5832">
              <wp:extent cx="6102985" cy="6963410"/>
              <wp:effectExtent l="0" t="0" r="0" b="889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02985" cy="6963410"/>
                      </a:xfrm>
                      <a:prstGeom prst="rect">
                        <a:avLst/>
                      </a:prstGeom>
                      <a:noFill/>
                      <a:ln>
                        <a:noFill/>
                      </a:ln>
                    </pic:spPr>
                  </pic:pic>
                </a:graphicData>
              </a:graphic>
            </wp:inline>
          </w:drawing>
        </w:r>
      </w:ins>
    </w:p>
    <w:p w14:paraId="567031CA" w14:textId="43555CF9" w:rsidR="00B85F74" w:rsidRDefault="00B85F74" w:rsidP="00B85F74">
      <w:pPr>
        <w:pStyle w:val="TtuloTDC"/>
        <w:autoSpaceDE w:val="0"/>
        <w:autoSpaceDN w:val="0"/>
        <w:adjustRightInd w:val="0"/>
        <w:outlineLvl w:val="2"/>
        <w:rPr>
          <w:ins w:id="3924" w:author="Ernesto del Puerto" w:date="2022-02-26T15:50:00Z"/>
          <w:rFonts w:ascii="Arial Narrow" w:hAnsi="Arial Narrow" w:cs="TimesNewRoman"/>
          <w:color w:val="000000"/>
          <w:lang w:val="es-AR"/>
        </w:rPr>
      </w:pPr>
      <w:bookmarkStart w:id="3925" w:name="_Toc97490014"/>
      <w:ins w:id="3926" w:author="Ernesto del Puerto" w:date="2022-02-26T15:50:00Z">
        <w:r>
          <w:rPr>
            <w:rFonts w:ascii="Arial Narrow" w:eastAsia="Times New Roman" w:hAnsi="Arial Narrow" w:cs="CourierNewPSMT"/>
            <w:b/>
            <w:color w:val="000000"/>
            <w:sz w:val="28"/>
            <w:szCs w:val="28"/>
            <w:lang w:val="es-ES" w:eastAsia="es-ES"/>
          </w:rPr>
          <w:t>Figura 34.3. Ejemplos del uso de métodos importantes</w:t>
        </w:r>
        <w:bookmarkEnd w:id="3925"/>
      </w:ins>
    </w:p>
    <w:p w14:paraId="5F016BBF" w14:textId="417CDC8B" w:rsidR="00D0295F" w:rsidRDefault="00B85F74" w:rsidP="00B85F74">
      <w:pPr>
        <w:autoSpaceDE w:val="0"/>
        <w:autoSpaceDN w:val="0"/>
        <w:adjustRightInd w:val="0"/>
        <w:spacing w:before="240"/>
        <w:rPr>
          <w:ins w:id="3927" w:author="Ernesto del Puerto" w:date="2022-02-26T15:39:00Z"/>
          <w:rFonts w:ascii="Arial Narrow" w:hAnsi="Arial Narrow" w:cs="TimesNewRoman"/>
          <w:color w:val="000000"/>
          <w:lang w:val="es-AR"/>
        </w:rPr>
      </w:pPr>
      <w:ins w:id="3928" w:author="Ernesto del Puerto" w:date="2022-02-26T15:42:00Z">
        <w:r w:rsidRPr="00B85F74">
          <w:rPr>
            <w:rFonts w:ascii="Arial Narrow" w:hAnsi="Arial Narrow" w:cs="TimesNewRoman"/>
            <w:color w:val="000000"/>
            <w:lang w:val="es-AR"/>
          </w:rPr>
          <w:t>Para asegurar</w:t>
        </w:r>
      </w:ins>
      <w:ins w:id="3929" w:author="Ernesto del Puerto" w:date="2022-02-26T15:51:00Z">
        <w:r>
          <w:rPr>
            <w:rFonts w:ascii="Arial Narrow" w:hAnsi="Arial Narrow" w:cs="TimesNewRoman"/>
            <w:color w:val="000000"/>
            <w:lang w:val="es-AR"/>
          </w:rPr>
          <w:t xml:space="preserve">nos </w:t>
        </w:r>
      </w:ins>
      <w:ins w:id="3930" w:author="Ernesto del Puerto" w:date="2022-02-26T15:42:00Z">
        <w:r w:rsidRPr="00B85F74">
          <w:rPr>
            <w:rFonts w:ascii="Arial Narrow" w:hAnsi="Arial Narrow" w:cs="TimesNewRoman"/>
            <w:color w:val="000000"/>
            <w:lang w:val="es-AR"/>
          </w:rPr>
          <w:t xml:space="preserve">de que </w:t>
        </w:r>
        <w:r w:rsidRPr="00B85F74">
          <w:rPr>
            <w:rFonts w:ascii="Arial Narrow" w:hAnsi="Arial Narrow" w:cs="TimesNewRoman"/>
            <w:b/>
            <w:bCs/>
            <w:i/>
            <w:iCs/>
            <w:color w:val="000000"/>
            <w:lang w:val="es-AR"/>
            <w:rPrChange w:id="3931" w:author="Ernesto del Puerto" w:date="2022-02-26T15:51:00Z">
              <w:rPr>
                <w:rFonts w:ascii="Arial Narrow" w:hAnsi="Arial Narrow" w:cs="TimesNewRoman"/>
                <w:color w:val="000000"/>
                <w:lang w:val="es-AR"/>
              </w:rPr>
            </w:rPrChange>
          </w:rPr>
          <w:t>$</w:t>
        </w:r>
        <w:proofErr w:type="spellStart"/>
        <w:r w:rsidRPr="00B85F74">
          <w:rPr>
            <w:rFonts w:ascii="Arial Narrow" w:hAnsi="Arial Narrow" w:cs="TimesNewRoman"/>
            <w:b/>
            <w:bCs/>
            <w:i/>
            <w:iCs/>
            <w:color w:val="000000"/>
            <w:lang w:val="es-AR"/>
            <w:rPrChange w:id="3932" w:author="Ernesto del Puerto" w:date="2022-02-26T15:51:00Z">
              <w:rPr>
                <w:rFonts w:ascii="Arial Narrow" w:hAnsi="Arial Narrow" w:cs="TimesNewRoman"/>
                <w:color w:val="000000"/>
                <w:lang w:val="es-AR"/>
              </w:rPr>
            </w:rPrChange>
          </w:rPr>
          <w:t>name</w:t>
        </w:r>
        <w:proofErr w:type="spellEnd"/>
        <w:r w:rsidRPr="00B85F74">
          <w:rPr>
            <w:rFonts w:ascii="Arial Narrow" w:hAnsi="Arial Narrow" w:cs="TimesNewRoman"/>
            <w:color w:val="000000"/>
            <w:lang w:val="es-AR"/>
          </w:rPr>
          <w:t xml:space="preserve"> sea siempre una </w:t>
        </w:r>
        <w:proofErr w:type="spellStart"/>
        <w:r w:rsidRPr="00B85F74">
          <w:rPr>
            <w:rFonts w:ascii="Arial Narrow" w:hAnsi="Arial Narrow" w:cs="TimesNewRoman"/>
            <w:color w:val="000000"/>
            <w:lang w:val="es-AR"/>
          </w:rPr>
          <w:t>adena</w:t>
        </w:r>
        <w:proofErr w:type="spellEnd"/>
        <w:r w:rsidRPr="00B85F74">
          <w:rPr>
            <w:rFonts w:ascii="Arial Narrow" w:hAnsi="Arial Narrow" w:cs="TimesNewRoman"/>
            <w:color w:val="000000"/>
            <w:lang w:val="es-AR"/>
          </w:rPr>
          <w:t xml:space="preserve"> y </w:t>
        </w:r>
        <w:r w:rsidRPr="00B85F74">
          <w:rPr>
            <w:rFonts w:ascii="Arial Narrow" w:hAnsi="Arial Narrow" w:cs="TimesNewRoman"/>
            <w:b/>
            <w:bCs/>
            <w:i/>
            <w:iCs/>
            <w:color w:val="000000"/>
            <w:lang w:val="es-AR"/>
            <w:rPrChange w:id="3933" w:author="Ernesto del Puerto" w:date="2022-02-26T15:51:00Z">
              <w:rPr>
                <w:rFonts w:ascii="Arial Narrow" w:hAnsi="Arial Narrow" w:cs="TimesNewRoman"/>
                <w:color w:val="000000"/>
                <w:lang w:val="es-AR"/>
              </w:rPr>
            </w:rPrChange>
          </w:rPr>
          <w:t>$</w:t>
        </w:r>
        <w:proofErr w:type="spellStart"/>
        <w:r w:rsidRPr="00B85F74">
          <w:rPr>
            <w:rFonts w:ascii="Arial Narrow" w:hAnsi="Arial Narrow" w:cs="TimesNewRoman"/>
            <w:b/>
            <w:bCs/>
            <w:i/>
            <w:iCs/>
            <w:color w:val="000000"/>
            <w:lang w:val="es-AR"/>
            <w:rPrChange w:id="3934" w:author="Ernesto del Puerto" w:date="2022-02-26T15:51:00Z">
              <w:rPr>
                <w:rFonts w:ascii="Arial Narrow" w:hAnsi="Arial Narrow" w:cs="TimesNewRoman"/>
                <w:color w:val="000000"/>
                <w:lang w:val="es-AR"/>
              </w:rPr>
            </w:rPrChange>
          </w:rPr>
          <w:t>age</w:t>
        </w:r>
        <w:proofErr w:type="spellEnd"/>
        <w:r w:rsidRPr="00B85F74">
          <w:rPr>
            <w:rFonts w:ascii="Arial Narrow" w:hAnsi="Arial Narrow" w:cs="TimesNewRoman"/>
            <w:color w:val="000000"/>
            <w:lang w:val="es-AR"/>
          </w:rPr>
          <w:t xml:space="preserve"> sea siempre un número, coloqu</w:t>
        </w:r>
      </w:ins>
      <w:ins w:id="3935" w:author="Ernesto del Puerto" w:date="2022-02-26T15:51:00Z">
        <w:r>
          <w:rPr>
            <w:rFonts w:ascii="Arial Narrow" w:hAnsi="Arial Narrow" w:cs="TimesNewRoman"/>
            <w:color w:val="000000"/>
            <w:lang w:val="es-AR"/>
          </w:rPr>
          <w:t>emos</w:t>
        </w:r>
      </w:ins>
      <w:ins w:id="3936" w:author="Ernesto del Puerto" w:date="2022-02-26T15:42:00Z">
        <w:r w:rsidRPr="00B85F74">
          <w:rPr>
            <w:rFonts w:ascii="Arial Narrow" w:hAnsi="Arial Narrow" w:cs="TimesNewRoman"/>
            <w:color w:val="000000"/>
            <w:lang w:val="es-AR"/>
          </w:rPr>
          <w:t xml:space="preserve"> controles en </w:t>
        </w:r>
        <w:r w:rsidRPr="00B85F74">
          <w:rPr>
            <w:rFonts w:ascii="Arial Narrow" w:hAnsi="Arial Narrow" w:cs="TimesNewRoman"/>
            <w:b/>
            <w:bCs/>
            <w:i/>
            <w:iCs/>
            <w:color w:val="000000"/>
            <w:lang w:val="es-AR"/>
            <w:rPrChange w:id="3937" w:author="Ernesto del Puerto" w:date="2022-02-26T15:51:00Z">
              <w:rPr>
                <w:rFonts w:ascii="Arial Narrow" w:hAnsi="Arial Narrow" w:cs="TimesNewRoman"/>
                <w:color w:val="000000"/>
                <w:lang w:val="es-AR"/>
              </w:rPr>
            </w:rPrChange>
          </w:rPr>
          <w:t>$</w:t>
        </w:r>
        <w:proofErr w:type="spellStart"/>
        <w:proofErr w:type="gramStart"/>
        <w:r w:rsidRPr="00B85F74">
          <w:rPr>
            <w:rFonts w:ascii="Arial Narrow" w:hAnsi="Arial Narrow" w:cs="TimesNewRoman"/>
            <w:b/>
            <w:bCs/>
            <w:i/>
            <w:iCs/>
            <w:color w:val="000000"/>
            <w:lang w:val="es-AR"/>
            <w:rPrChange w:id="3938" w:author="Ernesto del Puerto" w:date="2022-02-26T15:51:00Z">
              <w:rPr>
                <w:rFonts w:ascii="Arial Narrow" w:hAnsi="Arial Narrow" w:cs="TimesNewRoman"/>
                <w:color w:val="000000"/>
                <w:lang w:val="es-AR"/>
              </w:rPr>
            </w:rPrChange>
          </w:rPr>
          <w:t>initialize</w:t>
        </w:r>
        <w:proofErr w:type="spellEnd"/>
        <w:r w:rsidRPr="00B85F74">
          <w:rPr>
            <w:rFonts w:ascii="Arial Narrow" w:hAnsi="Arial Narrow" w:cs="TimesNewRoman"/>
            <w:b/>
            <w:bCs/>
            <w:i/>
            <w:iCs/>
            <w:color w:val="000000"/>
            <w:lang w:val="es-AR"/>
            <w:rPrChange w:id="3939" w:author="Ernesto del Puerto" w:date="2022-02-26T15:51:00Z">
              <w:rPr>
                <w:rFonts w:ascii="Arial Narrow" w:hAnsi="Arial Narrow" w:cs="TimesNewRoman"/>
                <w:color w:val="000000"/>
                <w:lang w:val="es-AR"/>
              </w:rPr>
            </w:rPrChange>
          </w:rPr>
          <w:t>(</w:t>
        </w:r>
        <w:proofErr w:type="gramEnd"/>
        <w:r w:rsidRPr="00B85F74">
          <w:rPr>
            <w:rFonts w:ascii="Arial Narrow" w:hAnsi="Arial Narrow" w:cs="TimesNewRoman"/>
            <w:b/>
            <w:bCs/>
            <w:i/>
            <w:iCs/>
            <w:color w:val="000000"/>
            <w:lang w:val="es-AR"/>
            <w:rPrChange w:id="3940" w:author="Ernesto del Puerto" w:date="2022-02-26T15:51:00Z">
              <w:rPr>
                <w:rFonts w:ascii="Arial Narrow" w:hAnsi="Arial Narrow" w:cs="TimesNewRoman"/>
                <w:color w:val="000000"/>
                <w:lang w:val="es-AR"/>
              </w:rPr>
            </w:rPrChange>
          </w:rPr>
          <w:t>)</w:t>
        </w:r>
        <w:r w:rsidRPr="00B85F74">
          <w:rPr>
            <w:rFonts w:ascii="Arial Narrow" w:hAnsi="Arial Narrow" w:cs="TimesNewRoman"/>
            <w:color w:val="000000"/>
            <w:lang w:val="es-AR"/>
          </w:rPr>
          <w:t>.</w:t>
        </w:r>
      </w:ins>
    </w:p>
    <w:p w14:paraId="3B97542F" w14:textId="03DB9030" w:rsidR="007971AA" w:rsidRPr="007971AA" w:rsidRDefault="007971AA" w:rsidP="007971AA">
      <w:pPr>
        <w:autoSpaceDE w:val="0"/>
        <w:autoSpaceDN w:val="0"/>
        <w:adjustRightInd w:val="0"/>
        <w:spacing w:before="240"/>
        <w:rPr>
          <w:ins w:id="3941" w:author="Ernesto del Puerto" w:date="2022-02-26T15:56:00Z"/>
          <w:rFonts w:ascii="Arial Narrow" w:hAnsi="Arial Narrow" w:cs="TimesNewRoman"/>
          <w:color w:val="000000"/>
          <w:lang w:val="es-AR"/>
        </w:rPr>
      </w:pPr>
      <w:ins w:id="3942" w:author="Ernesto del Puerto" w:date="2022-02-26T15:56:00Z">
        <w:r w:rsidRPr="007971AA">
          <w:rPr>
            <w:rFonts w:ascii="Arial Narrow" w:hAnsi="Arial Narrow" w:cs="TimesNewRoman"/>
            <w:color w:val="000000"/>
            <w:lang w:val="es-AR"/>
          </w:rPr>
          <w:lastRenderedPageBreak/>
          <w:t>Si tene</w:t>
        </w:r>
        <w:r>
          <w:rPr>
            <w:rFonts w:ascii="Arial Narrow" w:hAnsi="Arial Narrow" w:cs="TimesNewRoman"/>
            <w:color w:val="000000"/>
            <w:lang w:val="es-AR"/>
          </w:rPr>
          <w:t>mos</w:t>
        </w:r>
        <w:r w:rsidRPr="007971AA">
          <w:rPr>
            <w:rFonts w:ascii="Arial Narrow" w:hAnsi="Arial Narrow" w:cs="TimesNewRoman"/>
            <w:color w:val="000000"/>
            <w:lang w:val="es-AR"/>
          </w:rPr>
          <w:t xml:space="preserve"> requisitos de validación más costosos, </w:t>
        </w:r>
        <w:proofErr w:type="spellStart"/>
        <w:r w:rsidRPr="007971AA">
          <w:rPr>
            <w:rFonts w:ascii="Arial Narrow" w:hAnsi="Arial Narrow" w:cs="TimesNewRoman"/>
            <w:color w:val="000000"/>
            <w:lang w:val="es-AR"/>
          </w:rPr>
          <w:t>impleménte</w:t>
        </w:r>
        <w:r>
          <w:rPr>
            <w:rFonts w:ascii="Arial Narrow" w:hAnsi="Arial Narrow" w:cs="TimesNewRoman"/>
            <w:color w:val="000000"/>
            <w:lang w:val="es-AR"/>
          </w:rPr>
          <w:t>mos</w:t>
        </w:r>
        <w:r w:rsidRPr="007971AA">
          <w:rPr>
            <w:rFonts w:ascii="Arial Narrow" w:hAnsi="Arial Narrow" w:cs="TimesNewRoman"/>
            <w:color w:val="000000"/>
            <w:lang w:val="es-AR"/>
          </w:rPr>
          <w:t>los</w:t>
        </w:r>
        <w:proofErr w:type="spellEnd"/>
        <w:r w:rsidRPr="007971AA">
          <w:rPr>
            <w:rFonts w:ascii="Arial Narrow" w:hAnsi="Arial Narrow" w:cs="TimesNewRoman"/>
            <w:color w:val="000000"/>
            <w:lang w:val="es-AR"/>
          </w:rPr>
          <w:t xml:space="preserve"> en un </w:t>
        </w:r>
        <w:r w:rsidRPr="007971AA">
          <w:rPr>
            <w:rFonts w:ascii="Arial Narrow" w:hAnsi="Arial Narrow" w:cs="TimesNewRoman"/>
            <w:b/>
            <w:bCs/>
            <w:i/>
            <w:iCs/>
            <w:color w:val="000000"/>
            <w:lang w:val="es-AR"/>
            <w:rPrChange w:id="3943" w:author="Ernesto del Puerto" w:date="2022-02-26T15:56:00Z">
              <w:rPr>
                <w:rFonts w:ascii="Arial Narrow" w:hAnsi="Arial Narrow" w:cs="TimesNewRoman"/>
                <w:color w:val="000000"/>
                <w:lang w:val="es-AR"/>
              </w:rPr>
            </w:rPrChange>
          </w:rPr>
          <w:t>$</w:t>
        </w:r>
        <w:proofErr w:type="spellStart"/>
        <w:proofErr w:type="gramStart"/>
        <w:r w:rsidRPr="007971AA">
          <w:rPr>
            <w:rFonts w:ascii="Arial Narrow" w:hAnsi="Arial Narrow" w:cs="TimesNewRoman"/>
            <w:b/>
            <w:bCs/>
            <w:i/>
            <w:iCs/>
            <w:color w:val="000000"/>
            <w:lang w:val="es-AR"/>
            <w:rPrChange w:id="3944" w:author="Ernesto del Puerto" w:date="2022-02-26T15:56:00Z">
              <w:rPr>
                <w:rFonts w:ascii="Arial Narrow" w:hAnsi="Arial Narrow" w:cs="TimesNewRoman"/>
                <w:color w:val="000000"/>
                <w:lang w:val="es-AR"/>
              </w:rPr>
            </w:rPrChange>
          </w:rPr>
          <w:t>validate</w:t>
        </w:r>
        <w:proofErr w:type="spellEnd"/>
        <w:r w:rsidRPr="007971AA">
          <w:rPr>
            <w:rFonts w:ascii="Arial Narrow" w:hAnsi="Arial Narrow" w:cs="TimesNewRoman"/>
            <w:b/>
            <w:bCs/>
            <w:i/>
            <w:iCs/>
            <w:color w:val="000000"/>
            <w:lang w:val="es-AR"/>
            <w:rPrChange w:id="3945" w:author="Ernesto del Puerto" w:date="2022-02-26T15:56:00Z">
              <w:rPr>
                <w:rFonts w:ascii="Arial Narrow" w:hAnsi="Arial Narrow" w:cs="TimesNewRoman"/>
                <w:color w:val="000000"/>
                <w:lang w:val="es-AR"/>
              </w:rPr>
            </w:rPrChange>
          </w:rPr>
          <w:t>(</w:t>
        </w:r>
        <w:proofErr w:type="gramEnd"/>
        <w:r w:rsidRPr="007971AA">
          <w:rPr>
            <w:rFonts w:ascii="Arial Narrow" w:hAnsi="Arial Narrow" w:cs="TimesNewRoman"/>
            <w:b/>
            <w:bCs/>
            <w:i/>
            <w:iCs/>
            <w:color w:val="000000"/>
            <w:lang w:val="es-AR"/>
            <w:rPrChange w:id="3946" w:author="Ernesto del Puerto" w:date="2022-02-26T15:56:00Z">
              <w:rPr>
                <w:rFonts w:ascii="Arial Narrow" w:hAnsi="Arial Narrow" w:cs="TimesNewRoman"/>
                <w:color w:val="000000"/>
                <w:lang w:val="es-AR"/>
              </w:rPr>
            </w:rPrChange>
          </w:rPr>
          <w:t>)</w:t>
        </w:r>
        <w:r w:rsidRPr="007971AA">
          <w:rPr>
            <w:rFonts w:ascii="Arial Narrow" w:hAnsi="Arial Narrow" w:cs="TimesNewRoman"/>
            <w:color w:val="000000"/>
            <w:lang w:val="es-AR"/>
          </w:rPr>
          <w:t xml:space="preserve"> separado y solo llam</w:t>
        </w:r>
        <w:r>
          <w:rPr>
            <w:rFonts w:ascii="Arial Narrow" w:hAnsi="Arial Narrow" w:cs="TimesNewRoman"/>
            <w:color w:val="000000"/>
            <w:lang w:val="es-AR"/>
          </w:rPr>
          <w:t>émoslo</w:t>
        </w:r>
        <w:r w:rsidRPr="007971AA">
          <w:rPr>
            <w:rFonts w:ascii="Arial Narrow" w:hAnsi="Arial Narrow" w:cs="TimesNewRoman"/>
            <w:color w:val="000000"/>
            <w:lang w:val="es-AR"/>
          </w:rPr>
          <w:t xml:space="preserve"> cuando sea necesario.</w:t>
        </w:r>
      </w:ins>
    </w:p>
    <w:p w14:paraId="393C2023" w14:textId="77777777" w:rsidR="00413859" w:rsidRDefault="00413859" w:rsidP="007971AA">
      <w:pPr>
        <w:autoSpaceDE w:val="0"/>
        <w:autoSpaceDN w:val="0"/>
        <w:adjustRightInd w:val="0"/>
        <w:spacing w:before="240"/>
        <w:rPr>
          <w:ins w:id="3947" w:author="Ernesto del Puerto" w:date="2022-02-26T16:05:00Z"/>
          <w:rFonts w:ascii="Arial Narrow" w:hAnsi="Arial Narrow" w:cs="TimesNewRoman"/>
          <w:color w:val="000000"/>
          <w:lang w:val="es-AR"/>
        </w:rPr>
      </w:pPr>
    </w:p>
    <w:p w14:paraId="479D4656" w14:textId="5DE22901" w:rsidR="00413859" w:rsidRDefault="00413859" w:rsidP="007971AA">
      <w:pPr>
        <w:autoSpaceDE w:val="0"/>
        <w:autoSpaceDN w:val="0"/>
        <w:adjustRightInd w:val="0"/>
        <w:spacing w:before="240"/>
        <w:rPr>
          <w:ins w:id="3948" w:author="Ernesto del Puerto" w:date="2022-02-26T16:05:00Z"/>
          <w:rFonts w:ascii="Arial Narrow" w:hAnsi="Arial Narrow" w:cs="TimesNewRoman"/>
          <w:color w:val="000000"/>
          <w:lang w:val="es-AR"/>
        </w:rPr>
      </w:pPr>
      <w:ins w:id="3949" w:author="Ernesto del Puerto" w:date="2022-02-26T16:05:00Z">
        <w:r>
          <w:rPr>
            <w:rFonts w:ascii="Arial Narrow" w:hAnsi="Arial Narrow" w:cs="TimesNewRoman"/>
            <w:noProof/>
            <w:color w:val="000000"/>
            <w:lang w:val="es-AR"/>
          </w:rPr>
          <w:drawing>
            <wp:inline distT="0" distB="0" distL="0" distR="0" wp14:anchorId="3D7F79B5" wp14:editId="07F85BB0">
              <wp:extent cx="4196715" cy="1500505"/>
              <wp:effectExtent l="0" t="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96715" cy="1500505"/>
                      </a:xfrm>
                      <a:prstGeom prst="rect">
                        <a:avLst/>
                      </a:prstGeom>
                      <a:noFill/>
                      <a:ln>
                        <a:noFill/>
                      </a:ln>
                    </pic:spPr>
                  </pic:pic>
                </a:graphicData>
              </a:graphic>
            </wp:inline>
          </w:drawing>
        </w:r>
      </w:ins>
    </w:p>
    <w:p w14:paraId="786C061B" w14:textId="194B8BA3" w:rsidR="00413859" w:rsidRDefault="00413859" w:rsidP="00413859">
      <w:pPr>
        <w:pStyle w:val="TtuloTDC"/>
        <w:autoSpaceDE w:val="0"/>
        <w:autoSpaceDN w:val="0"/>
        <w:adjustRightInd w:val="0"/>
        <w:outlineLvl w:val="2"/>
        <w:rPr>
          <w:ins w:id="3950" w:author="Ernesto del Puerto" w:date="2022-02-26T16:05:00Z"/>
          <w:rFonts w:ascii="Arial Narrow" w:hAnsi="Arial Narrow" w:cs="TimesNewRoman"/>
          <w:color w:val="000000"/>
          <w:lang w:val="es-AR"/>
        </w:rPr>
      </w:pPr>
      <w:bookmarkStart w:id="3951" w:name="_Toc97490015"/>
      <w:ins w:id="3952" w:author="Ernesto del Puerto" w:date="2022-02-26T16:05:00Z">
        <w:r>
          <w:rPr>
            <w:rFonts w:ascii="Arial Narrow" w:eastAsia="Times New Roman" w:hAnsi="Arial Narrow" w:cs="CourierNewPSMT"/>
            <w:b/>
            <w:color w:val="000000"/>
            <w:sz w:val="28"/>
            <w:szCs w:val="28"/>
            <w:lang w:val="es-ES" w:eastAsia="es-ES"/>
          </w:rPr>
          <w:t xml:space="preserve">Figura 34.4. Ejemplo de </w:t>
        </w:r>
      </w:ins>
      <w:ins w:id="3953" w:author="Ernesto del Puerto" w:date="2022-02-26T16:06:00Z">
        <w:r>
          <w:rPr>
            <w:rFonts w:ascii="Arial Narrow" w:eastAsia="Times New Roman" w:hAnsi="Arial Narrow" w:cs="CourierNewPSMT"/>
            <w:b/>
            <w:color w:val="000000"/>
            <w:sz w:val="28"/>
            <w:szCs w:val="28"/>
            <w:lang w:val="es-ES" w:eastAsia="es-ES"/>
          </w:rPr>
          <w:t xml:space="preserve">cómo agregar </w:t>
        </w:r>
      </w:ins>
      <w:ins w:id="3954" w:author="Ernesto del Puerto" w:date="2022-02-26T16:05:00Z">
        <w:r>
          <w:rPr>
            <w:rFonts w:ascii="Arial Narrow" w:eastAsia="Times New Roman" w:hAnsi="Arial Narrow" w:cs="CourierNewPSMT"/>
            <w:b/>
            <w:color w:val="000000"/>
            <w:sz w:val="28"/>
            <w:szCs w:val="28"/>
            <w:lang w:val="es-ES" w:eastAsia="es-ES"/>
          </w:rPr>
          <w:t>métodos</w:t>
        </w:r>
      </w:ins>
      <w:ins w:id="3955" w:author="Ernesto del Puerto" w:date="2022-02-26T16:06:00Z">
        <w:r>
          <w:rPr>
            <w:rFonts w:ascii="Arial Narrow" w:eastAsia="Times New Roman" w:hAnsi="Arial Narrow" w:cs="CourierNewPSMT"/>
            <w:b/>
            <w:color w:val="000000"/>
            <w:sz w:val="28"/>
            <w:szCs w:val="28"/>
            <w:lang w:val="es-ES" w:eastAsia="es-ES"/>
          </w:rPr>
          <w:t xml:space="preserve"> a una clase ya creada</w:t>
        </w:r>
      </w:ins>
      <w:bookmarkEnd w:id="3951"/>
    </w:p>
    <w:p w14:paraId="1F33224F" w14:textId="77777777" w:rsidR="00C956C6" w:rsidRDefault="00C956C6" w:rsidP="007971AA">
      <w:pPr>
        <w:autoSpaceDE w:val="0"/>
        <w:autoSpaceDN w:val="0"/>
        <w:adjustRightInd w:val="0"/>
        <w:spacing w:before="240"/>
        <w:rPr>
          <w:ins w:id="3956" w:author="Ernesto del Puerto" w:date="2022-03-02T14:06:00Z"/>
          <w:rFonts w:ascii="Arial Narrow" w:hAnsi="Arial Narrow" w:cs="TimesNewRoman"/>
          <w:color w:val="000000"/>
          <w:lang w:val="es-AR"/>
        </w:rPr>
      </w:pPr>
    </w:p>
    <w:p w14:paraId="5C136701" w14:textId="638A5077" w:rsidR="00C956C6" w:rsidRDefault="00C956C6" w:rsidP="007971AA">
      <w:pPr>
        <w:autoSpaceDE w:val="0"/>
        <w:autoSpaceDN w:val="0"/>
        <w:adjustRightInd w:val="0"/>
        <w:spacing w:before="240"/>
        <w:rPr>
          <w:ins w:id="3957" w:author="Ernesto del Puerto" w:date="2022-03-02T14:06:00Z"/>
          <w:rFonts w:ascii="Arial Narrow" w:hAnsi="Arial Narrow" w:cs="TimesNewRoman"/>
          <w:color w:val="000000"/>
          <w:lang w:val="es-AR"/>
        </w:rPr>
      </w:pPr>
      <w:ins w:id="3958" w:author="Ernesto del Puerto" w:date="2022-03-02T14:06:00Z">
        <w:r>
          <w:rPr>
            <w:rFonts w:ascii="Arial Narrow" w:hAnsi="Arial Narrow" w:cs="TimesNewRoman"/>
            <w:noProof/>
            <w:color w:val="000000"/>
            <w:lang w:val="es-AR"/>
          </w:rPr>
          <w:drawing>
            <wp:inline distT="0" distB="0" distL="0" distR="0" wp14:anchorId="4D5C57FA" wp14:editId="05FD5AA0">
              <wp:extent cx="5620385" cy="448183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20385" cy="4481830"/>
                      </a:xfrm>
                      <a:prstGeom prst="rect">
                        <a:avLst/>
                      </a:prstGeom>
                      <a:noFill/>
                      <a:ln>
                        <a:noFill/>
                      </a:ln>
                    </pic:spPr>
                  </pic:pic>
                </a:graphicData>
              </a:graphic>
            </wp:inline>
          </w:drawing>
        </w:r>
      </w:ins>
    </w:p>
    <w:p w14:paraId="49599FF6" w14:textId="082603EC" w:rsidR="00C956C6" w:rsidRDefault="00C956C6" w:rsidP="00C956C6">
      <w:pPr>
        <w:pStyle w:val="TtuloTDC"/>
        <w:autoSpaceDE w:val="0"/>
        <w:autoSpaceDN w:val="0"/>
        <w:adjustRightInd w:val="0"/>
        <w:outlineLvl w:val="2"/>
        <w:rPr>
          <w:ins w:id="3959" w:author="Ernesto del Puerto" w:date="2022-03-02T14:06:00Z"/>
          <w:rFonts w:ascii="Arial Narrow" w:hAnsi="Arial Narrow" w:cs="TimesNewRoman"/>
          <w:color w:val="000000"/>
          <w:lang w:val="es-AR"/>
        </w:rPr>
      </w:pPr>
      <w:bookmarkStart w:id="3960" w:name="_Toc97490016"/>
      <w:ins w:id="3961" w:author="Ernesto del Puerto" w:date="2022-03-02T14:06:00Z">
        <w:r>
          <w:rPr>
            <w:rFonts w:ascii="Arial Narrow" w:eastAsia="Times New Roman" w:hAnsi="Arial Narrow" w:cs="CourierNewPSMT"/>
            <w:b/>
            <w:color w:val="000000"/>
            <w:sz w:val="28"/>
            <w:szCs w:val="28"/>
            <w:lang w:val="es-ES" w:eastAsia="es-ES"/>
          </w:rPr>
          <w:t>Figura 34.5. Herencia</w:t>
        </w:r>
        <w:bookmarkEnd w:id="3960"/>
      </w:ins>
    </w:p>
    <w:p w14:paraId="6FEA8D47" w14:textId="1563D1CB" w:rsidR="007971AA" w:rsidRDefault="007971AA" w:rsidP="007971AA">
      <w:pPr>
        <w:autoSpaceDE w:val="0"/>
        <w:autoSpaceDN w:val="0"/>
        <w:adjustRightInd w:val="0"/>
        <w:spacing w:before="240"/>
        <w:rPr>
          <w:ins w:id="3962" w:author="Ernesto del Puerto" w:date="2022-02-26T15:57:00Z"/>
          <w:rFonts w:ascii="Arial Narrow" w:hAnsi="Arial Narrow" w:cs="TimesNewRoman"/>
          <w:color w:val="000000"/>
          <w:lang w:val="es-AR"/>
        </w:rPr>
      </w:pPr>
      <w:ins w:id="3963" w:author="Ernesto del Puerto" w:date="2022-02-26T15:56:00Z">
        <w:r w:rsidRPr="007971AA">
          <w:rPr>
            <w:rFonts w:ascii="Arial Narrow" w:hAnsi="Arial Narrow" w:cs="TimesNewRoman"/>
            <w:color w:val="000000"/>
            <w:lang w:val="es-AR"/>
          </w:rPr>
          <w:t xml:space="preserve">Definir </w:t>
        </w:r>
        <w:r w:rsidRPr="007971AA">
          <w:rPr>
            <w:rFonts w:ascii="Arial Narrow" w:hAnsi="Arial Narrow" w:cs="TimesNewRoman"/>
            <w:b/>
            <w:bCs/>
            <w:i/>
            <w:iCs/>
            <w:color w:val="000000"/>
            <w:lang w:val="es-AR"/>
            <w:rPrChange w:id="3964" w:author="Ernesto del Puerto" w:date="2022-02-26T15:57:00Z">
              <w:rPr>
                <w:rFonts w:ascii="Arial Narrow" w:hAnsi="Arial Narrow" w:cs="TimesNewRoman"/>
                <w:color w:val="000000"/>
                <w:lang w:val="es-AR"/>
              </w:rPr>
            </w:rPrChange>
          </w:rPr>
          <w:t>$</w:t>
        </w:r>
        <w:proofErr w:type="spellStart"/>
        <w:proofErr w:type="gramStart"/>
        <w:r w:rsidRPr="007971AA">
          <w:rPr>
            <w:rFonts w:ascii="Arial Narrow" w:hAnsi="Arial Narrow" w:cs="TimesNewRoman"/>
            <w:b/>
            <w:bCs/>
            <w:i/>
            <w:iCs/>
            <w:color w:val="000000"/>
            <w:lang w:val="es-AR"/>
            <w:rPrChange w:id="3965" w:author="Ernesto del Puerto" w:date="2022-02-26T15:57:00Z">
              <w:rPr>
                <w:rFonts w:ascii="Arial Narrow" w:hAnsi="Arial Narrow" w:cs="TimesNewRoman"/>
                <w:color w:val="000000"/>
                <w:lang w:val="es-AR"/>
              </w:rPr>
            </w:rPrChange>
          </w:rPr>
          <w:t>print</w:t>
        </w:r>
        <w:proofErr w:type="spellEnd"/>
        <w:r w:rsidRPr="007971AA">
          <w:rPr>
            <w:rFonts w:ascii="Arial Narrow" w:hAnsi="Arial Narrow" w:cs="TimesNewRoman"/>
            <w:b/>
            <w:bCs/>
            <w:i/>
            <w:iCs/>
            <w:color w:val="000000"/>
            <w:lang w:val="es-AR"/>
            <w:rPrChange w:id="3966" w:author="Ernesto del Puerto" w:date="2022-02-26T15:57:00Z">
              <w:rPr>
                <w:rFonts w:ascii="Arial Narrow" w:hAnsi="Arial Narrow" w:cs="TimesNewRoman"/>
                <w:color w:val="000000"/>
                <w:lang w:val="es-AR"/>
              </w:rPr>
            </w:rPrChange>
          </w:rPr>
          <w:t>(</w:t>
        </w:r>
        <w:proofErr w:type="gramEnd"/>
        <w:r w:rsidRPr="007971AA">
          <w:rPr>
            <w:rFonts w:ascii="Arial Narrow" w:hAnsi="Arial Narrow" w:cs="TimesNewRoman"/>
            <w:b/>
            <w:bCs/>
            <w:i/>
            <w:iCs/>
            <w:color w:val="000000"/>
            <w:lang w:val="es-AR"/>
            <w:rPrChange w:id="3967" w:author="Ernesto del Puerto" w:date="2022-02-26T15:57:00Z">
              <w:rPr>
                <w:rFonts w:ascii="Arial Narrow" w:hAnsi="Arial Narrow" w:cs="TimesNewRoman"/>
                <w:color w:val="000000"/>
                <w:lang w:val="es-AR"/>
              </w:rPr>
            </w:rPrChange>
          </w:rPr>
          <w:t>)</w:t>
        </w:r>
        <w:r w:rsidRPr="007971AA">
          <w:rPr>
            <w:rFonts w:ascii="Arial Narrow" w:hAnsi="Arial Narrow" w:cs="TimesNewRoman"/>
            <w:color w:val="000000"/>
            <w:lang w:val="es-AR"/>
          </w:rPr>
          <w:t xml:space="preserve"> </w:t>
        </w:r>
      </w:ins>
      <w:ins w:id="3968" w:author="Ernesto del Puerto" w:date="2022-02-26T15:57:00Z">
        <w:r>
          <w:rPr>
            <w:rFonts w:ascii="Arial Narrow" w:hAnsi="Arial Narrow" w:cs="TimesNewRoman"/>
            <w:color w:val="000000"/>
            <w:lang w:val="es-AR"/>
          </w:rPr>
          <w:t>nos</w:t>
        </w:r>
      </w:ins>
      <w:ins w:id="3969" w:author="Ernesto del Puerto" w:date="2022-02-26T15:56:00Z">
        <w:r w:rsidRPr="007971AA">
          <w:rPr>
            <w:rFonts w:ascii="Arial Narrow" w:hAnsi="Arial Narrow" w:cs="TimesNewRoman"/>
            <w:color w:val="000000"/>
            <w:lang w:val="es-AR"/>
          </w:rPr>
          <w:t xml:space="preserve"> permite anular el comportamiento de impresión predeterminado.</w:t>
        </w:r>
      </w:ins>
    </w:p>
    <w:p w14:paraId="1161E9DA" w14:textId="7FD704B2" w:rsidR="007971AA" w:rsidRPr="007971AA" w:rsidRDefault="007971AA" w:rsidP="007971AA">
      <w:pPr>
        <w:autoSpaceDE w:val="0"/>
        <w:autoSpaceDN w:val="0"/>
        <w:adjustRightInd w:val="0"/>
        <w:spacing w:before="240"/>
        <w:rPr>
          <w:ins w:id="3970" w:author="Ernesto del Puerto" w:date="2022-02-26T15:56:00Z"/>
          <w:rFonts w:ascii="Arial Narrow" w:hAnsi="Arial Narrow" w:cs="TimesNewRoman"/>
          <w:color w:val="000000"/>
          <w:lang w:val="es-AR"/>
        </w:rPr>
      </w:pPr>
      <w:ins w:id="3971" w:author="Ernesto del Puerto" w:date="2022-02-26T15:56:00Z">
        <w:r w:rsidRPr="007971AA">
          <w:rPr>
            <w:rFonts w:ascii="Arial Narrow" w:hAnsi="Arial Narrow" w:cs="TimesNewRoman"/>
            <w:color w:val="000000"/>
            <w:lang w:val="es-AR"/>
          </w:rPr>
          <w:lastRenderedPageBreak/>
          <w:t xml:space="preserve">Al igual que con cualquier método R6 llamado por sus efectos secundarios, </w:t>
        </w:r>
        <w:r w:rsidRPr="007971AA">
          <w:rPr>
            <w:rFonts w:ascii="Arial Narrow" w:hAnsi="Arial Narrow" w:cs="TimesNewRoman"/>
            <w:b/>
            <w:bCs/>
            <w:i/>
            <w:iCs/>
            <w:color w:val="000000"/>
            <w:lang w:val="es-AR"/>
            <w:rPrChange w:id="3972" w:author="Ernesto del Puerto" w:date="2022-02-26T15:57:00Z">
              <w:rPr>
                <w:rFonts w:ascii="Arial Narrow" w:hAnsi="Arial Narrow" w:cs="TimesNewRoman"/>
                <w:color w:val="000000"/>
                <w:lang w:val="es-AR"/>
              </w:rPr>
            </w:rPrChange>
          </w:rPr>
          <w:t>$</w:t>
        </w:r>
        <w:proofErr w:type="spellStart"/>
        <w:proofErr w:type="gramStart"/>
        <w:r w:rsidRPr="007971AA">
          <w:rPr>
            <w:rFonts w:ascii="Arial Narrow" w:hAnsi="Arial Narrow" w:cs="TimesNewRoman"/>
            <w:b/>
            <w:bCs/>
            <w:i/>
            <w:iCs/>
            <w:color w:val="000000"/>
            <w:lang w:val="es-AR"/>
            <w:rPrChange w:id="3973" w:author="Ernesto del Puerto" w:date="2022-02-26T15:57:00Z">
              <w:rPr>
                <w:rFonts w:ascii="Arial Narrow" w:hAnsi="Arial Narrow" w:cs="TimesNewRoman"/>
                <w:color w:val="000000"/>
                <w:lang w:val="es-AR"/>
              </w:rPr>
            </w:rPrChange>
          </w:rPr>
          <w:t>print</w:t>
        </w:r>
        <w:proofErr w:type="spellEnd"/>
        <w:r w:rsidRPr="007971AA">
          <w:rPr>
            <w:rFonts w:ascii="Arial Narrow" w:hAnsi="Arial Narrow" w:cs="TimesNewRoman"/>
            <w:b/>
            <w:bCs/>
            <w:i/>
            <w:iCs/>
            <w:color w:val="000000"/>
            <w:lang w:val="es-AR"/>
            <w:rPrChange w:id="3974" w:author="Ernesto del Puerto" w:date="2022-02-26T15:57:00Z">
              <w:rPr>
                <w:rFonts w:ascii="Arial Narrow" w:hAnsi="Arial Narrow" w:cs="TimesNewRoman"/>
                <w:color w:val="000000"/>
                <w:lang w:val="es-AR"/>
              </w:rPr>
            </w:rPrChange>
          </w:rPr>
          <w:t>(</w:t>
        </w:r>
        <w:proofErr w:type="gramEnd"/>
        <w:r w:rsidRPr="007971AA">
          <w:rPr>
            <w:rFonts w:ascii="Arial Narrow" w:hAnsi="Arial Narrow" w:cs="TimesNewRoman"/>
            <w:b/>
            <w:bCs/>
            <w:i/>
            <w:iCs/>
            <w:color w:val="000000"/>
            <w:lang w:val="es-AR"/>
            <w:rPrChange w:id="3975" w:author="Ernesto del Puerto" w:date="2022-02-26T15:57:00Z">
              <w:rPr>
                <w:rFonts w:ascii="Arial Narrow" w:hAnsi="Arial Narrow" w:cs="TimesNewRoman"/>
                <w:color w:val="000000"/>
                <w:lang w:val="es-AR"/>
              </w:rPr>
            </w:rPrChange>
          </w:rPr>
          <w:t>)</w:t>
        </w:r>
        <w:r w:rsidRPr="007971AA">
          <w:rPr>
            <w:rFonts w:ascii="Arial Narrow" w:hAnsi="Arial Narrow" w:cs="TimesNewRoman"/>
            <w:color w:val="000000"/>
            <w:lang w:val="es-AR"/>
          </w:rPr>
          <w:t xml:space="preserve"> debería devolver </w:t>
        </w:r>
        <w:r w:rsidRPr="007971AA">
          <w:rPr>
            <w:rFonts w:ascii="Arial Narrow" w:hAnsi="Arial Narrow" w:cs="TimesNewRoman"/>
            <w:b/>
            <w:bCs/>
            <w:i/>
            <w:iCs/>
            <w:color w:val="000000"/>
            <w:lang w:val="es-AR"/>
            <w:rPrChange w:id="3976" w:author="Ernesto del Puerto" w:date="2022-02-26T15:58:00Z">
              <w:rPr>
                <w:rFonts w:ascii="Arial Narrow" w:hAnsi="Arial Narrow" w:cs="TimesNewRoman"/>
                <w:color w:val="000000"/>
                <w:lang w:val="es-AR"/>
              </w:rPr>
            </w:rPrChange>
          </w:rPr>
          <w:t>invisible(</w:t>
        </w:r>
        <w:proofErr w:type="spellStart"/>
        <w:r w:rsidRPr="007971AA">
          <w:rPr>
            <w:rFonts w:ascii="Arial Narrow" w:hAnsi="Arial Narrow" w:cs="TimesNewRoman"/>
            <w:b/>
            <w:bCs/>
            <w:i/>
            <w:iCs/>
            <w:color w:val="000000"/>
            <w:lang w:val="es-AR"/>
            <w:rPrChange w:id="3977" w:author="Ernesto del Puerto" w:date="2022-02-26T15:58:00Z">
              <w:rPr>
                <w:rFonts w:ascii="Arial Narrow" w:hAnsi="Arial Narrow" w:cs="TimesNewRoman"/>
                <w:color w:val="000000"/>
                <w:lang w:val="es-AR"/>
              </w:rPr>
            </w:rPrChange>
          </w:rPr>
          <w:t>self</w:t>
        </w:r>
        <w:proofErr w:type="spellEnd"/>
        <w:r w:rsidRPr="007971AA">
          <w:rPr>
            <w:rFonts w:ascii="Arial Narrow" w:hAnsi="Arial Narrow" w:cs="TimesNewRoman"/>
            <w:b/>
            <w:bCs/>
            <w:i/>
            <w:iCs/>
            <w:color w:val="000000"/>
            <w:lang w:val="es-AR"/>
            <w:rPrChange w:id="3978" w:author="Ernesto del Puerto" w:date="2022-02-26T15:58:00Z">
              <w:rPr>
                <w:rFonts w:ascii="Arial Narrow" w:hAnsi="Arial Narrow" w:cs="TimesNewRoman"/>
                <w:color w:val="000000"/>
                <w:lang w:val="es-AR"/>
              </w:rPr>
            </w:rPrChange>
          </w:rPr>
          <w:t>)</w:t>
        </w:r>
        <w:r w:rsidRPr="007971AA">
          <w:rPr>
            <w:rFonts w:ascii="Arial Narrow" w:hAnsi="Arial Narrow" w:cs="TimesNewRoman"/>
            <w:color w:val="000000"/>
            <w:lang w:val="es-AR"/>
          </w:rPr>
          <w:t>.</w:t>
        </w:r>
      </w:ins>
    </w:p>
    <w:p w14:paraId="1E1FB53A" w14:textId="77777777" w:rsidR="007971AA" w:rsidRDefault="007971AA" w:rsidP="007971AA">
      <w:pPr>
        <w:autoSpaceDE w:val="0"/>
        <w:autoSpaceDN w:val="0"/>
        <w:adjustRightInd w:val="0"/>
        <w:spacing w:before="240"/>
        <w:rPr>
          <w:ins w:id="3979" w:author="Ernesto del Puerto" w:date="2022-02-26T15:59:00Z"/>
          <w:rFonts w:ascii="Arial Narrow" w:hAnsi="Arial Narrow" w:cs="TimesNewRoman"/>
          <w:color w:val="000000"/>
          <w:lang w:val="es-AR"/>
        </w:rPr>
      </w:pPr>
      <w:ins w:id="3980" w:author="Ernesto del Puerto" w:date="2022-02-26T15:59:00Z">
        <w:r>
          <w:rPr>
            <w:rFonts w:ascii="Arial Narrow" w:hAnsi="Arial Narrow" w:cs="TimesNewRoman"/>
            <w:color w:val="000000"/>
            <w:lang w:val="es-AR"/>
          </w:rPr>
          <w:t xml:space="preserve">El ejemplo de la figura 34.3 </w:t>
        </w:r>
      </w:ins>
      <w:ins w:id="3981" w:author="Ernesto del Puerto" w:date="2022-02-26T15:56:00Z">
        <w:r w:rsidRPr="007971AA">
          <w:rPr>
            <w:rFonts w:ascii="Arial Narrow" w:hAnsi="Arial Narrow" w:cs="TimesNewRoman"/>
            <w:color w:val="000000"/>
            <w:lang w:val="es-AR"/>
          </w:rPr>
          <w:t>ilustra un aspecto importante de R6.</w:t>
        </w:r>
      </w:ins>
    </w:p>
    <w:p w14:paraId="7454FEF3" w14:textId="18E4FB66" w:rsidR="007971AA" w:rsidRPr="007971AA" w:rsidRDefault="007971AA" w:rsidP="007971AA">
      <w:pPr>
        <w:autoSpaceDE w:val="0"/>
        <w:autoSpaceDN w:val="0"/>
        <w:adjustRightInd w:val="0"/>
        <w:spacing w:before="240"/>
        <w:rPr>
          <w:ins w:id="3982" w:author="Ernesto del Puerto" w:date="2022-02-26T15:56:00Z"/>
          <w:rFonts w:ascii="Arial Narrow" w:hAnsi="Arial Narrow" w:cs="TimesNewRoman"/>
          <w:color w:val="000000"/>
          <w:lang w:val="es-AR"/>
        </w:rPr>
      </w:pPr>
      <w:ins w:id="3983" w:author="Ernesto del Puerto" w:date="2022-02-26T15:56:00Z">
        <w:r w:rsidRPr="007971AA">
          <w:rPr>
            <w:rFonts w:ascii="Arial Narrow" w:hAnsi="Arial Narrow" w:cs="TimesNewRoman"/>
            <w:color w:val="000000"/>
            <w:lang w:val="es-AR"/>
          </w:rPr>
          <w:t xml:space="preserve">Debido a que los métodos están vinculados a objetos individuales, el objeto </w:t>
        </w:r>
        <w:proofErr w:type="spellStart"/>
        <w:r w:rsidRPr="007971AA">
          <w:rPr>
            <w:rFonts w:ascii="Arial Narrow" w:hAnsi="Arial Narrow" w:cs="TimesNewRoman"/>
            <w:b/>
            <w:bCs/>
            <w:i/>
            <w:iCs/>
            <w:color w:val="000000"/>
            <w:lang w:val="es-AR"/>
            <w:rPrChange w:id="3984" w:author="Ernesto del Puerto" w:date="2022-02-26T16:00:00Z">
              <w:rPr>
                <w:rFonts w:ascii="Arial Narrow" w:hAnsi="Arial Narrow" w:cs="TimesNewRoman"/>
                <w:color w:val="000000"/>
                <w:lang w:val="es-AR"/>
              </w:rPr>
            </w:rPrChange>
          </w:rPr>
          <w:t>hadley</w:t>
        </w:r>
        <w:proofErr w:type="spellEnd"/>
        <w:r w:rsidRPr="007971AA">
          <w:rPr>
            <w:rFonts w:ascii="Arial Narrow" w:hAnsi="Arial Narrow" w:cs="TimesNewRoman"/>
            <w:color w:val="000000"/>
            <w:lang w:val="es-AR"/>
          </w:rPr>
          <w:t xml:space="preserve"> creado no obtiene este nuevo método:</w:t>
        </w:r>
      </w:ins>
    </w:p>
    <w:p w14:paraId="0923D762" w14:textId="77777777" w:rsidR="002426FB" w:rsidRDefault="002426FB" w:rsidP="007971AA">
      <w:pPr>
        <w:autoSpaceDE w:val="0"/>
        <w:autoSpaceDN w:val="0"/>
        <w:adjustRightInd w:val="0"/>
        <w:spacing w:before="240"/>
        <w:rPr>
          <w:ins w:id="3985" w:author="Ernesto del Puerto" w:date="2022-03-02T14:15:00Z"/>
          <w:rFonts w:ascii="Arial Narrow" w:hAnsi="Arial Narrow" w:cs="TimesNewRoman"/>
          <w:color w:val="000000"/>
          <w:lang w:val="es-AR"/>
        </w:rPr>
      </w:pPr>
    </w:p>
    <w:p w14:paraId="069BD77A" w14:textId="366E50FC" w:rsidR="002426FB" w:rsidRDefault="002426FB" w:rsidP="007971AA">
      <w:pPr>
        <w:autoSpaceDE w:val="0"/>
        <w:autoSpaceDN w:val="0"/>
        <w:adjustRightInd w:val="0"/>
        <w:spacing w:before="240"/>
        <w:rPr>
          <w:ins w:id="3986" w:author="Ernesto del Puerto" w:date="2022-03-02T14:15:00Z"/>
          <w:rFonts w:ascii="Arial Narrow" w:hAnsi="Arial Narrow" w:cs="TimesNewRoman"/>
          <w:color w:val="000000"/>
          <w:lang w:val="es-AR"/>
        </w:rPr>
      </w:pPr>
      <w:ins w:id="3987" w:author="Ernesto del Puerto" w:date="2022-03-02T14:15:00Z">
        <w:r>
          <w:rPr>
            <w:rFonts w:ascii="Arial Narrow" w:hAnsi="Arial Narrow" w:cs="TimesNewRoman"/>
            <w:noProof/>
            <w:color w:val="000000"/>
            <w:lang w:val="es-AR"/>
          </w:rPr>
          <w:drawing>
            <wp:inline distT="0" distB="0" distL="0" distR="0" wp14:anchorId="3BF99B70" wp14:editId="69F350C4">
              <wp:extent cx="5362575" cy="2096770"/>
              <wp:effectExtent l="0" t="0" r="952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62575" cy="2096770"/>
                      </a:xfrm>
                      <a:prstGeom prst="rect">
                        <a:avLst/>
                      </a:prstGeom>
                      <a:noFill/>
                      <a:ln>
                        <a:noFill/>
                      </a:ln>
                    </pic:spPr>
                  </pic:pic>
                </a:graphicData>
              </a:graphic>
            </wp:inline>
          </w:drawing>
        </w:r>
      </w:ins>
    </w:p>
    <w:p w14:paraId="5D44185A" w14:textId="11E1E671" w:rsidR="002426FB" w:rsidRDefault="002426FB" w:rsidP="002426FB">
      <w:pPr>
        <w:pStyle w:val="TtuloTDC"/>
        <w:autoSpaceDE w:val="0"/>
        <w:autoSpaceDN w:val="0"/>
        <w:adjustRightInd w:val="0"/>
        <w:outlineLvl w:val="2"/>
        <w:rPr>
          <w:ins w:id="3988" w:author="Ernesto del Puerto" w:date="2022-03-02T14:16:00Z"/>
          <w:rFonts w:ascii="Arial Narrow" w:hAnsi="Arial Narrow" w:cs="TimesNewRoman"/>
          <w:color w:val="000000"/>
          <w:lang w:val="es-AR"/>
        </w:rPr>
      </w:pPr>
      <w:bookmarkStart w:id="3989" w:name="_Toc97490017"/>
      <w:ins w:id="3990" w:author="Ernesto del Puerto" w:date="2022-03-02T14:16:00Z">
        <w:r>
          <w:rPr>
            <w:rFonts w:ascii="Arial Narrow" w:eastAsia="Times New Roman" w:hAnsi="Arial Narrow" w:cs="CourierNewPSMT"/>
            <w:b/>
            <w:color w:val="000000"/>
            <w:sz w:val="28"/>
            <w:szCs w:val="28"/>
            <w:lang w:val="es-ES" w:eastAsia="es-ES"/>
          </w:rPr>
          <w:t>Figura 34.6. Introspección</w:t>
        </w:r>
        <w:bookmarkEnd w:id="3989"/>
      </w:ins>
    </w:p>
    <w:p w14:paraId="5DEC74ED" w14:textId="4071701D" w:rsidR="007971AA" w:rsidRDefault="007971AA" w:rsidP="007971AA">
      <w:pPr>
        <w:autoSpaceDE w:val="0"/>
        <w:autoSpaceDN w:val="0"/>
        <w:adjustRightInd w:val="0"/>
        <w:spacing w:before="240"/>
        <w:rPr>
          <w:ins w:id="3991" w:author="Ernesto del Puerto" w:date="2022-02-26T16:00:00Z"/>
          <w:rFonts w:ascii="Arial Narrow" w:hAnsi="Arial Narrow" w:cs="TimesNewRoman"/>
          <w:color w:val="000000"/>
          <w:lang w:val="es-AR"/>
        </w:rPr>
      </w:pPr>
      <w:ins w:id="3992" w:author="Ernesto del Puerto" w:date="2022-02-26T15:56:00Z">
        <w:r w:rsidRPr="007971AA">
          <w:rPr>
            <w:rFonts w:ascii="Arial Narrow" w:hAnsi="Arial Narrow" w:cs="TimesNewRoman"/>
            <w:color w:val="000000"/>
            <w:lang w:val="es-AR"/>
          </w:rPr>
          <w:t xml:space="preserve">Desde la perspectiva de R6, no existe relación entre </w:t>
        </w:r>
        <w:proofErr w:type="spellStart"/>
        <w:r w:rsidRPr="007971AA">
          <w:rPr>
            <w:rFonts w:ascii="Arial Narrow" w:hAnsi="Arial Narrow" w:cs="TimesNewRoman"/>
            <w:b/>
            <w:bCs/>
            <w:i/>
            <w:iCs/>
            <w:color w:val="000000"/>
            <w:lang w:val="es-AR"/>
            <w:rPrChange w:id="3993" w:author="Ernesto del Puerto" w:date="2022-02-26T16:00:00Z">
              <w:rPr>
                <w:rFonts w:ascii="Arial Narrow" w:hAnsi="Arial Narrow" w:cs="TimesNewRoman"/>
                <w:color w:val="000000"/>
                <w:lang w:val="es-AR"/>
              </w:rPr>
            </w:rPrChange>
          </w:rPr>
          <w:t>hadley</w:t>
        </w:r>
        <w:proofErr w:type="spellEnd"/>
        <w:r w:rsidRPr="007971AA">
          <w:rPr>
            <w:rFonts w:ascii="Arial Narrow" w:hAnsi="Arial Narrow" w:cs="TimesNewRoman"/>
            <w:color w:val="000000"/>
            <w:lang w:val="es-AR"/>
          </w:rPr>
          <w:t xml:space="preserve"> y </w:t>
        </w:r>
        <w:r w:rsidRPr="007971AA">
          <w:rPr>
            <w:rFonts w:ascii="Arial Narrow" w:hAnsi="Arial Narrow" w:cs="TimesNewRoman"/>
            <w:b/>
            <w:bCs/>
            <w:i/>
            <w:iCs/>
            <w:color w:val="000000"/>
            <w:lang w:val="es-AR"/>
            <w:rPrChange w:id="3994" w:author="Ernesto del Puerto" w:date="2022-02-26T16:00:00Z">
              <w:rPr>
                <w:rFonts w:ascii="Arial Narrow" w:hAnsi="Arial Narrow" w:cs="TimesNewRoman"/>
                <w:color w:val="000000"/>
                <w:lang w:val="es-AR"/>
              </w:rPr>
            </w:rPrChange>
          </w:rPr>
          <w:t>hadley2</w:t>
        </w:r>
        <w:r w:rsidRPr="007971AA">
          <w:rPr>
            <w:rFonts w:ascii="Arial Narrow" w:hAnsi="Arial Narrow" w:cs="TimesNewRoman"/>
            <w:color w:val="000000"/>
            <w:lang w:val="es-AR"/>
          </w:rPr>
          <w:t>; coincidentemente comparten el mismo nombre de clase.</w:t>
        </w:r>
      </w:ins>
    </w:p>
    <w:p w14:paraId="4228A4B8" w14:textId="77777777" w:rsidR="007971AA" w:rsidRDefault="007971AA" w:rsidP="007971AA">
      <w:pPr>
        <w:autoSpaceDE w:val="0"/>
        <w:autoSpaceDN w:val="0"/>
        <w:adjustRightInd w:val="0"/>
        <w:spacing w:before="240"/>
        <w:rPr>
          <w:ins w:id="3995" w:author="Ernesto del Puerto" w:date="2022-02-26T16:00:00Z"/>
          <w:rFonts w:ascii="Arial Narrow" w:hAnsi="Arial Narrow" w:cs="TimesNewRoman"/>
          <w:color w:val="000000"/>
          <w:lang w:val="es-AR"/>
        </w:rPr>
      </w:pPr>
      <w:ins w:id="3996" w:author="Ernesto del Puerto" w:date="2022-02-26T15:56:00Z">
        <w:r w:rsidRPr="007971AA">
          <w:rPr>
            <w:rFonts w:ascii="Arial Narrow" w:hAnsi="Arial Narrow" w:cs="TimesNewRoman"/>
            <w:color w:val="000000"/>
            <w:lang w:val="es-AR"/>
          </w:rPr>
          <w:t>Esto no causa problemas cuando se usan objetos R6 ya desarrollados, pero puede hacer que la experimentación interactiva sea confusa.</w:t>
        </w:r>
      </w:ins>
    </w:p>
    <w:p w14:paraId="4DB3D121" w14:textId="48734871" w:rsidR="007971AA" w:rsidRPr="007971AA" w:rsidRDefault="007971AA">
      <w:pPr>
        <w:pStyle w:val="Ttulo1"/>
        <w:numPr>
          <w:ilvl w:val="1"/>
          <w:numId w:val="1"/>
        </w:numPr>
        <w:rPr>
          <w:ins w:id="3997" w:author="Ernesto del Puerto" w:date="2022-02-26T15:56:00Z"/>
          <w:rFonts w:ascii="Arial Narrow" w:hAnsi="Arial Narrow" w:cs="CourierNewPSMT"/>
          <w:b/>
          <w:color w:val="000000"/>
          <w:sz w:val="28"/>
          <w:szCs w:val="28"/>
          <w:lang w:val="es-ES"/>
          <w:rPrChange w:id="3998" w:author="Ernesto del Puerto" w:date="2022-02-26T16:01:00Z">
            <w:rPr>
              <w:ins w:id="3999" w:author="Ernesto del Puerto" w:date="2022-02-26T15:56:00Z"/>
              <w:rFonts w:ascii="Arial Narrow" w:hAnsi="Arial Narrow" w:cs="TimesNewRoman"/>
              <w:color w:val="000000"/>
              <w:lang w:val="es-AR"/>
            </w:rPr>
          </w:rPrChange>
        </w:rPr>
        <w:pPrChange w:id="4000" w:author="Ernesto del Puerto" w:date="2022-02-26T16:01:00Z">
          <w:pPr>
            <w:autoSpaceDE w:val="0"/>
            <w:autoSpaceDN w:val="0"/>
            <w:adjustRightInd w:val="0"/>
            <w:spacing w:before="240"/>
          </w:pPr>
        </w:pPrChange>
      </w:pPr>
      <w:bookmarkStart w:id="4001" w:name="_Toc97490018"/>
      <w:ins w:id="4002" w:author="Ernesto del Puerto" w:date="2022-02-26T15:56:00Z">
        <w:r w:rsidRPr="007971AA">
          <w:rPr>
            <w:rFonts w:ascii="Arial Narrow" w:eastAsia="Times New Roman" w:hAnsi="Arial Narrow" w:cs="CourierNewPSMT"/>
            <w:b/>
            <w:color w:val="000000"/>
            <w:sz w:val="28"/>
            <w:szCs w:val="28"/>
            <w:lang w:val="es-ES"/>
            <w:rPrChange w:id="4003" w:author="Ernesto del Puerto" w:date="2022-02-26T16:01:00Z">
              <w:rPr>
                <w:rFonts w:ascii="Arial Narrow" w:hAnsi="Arial Narrow" w:cs="TimesNewRoman"/>
                <w:color w:val="000000"/>
                <w:lang w:val="es-AR"/>
              </w:rPr>
            </w:rPrChange>
          </w:rPr>
          <w:t>Agregar métodos después de la creación</w:t>
        </w:r>
        <w:bookmarkEnd w:id="4001"/>
      </w:ins>
    </w:p>
    <w:p w14:paraId="31848F58" w14:textId="77777777" w:rsidR="007971AA" w:rsidRDefault="007971AA" w:rsidP="007971AA">
      <w:pPr>
        <w:autoSpaceDE w:val="0"/>
        <w:autoSpaceDN w:val="0"/>
        <w:adjustRightInd w:val="0"/>
        <w:spacing w:before="240"/>
        <w:rPr>
          <w:ins w:id="4004" w:author="Ernesto del Puerto" w:date="2022-02-26T16:01:00Z"/>
          <w:rFonts w:ascii="Arial Narrow" w:hAnsi="Arial Narrow" w:cs="TimesNewRoman"/>
          <w:color w:val="000000"/>
          <w:lang w:val="es-AR"/>
        </w:rPr>
      </w:pPr>
      <w:ins w:id="4005" w:author="Ernesto del Puerto" w:date="2022-02-26T15:56:00Z">
        <w:r w:rsidRPr="007971AA">
          <w:rPr>
            <w:rFonts w:ascii="Arial Narrow" w:hAnsi="Arial Narrow" w:cs="TimesNewRoman"/>
            <w:color w:val="000000"/>
            <w:lang w:val="es-AR"/>
          </w:rPr>
          <w:t>En lugar de crear continuamente nuevas clases, también es posible modificar los campos y métodos de una clase existente.</w:t>
        </w:r>
      </w:ins>
    </w:p>
    <w:p w14:paraId="5EEB4E06" w14:textId="77777777" w:rsidR="007971AA" w:rsidRDefault="007971AA" w:rsidP="007971AA">
      <w:pPr>
        <w:autoSpaceDE w:val="0"/>
        <w:autoSpaceDN w:val="0"/>
        <w:adjustRightInd w:val="0"/>
        <w:spacing w:before="240"/>
        <w:rPr>
          <w:ins w:id="4006" w:author="Ernesto del Puerto" w:date="2022-02-26T16:01:00Z"/>
          <w:rFonts w:ascii="Arial Narrow" w:hAnsi="Arial Narrow" w:cs="TimesNewRoman"/>
          <w:color w:val="000000"/>
          <w:lang w:val="es-AR"/>
        </w:rPr>
      </w:pPr>
      <w:ins w:id="4007" w:author="Ernesto del Puerto" w:date="2022-02-26T15:56:00Z">
        <w:r w:rsidRPr="007971AA">
          <w:rPr>
            <w:rFonts w:ascii="Arial Narrow" w:hAnsi="Arial Narrow" w:cs="TimesNewRoman"/>
            <w:color w:val="000000"/>
            <w:lang w:val="es-AR"/>
          </w:rPr>
          <w:t xml:space="preserve">Esto es útil cuando se explora de forma interactiva o cuando tiene una clase con muchas funciones que </w:t>
        </w:r>
      </w:ins>
      <w:ins w:id="4008" w:author="Ernesto del Puerto" w:date="2022-02-26T16:01:00Z">
        <w:r>
          <w:rPr>
            <w:rFonts w:ascii="Arial Narrow" w:hAnsi="Arial Narrow" w:cs="TimesNewRoman"/>
            <w:color w:val="000000"/>
            <w:lang w:val="es-AR"/>
          </w:rPr>
          <w:t>nos</w:t>
        </w:r>
      </w:ins>
      <w:ins w:id="4009" w:author="Ernesto del Puerto" w:date="2022-02-26T15:56:00Z">
        <w:r w:rsidRPr="007971AA">
          <w:rPr>
            <w:rFonts w:ascii="Arial Narrow" w:hAnsi="Arial Narrow" w:cs="TimesNewRoman"/>
            <w:color w:val="000000"/>
            <w:lang w:val="es-AR"/>
          </w:rPr>
          <w:t xml:space="preserve"> gustaría dividir en partes.</w:t>
        </w:r>
      </w:ins>
    </w:p>
    <w:p w14:paraId="0E9A9D94" w14:textId="678141B5" w:rsidR="007971AA" w:rsidRDefault="007971AA" w:rsidP="007971AA">
      <w:pPr>
        <w:autoSpaceDE w:val="0"/>
        <w:autoSpaceDN w:val="0"/>
        <w:adjustRightInd w:val="0"/>
        <w:spacing w:before="240"/>
        <w:rPr>
          <w:ins w:id="4010" w:author="Ernesto del Puerto" w:date="2022-02-26T15:56:00Z"/>
          <w:rFonts w:ascii="Arial Narrow" w:hAnsi="Arial Narrow" w:cs="TimesNewRoman"/>
          <w:color w:val="000000"/>
          <w:lang w:val="es-AR"/>
        </w:rPr>
      </w:pPr>
      <w:ins w:id="4011" w:author="Ernesto del Puerto" w:date="2022-02-26T15:56:00Z">
        <w:r w:rsidRPr="007971AA">
          <w:rPr>
            <w:rFonts w:ascii="Arial Narrow" w:hAnsi="Arial Narrow" w:cs="TimesNewRoman"/>
            <w:color w:val="000000"/>
            <w:lang w:val="es-AR"/>
          </w:rPr>
          <w:t>Agregue</w:t>
        </w:r>
      </w:ins>
      <w:ins w:id="4012" w:author="Ernesto del Puerto" w:date="2022-02-26T16:02:00Z">
        <w:r>
          <w:rPr>
            <w:rFonts w:ascii="Arial Narrow" w:hAnsi="Arial Narrow" w:cs="TimesNewRoman"/>
            <w:color w:val="000000"/>
            <w:lang w:val="es-AR"/>
          </w:rPr>
          <w:t>mos</w:t>
        </w:r>
      </w:ins>
      <w:ins w:id="4013" w:author="Ernesto del Puerto" w:date="2022-02-26T15:56:00Z">
        <w:r w:rsidRPr="007971AA">
          <w:rPr>
            <w:rFonts w:ascii="Arial Narrow" w:hAnsi="Arial Narrow" w:cs="TimesNewRoman"/>
            <w:color w:val="000000"/>
            <w:lang w:val="es-AR"/>
          </w:rPr>
          <w:t xml:space="preserve"> nuevos elementos a una clase existente con </w:t>
        </w:r>
        <w:r w:rsidRPr="007971AA">
          <w:rPr>
            <w:rFonts w:ascii="Arial Narrow" w:hAnsi="Arial Narrow" w:cs="TimesNewRoman"/>
            <w:b/>
            <w:bCs/>
            <w:i/>
            <w:iCs/>
            <w:color w:val="000000"/>
            <w:lang w:val="es-AR"/>
            <w:rPrChange w:id="4014" w:author="Ernesto del Puerto" w:date="2022-02-26T16:02:00Z">
              <w:rPr>
                <w:rFonts w:ascii="Arial Narrow" w:hAnsi="Arial Narrow" w:cs="TimesNewRoman"/>
                <w:color w:val="000000"/>
                <w:lang w:val="es-AR"/>
              </w:rPr>
            </w:rPrChange>
          </w:rPr>
          <w:t>$</w:t>
        </w:r>
        <w:proofErr w:type="gramStart"/>
        <w:r w:rsidRPr="007971AA">
          <w:rPr>
            <w:rFonts w:ascii="Arial Narrow" w:hAnsi="Arial Narrow" w:cs="TimesNewRoman"/>
            <w:b/>
            <w:bCs/>
            <w:i/>
            <w:iCs/>
            <w:color w:val="000000"/>
            <w:lang w:val="es-AR"/>
            <w:rPrChange w:id="4015" w:author="Ernesto del Puerto" w:date="2022-02-26T16:02:00Z">
              <w:rPr>
                <w:rFonts w:ascii="Arial Narrow" w:hAnsi="Arial Narrow" w:cs="TimesNewRoman"/>
                <w:color w:val="000000"/>
                <w:lang w:val="es-AR"/>
              </w:rPr>
            </w:rPrChange>
          </w:rPr>
          <w:t>set(</w:t>
        </w:r>
        <w:proofErr w:type="gramEnd"/>
        <w:r w:rsidRPr="007971AA">
          <w:rPr>
            <w:rFonts w:ascii="Arial Narrow" w:hAnsi="Arial Narrow" w:cs="TimesNewRoman"/>
            <w:b/>
            <w:bCs/>
            <w:i/>
            <w:iCs/>
            <w:color w:val="000000"/>
            <w:lang w:val="es-AR"/>
            <w:rPrChange w:id="4016" w:author="Ernesto del Puerto" w:date="2022-02-26T16:02:00Z">
              <w:rPr>
                <w:rFonts w:ascii="Arial Narrow" w:hAnsi="Arial Narrow" w:cs="TimesNewRoman"/>
                <w:color w:val="000000"/>
                <w:lang w:val="es-AR"/>
              </w:rPr>
            </w:rPrChange>
          </w:rPr>
          <w:t>)</w:t>
        </w:r>
        <w:r w:rsidRPr="007971AA">
          <w:rPr>
            <w:rFonts w:ascii="Arial Narrow" w:hAnsi="Arial Narrow" w:cs="TimesNewRoman"/>
            <w:color w:val="000000"/>
            <w:lang w:val="es-AR"/>
          </w:rPr>
          <w:t>, proporcionando la visibilidad, el nombre y el componente</w:t>
        </w:r>
      </w:ins>
      <w:ins w:id="4017" w:author="Ernesto del Puerto" w:date="2022-02-26T16:06:00Z">
        <w:r w:rsidR="00413859">
          <w:rPr>
            <w:rFonts w:ascii="Arial Narrow" w:hAnsi="Arial Narrow" w:cs="TimesNewRoman"/>
            <w:color w:val="000000"/>
            <w:lang w:val="es-AR"/>
          </w:rPr>
          <w:t>, ver figura 34.4</w:t>
        </w:r>
      </w:ins>
      <w:ins w:id="4018" w:author="Ernesto del Puerto" w:date="2022-02-26T15:56:00Z">
        <w:r w:rsidRPr="007971AA">
          <w:rPr>
            <w:rFonts w:ascii="Arial Narrow" w:hAnsi="Arial Narrow" w:cs="TimesNewRoman"/>
            <w:color w:val="000000"/>
            <w:lang w:val="es-AR"/>
          </w:rPr>
          <w:t>.</w:t>
        </w:r>
      </w:ins>
    </w:p>
    <w:p w14:paraId="33DDB85A" w14:textId="77777777" w:rsidR="005F34C2" w:rsidRPr="005F34C2" w:rsidRDefault="005F34C2">
      <w:pPr>
        <w:pStyle w:val="Ttulo1"/>
        <w:numPr>
          <w:ilvl w:val="1"/>
          <w:numId w:val="1"/>
        </w:numPr>
        <w:rPr>
          <w:ins w:id="4019" w:author="Ernesto del Puerto" w:date="2022-03-02T14:08:00Z"/>
          <w:rFonts w:ascii="Arial Narrow" w:hAnsi="Arial Narrow" w:cs="CourierNewPSMT"/>
          <w:b/>
          <w:color w:val="000000"/>
          <w:sz w:val="28"/>
          <w:szCs w:val="28"/>
          <w:lang w:val="es-ES"/>
          <w:rPrChange w:id="4020" w:author="Ernesto del Puerto" w:date="2022-03-02T14:08:00Z">
            <w:rPr>
              <w:ins w:id="4021" w:author="Ernesto del Puerto" w:date="2022-03-02T14:08:00Z"/>
              <w:rFonts w:ascii="Arial Narrow" w:hAnsi="Arial Narrow" w:cs="TimesNewRoman"/>
              <w:color w:val="000000"/>
              <w:lang w:val="es-AR"/>
            </w:rPr>
          </w:rPrChange>
        </w:rPr>
        <w:pPrChange w:id="4022" w:author="Ernesto del Puerto" w:date="2022-03-02T14:08:00Z">
          <w:pPr>
            <w:autoSpaceDE w:val="0"/>
            <w:autoSpaceDN w:val="0"/>
            <w:adjustRightInd w:val="0"/>
            <w:spacing w:before="240"/>
          </w:pPr>
        </w:pPrChange>
      </w:pPr>
      <w:bookmarkStart w:id="4023" w:name="_Toc97490019"/>
      <w:ins w:id="4024" w:author="Ernesto del Puerto" w:date="2022-03-02T14:08:00Z">
        <w:r w:rsidRPr="005F34C2">
          <w:rPr>
            <w:rFonts w:ascii="Arial Narrow" w:eastAsia="Times New Roman" w:hAnsi="Arial Narrow" w:cs="CourierNewPSMT"/>
            <w:b/>
            <w:color w:val="000000"/>
            <w:sz w:val="28"/>
            <w:szCs w:val="28"/>
            <w:lang w:val="es-ES"/>
            <w:rPrChange w:id="4025" w:author="Ernesto del Puerto" w:date="2022-03-02T14:08:00Z">
              <w:rPr>
                <w:rFonts w:ascii="Arial Narrow" w:hAnsi="Arial Narrow" w:cs="TimesNewRoman"/>
                <w:color w:val="000000"/>
                <w:lang w:val="es-AR"/>
              </w:rPr>
            </w:rPrChange>
          </w:rPr>
          <w:t>Herencia</w:t>
        </w:r>
        <w:bookmarkEnd w:id="4023"/>
      </w:ins>
    </w:p>
    <w:p w14:paraId="7577C5D3" w14:textId="5D74315B" w:rsidR="005F34C2" w:rsidRDefault="005F34C2" w:rsidP="005F34C2">
      <w:pPr>
        <w:autoSpaceDE w:val="0"/>
        <w:autoSpaceDN w:val="0"/>
        <w:adjustRightInd w:val="0"/>
        <w:spacing w:before="240"/>
        <w:rPr>
          <w:ins w:id="4026" w:author="Ernesto del Puerto" w:date="2022-03-02T14:09:00Z"/>
          <w:rFonts w:ascii="Arial Narrow" w:hAnsi="Arial Narrow" w:cs="TimesNewRoman"/>
          <w:color w:val="000000"/>
          <w:lang w:val="es-AR"/>
        </w:rPr>
      </w:pPr>
      <w:ins w:id="4027" w:author="Ernesto del Puerto" w:date="2022-03-02T14:09:00Z">
        <w:r>
          <w:rPr>
            <w:rFonts w:ascii="Arial Narrow" w:hAnsi="Arial Narrow" w:cs="TimesNewRoman"/>
            <w:color w:val="000000"/>
            <w:lang w:val="es-AR"/>
          </w:rPr>
          <w:t>Analicemos la figura 34.</w:t>
        </w:r>
      </w:ins>
      <w:ins w:id="4028" w:author="Ernesto del Puerto" w:date="2022-03-02T14:10:00Z">
        <w:r>
          <w:rPr>
            <w:rFonts w:ascii="Arial Narrow" w:hAnsi="Arial Narrow" w:cs="TimesNewRoman"/>
            <w:color w:val="000000"/>
            <w:lang w:val="es-AR"/>
          </w:rPr>
          <w:t>5.</w:t>
        </w:r>
      </w:ins>
    </w:p>
    <w:p w14:paraId="5BF610C9" w14:textId="5E559E09" w:rsidR="005F34C2" w:rsidRPr="005F34C2" w:rsidRDefault="005F34C2" w:rsidP="005F34C2">
      <w:pPr>
        <w:autoSpaceDE w:val="0"/>
        <w:autoSpaceDN w:val="0"/>
        <w:adjustRightInd w:val="0"/>
        <w:spacing w:before="240"/>
        <w:rPr>
          <w:ins w:id="4029" w:author="Ernesto del Puerto" w:date="2022-03-02T14:08:00Z"/>
          <w:rFonts w:ascii="Arial Narrow" w:hAnsi="Arial Narrow" w:cs="TimesNewRoman"/>
          <w:color w:val="000000"/>
          <w:lang w:val="es-AR"/>
        </w:rPr>
      </w:pPr>
      <w:ins w:id="4030" w:author="Ernesto del Puerto" w:date="2022-03-02T14:08:00Z">
        <w:r w:rsidRPr="005F34C2">
          <w:rPr>
            <w:rFonts w:ascii="Arial Narrow" w:hAnsi="Arial Narrow" w:cs="TimesNewRoman"/>
            <w:color w:val="000000"/>
            <w:lang w:val="es-AR"/>
          </w:rPr>
          <w:t>Para heredar el comportamiento de una clase existente, proporcione el objeto de la clase al argumento de herencia</w:t>
        </w:r>
      </w:ins>
      <w:ins w:id="4031" w:author="Ernesto del Puerto" w:date="2022-03-02T14:10:00Z">
        <w:r>
          <w:rPr>
            <w:rFonts w:ascii="Arial Narrow" w:hAnsi="Arial Narrow" w:cs="TimesNewRoman"/>
            <w:color w:val="000000"/>
            <w:lang w:val="es-AR"/>
          </w:rPr>
          <w:t>.</w:t>
        </w:r>
      </w:ins>
    </w:p>
    <w:p w14:paraId="4C68D3ED" w14:textId="77777777" w:rsidR="005F34C2" w:rsidRDefault="005F34C2" w:rsidP="005F34C2">
      <w:pPr>
        <w:autoSpaceDE w:val="0"/>
        <w:autoSpaceDN w:val="0"/>
        <w:adjustRightInd w:val="0"/>
        <w:spacing w:before="240"/>
        <w:rPr>
          <w:ins w:id="4032" w:author="Ernesto del Puerto" w:date="2022-03-02T14:08:00Z"/>
          <w:rFonts w:ascii="Arial Narrow" w:hAnsi="Arial Narrow" w:cs="TimesNewRoman"/>
          <w:color w:val="000000"/>
          <w:lang w:val="es-AR"/>
        </w:rPr>
      </w:pPr>
      <w:ins w:id="4033" w:author="Ernesto del Puerto" w:date="2022-03-02T14:08:00Z">
        <w:r w:rsidRPr="005F34C2">
          <w:rPr>
            <w:rFonts w:ascii="Arial Narrow" w:hAnsi="Arial Narrow" w:cs="TimesNewRoman"/>
            <w:b/>
            <w:bCs/>
            <w:i/>
            <w:iCs/>
            <w:color w:val="000000"/>
            <w:lang w:val="es-AR"/>
            <w:rPrChange w:id="4034" w:author="Ernesto del Puerto" w:date="2022-03-02T14:08:00Z">
              <w:rPr>
                <w:rFonts w:ascii="Arial Narrow" w:hAnsi="Arial Narrow" w:cs="TimesNewRoman"/>
                <w:color w:val="000000"/>
                <w:lang w:val="es-AR"/>
              </w:rPr>
            </w:rPrChange>
          </w:rPr>
          <w:lastRenderedPageBreak/>
          <w:t>$</w:t>
        </w:r>
        <w:proofErr w:type="spellStart"/>
        <w:proofErr w:type="gramStart"/>
        <w:r w:rsidRPr="005F34C2">
          <w:rPr>
            <w:rFonts w:ascii="Arial Narrow" w:hAnsi="Arial Narrow" w:cs="TimesNewRoman"/>
            <w:b/>
            <w:bCs/>
            <w:i/>
            <w:iCs/>
            <w:color w:val="000000"/>
            <w:lang w:val="es-AR"/>
            <w:rPrChange w:id="4035" w:author="Ernesto del Puerto" w:date="2022-03-02T14:08:00Z">
              <w:rPr>
                <w:rFonts w:ascii="Arial Narrow" w:hAnsi="Arial Narrow" w:cs="TimesNewRoman"/>
                <w:color w:val="000000"/>
                <w:lang w:val="es-AR"/>
              </w:rPr>
            </w:rPrChange>
          </w:rPr>
          <w:t>add</w:t>
        </w:r>
        <w:proofErr w:type="spellEnd"/>
        <w:r w:rsidRPr="005F34C2">
          <w:rPr>
            <w:rFonts w:ascii="Arial Narrow" w:hAnsi="Arial Narrow" w:cs="TimesNewRoman"/>
            <w:b/>
            <w:bCs/>
            <w:i/>
            <w:iCs/>
            <w:color w:val="000000"/>
            <w:lang w:val="es-AR"/>
            <w:rPrChange w:id="4036" w:author="Ernesto del Puerto" w:date="2022-03-02T14:08:00Z">
              <w:rPr>
                <w:rFonts w:ascii="Arial Narrow" w:hAnsi="Arial Narrow" w:cs="TimesNewRoman"/>
                <w:color w:val="000000"/>
                <w:lang w:val="es-AR"/>
              </w:rPr>
            </w:rPrChange>
          </w:rPr>
          <w:t>(</w:t>
        </w:r>
        <w:proofErr w:type="gramEnd"/>
        <w:r w:rsidRPr="005F34C2">
          <w:rPr>
            <w:rFonts w:ascii="Arial Narrow" w:hAnsi="Arial Narrow" w:cs="TimesNewRoman"/>
            <w:b/>
            <w:bCs/>
            <w:i/>
            <w:iCs/>
            <w:color w:val="000000"/>
            <w:lang w:val="es-AR"/>
            <w:rPrChange w:id="4037" w:author="Ernesto del Puerto" w:date="2022-03-02T14:08:00Z">
              <w:rPr>
                <w:rFonts w:ascii="Arial Narrow" w:hAnsi="Arial Narrow" w:cs="TimesNewRoman"/>
                <w:color w:val="000000"/>
                <w:lang w:val="es-AR"/>
              </w:rPr>
            </w:rPrChange>
          </w:rPr>
          <w:t>)</w:t>
        </w:r>
        <w:r w:rsidRPr="005F34C2">
          <w:rPr>
            <w:rFonts w:ascii="Arial Narrow" w:hAnsi="Arial Narrow" w:cs="TimesNewRoman"/>
            <w:color w:val="000000"/>
            <w:lang w:val="es-AR"/>
          </w:rPr>
          <w:t xml:space="preserve"> anula la implementación de la superclase, pero aún podemos delegar a la implementación de la superclase usando </w:t>
        </w:r>
        <w:r w:rsidRPr="005F34C2">
          <w:rPr>
            <w:rFonts w:ascii="Arial Narrow" w:hAnsi="Arial Narrow" w:cs="TimesNewRoman"/>
            <w:b/>
            <w:bCs/>
            <w:i/>
            <w:iCs/>
            <w:color w:val="000000"/>
            <w:lang w:val="es-AR"/>
            <w:rPrChange w:id="4038" w:author="Ernesto del Puerto" w:date="2022-03-02T14:09:00Z">
              <w:rPr>
                <w:rFonts w:ascii="Arial Narrow" w:hAnsi="Arial Narrow" w:cs="TimesNewRoman"/>
                <w:color w:val="000000"/>
                <w:lang w:val="es-AR"/>
              </w:rPr>
            </w:rPrChange>
          </w:rPr>
          <w:t>super$</w:t>
        </w:r>
        <w:r w:rsidRPr="005F34C2">
          <w:rPr>
            <w:rFonts w:ascii="Arial Narrow" w:hAnsi="Arial Narrow" w:cs="TimesNewRoman"/>
            <w:color w:val="000000"/>
            <w:lang w:val="es-AR"/>
          </w:rPr>
          <w:t>.</w:t>
        </w:r>
      </w:ins>
    </w:p>
    <w:p w14:paraId="0F21316A" w14:textId="77777777" w:rsidR="005F34C2" w:rsidRDefault="005F34C2" w:rsidP="005F34C2">
      <w:pPr>
        <w:autoSpaceDE w:val="0"/>
        <w:autoSpaceDN w:val="0"/>
        <w:adjustRightInd w:val="0"/>
        <w:spacing w:before="240"/>
        <w:rPr>
          <w:ins w:id="4039" w:author="Ernesto del Puerto" w:date="2022-03-02T14:09:00Z"/>
          <w:rFonts w:ascii="Arial Narrow" w:hAnsi="Arial Narrow" w:cs="TimesNewRoman"/>
          <w:color w:val="000000"/>
          <w:lang w:val="es-AR"/>
        </w:rPr>
      </w:pPr>
      <w:ins w:id="4040" w:author="Ernesto del Puerto" w:date="2022-03-02T14:08:00Z">
        <w:r w:rsidRPr="005F34C2">
          <w:rPr>
            <w:rFonts w:ascii="Arial Narrow" w:hAnsi="Arial Narrow" w:cs="TimesNewRoman"/>
            <w:color w:val="000000"/>
            <w:lang w:val="es-AR"/>
          </w:rPr>
          <w:t xml:space="preserve">Esto es análogo a </w:t>
        </w:r>
        <w:proofErr w:type="spellStart"/>
        <w:proofErr w:type="gramStart"/>
        <w:r w:rsidRPr="005F34C2">
          <w:rPr>
            <w:rFonts w:ascii="Arial Narrow" w:hAnsi="Arial Narrow" w:cs="TimesNewRoman"/>
            <w:b/>
            <w:bCs/>
            <w:color w:val="000000"/>
            <w:lang w:val="es-AR"/>
            <w:rPrChange w:id="4041" w:author="Ernesto del Puerto" w:date="2022-03-02T14:09:00Z">
              <w:rPr>
                <w:rFonts w:ascii="Arial Narrow" w:hAnsi="Arial Narrow" w:cs="TimesNewRoman"/>
                <w:color w:val="000000"/>
                <w:lang w:val="es-AR"/>
              </w:rPr>
            </w:rPrChange>
          </w:rPr>
          <w:t>NextMethod</w:t>
        </w:r>
        <w:proofErr w:type="spellEnd"/>
        <w:r w:rsidRPr="005F34C2">
          <w:rPr>
            <w:rFonts w:ascii="Arial Narrow" w:hAnsi="Arial Narrow" w:cs="TimesNewRoman"/>
            <w:b/>
            <w:bCs/>
            <w:color w:val="000000"/>
            <w:lang w:val="es-AR"/>
            <w:rPrChange w:id="4042" w:author="Ernesto del Puerto" w:date="2022-03-02T14:09:00Z">
              <w:rPr>
                <w:rFonts w:ascii="Arial Narrow" w:hAnsi="Arial Narrow" w:cs="TimesNewRoman"/>
                <w:color w:val="000000"/>
                <w:lang w:val="es-AR"/>
              </w:rPr>
            </w:rPrChange>
          </w:rPr>
          <w:t>(</w:t>
        </w:r>
        <w:proofErr w:type="gramEnd"/>
        <w:r w:rsidRPr="005F34C2">
          <w:rPr>
            <w:rFonts w:ascii="Arial Narrow" w:hAnsi="Arial Narrow" w:cs="TimesNewRoman"/>
            <w:b/>
            <w:bCs/>
            <w:color w:val="000000"/>
            <w:lang w:val="es-AR"/>
            <w:rPrChange w:id="4043" w:author="Ernesto del Puerto" w:date="2022-03-02T14:09:00Z">
              <w:rPr>
                <w:rFonts w:ascii="Arial Narrow" w:hAnsi="Arial Narrow" w:cs="TimesNewRoman"/>
                <w:color w:val="000000"/>
                <w:lang w:val="es-AR"/>
              </w:rPr>
            </w:rPrChange>
          </w:rPr>
          <w:t>)</w:t>
        </w:r>
        <w:r w:rsidRPr="005F34C2">
          <w:rPr>
            <w:rFonts w:ascii="Arial Narrow" w:hAnsi="Arial Narrow" w:cs="TimesNewRoman"/>
            <w:color w:val="000000"/>
            <w:lang w:val="es-AR"/>
          </w:rPr>
          <w:t xml:space="preserve"> en S3</w:t>
        </w:r>
      </w:ins>
      <w:ins w:id="4044" w:author="Ernesto del Puerto" w:date="2022-03-02T14:09:00Z">
        <w:r>
          <w:rPr>
            <w:rFonts w:ascii="Arial Narrow" w:hAnsi="Arial Narrow" w:cs="TimesNewRoman"/>
            <w:color w:val="000000"/>
            <w:lang w:val="es-AR"/>
          </w:rPr>
          <w:t>.</w:t>
        </w:r>
      </w:ins>
    </w:p>
    <w:p w14:paraId="09EEE2CA" w14:textId="59C63A70" w:rsidR="005F34C2" w:rsidRPr="005F34C2" w:rsidRDefault="005F34C2" w:rsidP="005F34C2">
      <w:pPr>
        <w:autoSpaceDE w:val="0"/>
        <w:autoSpaceDN w:val="0"/>
        <w:adjustRightInd w:val="0"/>
        <w:spacing w:before="240"/>
        <w:rPr>
          <w:ins w:id="4045" w:author="Ernesto del Puerto" w:date="2022-03-02T14:08:00Z"/>
          <w:rFonts w:ascii="Arial Narrow" w:hAnsi="Arial Narrow" w:cs="TimesNewRoman"/>
          <w:color w:val="000000"/>
          <w:lang w:val="es-AR"/>
        </w:rPr>
      </w:pPr>
      <w:ins w:id="4046" w:author="Ernesto del Puerto" w:date="2022-03-02T14:08:00Z">
        <w:r w:rsidRPr="005F34C2">
          <w:rPr>
            <w:rFonts w:ascii="Arial Narrow" w:hAnsi="Arial Narrow" w:cs="TimesNewRoman"/>
            <w:color w:val="000000"/>
            <w:lang w:val="es-AR"/>
          </w:rPr>
          <w:t>Cualquier método que no se anule utilizará la implementación en la clase principal.</w:t>
        </w:r>
      </w:ins>
    </w:p>
    <w:p w14:paraId="1FE9CBC8" w14:textId="6AE8544A" w:rsidR="005F34C2" w:rsidRPr="005F34C2" w:rsidRDefault="005F34C2">
      <w:pPr>
        <w:pStyle w:val="Ttulo1"/>
        <w:numPr>
          <w:ilvl w:val="1"/>
          <w:numId w:val="1"/>
        </w:numPr>
        <w:rPr>
          <w:ins w:id="4047" w:author="Ernesto del Puerto" w:date="2022-03-02T14:08:00Z"/>
          <w:rFonts w:ascii="Arial Narrow" w:hAnsi="Arial Narrow" w:cs="CourierNewPSMT"/>
          <w:b/>
          <w:color w:val="000000"/>
          <w:sz w:val="28"/>
          <w:szCs w:val="28"/>
          <w:lang w:val="es-ES"/>
          <w:rPrChange w:id="4048" w:author="Ernesto del Puerto" w:date="2022-03-02T14:10:00Z">
            <w:rPr>
              <w:ins w:id="4049" w:author="Ernesto del Puerto" w:date="2022-03-02T14:08:00Z"/>
              <w:rFonts w:ascii="Arial Narrow" w:hAnsi="Arial Narrow" w:cs="TimesNewRoman"/>
              <w:color w:val="000000"/>
              <w:lang w:val="es-AR"/>
            </w:rPr>
          </w:rPrChange>
        </w:rPr>
        <w:pPrChange w:id="4050" w:author="Ernesto del Puerto" w:date="2022-03-02T14:10:00Z">
          <w:pPr>
            <w:autoSpaceDE w:val="0"/>
            <w:autoSpaceDN w:val="0"/>
            <w:adjustRightInd w:val="0"/>
            <w:spacing w:before="240"/>
          </w:pPr>
        </w:pPrChange>
      </w:pPr>
      <w:bookmarkStart w:id="4051" w:name="_Toc97490020"/>
      <w:ins w:id="4052" w:author="Ernesto del Puerto" w:date="2022-03-02T14:08:00Z">
        <w:r w:rsidRPr="005F34C2">
          <w:rPr>
            <w:rFonts w:ascii="Arial Narrow" w:eastAsia="Times New Roman" w:hAnsi="Arial Narrow" w:cs="CourierNewPSMT"/>
            <w:b/>
            <w:color w:val="000000"/>
            <w:sz w:val="28"/>
            <w:szCs w:val="28"/>
            <w:lang w:val="es-ES"/>
            <w:rPrChange w:id="4053" w:author="Ernesto del Puerto" w:date="2022-03-02T14:10:00Z">
              <w:rPr>
                <w:rFonts w:ascii="Arial Narrow" w:hAnsi="Arial Narrow" w:cs="TimesNewRoman"/>
                <w:color w:val="000000"/>
                <w:lang w:val="es-AR"/>
              </w:rPr>
            </w:rPrChange>
          </w:rPr>
          <w:t>Introspección</w:t>
        </w:r>
        <w:bookmarkEnd w:id="4051"/>
      </w:ins>
    </w:p>
    <w:p w14:paraId="2BE3F2D6" w14:textId="71CD8CF8" w:rsidR="002426FB" w:rsidRDefault="002426FB" w:rsidP="005F34C2">
      <w:pPr>
        <w:autoSpaceDE w:val="0"/>
        <w:autoSpaceDN w:val="0"/>
        <w:adjustRightInd w:val="0"/>
        <w:spacing w:before="240"/>
        <w:rPr>
          <w:ins w:id="4054" w:author="Ernesto del Puerto" w:date="2022-03-02T14:16:00Z"/>
          <w:rFonts w:ascii="Arial Narrow" w:hAnsi="Arial Narrow" w:cs="TimesNewRoman"/>
          <w:color w:val="000000"/>
          <w:lang w:val="es-AR"/>
        </w:rPr>
      </w:pPr>
      <w:ins w:id="4055" w:author="Ernesto del Puerto" w:date="2022-03-02T14:16:00Z">
        <w:r>
          <w:rPr>
            <w:rFonts w:ascii="Arial Narrow" w:hAnsi="Arial Narrow" w:cs="TimesNewRoman"/>
            <w:color w:val="000000"/>
            <w:lang w:val="es-AR"/>
          </w:rPr>
          <w:t>Analicemos la figura 34.6.</w:t>
        </w:r>
      </w:ins>
    </w:p>
    <w:p w14:paraId="2990689E" w14:textId="2EA7828D" w:rsidR="005F34C2" w:rsidRDefault="005F34C2" w:rsidP="005F34C2">
      <w:pPr>
        <w:autoSpaceDE w:val="0"/>
        <w:autoSpaceDN w:val="0"/>
        <w:adjustRightInd w:val="0"/>
        <w:spacing w:before="240"/>
        <w:rPr>
          <w:ins w:id="4056" w:author="Ernesto del Puerto" w:date="2022-03-02T14:10:00Z"/>
          <w:rFonts w:ascii="Arial Narrow" w:hAnsi="Arial Narrow" w:cs="TimesNewRoman"/>
          <w:color w:val="000000"/>
          <w:lang w:val="es-AR"/>
        </w:rPr>
      </w:pPr>
      <w:ins w:id="4057" w:author="Ernesto del Puerto" w:date="2022-03-02T14:08:00Z">
        <w:r w:rsidRPr="005F34C2">
          <w:rPr>
            <w:rFonts w:ascii="Arial Narrow" w:hAnsi="Arial Narrow" w:cs="TimesNewRoman"/>
            <w:color w:val="000000"/>
            <w:lang w:val="es-AR"/>
          </w:rPr>
          <w:t>Cada objeto R6 tiene una clase S3 que refleja su jerarquía de clases R6.</w:t>
        </w:r>
      </w:ins>
    </w:p>
    <w:p w14:paraId="0D575214" w14:textId="77777777" w:rsidR="005F34C2" w:rsidRDefault="005F34C2" w:rsidP="005F34C2">
      <w:pPr>
        <w:autoSpaceDE w:val="0"/>
        <w:autoSpaceDN w:val="0"/>
        <w:adjustRightInd w:val="0"/>
        <w:spacing w:before="240"/>
        <w:rPr>
          <w:ins w:id="4058" w:author="Ernesto del Puerto" w:date="2022-03-02T14:10:00Z"/>
          <w:rFonts w:ascii="Arial Narrow" w:hAnsi="Arial Narrow" w:cs="TimesNewRoman"/>
          <w:color w:val="000000"/>
          <w:lang w:val="es-AR"/>
        </w:rPr>
      </w:pPr>
      <w:ins w:id="4059" w:author="Ernesto del Puerto" w:date="2022-03-02T14:08:00Z">
        <w:r w:rsidRPr="005F34C2">
          <w:rPr>
            <w:rFonts w:ascii="Arial Narrow" w:hAnsi="Arial Narrow" w:cs="TimesNewRoman"/>
            <w:color w:val="000000"/>
            <w:lang w:val="es-AR"/>
          </w:rPr>
          <w:t xml:space="preserve">Esto significa que la forma más fácil de determinar la clase (y todas las clases de las que hereda) es usar </w:t>
        </w:r>
        <w:proofErr w:type="spellStart"/>
        <w:proofErr w:type="gramStart"/>
        <w:r w:rsidRPr="005F34C2">
          <w:rPr>
            <w:rFonts w:ascii="Arial Narrow" w:hAnsi="Arial Narrow" w:cs="TimesNewRoman"/>
            <w:b/>
            <w:bCs/>
            <w:i/>
            <w:iCs/>
            <w:color w:val="000000"/>
            <w:lang w:val="es-AR"/>
            <w:rPrChange w:id="4060" w:author="Ernesto del Puerto" w:date="2022-03-02T14:11:00Z">
              <w:rPr>
                <w:rFonts w:ascii="Arial Narrow" w:hAnsi="Arial Narrow" w:cs="TimesNewRoman"/>
                <w:color w:val="000000"/>
                <w:lang w:val="es-AR"/>
              </w:rPr>
            </w:rPrChange>
          </w:rPr>
          <w:t>class</w:t>
        </w:r>
        <w:proofErr w:type="spellEnd"/>
        <w:r w:rsidRPr="005F34C2">
          <w:rPr>
            <w:rFonts w:ascii="Arial Narrow" w:hAnsi="Arial Narrow" w:cs="TimesNewRoman"/>
            <w:b/>
            <w:bCs/>
            <w:i/>
            <w:iCs/>
            <w:color w:val="000000"/>
            <w:lang w:val="es-AR"/>
            <w:rPrChange w:id="4061" w:author="Ernesto del Puerto" w:date="2022-03-02T14:11:00Z">
              <w:rPr>
                <w:rFonts w:ascii="Arial Narrow" w:hAnsi="Arial Narrow" w:cs="TimesNewRoman"/>
                <w:color w:val="000000"/>
                <w:lang w:val="es-AR"/>
              </w:rPr>
            </w:rPrChange>
          </w:rPr>
          <w:t>(</w:t>
        </w:r>
        <w:proofErr w:type="gramEnd"/>
        <w:r w:rsidRPr="005F34C2">
          <w:rPr>
            <w:rFonts w:ascii="Arial Narrow" w:hAnsi="Arial Narrow" w:cs="TimesNewRoman"/>
            <w:b/>
            <w:bCs/>
            <w:i/>
            <w:iCs/>
            <w:color w:val="000000"/>
            <w:lang w:val="es-AR"/>
            <w:rPrChange w:id="4062" w:author="Ernesto del Puerto" w:date="2022-03-02T14:11:00Z">
              <w:rPr>
                <w:rFonts w:ascii="Arial Narrow" w:hAnsi="Arial Narrow" w:cs="TimesNewRoman"/>
                <w:color w:val="000000"/>
                <w:lang w:val="es-AR"/>
              </w:rPr>
            </w:rPrChange>
          </w:rPr>
          <w:t>)</w:t>
        </w:r>
      </w:ins>
      <w:ins w:id="4063" w:author="Ernesto del Puerto" w:date="2022-03-02T14:10:00Z">
        <w:r>
          <w:rPr>
            <w:rFonts w:ascii="Arial Narrow" w:hAnsi="Arial Narrow" w:cs="TimesNewRoman"/>
            <w:color w:val="000000"/>
            <w:lang w:val="es-AR"/>
          </w:rPr>
          <w:t>.</w:t>
        </w:r>
      </w:ins>
    </w:p>
    <w:p w14:paraId="44DA701D" w14:textId="77777777" w:rsidR="002426FB" w:rsidRDefault="002426FB" w:rsidP="002426FB">
      <w:pPr>
        <w:autoSpaceDE w:val="0"/>
        <w:autoSpaceDN w:val="0"/>
        <w:adjustRightInd w:val="0"/>
        <w:spacing w:before="240"/>
        <w:rPr>
          <w:ins w:id="4064" w:author="Ernesto del Puerto" w:date="2022-03-02T14:18:00Z"/>
          <w:rFonts w:ascii="Arial Narrow" w:hAnsi="Arial Narrow" w:cs="TimesNewRoman"/>
          <w:color w:val="000000"/>
          <w:lang w:val="es-AR"/>
        </w:rPr>
      </w:pPr>
      <w:ins w:id="4065" w:author="Ernesto del Puerto" w:date="2022-03-02T14:17:00Z">
        <w:r w:rsidRPr="002426FB">
          <w:rPr>
            <w:rFonts w:ascii="Arial Narrow" w:hAnsi="Arial Narrow" w:cs="TimesNewRoman"/>
            <w:color w:val="000000"/>
            <w:lang w:val="es-AR"/>
          </w:rPr>
          <w:t>La jerarquía S3 incluye la clase base R6.</w:t>
        </w:r>
      </w:ins>
    </w:p>
    <w:p w14:paraId="63BCEBDC" w14:textId="089BCCEF" w:rsidR="002426FB" w:rsidRPr="002426FB" w:rsidRDefault="002426FB" w:rsidP="002426FB">
      <w:pPr>
        <w:autoSpaceDE w:val="0"/>
        <w:autoSpaceDN w:val="0"/>
        <w:adjustRightInd w:val="0"/>
        <w:spacing w:before="240"/>
        <w:rPr>
          <w:ins w:id="4066" w:author="Ernesto del Puerto" w:date="2022-03-02T14:17:00Z"/>
          <w:rFonts w:ascii="Arial Narrow" w:hAnsi="Arial Narrow" w:cs="TimesNewRoman"/>
          <w:color w:val="000000"/>
          <w:lang w:val="es-AR"/>
        </w:rPr>
      </w:pPr>
      <w:ins w:id="4067" w:author="Ernesto del Puerto" w:date="2022-03-02T14:17:00Z">
        <w:r w:rsidRPr="002426FB">
          <w:rPr>
            <w:rFonts w:ascii="Arial Narrow" w:hAnsi="Arial Narrow" w:cs="TimesNewRoman"/>
            <w:color w:val="000000"/>
            <w:lang w:val="es-AR"/>
          </w:rPr>
          <w:t xml:space="preserve">Esto proporciona un comportamiento común, incluido un método </w:t>
        </w:r>
        <w:proofErr w:type="gramStart"/>
        <w:r w:rsidRPr="002426FB">
          <w:rPr>
            <w:rFonts w:ascii="Arial Narrow" w:hAnsi="Arial Narrow" w:cs="TimesNewRoman"/>
            <w:b/>
            <w:bCs/>
            <w:i/>
            <w:iCs/>
            <w:color w:val="000000"/>
            <w:lang w:val="es-AR"/>
            <w:rPrChange w:id="4068" w:author="Ernesto del Puerto" w:date="2022-03-02T14:18:00Z">
              <w:rPr>
                <w:rFonts w:ascii="Arial Narrow" w:hAnsi="Arial Narrow" w:cs="TimesNewRoman"/>
                <w:color w:val="000000"/>
                <w:lang w:val="es-AR"/>
              </w:rPr>
            </w:rPrChange>
          </w:rPr>
          <w:t>print.R</w:t>
        </w:r>
        <w:proofErr w:type="gramEnd"/>
        <w:r w:rsidRPr="002426FB">
          <w:rPr>
            <w:rFonts w:ascii="Arial Narrow" w:hAnsi="Arial Narrow" w:cs="TimesNewRoman"/>
            <w:b/>
            <w:bCs/>
            <w:i/>
            <w:iCs/>
            <w:color w:val="000000"/>
            <w:lang w:val="es-AR"/>
            <w:rPrChange w:id="4069" w:author="Ernesto del Puerto" w:date="2022-03-02T14:18:00Z">
              <w:rPr>
                <w:rFonts w:ascii="Arial Narrow" w:hAnsi="Arial Narrow" w:cs="TimesNewRoman"/>
                <w:color w:val="000000"/>
                <w:lang w:val="es-AR"/>
              </w:rPr>
            </w:rPrChange>
          </w:rPr>
          <w:t>6()</w:t>
        </w:r>
        <w:r w:rsidRPr="002426FB">
          <w:rPr>
            <w:rFonts w:ascii="Arial Narrow" w:hAnsi="Arial Narrow" w:cs="TimesNewRoman"/>
            <w:color w:val="000000"/>
            <w:lang w:val="es-AR"/>
          </w:rPr>
          <w:t xml:space="preserve"> que llama a </w:t>
        </w:r>
        <w:r w:rsidRPr="002426FB">
          <w:rPr>
            <w:rFonts w:ascii="Arial Narrow" w:hAnsi="Arial Narrow" w:cs="TimesNewRoman"/>
            <w:b/>
            <w:bCs/>
            <w:i/>
            <w:iCs/>
            <w:color w:val="000000"/>
            <w:lang w:val="es-AR"/>
            <w:rPrChange w:id="4070" w:author="Ernesto del Puerto" w:date="2022-03-02T14:18:00Z">
              <w:rPr>
                <w:rFonts w:ascii="Arial Narrow" w:hAnsi="Arial Narrow" w:cs="TimesNewRoman"/>
                <w:color w:val="000000"/>
                <w:lang w:val="es-AR"/>
              </w:rPr>
            </w:rPrChange>
          </w:rPr>
          <w:t>$</w:t>
        </w:r>
        <w:proofErr w:type="spellStart"/>
        <w:r w:rsidRPr="002426FB">
          <w:rPr>
            <w:rFonts w:ascii="Arial Narrow" w:hAnsi="Arial Narrow" w:cs="TimesNewRoman"/>
            <w:b/>
            <w:bCs/>
            <w:i/>
            <w:iCs/>
            <w:color w:val="000000"/>
            <w:lang w:val="es-AR"/>
            <w:rPrChange w:id="4071" w:author="Ernesto del Puerto" w:date="2022-03-02T14:18:00Z">
              <w:rPr>
                <w:rFonts w:ascii="Arial Narrow" w:hAnsi="Arial Narrow" w:cs="TimesNewRoman"/>
                <w:color w:val="000000"/>
                <w:lang w:val="es-AR"/>
              </w:rPr>
            </w:rPrChange>
          </w:rPr>
          <w:t>print</w:t>
        </w:r>
        <w:proofErr w:type="spellEnd"/>
        <w:r w:rsidRPr="002426FB">
          <w:rPr>
            <w:rFonts w:ascii="Arial Narrow" w:hAnsi="Arial Narrow" w:cs="TimesNewRoman"/>
            <w:b/>
            <w:bCs/>
            <w:i/>
            <w:iCs/>
            <w:color w:val="000000"/>
            <w:lang w:val="es-AR"/>
            <w:rPrChange w:id="4072" w:author="Ernesto del Puerto" w:date="2022-03-02T14:18:00Z">
              <w:rPr>
                <w:rFonts w:ascii="Arial Narrow" w:hAnsi="Arial Narrow" w:cs="TimesNewRoman"/>
                <w:color w:val="000000"/>
                <w:lang w:val="es-AR"/>
              </w:rPr>
            </w:rPrChange>
          </w:rPr>
          <w:t>()</w:t>
        </w:r>
      </w:ins>
      <w:ins w:id="4073" w:author="Ernesto del Puerto" w:date="2022-03-02T14:18:00Z">
        <w:r>
          <w:rPr>
            <w:rFonts w:ascii="Arial Narrow" w:hAnsi="Arial Narrow" w:cs="TimesNewRoman"/>
            <w:color w:val="000000"/>
            <w:lang w:val="es-AR"/>
          </w:rPr>
          <w:t>.</w:t>
        </w:r>
      </w:ins>
    </w:p>
    <w:p w14:paraId="672C890D" w14:textId="0EB4A5E0" w:rsidR="002426FB" w:rsidRPr="002426FB" w:rsidRDefault="002426FB" w:rsidP="002426FB">
      <w:pPr>
        <w:autoSpaceDE w:val="0"/>
        <w:autoSpaceDN w:val="0"/>
        <w:adjustRightInd w:val="0"/>
        <w:spacing w:before="240"/>
        <w:rPr>
          <w:ins w:id="4074" w:author="Ernesto del Puerto" w:date="2022-03-02T14:17:00Z"/>
          <w:rFonts w:ascii="Arial Narrow" w:hAnsi="Arial Narrow" w:cs="TimesNewRoman"/>
          <w:color w:val="000000"/>
          <w:lang w:val="es-AR"/>
        </w:rPr>
      </w:pPr>
      <w:ins w:id="4075" w:author="Ernesto del Puerto" w:date="2022-03-02T14:17:00Z">
        <w:r w:rsidRPr="002426FB">
          <w:rPr>
            <w:rFonts w:ascii="Arial Narrow" w:hAnsi="Arial Narrow" w:cs="TimesNewRoman"/>
            <w:color w:val="000000"/>
            <w:lang w:val="es-AR"/>
          </w:rPr>
          <w:t>P</w:t>
        </w:r>
      </w:ins>
      <w:ins w:id="4076" w:author="Ernesto del Puerto" w:date="2022-03-02T14:18:00Z">
        <w:r>
          <w:rPr>
            <w:rFonts w:ascii="Arial Narrow" w:hAnsi="Arial Narrow" w:cs="TimesNewRoman"/>
            <w:color w:val="000000"/>
            <w:lang w:val="es-AR"/>
          </w:rPr>
          <w:t>o</w:t>
        </w:r>
      </w:ins>
      <w:ins w:id="4077" w:author="Ernesto del Puerto" w:date="2022-03-02T14:17:00Z">
        <w:r w:rsidRPr="002426FB">
          <w:rPr>
            <w:rFonts w:ascii="Arial Narrow" w:hAnsi="Arial Narrow" w:cs="TimesNewRoman"/>
            <w:color w:val="000000"/>
            <w:lang w:val="es-AR"/>
          </w:rPr>
          <w:t>de</w:t>
        </w:r>
      </w:ins>
      <w:ins w:id="4078" w:author="Ernesto del Puerto" w:date="2022-03-02T14:18:00Z">
        <w:r>
          <w:rPr>
            <w:rFonts w:ascii="Arial Narrow" w:hAnsi="Arial Narrow" w:cs="TimesNewRoman"/>
            <w:color w:val="000000"/>
            <w:lang w:val="es-AR"/>
          </w:rPr>
          <w:t>mos</w:t>
        </w:r>
      </w:ins>
      <w:ins w:id="4079" w:author="Ernesto del Puerto" w:date="2022-03-02T14:17:00Z">
        <w:r w:rsidRPr="002426FB">
          <w:rPr>
            <w:rFonts w:ascii="Arial Narrow" w:hAnsi="Arial Narrow" w:cs="TimesNewRoman"/>
            <w:color w:val="000000"/>
            <w:lang w:val="es-AR"/>
          </w:rPr>
          <w:t xml:space="preserve"> enumerar todos los métodos y campos con </w:t>
        </w:r>
      </w:ins>
      <w:proofErr w:type="spellStart"/>
      <w:proofErr w:type="gramStart"/>
      <w:ins w:id="4080" w:author="Ernesto del Puerto" w:date="2022-03-02T14:19:00Z">
        <w:r w:rsidRPr="002426FB">
          <w:rPr>
            <w:rFonts w:ascii="Arial Narrow" w:hAnsi="Arial Narrow" w:cs="TimesNewRoman"/>
            <w:color w:val="000000"/>
            <w:lang w:val="es-AR"/>
          </w:rPr>
          <w:t>names</w:t>
        </w:r>
      </w:ins>
      <w:proofErr w:type="spellEnd"/>
      <w:ins w:id="4081" w:author="Ernesto del Puerto" w:date="2022-03-02T14:17:00Z">
        <w:r w:rsidRPr="002426FB">
          <w:rPr>
            <w:rFonts w:ascii="Arial Narrow" w:hAnsi="Arial Narrow" w:cs="TimesNewRoman"/>
            <w:color w:val="000000"/>
            <w:lang w:val="es-AR"/>
          </w:rPr>
          <w:t>(</w:t>
        </w:r>
        <w:proofErr w:type="gramEnd"/>
        <w:r w:rsidRPr="002426FB">
          <w:rPr>
            <w:rFonts w:ascii="Arial Narrow" w:hAnsi="Arial Narrow" w:cs="TimesNewRoman"/>
            <w:color w:val="000000"/>
            <w:lang w:val="es-AR"/>
          </w:rPr>
          <w:t>)</w:t>
        </w:r>
      </w:ins>
      <w:ins w:id="4082" w:author="Ernesto del Puerto" w:date="2022-03-02T14:19:00Z">
        <w:r>
          <w:rPr>
            <w:rFonts w:ascii="Arial Narrow" w:hAnsi="Arial Narrow" w:cs="TimesNewRoman"/>
            <w:color w:val="000000"/>
            <w:lang w:val="es-AR"/>
          </w:rPr>
          <w:t>.</w:t>
        </w:r>
      </w:ins>
    </w:p>
    <w:p w14:paraId="38FC21D4" w14:textId="53787591" w:rsidR="00F66F0B" w:rsidRPr="00F66F0B" w:rsidRDefault="002426FB" w:rsidP="002426FB">
      <w:pPr>
        <w:autoSpaceDE w:val="0"/>
        <w:autoSpaceDN w:val="0"/>
        <w:adjustRightInd w:val="0"/>
        <w:spacing w:before="240"/>
        <w:rPr>
          <w:ins w:id="4083" w:author="Ernesto del Puerto" w:date="2022-03-02T14:20:00Z"/>
          <w:rFonts w:ascii="Arial Narrow" w:hAnsi="Arial Narrow" w:cs="TimesNewRoman"/>
          <w:color w:val="000000"/>
          <w:rPrChange w:id="4084" w:author="Ernesto del Puerto" w:date="2022-03-02T14:22:00Z">
            <w:rPr>
              <w:ins w:id="4085" w:author="Ernesto del Puerto" w:date="2022-03-02T14:20:00Z"/>
              <w:rFonts w:ascii="Arial Narrow" w:hAnsi="Arial Narrow" w:cs="TimesNewRoman"/>
              <w:color w:val="000000"/>
              <w:lang w:val="es-AR"/>
            </w:rPr>
          </w:rPrChange>
        </w:rPr>
      </w:pPr>
      <w:proofErr w:type="spellStart"/>
      <w:ins w:id="4086" w:author="Ernesto del Puerto" w:date="2022-03-02T14:17:00Z">
        <w:r w:rsidRPr="00F66F0B">
          <w:rPr>
            <w:rFonts w:ascii="Arial Narrow" w:hAnsi="Arial Narrow" w:cs="TimesNewRoman"/>
            <w:color w:val="000000"/>
            <w:rPrChange w:id="4087" w:author="Ernesto del Puerto" w:date="2022-03-02T14:22:00Z">
              <w:rPr>
                <w:rFonts w:ascii="Arial Narrow" w:hAnsi="Arial Narrow" w:cs="TimesNewRoman"/>
                <w:color w:val="000000"/>
                <w:lang w:val="es-AR"/>
              </w:rPr>
            </w:rPrChange>
          </w:rPr>
          <w:t>Definimos</w:t>
        </w:r>
        <w:proofErr w:type="spellEnd"/>
        <w:r w:rsidRPr="00F66F0B">
          <w:rPr>
            <w:rFonts w:ascii="Arial Narrow" w:hAnsi="Arial Narrow" w:cs="TimesNewRoman"/>
            <w:color w:val="000000"/>
            <w:rPrChange w:id="4088" w:author="Ernesto del Puerto" w:date="2022-03-02T14:22:00Z">
              <w:rPr>
                <w:rFonts w:ascii="Arial Narrow" w:hAnsi="Arial Narrow" w:cs="TimesNewRoman"/>
                <w:color w:val="000000"/>
                <w:lang w:val="es-AR"/>
              </w:rPr>
            </w:rPrChange>
          </w:rPr>
          <w:t xml:space="preserve"> </w:t>
        </w:r>
        <w:r w:rsidRPr="00F66F0B">
          <w:rPr>
            <w:rFonts w:ascii="Arial Narrow" w:hAnsi="Arial Narrow" w:cs="TimesNewRoman"/>
            <w:b/>
            <w:bCs/>
            <w:i/>
            <w:iCs/>
            <w:color w:val="000000"/>
            <w:rPrChange w:id="4089" w:author="Ernesto del Puerto" w:date="2022-03-02T14:22:00Z">
              <w:rPr>
                <w:rFonts w:ascii="Arial Narrow" w:hAnsi="Arial Narrow" w:cs="TimesNewRoman"/>
                <w:color w:val="000000"/>
                <w:lang w:val="es-AR"/>
              </w:rPr>
            </w:rPrChange>
          </w:rPr>
          <w:t>$</w:t>
        </w:r>
      </w:ins>
      <w:ins w:id="4090" w:author="Ernesto del Puerto" w:date="2022-03-02T14:19:00Z">
        <w:r w:rsidRPr="00F66F0B">
          <w:rPr>
            <w:rFonts w:ascii="Arial Narrow" w:hAnsi="Arial Narrow" w:cs="TimesNewRoman"/>
            <w:b/>
            <w:bCs/>
            <w:i/>
            <w:iCs/>
            <w:color w:val="000000"/>
            <w:rPrChange w:id="4091" w:author="Ernesto del Puerto" w:date="2022-03-02T14:22:00Z">
              <w:rPr>
                <w:rFonts w:ascii="Arial Narrow" w:hAnsi="Arial Narrow" w:cs="TimesNewRoman"/>
                <w:color w:val="000000"/>
                <w:lang w:val="es-AR"/>
              </w:rPr>
            </w:rPrChange>
          </w:rPr>
          <w:t>name</w:t>
        </w:r>
      </w:ins>
      <w:ins w:id="4092" w:author="Ernesto del Puerto" w:date="2022-03-02T14:17:00Z">
        <w:r w:rsidRPr="00F66F0B">
          <w:rPr>
            <w:rFonts w:ascii="Arial Narrow" w:hAnsi="Arial Narrow" w:cs="TimesNewRoman"/>
            <w:color w:val="000000"/>
            <w:rPrChange w:id="4093" w:author="Ernesto del Puerto" w:date="2022-03-02T14:22:00Z">
              <w:rPr>
                <w:rFonts w:ascii="Arial Narrow" w:hAnsi="Arial Narrow" w:cs="TimesNewRoman"/>
                <w:color w:val="000000"/>
                <w:lang w:val="es-AR"/>
              </w:rPr>
            </w:rPrChange>
          </w:rPr>
          <w:t xml:space="preserve">, </w:t>
        </w:r>
        <w:r w:rsidRPr="00F66F0B">
          <w:rPr>
            <w:rFonts w:ascii="Arial Narrow" w:hAnsi="Arial Narrow" w:cs="TimesNewRoman"/>
            <w:b/>
            <w:bCs/>
            <w:i/>
            <w:iCs/>
            <w:color w:val="000000"/>
            <w:rPrChange w:id="4094" w:author="Ernesto del Puerto" w:date="2022-03-02T14:22:00Z">
              <w:rPr>
                <w:rFonts w:ascii="Arial Narrow" w:hAnsi="Arial Narrow" w:cs="TimesNewRoman"/>
                <w:color w:val="000000"/>
                <w:lang w:val="es-AR"/>
              </w:rPr>
            </w:rPrChange>
          </w:rPr>
          <w:t>$</w:t>
        </w:r>
      </w:ins>
      <w:ins w:id="4095" w:author="Ernesto del Puerto" w:date="2022-03-02T14:20:00Z">
        <w:r w:rsidRPr="00F66F0B">
          <w:rPr>
            <w:rFonts w:ascii="Arial Narrow" w:hAnsi="Arial Narrow" w:cs="TimesNewRoman"/>
            <w:b/>
            <w:bCs/>
            <w:i/>
            <w:iCs/>
            <w:color w:val="000000"/>
            <w:rPrChange w:id="4096" w:author="Ernesto del Puerto" w:date="2022-03-02T14:22:00Z">
              <w:rPr>
                <w:rFonts w:ascii="Arial Narrow" w:hAnsi="Arial Narrow" w:cs="TimesNewRoman"/>
                <w:color w:val="000000"/>
                <w:lang w:val="es-AR"/>
              </w:rPr>
            </w:rPrChange>
          </w:rPr>
          <w:t>age</w:t>
        </w:r>
      </w:ins>
      <w:ins w:id="4097" w:author="Ernesto del Puerto" w:date="2022-03-02T14:17:00Z">
        <w:r w:rsidRPr="00F66F0B">
          <w:rPr>
            <w:rFonts w:ascii="Arial Narrow" w:hAnsi="Arial Narrow" w:cs="TimesNewRoman"/>
            <w:color w:val="000000"/>
            <w:rPrChange w:id="4098" w:author="Ernesto del Puerto" w:date="2022-03-02T14:22:00Z">
              <w:rPr>
                <w:rFonts w:ascii="Arial Narrow" w:hAnsi="Arial Narrow" w:cs="TimesNewRoman"/>
                <w:color w:val="000000"/>
                <w:lang w:val="es-AR"/>
              </w:rPr>
            </w:rPrChange>
          </w:rPr>
          <w:t xml:space="preserve">, </w:t>
        </w:r>
        <w:r w:rsidRPr="00F66F0B">
          <w:rPr>
            <w:rFonts w:ascii="Arial Narrow" w:hAnsi="Arial Narrow" w:cs="TimesNewRoman"/>
            <w:b/>
            <w:bCs/>
            <w:i/>
            <w:iCs/>
            <w:color w:val="000000"/>
            <w:rPrChange w:id="4099" w:author="Ernesto del Puerto" w:date="2022-03-02T14:22:00Z">
              <w:rPr>
                <w:rFonts w:ascii="Arial Narrow" w:hAnsi="Arial Narrow" w:cs="TimesNewRoman"/>
                <w:color w:val="000000"/>
                <w:lang w:val="es-AR"/>
              </w:rPr>
            </w:rPrChange>
          </w:rPr>
          <w:t>$</w:t>
        </w:r>
      </w:ins>
      <w:ins w:id="4100" w:author="Ernesto del Puerto" w:date="2022-03-02T14:20:00Z">
        <w:r w:rsidRPr="00F66F0B">
          <w:rPr>
            <w:rFonts w:ascii="Arial Narrow" w:hAnsi="Arial Narrow" w:cs="TimesNewRoman"/>
            <w:b/>
            <w:bCs/>
            <w:i/>
            <w:iCs/>
            <w:color w:val="000000"/>
            <w:rPrChange w:id="4101" w:author="Ernesto del Puerto" w:date="2022-03-02T14:22:00Z">
              <w:rPr>
                <w:rFonts w:ascii="Arial Narrow" w:hAnsi="Arial Narrow" w:cs="TimesNewRoman"/>
                <w:color w:val="000000"/>
                <w:lang w:val="es-AR"/>
              </w:rPr>
            </w:rPrChange>
          </w:rPr>
          <w:t>print</w:t>
        </w:r>
      </w:ins>
      <w:ins w:id="4102" w:author="Ernesto del Puerto" w:date="2022-03-02T14:17:00Z">
        <w:r w:rsidRPr="00F66F0B">
          <w:rPr>
            <w:rFonts w:ascii="Arial Narrow" w:hAnsi="Arial Narrow" w:cs="TimesNewRoman"/>
            <w:color w:val="000000"/>
            <w:rPrChange w:id="4103" w:author="Ernesto del Puerto" w:date="2022-03-02T14:22:00Z">
              <w:rPr>
                <w:rFonts w:ascii="Arial Narrow" w:hAnsi="Arial Narrow" w:cs="TimesNewRoman"/>
                <w:color w:val="000000"/>
                <w:lang w:val="es-AR"/>
              </w:rPr>
            </w:rPrChange>
          </w:rPr>
          <w:t xml:space="preserve"> </w:t>
        </w:r>
      </w:ins>
      <w:ins w:id="4104" w:author="Ernesto del Puerto" w:date="2022-03-02T14:22:00Z">
        <w:r w:rsidR="00F66F0B" w:rsidRPr="00F66F0B">
          <w:rPr>
            <w:rFonts w:ascii="Arial Narrow" w:hAnsi="Arial Narrow" w:cs="TimesNewRoman"/>
            <w:color w:val="000000"/>
            <w:rPrChange w:id="4105" w:author="Ernesto del Puerto" w:date="2022-03-02T14:22:00Z">
              <w:rPr>
                <w:rFonts w:ascii="Arial Narrow" w:hAnsi="Arial Narrow" w:cs="TimesNewRoman"/>
                <w:color w:val="000000"/>
                <w:lang w:val="es-AR"/>
              </w:rPr>
            </w:rPrChange>
          </w:rPr>
          <w:t>y</w:t>
        </w:r>
      </w:ins>
      <w:ins w:id="4106" w:author="Ernesto del Puerto" w:date="2022-03-02T14:17:00Z">
        <w:r w:rsidRPr="00F66F0B">
          <w:rPr>
            <w:rFonts w:ascii="Arial Narrow" w:hAnsi="Arial Narrow" w:cs="TimesNewRoman"/>
            <w:color w:val="000000"/>
            <w:rPrChange w:id="4107" w:author="Ernesto del Puerto" w:date="2022-03-02T14:22:00Z">
              <w:rPr>
                <w:rFonts w:ascii="Arial Narrow" w:hAnsi="Arial Narrow" w:cs="TimesNewRoman"/>
                <w:color w:val="000000"/>
                <w:lang w:val="es-AR"/>
              </w:rPr>
            </w:rPrChange>
          </w:rPr>
          <w:t xml:space="preserve"> </w:t>
        </w:r>
        <w:r w:rsidRPr="00F66F0B">
          <w:rPr>
            <w:rFonts w:ascii="Arial Narrow" w:hAnsi="Arial Narrow" w:cs="TimesNewRoman"/>
            <w:b/>
            <w:bCs/>
            <w:i/>
            <w:iCs/>
            <w:color w:val="000000"/>
            <w:rPrChange w:id="4108" w:author="Ernesto del Puerto" w:date="2022-03-02T14:22:00Z">
              <w:rPr>
                <w:rFonts w:ascii="Arial Narrow" w:hAnsi="Arial Narrow" w:cs="TimesNewRoman"/>
                <w:color w:val="000000"/>
                <w:lang w:val="es-AR"/>
              </w:rPr>
            </w:rPrChange>
          </w:rPr>
          <w:t>$</w:t>
        </w:r>
      </w:ins>
      <w:proofErr w:type="spellStart"/>
      <w:ins w:id="4109" w:author="Ernesto del Puerto" w:date="2022-03-02T14:20:00Z">
        <w:r w:rsidRPr="00F66F0B">
          <w:rPr>
            <w:rFonts w:ascii="Arial Narrow" w:hAnsi="Arial Narrow" w:cs="TimesNewRoman"/>
            <w:b/>
            <w:bCs/>
            <w:i/>
            <w:iCs/>
            <w:color w:val="000000"/>
            <w:rPrChange w:id="4110" w:author="Ernesto del Puerto" w:date="2022-03-02T14:22:00Z">
              <w:rPr>
                <w:rFonts w:ascii="Arial Narrow" w:hAnsi="Arial Narrow" w:cs="TimesNewRoman"/>
                <w:color w:val="000000"/>
                <w:lang w:val="es-AR"/>
              </w:rPr>
            </w:rPrChange>
          </w:rPr>
          <w:t>inicialized</w:t>
        </w:r>
      </w:ins>
      <w:proofErr w:type="spellEnd"/>
      <w:ins w:id="4111" w:author="Ernesto del Puerto" w:date="2022-03-02T14:17:00Z">
        <w:r w:rsidRPr="00F66F0B">
          <w:rPr>
            <w:rFonts w:ascii="Arial Narrow" w:hAnsi="Arial Narrow" w:cs="TimesNewRoman"/>
            <w:color w:val="000000"/>
            <w:rPrChange w:id="4112" w:author="Ernesto del Puerto" w:date="2022-03-02T14:22:00Z">
              <w:rPr>
                <w:rFonts w:ascii="Arial Narrow" w:hAnsi="Arial Narrow" w:cs="TimesNewRoman"/>
                <w:color w:val="000000"/>
                <w:lang w:val="es-AR"/>
              </w:rPr>
            </w:rPrChange>
          </w:rPr>
          <w:t>.</w:t>
        </w:r>
      </w:ins>
    </w:p>
    <w:p w14:paraId="11683699" w14:textId="3E9D1C3B" w:rsidR="00F66F0B" w:rsidRDefault="002426FB" w:rsidP="002426FB">
      <w:pPr>
        <w:autoSpaceDE w:val="0"/>
        <w:autoSpaceDN w:val="0"/>
        <w:adjustRightInd w:val="0"/>
        <w:spacing w:before="240"/>
        <w:rPr>
          <w:ins w:id="4113" w:author="Ernesto del Puerto" w:date="2022-03-02T14:21:00Z"/>
          <w:rFonts w:ascii="Arial Narrow" w:hAnsi="Arial Narrow" w:cs="TimesNewRoman"/>
          <w:color w:val="000000"/>
          <w:lang w:val="es-AR"/>
        </w:rPr>
      </w:pPr>
      <w:ins w:id="4114" w:author="Ernesto del Puerto" w:date="2022-03-02T14:17:00Z">
        <w:r w:rsidRPr="002426FB">
          <w:rPr>
            <w:rFonts w:ascii="Arial Narrow" w:hAnsi="Arial Narrow" w:cs="TimesNewRoman"/>
            <w:color w:val="000000"/>
            <w:lang w:val="es-AR"/>
          </w:rPr>
          <w:t xml:space="preserve">Como sugiere </w:t>
        </w:r>
      </w:ins>
      <w:proofErr w:type="spellStart"/>
      <w:ins w:id="4115" w:author="Ernesto del Puerto" w:date="2022-03-02T14:21:00Z">
        <w:r w:rsidR="00F66F0B" w:rsidRPr="00F66F0B">
          <w:rPr>
            <w:rFonts w:ascii="Arial Narrow" w:hAnsi="Arial Narrow" w:cs="TimesNewRoman"/>
            <w:b/>
            <w:bCs/>
            <w:i/>
            <w:iCs/>
            <w:color w:val="000000"/>
            <w:lang w:val="es-AR"/>
            <w:rPrChange w:id="4116" w:author="Ernesto del Puerto" w:date="2022-03-02T14:22:00Z">
              <w:rPr>
                <w:rFonts w:ascii="Arial Narrow" w:hAnsi="Arial Narrow" w:cs="TimesNewRoman"/>
                <w:color w:val="000000"/>
                <w:lang w:val="es-AR"/>
              </w:rPr>
            </w:rPrChange>
          </w:rPr>
          <w:t>name</w:t>
        </w:r>
      </w:ins>
      <w:proofErr w:type="spellEnd"/>
      <w:proofErr w:type="gramStart"/>
      <w:ins w:id="4117" w:author="Ernesto del Puerto" w:date="2022-03-02T14:17:00Z">
        <w:r w:rsidRPr="002426FB">
          <w:rPr>
            <w:rFonts w:ascii="Arial Narrow" w:hAnsi="Arial Narrow" w:cs="TimesNewRoman"/>
            <w:color w:val="000000"/>
            <w:lang w:val="es-AR"/>
          </w:rPr>
          <w:t xml:space="preserve">, </w:t>
        </w:r>
        <w:r w:rsidRPr="00F66F0B">
          <w:rPr>
            <w:rFonts w:ascii="Arial Narrow" w:hAnsi="Arial Narrow" w:cs="TimesNewRoman"/>
            <w:b/>
            <w:bCs/>
            <w:i/>
            <w:iCs/>
            <w:color w:val="000000"/>
            <w:lang w:val="es-AR"/>
            <w:rPrChange w:id="4118" w:author="Ernesto del Puerto" w:date="2022-03-02T14:22:00Z">
              <w:rPr>
                <w:rFonts w:ascii="Arial Narrow" w:hAnsi="Arial Narrow" w:cs="TimesNewRoman"/>
                <w:color w:val="000000"/>
                <w:lang w:val="es-AR"/>
              </w:rPr>
            </w:rPrChange>
          </w:rPr>
          <w:t>.</w:t>
        </w:r>
        <w:proofErr w:type="gramEnd"/>
        <w:r w:rsidRPr="00F66F0B">
          <w:rPr>
            <w:rFonts w:ascii="Arial Narrow" w:hAnsi="Arial Narrow" w:cs="TimesNewRoman"/>
            <w:b/>
            <w:bCs/>
            <w:i/>
            <w:iCs/>
            <w:color w:val="000000"/>
            <w:lang w:val="es-AR"/>
            <w:rPrChange w:id="4119" w:author="Ernesto del Puerto" w:date="2022-03-02T14:22:00Z">
              <w:rPr>
                <w:rFonts w:ascii="Arial Narrow" w:hAnsi="Arial Narrow" w:cs="TimesNewRoman"/>
                <w:color w:val="000000"/>
                <w:lang w:val="es-AR"/>
              </w:rPr>
            </w:rPrChange>
          </w:rPr>
          <w:t>__</w:t>
        </w:r>
        <w:proofErr w:type="spellStart"/>
        <w:r w:rsidRPr="00F66F0B">
          <w:rPr>
            <w:rFonts w:ascii="Arial Narrow" w:hAnsi="Arial Narrow" w:cs="TimesNewRoman"/>
            <w:b/>
            <w:bCs/>
            <w:i/>
            <w:iCs/>
            <w:color w:val="000000"/>
            <w:lang w:val="es-AR"/>
            <w:rPrChange w:id="4120" w:author="Ernesto del Puerto" w:date="2022-03-02T14:22:00Z">
              <w:rPr>
                <w:rFonts w:ascii="Arial Narrow" w:hAnsi="Arial Narrow" w:cs="TimesNewRoman"/>
                <w:color w:val="000000"/>
                <w:lang w:val="es-AR"/>
              </w:rPr>
            </w:rPrChange>
          </w:rPr>
          <w:t>enclos_env</w:t>
        </w:r>
        <w:proofErr w:type="spellEnd"/>
        <w:r w:rsidRPr="00F66F0B">
          <w:rPr>
            <w:rFonts w:ascii="Arial Narrow" w:hAnsi="Arial Narrow" w:cs="TimesNewRoman"/>
            <w:b/>
            <w:bCs/>
            <w:i/>
            <w:iCs/>
            <w:color w:val="000000"/>
            <w:lang w:val="es-AR"/>
            <w:rPrChange w:id="4121" w:author="Ernesto del Puerto" w:date="2022-03-02T14:22:00Z">
              <w:rPr>
                <w:rFonts w:ascii="Arial Narrow" w:hAnsi="Arial Narrow" w:cs="TimesNewRoman"/>
                <w:color w:val="000000"/>
                <w:lang w:val="es-AR"/>
              </w:rPr>
            </w:rPrChange>
          </w:rPr>
          <w:t>__</w:t>
        </w:r>
        <w:r w:rsidRPr="002426FB">
          <w:rPr>
            <w:rFonts w:ascii="Arial Narrow" w:hAnsi="Arial Narrow" w:cs="TimesNewRoman"/>
            <w:color w:val="000000"/>
            <w:lang w:val="es-AR"/>
          </w:rPr>
          <w:t xml:space="preserve"> es un detalle de implementación interna que no debe</w:t>
        </w:r>
      </w:ins>
      <w:ins w:id="4122" w:author="Ernesto del Puerto" w:date="2022-03-02T14:21:00Z">
        <w:r w:rsidR="00F66F0B">
          <w:rPr>
            <w:rFonts w:ascii="Arial Narrow" w:hAnsi="Arial Narrow" w:cs="TimesNewRoman"/>
            <w:color w:val="000000"/>
            <w:lang w:val="es-AR"/>
          </w:rPr>
          <w:t>mos</w:t>
        </w:r>
      </w:ins>
      <w:ins w:id="4123" w:author="Ernesto del Puerto" w:date="2022-03-02T14:17:00Z">
        <w:r w:rsidRPr="002426FB">
          <w:rPr>
            <w:rFonts w:ascii="Arial Narrow" w:hAnsi="Arial Narrow" w:cs="TimesNewRoman"/>
            <w:color w:val="000000"/>
            <w:lang w:val="es-AR"/>
          </w:rPr>
          <w:t xml:space="preserve"> tocar; </w:t>
        </w:r>
      </w:ins>
      <w:ins w:id="4124" w:author="Ernesto del Puerto" w:date="2022-03-02T14:22:00Z">
        <w:r w:rsidR="00F66F0B">
          <w:rPr>
            <w:rFonts w:ascii="Arial Narrow" w:hAnsi="Arial Narrow" w:cs="TimesNewRoman"/>
            <w:color w:val="000000"/>
            <w:lang w:val="es-AR"/>
          </w:rPr>
          <w:t>analizaremos</w:t>
        </w:r>
      </w:ins>
      <w:ins w:id="4125" w:author="Ernesto del Puerto" w:date="2022-03-02T14:17:00Z">
        <w:r w:rsidRPr="002426FB">
          <w:rPr>
            <w:rFonts w:ascii="Arial Narrow" w:hAnsi="Arial Narrow" w:cs="TimesNewRoman"/>
            <w:color w:val="000000"/>
            <w:lang w:val="es-AR"/>
          </w:rPr>
          <w:t xml:space="preserve"> </w:t>
        </w:r>
        <w:r w:rsidRPr="00F66F0B">
          <w:rPr>
            <w:rFonts w:ascii="Arial Narrow" w:hAnsi="Arial Narrow" w:cs="TimesNewRoman"/>
            <w:b/>
            <w:bCs/>
            <w:i/>
            <w:iCs/>
            <w:color w:val="000000"/>
            <w:lang w:val="es-AR"/>
            <w:rPrChange w:id="4126" w:author="Ernesto del Puerto" w:date="2022-03-02T14:22:00Z">
              <w:rPr>
                <w:rFonts w:ascii="Arial Narrow" w:hAnsi="Arial Narrow" w:cs="TimesNewRoman"/>
                <w:color w:val="000000"/>
                <w:lang w:val="es-AR"/>
              </w:rPr>
            </w:rPrChange>
          </w:rPr>
          <w:t>$clone()</w:t>
        </w:r>
        <w:r w:rsidRPr="002426FB">
          <w:rPr>
            <w:rFonts w:ascii="Arial Narrow" w:hAnsi="Arial Narrow" w:cs="TimesNewRoman"/>
            <w:color w:val="000000"/>
            <w:lang w:val="es-AR"/>
          </w:rPr>
          <w:t xml:space="preserve"> </w:t>
        </w:r>
      </w:ins>
      <w:ins w:id="4127" w:author="Ernesto del Puerto" w:date="2022-03-02T14:21:00Z">
        <w:r w:rsidR="00F66F0B">
          <w:rPr>
            <w:rFonts w:ascii="Arial Narrow" w:hAnsi="Arial Narrow" w:cs="TimesNewRoman"/>
            <w:color w:val="000000"/>
            <w:lang w:val="es-AR"/>
          </w:rPr>
          <w:t>m</w:t>
        </w:r>
      </w:ins>
      <w:ins w:id="4128" w:author="Ernesto del Puerto" w:date="2022-03-02T14:23:00Z">
        <w:r w:rsidR="00F66F0B">
          <w:rPr>
            <w:rFonts w:ascii="Arial Narrow" w:hAnsi="Arial Narrow" w:cs="TimesNewRoman"/>
            <w:color w:val="000000"/>
            <w:lang w:val="es-AR"/>
          </w:rPr>
          <w:t>á</w:t>
        </w:r>
      </w:ins>
      <w:ins w:id="4129" w:author="Ernesto del Puerto" w:date="2022-03-02T14:21:00Z">
        <w:r w:rsidR="00F66F0B">
          <w:rPr>
            <w:rFonts w:ascii="Arial Narrow" w:hAnsi="Arial Narrow" w:cs="TimesNewRoman"/>
            <w:color w:val="000000"/>
            <w:lang w:val="es-AR"/>
          </w:rPr>
          <w:t>s adelante.</w:t>
        </w:r>
      </w:ins>
    </w:p>
    <w:p w14:paraId="003C57BC" w14:textId="4E9AB7E3" w:rsidR="00F66F0B" w:rsidRPr="00BD39BC" w:rsidRDefault="00BD39BC">
      <w:pPr>
        <w:pStyle w:val="Ttulo1"/>
        <w:numPr>
          <w:ilvl w:val="1"/>
          <w:numId w:val="1"/>
        </w:numPr>
        <w:rPr>
          <w:ins w:id="4130" w:author="Ernesto del Puerto" w:date="2022-03-02T14:21:00Z"/>
          <w:rFonts w:ascii="Arial Narrow" w:hAnsi="Arial Narrow" w:cs="CourierNewPSMT"/>
          <w:b/>
          <w:color w:val="000000"/>
          <w:sz w:val="28"/>
          <w:szCs w:val="28"/>
          <w:lang w:val="es-ES"/>
          <w:rPrChange w:id="4131" w:author="Ernesto del Puerto" w:date="2022-03-02T14:23:00Z">
            <w:rPr>
              <w:ins w:id="4132" w:author="Ernesto del Puerto" w:date="2022-03-02T14:21:00Z"/>
              <w:rFonts w:ascii="Arial Narrow" w:hAnsi="Arial Narrow" w:cs="TimesNewRoman"/>
              <w:color w:val="000000"/>
              <w:lang w:val="es-AR"/>
            </w:rPr>
          </w:rPrChange>
        </w:rPr>
        <w:pPrChange w:id="4133" w:author="Ernesto del Puerto" w:date="2022-03-02T14:23:00Z">
          <w:pPr>
            <w:autoSpaceDE w:val="0"/>
            <w:autoSpaceDN w:val="0"/>
            <w:adjustRightInd w:val="0"/>
            <w:spacing w:before="240"/>
          </w:pPr>
        </w:pPrChange>
      </w:pPr>
      <w:bookmarkStart w:id="4134" w:name="_Toc97490021"/>
      <w:ins w:id="4135" w:author="Ernesto del Puerto" w:date="2022-03-02T14:23:00Z">
        <w:r w:rsidRPr="00BD39BC">
          <w:rPr>
            <w:rFonts w:ascii="Arial Narrow" w:eastAsia="Times New Roman" w:hAnsi="Arial Narrow" w:cs="CourierNewPSMT"/>
            <w:b/>
            <w:color w:val="000000"/>
            <w:sz w:val="28"/>
            <w:szCs w:val="28"/>
            <w:lang w:val="es-ES"/>
            <w:rPrChange w:id="4136" w:author="Ernesto del Puerto" w:date="2022-03-02T14:23:00Z">
              <w:rPr>
                <w:rFonts w:ascii="Arial Narrow" w:hAnsi="Arial Narrow" w:cs="TimesNewRoman"/>
                <w:color w:val="000000"/>
                <w:lang w:val="es-AR"/>
              </w:rPr>
            </w:rPrChange>
          </w:rPr>
          <w:t>Ejercicios</w:t>
        </w:r>
      </w:ins>
      <w:bookmarkEnd w:id="4134"/>
    </w:p>
    <w:p w14:paraId="71318B88" w14:textId="0FF75A90" w:rsidR="00F66F0B" w:rsidRDefault="00BD39BC" w:rsidP="002426FB">
      <w:pPr>
        <w:autoSpaceDE w:val="0"/>
        <w:autoSpaceDN w:val="0"/>
        <w:adjustRightInd w:val="0"/>
        <w:spacing w:before="240"/>
        <w:rPr>
          <w:ins w:id="4137" w:author="Ernesto del Puerto" w:date="2022-03-02T14:24:00Z"/>
          <w:rFonts w:ascii="Arial Narrow" w:hAnsi="Arial Narrow" w:cs="TimesNewRoman"/>
          <w:color w:val="000000"/>
          <w:lang w:val="es-AR"/>
        </w:rPr>
      </w:pPr>
      <w:ins w:id="4138" w:author="Ernesto del Puerto" w:date="2022-03-02T14:24:00Z">
        <w:r>
          <w:rPr>
            <w:rFonts w:ascii="Arial Narrow" w:hAnsi="Arial Narrow" w:cs="TimesNewRoman"/>
            <w:color w:val="000000"/>
            <w:lang w:val="es-AR"/>
          </w:rPr>
          <w:t xml:space="preserve">Tomados del texto </w:t>
        </w:r>
        <w:proofErr w:type="spellStart"/>
        <w:r>
          <w:rPr>
            <w:rFonts w:ascii="Arial Narrow" w:hAnsi="Arial Narrow" w:cs="TimesNewRoman"/>
            <w:color w:val="000000"/>
            <w:lang w:val="es-AR"/>
          </w:rPr>
          <w:t>Advanced</w:t>
        </w:r>
        <w:proofErr w:type="spellEnd"/>
        <w:r>
          <w:rPr>
            <w:rFonts w:ascii="Arial Narrow" w:hAnsi="Arial Narrow" w:cs="TimesNewRoman"/>
            <w:color w:val="000000"/>
            <w:lang w:val="es-AR"/>
          </w:rPr>
          <w:t xml:space="preserve"> R.</w:t>
        </w:r>
      </w:ins>
    </w:p>
    <w:p w14:paraId="1F59F871" w14:textId="77777777" w:rsidR="00BD39BC" w:rsidRDefault="00BD39BC" w:rsidP="002426FB">
      <w:pPr>
        <w:autoSpaceDE w:val="0"/>
        <w:autoSpaceDN w:val="0"/>
        <w:adjustRightInd w:val="0"/>
        <w:spacing w:before="240"/>
        <w:rPr>
          <w:ins w:id="4139" w:author="Ernesto del Puerto" w:date="2022-03-02T14:21:00Z"/>
          <w:rFonts w:ascii="Arial Narrow" w:hAnsi="Arial Narrow" w:cs="TimesNewRoman"/>
          <w:color w:val="000000"/>
          <w:lang w:val="es-AR"/>
        </w:rPr>
      </w:pPr>
    </w:p>
    <w:p w14:paraId="1CF62F9E" w14:textId="07155AD4" w:rsidR="00F66F0B" w:rsidRDefault="00BD39BC" w:rsidP="002426FB">
      <w:pPr>
        <w:autoSpaceDE w:val="0"/>
        <w:autoSpaceDN w:val="0"/>
        <w:adjustRightInd w:val="0"/>
        <w:spacing w:before="240"/>
        <w:rPr>
          <w:ins w:id="4140" w:author="Ernesto del Puerto" w:date="2022-03-02T14:21:00Z"/>
          <w:rFonts w:ascii="Arial Narrow" w:hAnsi="Arial Narrow" w:cs="TimesNewRoman"/>
          <w:color w:val="000000"/>
          <w:lang w:val="es-AR"/>
        </w:rPr>
      </w:pPr>
      <w:ins w:id="4141" w:author="Ernesto del Puerto" w:date="2022-03-02T14:24:00Z">
        <w:r>
          <w:rPr>
            <w:rFonts w:ascii="Arial Narrow" w:hAnsi="Arial Narrow" w:cs="TimesNewRoman"/>
            <w:noProof/>
            <w:color w:val="000000"/>
            <w:lang w:val="es-AR"/>
          </w:rPr>
          <w:lastRenderedPageBreak/>
          <w:drawing>
            <wp:inline distT="0" distB="0" distL="0" distR="0" wp14:anchorId="230A10C7" wp14:editId="1E3C36F7">
              <wp:extent cx="6106160" cy="5821045"/>
              <wp:effectExtent l="0" t="0" r="8890" b="825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06160" cy="5821045"/>
                      </a:xfrm>
                      <a:prstGeom prst="rect">
                        <a:avLst/>
                      </a:prstGeom>
                      <a:noFill/>
                      <a:ln>
                        <a:noFill/>
                      </a:ln>
                    </pic:spPr>
                  </pic:pic>
                </a:graphicData>
              </a:graphic>
            </wp:inline>
          </w:drawing>
        </w:r>
      </w:ins>
    </w:p>
    <w:p w14:paraId="71F3511E" w14:textId="77777777" w:rsidR="00800010" w:rsidRPr="00800010" w:rsidRDefault="00800010">
      <w:pPr>
        <w:pStyle w:val="Ttulo1"/>
        <w:numPr>
          <w:ilvl w:val="0"/>
          <w:numId w:val="1"/>
        </w:numPr>
        <w:rPr>
          <w:ins w:id="4142" w:author="Ernesto del Puerto" w:date="2022-03-02T14:27:00Z"/>
          <w:rFonts w:ascii="Arial Narrow" w:hAnsi="Arial Narrow" w:cs="CourierNewPSMT"/>
          <w:b/>
          <w:color w:val="000000"/>
          <w:sz w:val="28"/>
          <w:szCs w:val="28"/>
          <w:lang w:val="es-ES"/>
          <w:rPrChange w:id="4143" w:author="Ernesto del Puerto" w:date="2022-03-02T14:27:00Z">
            <w:rPr>
              <w:ins w:id="4144" w:author="Ernesto del Puerto" w:date="2022-03-02T14:27:00Z"/>
              <w:rFonts w:ascii="Arial Narrow" w:hAnsi="Arial Narrow" w:cs="TimesNewRoman"/>
              <w:color w:val="000000"/>
              <w:lang w:val="es-AR"/>
            </w:rPr>
          </w:rPrChange>
        </w:rPr>
        <w:pPrChange w:id="4145" w:author="Ernesto del Puerto" w:date="2022-03-02T14:27:00Z">
          <w:pPr>
            <w:autoSpaceDE w:val="0"/>
            <w:autoSpaceDN w:val="0"/>
            <w:adjustRightInd w:val="0"/>
            <w:spacing w:before="240"/>
          </w:pPr>
        </w:pPrChange>
      </w:pPr>
      <w:bookmarkStart w:id="4146" w:name="_Toc97490022"/>
      <w:ins w:id="4147" w:author="Ernesto del Puerto" w:date="2022-03-02T14:27:00Z">
        <w:r w:rsidRPr="00800010">
          <w:rPr>
            <w:rFonts w:ascii="Arial Narrow" w:eastAsia="Times New Roman" w:hAnsi="Arial Narrow" w:cs="CourierNewPSMT"/>
            <w:b/>
            <w:color w:val="000000"/>
            <w:sz w:val="28"/>
            <w:szCs w:val="28"/>
            <w:lang w:val="es-ES"/>
            <w:rPrChange w:id="4148" w:author="Ernesto del Puerto" w:date="2022-03-02T14:27:00Z">
              <w:rPr>
                <w:rFonts w:ascii="Arial Narrow" w:hAnsi="Arial Narrow" w:cs="TimesNewRoman"/>
                <w:color w:val="000000"/>
                <w:lang w:val="es-AR"/>
              </w:rPr>
            </w:rPrChange>
          </w:rPr>
          <w:t>Control de acceso</w:t>
        </w:r>
        <w:bookmarkEnd w:id="4146"/>
      </w:ins>
    </w:p>
    <w:p w14:paraId="0F601C3A" w14:textId="77777777" w:rsidR="00800010" w:rsidRDefault="00800010" w:rsidP="00800010">
      <w:pPr>
        <w:autoSpaceDE w:val="0"/>
        <w:autoSpaceDN w:val="0"/>
        <w:adjustRightInd w:val="0"/>
        <w:spacing w:before="240"/>
        <w:rPr>
          <w:ins w:id="4149" w:author="Ernesto del Puerto" w:date="2022-03-02T14:27:00Z"/>
          <w:rFonts w:ascii="Arial Narrow" w:hAnsi="Arial Narrow" w:cs="TimesNewRoman"/>
          <w:color w:val="000000"/>
          <w:lang w:val="es-AR"/>
        </w:rPr>
      </w:pPr>
      <w:ins w:id="4150" w:author="Ernesto del Puerto" w:date="2022-03-02T14:27:00Z">
        <w:r w:rsidRPr="00800010">
          <w:rPr>
            <w:rFonts w:ascii="Arial Narrow" w:hAnsi="Arial Narrow" w:cs="TimesNewRoman"/>
            <w:color w:val="000000"/>
            <w:lang w:val="es-AR"/>
          </w:rPr>
          <w:t>R6</w:t>
        </w:r>
        <w:proofErr w:type="gramStart"/>
        <w:r w:rsidRPr="00800010">
          <w:rPr>
            <w:rFonts w:ascii="Arial Narrow" w:hAnsi="Arial Narrow" w:cs="TimesNewRoman"/>
            <w:color w:val="000000"/>
            <w:lang w:val="es-AR"/>
          </w:rPr>
          <w:t>Class(</w:t>
        </w:r>
        <w:proofErr w:type="gramEnd"/>
        <w:r w:rsidRPr="00800010">
          <w:rPr>
            <w:rFonts w:ascii="Arial Narrow" w:hAnsi="Arial Narrow" w:cs="TimesNewRoman"/>
            <w:color w:val="000000"/>
            <w:lang w:val="es-AR"/>
          </w:rPr>
          <w:t xml:space="preserve">) tiene otros dos argumentos que funcionan de manera similar a </w:t>
        </w:r>
        <w:proofErr w:type="spellStart"/>
        <w:r w:rsidRPr="00800010">
          <w:rPr>
            <w:rFonts w:ascii="Arial Narrow" w:hAnsi="Arial Narrow" w:cs="TimesNewRoman"/>
            <w:b/>
            <w:bCs/>
            <w:color w:val="000000"/>
            <w:lang w:val="es-AR"/>
            <w:rPrChange w:id="4151" w:author="Ernesto del Puerto" w:date="2022-03-02T14:28:00Z">
              <w:rPr>
                <w:rFonts w:ascii="Arial Narrow" w:hAnsi="Arial Narrow" w:cs="TimesNewRoman"/>
                <w:color w:val="000000"/>
                <w:lang w:val="es-AR"/>
              </w:rPr>
            </w:rPrChange>
          </w:rPr>
          <w:t>public</w:t>
        </w:r>
        <w:proofErr w:type="spellEnd"/>
        <w:r>
          <w:rPr>
            <w:rFonts w:ascii="Arial Narrow" w:hAnsi="Arial Narrow" w:cs="TimesNewRoman"/>
            <w:color w:val="000000"/>
            <w:lang w:val="es-AR"/>
          </w:rPr>
          <w:t>.</w:t>
        </w:r>
      </w:ins>
    </w:p>
    <w:p w14:paraId="3A7CE4D4" w14:textId="7AAC6AEA" w:rsidR="00800010" w:rsidRPr="00800010" w:rsidRDefault="00800010" w:rsidP="00800010">
      <w:pPr>
        <w:autoSpaceDE w:val="0"/>
        <w:autoSpaceDN w:val="0"/>
        <w:adjustRightInd w:val="0"/>
        <w:spacing w:before="240"/>
        <w:rPr>
          <w:ins w:id="4152" w:author="Ernesto del Puerto" w:date="2022-03-02T14:27:00Z"/>
          <w:rFonts w:ascii="Arial Narrow" w:hAnsi="Arial Narrow" w:cs="TimesNewRoman"/>
          <w:color w:val="000000"/>
          <w:lang w:val="es-AR"/>
        </w:rPr>
      </w:pPr>
      <w:proofErr w:type="spellStart"/>
      <w:ins w:id="4153" w:author="Ernesto del Puerto" w:date="2022-03-02T14:27:00Z">
        <w:r w:rsidRPr="00800010">
          <w:rPr>
            <w:rFonts w:ascii="Arial Narrow" w:hAnsi="Arial Narrow" w:cs="TimesNewRoman"/>
            <w:b/>
            <w:bCs/>
            <w:color w:val="000000"/>
            <w:lang w:val="es-AR"/>
            <w:rPrChange w:id="4154" w:author="Ernesto del Puerto" w:date="2022-03-02T14:28:00Z">
              <w:rPr>
                <w:rFonts w:ascii="Arial Narrow" w:hAnsi="Arial Narrow" w:cs="TimesNewRoman"/>
                <w:color w:val="000000"/>
                <w:lang w:val="es-AR"/>
              </w:rPr>
            </w:rPrChange>
          </w:rPr>
          <w:t>private</w:t>
        </w:r>
        <w:proofErr w:type="spellEnd"/>
        <w:r w:rsidRPr="00800010">
          <w:rPr>
            <w:rFonts w:ascii="Arial Narrow" w:hAnsi="Arial Narrow" w:cs="TimesNewRoman"/>
            <w:color w:val="000000"/>
            <w:lang w:val="es-AR"/>
          </w:rPr>
          <w:t xml:space="preserve"> </w:t>
        </w:r>
        <w:r>
          <w:rPr>
            <w:rFonts w:ascii="Arial Narrow" w:hAnsi="Arial Narrow" w:cs="TimesNewRoman"/>
            <w:color w:val="000000"/>
            <w:lang w:val="es-AR"/>
          </w:rPr>
          <w:t>nos</w:t>
        </w:r>
        <w:r w:rsidRPr="00800010">
          <w:rPr>
            <w:rFonts w:ascii="Arial Narrow" w:hAnsi="Arial Narrow" w:cs="TimesNewRoman"/>
            <w:color w:val="000000"/>
            <w:lang w:val="es-AR"/>
          </w:rPr>
          <w:t xml:space="preserve"> permite crear campos y métodos que solo están disponibles dentro de la clase, no fuera de ella.</w:t>
        </w:r>
      </w:ins>
    </w:p>
    <w:p w14:paraId="57763F01" w14:textId="4084D2E4" w:rsidR="00800010" w:rsidRPr="00800010" w:rsidRDefault="00800010" w:rsidP="00800010">
      <w:pPr>
        <w:autoSpaceDE w:val="0"/>
        <w:autoSpaceDN w:val="0"/>
        <w:adjustRightInd w:val="0"/>
        <w:spacing w:before="240"/>
        <w:rPr>
          <w:ins w:id="4155" w:author="Ernesto del Puerto" w:date="2022-03-02T14:27:00Z"/>
          <w:rFonts w:ascii="Arial Narrow" w:hAnsi="Arial Narrow" w:cs="TimesNewRoman"/>
          <w:color w:val="000000"/>
          <w:lang w:val="es-AR"/>
        </w:rPr>
      </w:pPr>
      <w:ins w:id="4156" w:author="Ernesto del Puerto" w:date="2022-03-02T14:27:00Z">
        <w:r w:rsidRPr="00800010">
          <w:rPr>
            <w:rFonts w:ascii="Arial Narrow" w:hAnsi="Arial Narrow" w:cs="TimesNewRoman"/>
            <w:b/>
            <w:bCs/>
            <w:color w:val="000000"/>
            <w:lang w:val="es-AR"/>
            <w:rPrChange w:id="4157" w:author="Ernesto del Puerto" w:date="2022-03-02T14:28:00Z">
              <w:rPr>
                <w:rFonts w:ascii="Arial Narrow" w:hAnsi="Arial Narrow" w:cs="TimesNewRoman"/>
                <w:color w:val="000000"/>
                <w:lang w:val="es-AR"/>
              </w:rPr>
            </w:rPrChange>
          </w:rPr>
          <w:t>active</w:t>
        </w:r>
        <w:r w:rsidRPr="00800010">
          <w:rPr>
            <w:rFonts w:ascii="Arial Narrow" w:hAnsi="Arial Narrow" w:cs="TimesNewRoman"/>
            <w:color w:val="000000"/>
            <w:lang w:val="es-AR"/>
          </w:rPr>
          <w:t xml:space="preserve"> </w:t>
        </w:r>
      </w:ins>
      <w:ins w:id="4158" w:author="Ernesto del Puerto" w:date="2022-03-02T14:28:00Z">
        <w:r>
          <w:rPr>
            <w:rFonts w:ascii="Arial Narrow" w:hAnsi="Arial Narrow" w:cs="TimesNewRoman"/>
            <w:color w:val="000000"/>
            <w:lang w:val="es-AR"/>
          </w:rPr>
          <w:t>nos</w:t>
        </w:r>
      </w:ins>
      <w:ins w:id="4159" w:author="Ernesto del Puerto" w:date="2022-03-02T14:27:00Z">
        <w:r w:rsidRPr="00800010">
          <w:rPr>
            <w:rFonts w:ascii="Arial Narrow" w:hAnsi="Arial Narrow" w:cs="TimesNewRoman"/>
            <w:color w:val="000000"/>
            <w:lang w:val="es-AR"/>
          </w:rPr>
          <w:t xml:space="preserve"> permite usar funciones de acceso para definir campos dinámicos o activos.</w:t>
        </w:r>
      </w:ins>
    </w:p>
    <w:p w14:paraId="1D969D34" w14:textId="42799D89" w:rsidR="00800010" w:rsidRPr="00800010" w:rsidRDefault="00800010">
      <w:pPr>
        <w:pStyle w:val="Ttulo1"/>
        <w:numPr>
          <w:ilvl w:val="1"/>
          <w:numId w:val="1"/>
        </w:numPr>
        <w:rPr>
          <w:ins w:id="4160" w:author="Ernesto del Puerto" w:date="2022-03-02T14:27:00Z"/>
          <w:rFonts w:ascii="Arial Narrow" w:hAnsi="Arial Narrow" w:cs="CourierNewPSMT"/>
          <w:b/>
          <w:color w:val="000000"/>
          <w:sz w:val="28"/>
          <w:szCs w:val="28"/>
          <w:lang w:val="es-ES"/>
          <w:rPrChange w:id="4161" w:author="Ernesto del Puerto" w:date="2022-03-02T14:28:00Z">
            <w:rPr>
              <w:ins w:id="4162" w:author="Ernesto del Puerto" w:date="2022-03-02T14:27:00Z"/>
              <w:rFonts w:ascii="Arial Narrow" w:hAnsi="Arial Narrow" w:cs="TimesNewRoman"/>
              <w:color w:val="000000"/>
              <w:lang w:val="es-AR"/>
            </w:rPr>
          </w:rPrChange>
        </w:rPr>
        <w:pPrChange w:id="4163" w:author="Ernesto del Puerto" w:date="2022-03-02T14:28:00Z">
          <w:pPr>
            <w:autoSpaceDE w:val="0"/>
            <w:autoSpaceDN w:val="0"/>
            <w:adjustRightInd w:val="0"/>
            <w:spacing w:before="240"/>
          </w:pPr>
        </w:pPrChange>
      </w:pPr>
      <w:bookmarkStart w:id="4164" w:name="_Toc97490023"/>
      <w:ins w:id="4165" w:author="Ernesto del Puerto" w:date="2022-03-02T14:27:00Z">
        <w:r w:rsidRPr="00800010">
          <w:rPr>
            <w:rFonts w:ascii="Arial Narrow" w:eastAsia="Times New Roman" w:hAnsi="Arial Narrow" w:cs="CourierNewPSMT"/>
            <w:b/>
            <w:color w:val="000000"/>
            <w:sz w:val="28"/>
            <w:szCs w:val="28"/>
            <w:lang w:val="es-ES"/>
            <w:rPrChange w:id="4166" w:author="Ernesto del Puerto" w:date="2022-03-02T14:28:00Z">
              <w:rPr>
                <w:rFonts w:ascii="Arial Narrow" w:hAnsi="Arial Narrow" w:cs="TimesNewRoman"/>
                <w:color w:val="000000"/>
                <w:lang w:val="es-AR"/>
              </w:rPr>
            </w:rPrChange>
          </w:rPr>
          <w:t>Privacidad</w:t>
        </w:r>
        <w:bookmarkEnd w:id="4164"/>
      </w:ins>
    </w:p>
    <w:p w14:paraId="421251B7" w14:textId="77777777" w:rsidR="00800010" w:rsidRDefault="00800010" w:rsidP="00800010">
      <w:pPr>
        <w:autoSpaceDE w:val="0"/>
        <w:autoSpaceDN w:val="0"/>
        <w:adjustRightInd w:val="0"/>
        <w:spacing w:before="240"/>
        <w:rPr>
          <w:ins w:id="4167" w:author="Ernesto del Puerto" w:date="2022-03-02T14:29:00Z"/>
          <w:rFonts w:ascii="Arial Narrow" w:hAnsi="Arial Narrow" w:cs="TimesNewRoman"/>
          <w:color w:val="000000"/>
          <w:lang w:val="es-AR"/>
        </w:rPr>
      </w:pPr>
      <w:ins w:id="4168" w:author="Ernesto del Puerto" w:date="2022-03-02T14:27:00Z">
        <w:r w:rsidRPr="00800010">
          <w:rPr>
            <w:rFonts w:ascii="Arial Narrow" w:hAnsi="Arial Narrow" w:cs="TimesNewRoman"/>
            <w:color w:val="000000"/>
            <w:lang w:val="es-AR"/>
          </w:rPr>
          <w:t>Con R6 p</w:t>
        </w:r>
      </w:ins>
      <w:ins w:id="4169" w:author="Ernesto del Puerto" w:date="2022-03-02T14:29:00Z">
        <w:r>
          <w:rPr>
            <w:rFonts w:ascii="Arial Narrow" w:hAnsi="Arial Narrow" w:cs="TimesNewRoman"/>
            <w:color w:val="000000"/>
            <w:lang w:val="es-AR"/>
          </w:rPr>
          <w:t>o</w:t>
        </w:r>
      </w:ins>
      <w:ins w:id="4170" w:author="Ernesto del Puerto" w:date="2022-03-02T14:27:00Z">
        <w:r w:rsidRPr="00800010">
          <w:rPr>
            <w:rFonts w:ascii="Arial Narrow" w:hAnsi="Arial Narrow" w:cs="TimesNewRoman"/>
            <w:color w:val="000000"/>
            <w:lang w:val="es-AR"/>
          </w:rPr>
          <w:t>de</w:t>
        </w:r>
      </w:ins>
      <w:ins w:id="4171" w:author="Ernesto del Puerto" w:date="2022-03-02T14:29:00Z">
        <w:r>
          <w:rPr>
            <w:rFonts w:ascii="Arial Narrow" w:hAnsi="Arial Narrow" w:cs="TimesNewRoman"/>
            <w:color w:val="000000"/>
            <w:lang w:val="es-AR"/>
          </w:rPr>
          <w:t>mo</w:t>
        </w:r>
      </w:ins>
      <w:ins w:id="4172" w:author="Ernesto del Puerto" w:date="2022-03-02T14:27:00Z">
        <w:r w:rsidRPr="00800010">
          <w:rPr>
            <w:rFonts w:ascii="Arial Narrow" w:hAnsi="Arial Narrow" w:cs="TimesNewRoman"/>
            <w:color w:val="000000"/>
            <w:lang w:val="es-AR"/>
          </w:rPr>
          <w:t>s definir campos y métodos privados, elementos a los que solo se puede acceder desde dentro de la clase, no desde fuera</w:t>
        </w:r>
      </w:ins>
      <w:ins w:id="4173" w:author="Ernesto del Puerto" w:date="2022-03-02T14:29:00Z">
        <w:r>
          <w:rPr>
            <w:rFonts w:ascii="Arial Narrow" w:hAnsi="Arial Narrow" w:cs="TimesNewRoman"/>
            <w:color w:val="000000"/>
            <w:lang w:val="es-AR"/>
          </w:rPr>
          <w:t>.</w:t>
        </w:r>
      </w:ins>
    </w:p>
    <w:p w14:paraId="36199468" w14:textId="5B4E4ABC" w:rsidR="00800010" w:rsidRPr="00800010" w:rsidRDefault="00800010" w:rsidP="00800010">
      <w:pPr>
        <w:autoSpaceDE w:val="0"/>
        <w:autoSpaceDN w:val="0"/>
        <w:adjustRightInd w:val="0"/>
        <w:spacing w:before="240"/>
        <w:rPr>
          <w:ins w:id="4174" w:author="Ernesto del Puerto" w:date="2022-03-02T14:27:00Z"/>
          <w:rFonts w:ascii="Arial Narrow" w:hAnsi="Arial Narrow" w:cs="TimesNewRoman"/>
          <w:color w:val="000000"/>
          <w:lang w:val="es-AR"/>
        </w:rPr>
      </w:pPr>
      <w:ins w:id="4175" w:author="Ernesto del Puerto" w:date="2022-03-02T14:27:00Z">
        <w:r w:rsidRPr="00800010">
          <w:rPr>
            <w:rFonts w:ascii="Arial Narrow" w:hAnsi="Arial Narrow" w:cs="TimesNewRoman"/>
            <w:color w:val="000000"/>
            <w:lang w:val="es-AR"/>
          </w:rPr>
          <w:t>Hay dos cosas que debe</w:t>
        </w:r>
      </w:ins>
      <w:ins w:id="4176" w:author="Ernesto del Puerto" w:date="2022-03-02T14:29:00Z">
        <w:r>
          <w:rPr>
            <w:rFonts w:ascii="Arial Narrow" w:hAnsi="Arial Narrow" w:cs="TimesNewRoman"/>
            <w:color w:val="000000"/>
            <w:lang w:val="es-AR"/>
          </w:rPr>
          <w:t>mos</w:t>
        </w:r>
      </w:ins>
      <w:ins w:id="4177" w:author="Ernesto del Puerto" w:date="2022-03-02T14:27:00Z">
        <w:r w:rsidRPr="00800010">
          <w:rPr>
            <w:rFonts w:ascii="Arial Narrow" w:hAnsi="Arial Narrow" w:cs="TimesNewRoman"/>
            <w:color w:val="000000"/>
            <w:lang w:val="es-AR"/>
          </w:rPr>
          <w:t xml:space="preserve"> saber para aprovechar los elementos privados:</w:t>
        </w:r>
      </w:ins>
    </w:p>
    <w:p w14:paraId="71CE34A7" w14:textId="77777777" w:rsidR="00800010" w:rsidRPr="00800010" w:rsidRDefault="00800010">
      <w:pPr>
        <w:pStyle w:val="Prrafodelista"/>
        <w:numPr>
          <w:ilvl w:val="0"/>
          <w:numId w:val="90"/>
        </w:numPr>
        <w:autoSpaceDE w:val="0"/>
        <w:autoSpaceDN w:val="0"/>
        <w:adjustRightInd w:val="0"/>
        <w:spacing w:before="240"/>
        <w:rPr>
          <w:ins w:id="4178" w:author="Ernesto del Puerto" w:date="2022-03-02T14:27:00Z"/>
          <w:rFonts w:ascii="Arial Narrow" w:hAnsi="Arial Narrow" w:cs="TimesNewRoman"/>
          <w:color w:val="000000"/>
          <w:lang w:val="es-AR"/>
          <w:rPrChange w:id="4179" w:author="Ernesto del Puerto" w:date="2022-03-02T14:29:00Z">
            <w:rPr>
              <w:ins w:id="4180" w:author="Ernesto del Puerto" w:date="2022-03-02T14:27:00Z"/>
              <w:lang w:val="es-AR"/>
            </w:rPr>
          </w:rPrChange>
        </w:rPr>
        <w:pPrChange w:id="4181" w:author="Ernesto del Puerto" w:date="2022-03-02T14:29:00Z">
          <w:pPr>
            <w:autoSpaceDE w:val="0"/>
            <w:autoSpaceDN w:val="0"/>
            <w:adjustRightInd w:val="0"/>
            <w:spacing w:before="240"/>
          </w:pPr>
        </w:pPrChange>
      </w:pPr>
      <w:ins w:id="4182" w:author="Ernesto del Puerto" w:date="2022-03-02T14:27:00Z">
        <w:r w:rsidRPr="00800010">
          <w:rPr>
            <w:rFonts w:ascii="Arial Narrow" w:hAnsi="Arial Narrow" w:cs="TimesNewRoman"/>
            <w:color w:val="000000"/>
            <w:lang w:val="es-AR"/>
            <w:rPrChange w:id="4183" w:author="Ernesto del Puerto" w:date="2022-03-02T14:29:00Z">
              <w:rPr>
                <w:lang w:val="es-AR"/>
              </w:rPr>
            </w:rPrChange>
          </w:rPr>
          <w:lastRenderedPageBreak/>
          <w:t>El argumento privado de R6Class funciona de la misma manera que el argumento público: le da una lista con nombre de métodos (funciones) y campos (todo lo demás).</w:t>
        </w:r>
      </w:ins>
    </w:p>
    <w:p w14:paraId="7CB506CB" w14:textId="3DF7AA4A" w:rsidR="00800010" w:rsidRPr="00800010" w:rsidRDefault="00800010">
      <w:pPr>
        <w:pStyle w:val="Prrafodelista"/>
        <w:numPr>
          <w:ilvl w:val="0"/>
          <w:numId w:val="90"/>
        </w:numPr>
        <w:autoSpaceDE w:val="0"/>
        <w:autoSpaceDN w:val="0"/>
        <w:adjustRightInd w:val="0"/>
        <w:spacing w:before="240"/>
        <w:rPr>
          <w:ins w:id="4184" w:author="Ernesto del Puerto" w:date="2022-03-02T14:27:00Z"/>
          <w:rFonts w:ascii="Arial Narrow" w:hAnsi="Arial Narrow" w:cs="TimesNewRoman"/>
          <w:color w:val="000000"/>
          <w:lang w:val="es-AR"/>
          <w:rPrChange w:id="4185" w:author="Ernesto del Puerto" w:date="2022-03-02T14:29:00Z">
            <w:rPr>
              <w:ins w:id="4186" w:author="Ernesto del Puerto" w:date="2022-03-02T14:27:00Z"/>
              <w:lang w:val="es-AR"/>
            </w:rPr>
          </w:rPrChange>
        </w:rPr>
        <w:pPrChange w:id="4187" w:author="Ernesto del Puerto" w:date="2022-03-02T14:29:00Z">
          <w:pPr>
            <w:autoSpaceDE w:val="0"/>
            <w:autoSpaceDN w:val="0"/>
            <w:adjustRightInd w:val="0"/>
            <w:spacing w:before="240"/>
          </w:pPr>
        </w:pPrChange>
      </w:pPr>
      <w:ins w:id="4188" w:author="Ernesto del Puerto" w:date="2022-03-02T14:27:00Z">
        <w:r w:rsidRPr="00800010">
          <w:rPr>
            <w:rFonts w:ascii="Arial Narrow" w:hAnsi="Arial Narrow" w:cs="TimesNewRoman"/>
            <w:color w:val="000000"/>
            <w:lang w:val="es-AR"/>
            <w:rPrChange w:id="4189" w:author="Ernesto del Puerto" w:date="2022-03-02T14:29:00Z">
              <w:rPr>
                <w:lang w:val="es-AR"/>
              </w:rPr>
            </w:rPrChange>
          </w:rPr>
          <w:t xml:space="preserve">Los campos y métodos definidos en privado están disponibles dentro de los métodos que usan </w:t>
        </w:r>
        <w:proofErr w:type="spellStart"/>
        <w:r w:rsidRPr="00800010">
          <w:rPr>
            <w:rFonts w:ascii="Arial Narrow" w:hAnsi="Arial Narrow" w:cs="TimesNewRoman"/>
            <w:b/>
            <w:bCs/>
            <w:i/>
            <w:iCs/>
            <w:color w:val="000000"/>
            <w:lang w:val="es-AR"/>
            <w:rPrChange w:id="4190" w:author="Ernesto del Puerto" w:date="2022-03-02T14:30:00Z">
              <w:rPr>
                <w:lang w:val="es-AR"/>
              </w:rPr>
            </w:rPrChange>
          </w:rPr>
          <w:t>private</w:t>
        </w:r>
        <w:proofErr w:type="spellEnd"/>
        <w:r w:rsidRPr="00800010">
          <w:rPr>
            <w:rFonts w:ascii="Arial Narrow" w:hAnsi="Arial Narrow" w:cs="TimesNewRoman"/>
            <w:b/>
            <w:bCs/>
            <w:i/>
            <w:iCs/>
            <w:color w:val="000000"/>
            <w:lang w:val="es-AR"/>
            <w:rPrChange w:id="4191" w:author="Ernesto del Puerto" w:date="2022-03-02T14:30:00Z">
              <w:rPr>
                <w:lang w:val="es-AR"/>
              </w:rPr>
            </w:rPrChange>
          </w:rPr>
          <w:t>$</w:t>
        </w:r>
        <w:r w:rsidRPr="00800010">
          <w:rPr>
            <w:rFonts w:ascii="Arial Narrow" w:hAnsi="Arial Narrow" w:cs="TimesNewRoman"/>
            <w:color w:val="000000"/>
            <w:lang w:val="es-AR"/>
            <w:rPrChange w:id="4192" w:author="Ernesto del Puerto" w:date="2022-03-02T14:29:00Z">
              <w:rPr>
                <w:lang w:val="es-AR"/>
              </w:rPr>
            </w:rPrChange>
          </w:rPr>
          <w:t xml:space="preserve"> en lugar de </w:t>
        </w:r>
        <w:proofErr w:type="spellStart"/>
        <w:r w:rsidRPr="00800010">
          <w:rPr>
            <w:rFonts w:ascii="Arial Narrow" w:hAnsi="Arial Narrow" w:cs="TimesNewRoman"/>
            <w:b/>
            <w:bCs/>
            <w:i/>
            <w:iCs/>
            <w:color w:val="000000"/>
            <w:lang w:val="es-AR"/>
            <w:rPrChange w:id="4193" w:author="Ernesto del Puerto" w:date="2022-03-02T14:30:00Z">
              <w:rPr>
                <w:lang w:val="es-AR"/>
              </w:rPr>
            </w:rPrChange>
          </w:rPr>
          <w:t>self</w:t>
        </w:r>
        <w:proofErr w:type="spellEnd"/>
        <w:r w:rsidRPr="00800010">
          <w:rPr>
            <w:rFonts w:ascii="Arial Narrow" w:hAnsi="Arial Narrow" w:cs="TimesNewRoman"/>
            <w:b/>
            <w:bCs/>
            <w:i/>
            <w:iCs/>
            <w:color w:val="000000"/>
            <w:lang w:val="es-AR"/>
            <w:rPrChange w:id="4194" w:author="Ernesto del Puerto" w:date="2022-03-02T14:30:00Z">
              <w:rPr>
                <w:lang w:val="es-AR"/>
              </w:rPr>
            </w:rPrChange>
          </w:rPr>
          <w:t>$</w:t>
        </w:r>
        <w:r w:rsidRPr="00800010">
          <w:rPr>
            <w:rFonts w:ascii="Arial Narrow" w:hAnsi="Arial Narrow" w:cs="TimesNewRoman"/>
            <w:color w:val="000000"/>
            <w:lang w:val="es-AR"/>
            <w:rPrChange w:id="4195" w:author="Ernesto del Puerto" w:date="2022-03-02T14:29:00Z">
              <w:rPr>
                <w:lang w:val="es-AR"/>
              </w:rPr>
            </w:rPrChange>
          </w:rPr>
          <w:t>. No p</w:t>
        </w:r>
      </w:ins>
      <w:ins w:id="4196" w:author="Ernesto del Puerto" w:date="2022-03-02T14:29:00Z">
        <w:r>
          <w:rPr>
            <w:rFonts w:ascii="Arial Narrow" w:hAnsi="Arial Narrow" w:cs="TimesNewRoman"/>
            <w:color w:val="000000"/>
            <w:lang w:val="es-AR"/>
          </w:rPr>
          <w:t>o</w:t>
        </w:r>
      </w:ins>
      <w:ins w:id="4197" w:author="Ernesto del Puerto" w:date="2022-03-02T14:27:00Z">
        <w:r w:rsidRPr="00800010">
          <w:rPr>
            <w:rFonts w:ascii="Arial Narrow" w:hAnsi="Arial Narrow" w:cs="TimesNewRoman"/>
            <w:color w:val="000000"/>
            <w:lang w:val="es-AR"/>
            <w:rPrChange w:id="4198" w:author="Ernesto del Puerto" w:date="2022-03-02T14:29:00Z">
              <w:rPr>
                <w:lang w:val="es-AR"/>
              </w:rPr>
            </w:rPrChange>
          </w:rPr>
          <w:t>de</w:t>
        </w:r>
      </w:ins>
      <w:ins w:id="4199" w:author="Ernesto del Puerto" w:date="2022-03-02T14:30:00Z">
        <w:r>
          <w:rPr>
            <w:rFonts w:ascii="Arial Narrow" w:hAnsi="Arial Narrow" w:cs="TimesNewRoman"/>
            <w:color w:val="000000"/>
            <w:lang w:val="es-AR"/>
          </w:rPr>
          <w:t>mos</w:t>
        </w:r>
      </w:ins>
      <w:ins w:id="4200" w:author="Ernesto del Puerto" w:date="2022-03-02T14:27:00Z">
        <w:r w:rsidRPr="00800010">
          <w:rPr>
            <w:rFonts w:ascii="Arial Narrow" w:hAnsi="Arial Narrow" w:cs="TimesNewRoman"/>
            <w:color w:val="000000"/>
            <w:lang w:val="es-AR"/>
            <w:rPrChange w:id="4201" w:author="Ernesto del Puerto" w:date="2022-03-02T14:29:00Z">
              <w:rPr>
                <w:lang w:val="es-AR"/>
              </w:rPr>
            </w:rPrChange>
          </w:rPr>
          <w:t xml:space="preserve"> acceder a campos o métodos privados fuera de la clase.</w:t>
        </w:r>
      </w:ins>
    </w:p>
    <w:p w14:paraId="5ECD5E27" w14:textId="77777777" w:rsidR="006F0875" w:rsidRDefault="006F0875" w:rsidP="00800010">
      <w:pPr>
        <w:autoSpaceDE w:val="0"/>
        <w:autoSpaceDN w:val="0"/>
        <w:adjustRightInd w:val="0"/>
        <w:spacing w:before="240"/>
        <w:rPr>
          <w:ins w:id="4202" w:author="Ernesto del Puerto" w:date="2022-03-02T14:34:00Z"/>
          <w:rFonts w:ascii="Arial Narrow" w:hAnsi="Arial Narrow" w:cs="TimesNewRoman"/>
          <w:color w:val="000000"/>
          <w:lang w:val="es-AR"/>
        </w:rPr>
      </w:pPr>
    </w:p>
    <w:p w14:paraId="3332BD3C" w14:textId="58682FA3" w:rsidR="006F0875" w:rsidRDefault="006F0875" w:rsidP="00800010">
      <w:pPr>
        <w:autoSpaceDE w:val="0"/>
        <w:autoSpaceDN w:val="0"/>
        <w:adjustRightInd w:val="0"/>
        <w:spacing w:before="240"/>
        <w:rPr>
          <w:ins w:id="4203" w:author="Ernesto del Puerto" w:date="2022-03-02T14:34:00Z"/>
          <w:rFonts w:ascii="Arial Narrow" w:hAnsi="Arial Narrow" w:cs="TimesNewRoman"/>
          <w:color w:val="000000"/>
          <w:lang w:val="es-AR"/>
        </w:rPr>
      </w:pPr>
      <w:ins w:id="4204" w:author="Ernesto del Puerto" w:date="2022-03-02T14:34:00Z">
        <w:r>
          <w:rPr>
            <w:rFonts w:ascii="Arial Narrow" w:hAnsi="Arial Narrow" w:cs="TimesNewRoman"/>
            <w:noProof/>
            <w:color w:val="000000"/>
            <w:lang w:val="es-AR"/>
          </w:rPr>
          <w:drawing>
            <wp:inline distT="0" distB="0" distL="0" distR="0" wp14:anchorId="5B89ED78" wp14:editId="0870548C">
              <wp:extent cx="5553075" cy="4277360"/>
              <wp:effectExtent l="0" t="0" r="9525" b="889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53075" cy="4277360"/>
                      </a:xfrm>
                      <a:prstGeom prst="rect">
                        <a:avLst/>
                      </a:prstGeom>
                      <a:noFill/>
                      <a:ln>
                        <a:noFill/>
                      </a:ln>
                    </pic:spPr>
                  </pic:pic>
                </a:graphicData>
              </a:graphic>
            </wp:inline>
          </w:drawing>
        </w:r>
      </w:ins>
    </w:p>
    <w:p w14:paraId="6D4317EE" w14:textId="46453E05" w:rsidR="006F0875" w:rsidRDefault="006F0875" w:rsidP="006F0875">
      <w:pPr>
        <w:pStyle w:val="TtuloTDC"/>
        <w:autoSpaceDE w:val="0"/>
        <w:autoSpaceDN w:val="0"/>
        <w:adjustRightInd w:val="0"/>
        <w:outlineLvl w:val="2"/>
        <w:rPr>
          <w:ins w:id="4205" w:author="Ernesto del Puerto" w:date="2022-03-02T14:34:00Z"/>
          <w:rFonts w:ascii="Arial Narrow" w:hAnsi="Arial Narrow" w:cs="TimesNewRoman"/>
          <w:color w:val="000000"/>
          <w:lang w:val="es-AR"/>
        </w:rPr>
      </w:pPr>
      <w:bookmarkStart w:id="4206" w:name="_Toc97490024"/>
      <w:ins w:id="4207" w:author="Ernesto del Puerto" w:date="2022-03-02T14:34:00Z">
        <w:r>
          <w:rPr>
            <w:rFonts w:ascii="Arial Narrow" w:eastAsia="Times New Roman" w:hAnsi="Arial Narrow" w:cs="CourierNewPSMT"/>
            <w:b/>
            <w:color w:val="000000"/>
            <w:sz w:val="28"/>
            <w:szCs w:val="28"/>
            <w:lang w:val="es-ES" w:eastAsia="es-ES"/>
          </w:rPr>
          <w:t xml:space="preserve">Figura 35.1. </w:t>
        </w:r>
      </w:ins>
      <w:ins w:id="4208" w:author="Ernesto del Puerto" w:date="2022-03-02T14:35:00Z">
        <w:r>
          <w:rPr>
            <w:rFonts w:ascii="Arial Narrow" w:eastAsia="Times New Roman" w:hAnsi="Arial Narrow" w:cs="CourierNewPSMT"/>
            <w:b/>
            <w:color w:val="000000"/>
            <w:sz w:val="28"/>
            <w:szCs w:val="28"/>
            <w:lang w:val="es-ES" w:eastAsia="es-ES"/>
          </w:rPr>
          <w:t>Privacidad</w:t>
        </w:r>
      </w:ins>
      <w:bookmarkEnd w:id="4206"/>
    </w:p>
    <w:p w14:paraId="7525BF49" w14:textId="591EE8F9" w:rsidR="00800010" w:rsidRDefault="00800010" w:rsidP="00800010">
      <w:pPr>
        <w:autoSpaceDE w:val="0"/>
        <w:autoSpaceDN w:val="0"/>
        <w:adjustRightInd w:val="0"/>
        <w:spacing w:before="240"/>
        <w:rPr>
          <w:ins w:id="4209" w:author="Ernesto del Puerto" w:date="2022-03-02T14:31:00Z"/>
          <w:rFonts w:ascii="Arial Narrow" w:hAnsi="Arial Narrow" w:cs="TimesNewRoman"/>
          <w:color w:val="000000"/>
          <w:lang w:val="es-AR"/>
        </w:rPr>
      </w:pPr>
      <w:ins w:id="4210" w:author="Ernesto del Puerto" w:date="2022-03-02T14:27:00Z">
        <w:r w:rsidRPr="00800010">
          <w:rPr>
            <w:rFonts w:ascii="Arial Narrow" w:hAnsi="Arial Narrow" w:cs="TimesNewRoman"/>
            <w:color w:val="000000"/>
            <w:lang w:val="es-AR"/>
          </w:rPr>
          <w:t xml:space="preserve">Para concretar esto, podríamos hacer que los campos </w:t>
        </w:r>
        <w:r w:rsidRPr="00800010">
          <w:rPr>
            <w:rFonts w:ascii="Arial Narrow" w:hAnsi="Arial Narrow" w:cs="TimesNewRoman"/>
            <w:b/>
            <w:bCs/>
            <w:i/>
            <w:iCs/>
            <w:color w:val="000000"/>
            <w:lang w:val="es-AR"/>
            <w:rPrChange w:id="4211" w:author="Ernesto del Puerto" w:date="2022-03-02T14:31:00Z">
              <w:rPr>
                <w:rFonts w:ascii="Arial Narrow" w:hAnsi="Arial Narrow" w:cs="TimesNewRoman"/>
                <w:color w:val="000000"/>
                <w:lang w:val="es-AR"/>
              </w:rPr>
            </w:rPrChange>
          </w:rPr>
          <w:t>$</w:t>
        </w:r>
      </w:ins>
      <w:proofErr w:type="spellStart"/>
      <w:ins w:id="4212" w:author="Ernesto del Puerto" w:date="2022-03-02T14:30:00Z">
        <w:r w:rsidRPr="00800010">
          <w:rPr>
            <w:rFonts w:ascii="Arial Narrow" w:hAnsi="Arial Narrow" w:cs="TimesNewRoman"/>
            <w:b/>
            <w:bCs/>
            <w:i/>
            <w:iCs/>
            <w:color w:val="000000"/>
            <w:lang w:val="es-AR"/>
            <w:rPrChange w:id="4213" w:author="Ernesto del Puerto" w:date="2022-03-02T14:31:00Z">
              <w:rPr>
                <w:rFonts w:ascii="Arial Narrow" w:hAnsi="Arial Narrow" w:cs="TimesNewRoman"/>
                <w:color w:val="000000"/>
                <w:lang w:val="es-AR"/>
              </w:rPr>
            </w:rPrChange>
          </w:rPr>
          <w:t>age</w:t>
        </w:r>
      </w:ins>
      <w:proofErr w:type="spellEnd"/>
      <w:ins w:id="4214" w:author="Ernesto del Puerto" w:date="2022-03-02T14:27:00Z">
        <w:r w:rsidRPr="00800010">
          <w:rPr>
            <w:rFonts w:ascii="Arial Narrow" w:hAnsi="Arial Narrow" w:cs="TimesNewRoman"/>
            <w:color w:val="000000"/>
            <w:lang w:val="es-AR"/>
          </w:rPr>
          <w:t xml:space="preserve"> y </w:t>
        </w:r>
        <w:r w:rsidRPr="00800010">
          <w:rPr>
            <w:rFonts w:ascii="Arial Narrow" w:hAnsi="Arial Narrow" w:cs="TimesNewRoman"/>
            <w:b/>
            <w:bCs/>
            <w:i/>
            <w:iCs/>
            <w:color w:val="000000"/>
            <w:lang w:val="es-AR"/>
            <w:rPrChange w:id="4215" w:author="Ernesto del Puerto" w:date="2022-03-02T14:31:00Z">
              <w:rPr>
                <w:rFonts w:ascii="Arial Narrow" w:hAnsi="Arial Narrow" w:cs="TimesNewRoman"/>
                <w:color w:val="000000"/>
                <w:lang w:val="es-AR"/>
              </w:rPr>
            </w:rPrChange>
          </w:rPr>
          <w:t>$</w:t>
        </w:r>
      </w:ins>
      <w:proofErr w:type="spellStart"/>
      <w:ins w:id="4216" w:author="Ernesto del Puerto" w:date="2022-03-02T14:30:00Z">
        <w:r w:rsidRPr="00800010">
          <w:rPr>
            <w:rFonts w:ascii="Arial Narrow" w:hAnsi="Arial Narrow" w:cs="TimesNewRoman"/>
            <w:b/>
            <w:bCs/>
            <w:i/>
            <w:iCs/>
            <w:color w:val="000000"/>
            <w:lang w:val="es-AR"/>
            <w:rPrChange w:id="4217" w:author="Ernesto del Puerto" w:date="2022-03-02T14:31:00Z">
              <w:rPr>
                <w:rFonts w:ascii="Arial Narrow" w:hAnsi="Arial Narrow" w:cs="TimesNewRoman"/>
                <w:color w:val="000000"/>
                <w:lang w:val="es-AR"/>
              </w:rPr>
            </w:rPrChange>
          </w:rPr>
          <w:t>name</w:t>
        </w:r>
      </w:ins>
      <w:proofErr w:type="spellEnd"/>
      <w:ins w:id="4218" w:author="Ernesto del Puerto" w:date="2022-03-02T14:27:00Z">
        <w:r w:rsidRPr="00800010">
          <w:rPr>
            <w:rFonts w:ascii="Arial Narrow" w:hAnsi="Arial Narrow" w:cs="TimesNewRoman"/>
            <w:color w:val="000000"/>
            <w:lang w:val="es-AR"/>
          </w:rPr>
          <w:t xml:space="preserve"> de la clase </w:t>
        </w:r>
        <w:proofErr w:type="spellStart"/>
        <w:r w:rsidRPr="006F0875">
          <w:rPr>
            <w:rFonts w:ascii="Arial Narrow" w:hAnsi="Arial Narrow" w:cs="TimesNewRoman"/>
            <w:b/>
            <w:bCs/>
            <w:i/>
            <w:iCs/>
            <w:color w:val="000000"/>
            <w:lang w:val="es-AR"/>
            <w:rPrChange w:id="4219" w:author="Ernesto del Puerto" w:date="2022-03-02T14:35:00Z">
              <w:rPr>
                <w:rFonts w:ascii="Arial Narrow" w:hAnsi="Arial Narrow" w:cs="TimesNewRoman"/>
                <w:color w:val="000000"/>
                <w:lang w:val="es-AR"/>
              </w:rPr>
            </w:rPrChange>
          </w:rPr>
          <w:t>Person</w:t>
        </w:r>
        <w:proofErr w:type="spellEnd"/>
        <w:r w:rsidRPr="00800010">
          <w:rPr>
            <w:rFonts w:ascii="Arial Narrow" w:hAnsi="Arial Narrow" w:cs="TimesNewRoman"/>
            <w:color w:val="000000"/>
            <w:lang w:val="es-AR"/>
          </w:rPr>
          <w:t xml:space="preserve"> sean privados.</w:t>
        </w:r>
      </w:ins>
    </w:p>
    <w:p w14:paraId="6FC3F675" w14:textId="44026647" w:rsidR="002426FB" w:rsidRDefault="00800010" w:rsidP="00800010">
      <w:pPr>
        <w:autoSpaceDE w:val="0"/>
        <w:autoSpaceDN w:val="0"/>
        <w:adjustRightInd w:val="0"/>
        <w:spacing w:before="240"/>
        <w:rPr>
          <w:ins w:id="4220" w:author="Ernesto del Puerto" w:date="2022-03-02T14:19:00Z"/>
          <w:rFonts w:ascii="Arial Narrow" w:hAnsi="Arial Narrow" w:cs="TimesNewRoman"/>
          <w:color w:val="000000"/>
          <w:lang w:val="es-AR"/>
        </w:rPr>
      </w:pPr>
      <w:ins w:id="4221" w:author="Ernesto del Puerto" w:date="2022-03-02T14:27:00Z">
        <w:r w:rsidRPr="00800010">
          <w:rPr>
            <w:rFonts w:ascii="Arial Narrow" w:hAnsi="Arial Narrow" w:cs="TimesNewRoman"/>
            <w:color w:val="000000"/>
            <w:lang w:val="es-AR"/>
          </w:rPr>
          <w:t xml:space="preserve">Con esta definición de </w:t>
        </w:r>
        <w:proofErr w:type="spellStart"/>
        <w:r w:rsidRPr="00800010">
          <w:rPr>
            <w:rFonts w:ascii="Arial Narrow" w:hAnsi="Arial Narrow" w:cs="TimesNewRoman"/>
            <w:color w:val="000000"/>
            <w:lang w:val="es-AR"/>
          </w:rPr>
          <w:t>Person</w:t>
        </w:r>
        <w:proofErr w:type="spellEnd"/>
        <w:r w:rsidRPr="00800010">
          <w:rPr>
            <w:rFonts w:ascii="Arial Narrow" w:hAnsi="Arial Narrow" w:cs="TimesNewRoman"/>
            <w:color w:val="000000"/>
            <w:lang w:val="es-AR"/>
          </w:rPr>
          <w:t>, solo podemos establecer $</w:t>
        </w:r>
      </w:ins>
      <w:proofErr w:type="spellStart"/>
      <w:ins w:id="4222" w:author="Ernesto del Puerto" w:date="2022-03-02T14:31:00Z">
        <w:r>
          <w:rPr>
            <w:rFonts w:ascii="Arial Narrow" w:hAnsi="Arial Narrow" w:cs="TimesNewRoman"/>
            <w:color w:val="000000"/>
            <w:lang w:val="es-AR"/>
          </w:rPr>
          <w:t>age</w:t>
        </w:r>
      </w:ins>
      <w:proofErr w:type="spellEnd"/>
      <w:ins w:id="4223" w:author="Ernesto del Puerto" w:date="2022-03-02T14:27:00Z">
        <w:r w:rsidRPr="00800010">
          <w:rPr>
            <w:rFonts w:ascii="Arial Narrow" w:hAnsi="Arial Narrow" w:cs="TimesNewRoman"/>
            <w:color w:val="000000"/>
            <w:lang w:val="es-AR"/>
          </w:rPr>
          <w:t xml:space="preserve"> y $</w:t>
        </w:r>
      </w:ins>
      <w:proofErr w:type="spellStart"/>
      <w:ins w:id="4224" w:author="Ernesto del Puerto" w:date="2022-03-02T14:31:00Z">
        <w:r>
          <w:rPr>
            <w:rFonts w:ascii="Arial Narrow" w:hAnsi="Arial Narrow" w:cs="TimesNewRoman"/>
            <w:color w:val="000000"/>
            <w:lang w:val="es-AR"/>
          </w:rPr>
          <w:t>name</w:t>
        </w:r>
      </w:ins>
      <w:proofErr w:type="spellEnd"/>
      <w:ins w:id="4225" w:author="Ernesto del Puerto" w:date="2022-03-02T14:27:00Z">
        <w:r w:rsidRPr="00800010">
          <w:rPr>
            <w:rFonts w:ascii="Arial Narrow" w:hAnsi="Arial Narrow" w:cs="TimesNewRoman"/>
            <w:color w:val="000000"/>
            <w:lang w:val="es-AR"/>
          </w:rPr>
          <w:t xml:space="preserve"> durante la creación del objeto, y no podemos acceder a sus valores desde fuera de la clase.</w:t>
        </w:r>
      </w:ins>
    </w:p>
    <w:p w14:paraId="0D98272D" w14:textId="77777777" w:rsidR="00050DC6" w:rsidRDefault="00050DC6" w:rsidP="00050DC6">
      <w:pPr>
        <w:autoSpaceDE w:val="0"/>
        <w:autoSpaceDN w:val="0"/>
        <w:adjustRightInd w:val="0"/>
        <w:spacing w:before="240"/>
        <w:rPr>
          <w:ins w:id="4226" w:author="Ernesto del Puerto" w:date="2022-03-02T14:37:00Z"/>
          <w:rFonts w:ascii="Arial Narrow" w:hAnsi="Arial Narrow" w:cs="TimesNewRoman"/>
          <w:color w:val="000000"/>
          <w:lang w:val="es-AR"/>
        </w:rPr>
      </w:pPr>
      <w:ins w:id="4227" w:author="Ernesto del Puerto" w:date="2022-03-02T14:36:00Z">
        <w:r w:rsidRPr="00050DC6">
          <w:rPr>
            <w:rFonts w:ascii="Arial Narrow" w:hAnsi="Arial Narrow" w:cs="TimesNewRoman"/>
            <w:color w:val="000000"/>
            <w:lang w:val="es-AR"/>
          </w:rPr>
          <w:t>La distinción entre campos públicos y privados es importante cuando crea redes complejas de clases y desea</w:t>
        </w:r>
      </w:ins>
      <w:ins w:id="4228" w:author="Ernesto del Puerto" w:date="2022-03-02T14:37:00Z">
        <w:r>
          <w:rPr>
            <w:rFonts w:ascii="Arial Narrow" w:hAnsi="Arial Narrow" w:cs="TimesNewRoman"/>
            <w:color w:val="000000"/>
            <w:lang w:val="es-AR"/>
          </w:rPr>
          <w:t>mos</w:t>
        </w:r>
      </w:ins>
      <w:ins w:id="4229" w:author="Ernesto del Puerto" w:date="2022-03-02T14:36:00Z">
        <w:r w:rsidRPr="00050DC6">
          <w:rPr>
            <w:rFonts w:ascii="Arial Narrow" w:hAnsi="Arial Narrow" w:cs="TimesNewRoman"/>
            <w:color w:val="000000"/>
            <w:lang w:val="es-AR"/>
          </w:rPr>
          <w:t xml:space="preserve"> dejar lo más claro posible qué está bien que otros accedan.</w:t>
        </w:r>
      </w:ins>
    </w:p>
    <w:p w14:paraId="37E49D9E" w14:textId="77777777" w:rsidR="00050DC6" w:rsidRDefault="00050DC6" w:rsidP="00050DC6">
      <w:pPr>
        <w:autoSpaceDE w:val="0"/>
        <w:autoSpaceDN w:val="0"/>
        <w:adjustRightInd w:val="0"/>
        <w:spacing w:before="240"/>
        <w:rPr>
          <w:ins w:id="4230" w:author="Ernesto del Puerto" w:date="2022-03-02T14:37:00Z"/>
          <w:rFonts w:ascii="Arial Narrow" w:hAnsi="Arial Narrow" w:cs="TimesNewRoman"/>
          <w:color w:val="000000"/>
          <w:lang w:val="es-AR"/>
        </w:rPr>
      </w:pPr>
      <w:ins w:id="4231" w:author="Ernesto del Puerto" w:date="2022-03-02T14:36:00Z">
        <w:r w:rsidRPr="00050DC6">
          <w:rPr>
            <w:rFonts w:ascii="Arial Narrow" w:hAnsi="Arial Narrow" w:cs="TimesNewRoman"/>
            <w:color w:val="000000"/>
            <w:lang w:val="es-AR"/>
          </w:rPr>
          <w:t>Cualquier cosa que sea privada puede refactorizarse más fácilmente porque sabe que otros no confían en ella.</w:t>
        </w:r>
      </w:ins>
    </w:p>
    <w:p w14:paraId="6A214F63" w14:textId="10911BEB" w:rsidR="00050DC6" w:rsidRPr="00050DC6" w:rsidRDefault="00050DC6" w:rsidP="00050DC6">
      <w:pPr>
        <w:autoSpaceDE w:val="0"/>
        <w:autoSpaceDN w:val="0"/>
        <w:adjustRightInd w:val="0"/>
        <w:spacing w:before="240"/>
        <w:rPr>
          <w:ins w:id="4232" w:author="Ernesto del Puerto" w:date="2022-03-02T14:36:00Z"/>
          <w:rFonts w:ascii="Arial Narrow" w:hAnsi="Arial Narrow" w:cs="TimesNewRoman"/>
          <w:color w:val="000000"/>
          <w:lang w:val="es-AR"/>
        </w:rPr>
      </w:pPr>
      <w:ins w:id="4233" w:author="Ernesto del Puerto" w:date="2022-03-02T14:36:00Z">
        <w:r w:rsidRPr="00050DC6">
          <w:rPr>
            <w:rFonts w:ascii="Arial Narrow" w:hAnsi="Arial Narrow" w:cs="TimesNewRoman"/>
            <w:color w:val="000000"/>
            <w:lang w:val="es-AR"/>
          </w:rPr>
          <w:t>Los métodos privados tienden a ser menos importantes en R en comparación con otros lenguajes de programación porque las jerarquías de objetos en R tienden a ser más simples.</w:t>
        </w:r>
      </w:ins>
    </w:p>
    <w:p w14:paraId="1AEF7BAF" w14:textId="77777777" w:rsidR="00050DC6" w:rsidRPr="00050DC6" w:rsidRDefault="00050DC6" w:rsidP="00050DC6">
      <w:pPr>
        <w:autoSpaceDE w:val="0"/>
        <w:autoSpaceDN w:val="0"/>
        <w:adjustRightInd w:val="0"/>
        <w:spacing w:before="240"/>
        <w:rPr>
          <w:ins w:id="4234" w:author="Ernesto del Puerto" w:date="2022-03-02T14:36:00Z"/>
          <w:rFonts w:ascii="Arial Narrow" w:hAnsi="Arial Narrow" w:cs="TimesNewRoman"/>
          <w:color w:val="000000"/>
          <w:lang w:val="es-AR"/>
        </w:rPr>
      </w:pPr>
    </w:p>
    <w:p w14:paraId="70689F92" w14:textId="5450FE72" w:rsidR="00050DC6" w:rsidRPr="00050DC6" w:rsidRDefault="00050DC6">
      <w:pPr>
        <w:pStyle w:val="Ttulo1"/>
        <w:numPr>
          <w:ilvl w:val="1"/>
          <w:numId w:val="1"/>
        </w:numPr>
        <w:rPr>
          <w:ins w:id="4235" w:author="Ernesto del Puerto" w:date="2022-03-02T14:36:00Z"/>
          <w:rFonts w:ascii="Arial Narrow" w:hAnsi="Arial Narrow" w:cs="CourierNewPSMT"/>
          <w:b/>
          <w:color w:val="000000"/>
          <w:sz w:val="28"/>
          <w:szCs w:val="28"/>
          <w:lang w:val="es-ES"/>
          <w:rPrChange w:id="4236" w:author="Ernesto del Puerto" w:date="2022-03-02T14:37:00Z">
            <w:rPr>
              <w:ins w:id="4237" w:author="Ernesto del Puerto" w:date="2022-03-02T14:36:00Z"/>
              <w:rFonts w:ascii="Arial Narrow" w:hAnsi="Arial Narrow" w:cs="TimesNewRoman"/>
              <w:color w:val="000000"/>
              <w:lang w:val="es-AR"/>
            </w:rPr>
          </w:rPrChange>
        </w:rPr>
        <w:pPrChange w:id="4238" w:author="Ernesto del Puerto" w:date="2022-03-02T14:37:00Z">
          <w:pPr>
            <w:autoSpaceDE w:val="0"/>
            <w:autoSpaceDN w:val="0"/>
            <w:adjustRightInd w:val="0"/>
            <w:spacing w:before="240"/>
          </w:pPr>
        </w:pPrChange>
      </w:pPr>
      <w:bookmarkStart w:id="4239" w:name="_Toc97490025"/>
      <w:ins w:id="4240" w:author="Ernesto del Puerto" w:date="2022-03-02T14:36:00Z">
        <w:r w:rsidRPr="00050DC6">
          <w:rPr>
            <w:rFonts w:ascii="Arial Narrow" w:eastAsia="Times New Roman" w:hAnsi="Arial Narrow" w:cs="CourierNewPSMT"/>
            <w:b/>
            <w:color w:val="000000"/>
            <w:sz w:val="28"/>
            <w:szCs w:val="28"/>
            <w:lang w:val="es-ES"/>
            <w:rPrChange w:id="4241" w:author="Ernesto del Puerto" w:date="2022-03-02T14:37:00Z">
              <w:rPr>
                <w:rFonts w:ascii="Arial Narrow" w:hAnsi="Arial Narrow" w:cs="TimesNewRoman"/>
                <w:color w:val="000000"/>
                <w:lang w:val="es-AR"/>
              </w:rPr>
            </w:rPrChange>
          </w:rPr>
          <w:lastRenderedPageBreak/>
          <w:t>Campos activos</w:t>
        </w:r>
        <w:bookmarkEnd w:id="4239"/>
      </w:ins>
    </w:p>
    <w:p w14:paraId="4B2DF483" w14:textId="77777777" w:rsidR="00CB003D" w:rsidRDefault="00CB003D" w:rsidP="00050DC6">
      <w:pPr>
        <w:autoSpaceDE w:val="0"/>
        <w:autoSpaceDN w:val="0"/>
        <w:adjustRightInd w:val="0"/>
        <w:spacing w:before="240"/>
        <w:rPr>
          <w:ins w:id="4242" w:author="Ernesto del Puerto" w:date="2022-03-02T14:43:00Z"/>
          <w:rFonts w:ascii="Arial Narrow" w:hAnsi="Arial Narrow" w:cs="TimesNewRoman"/>
          <w:color w:val="000000"/>
          <w:lang w:val="es-AR"/>
        </w:rPr>
      </w:pPr>
    </w:p>
    <w:p w14:paraId="12BB8714" w14:textId="6A0D9488" w:rsidR="00CB003D" w:rsidRDefault="00CB003D" w:rsidP="00050DC6">
      <w:pPr>
        <w:autoSpaceDE w:val="0"/>
        <w:autoSpaceDN w:val="0"/>
        <w:adjustRightInd w:val="0"/>
        <w:spacing w:before="240"/>
        <w:rPr>
          <w:ins w:id="4243" w:author="Ernesto del Puerto" w:date="2022-03-02T14:43:00Z"/>
          <w:rFonts w:ascii="Arial Narrow" w:hAnsi="Arial Narrow" w:cs="TimesNewRoman"/>
          <w:color w:val="000000"/>
          <w:lang w:val="es-AR"/>
        </w:rPr>
      </w:pPr>
      <w:ins w:id="4244" w:author="Ernesto del Puerto" w:date="2022-03-02T14:44:00Z">
        <w:r>
          <w:rPr>
            <w:rFonts w:ascii="Arial Narrow" w:hAnsi="Arial Narrow" w:cs="TimesNewRoman"/>
            <w:noProof/>
            <w:color w:val="000000"/>
            <w:lang w:val="es-AR"/>
          </w:rPr>
          <w:drawing>
            <wp:inline distT="0" distB="0" distL="0" distR="0" wp14:anchorId="001165E3" wp14:editId="60BA66FB">
              <wp:extent cx="4109720" cy="3071495"/>
              <wp:effectExtent l="0" t="0" r="508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09720" cy="3071495"/>
                      </a:xfrm>
                      <a:prstGeom prst="rect">
                        <a:avLst/>
                      </a:prstGeom>
                      <a:noFill/>
                      <a:ln>
                        <a:noFill/>
                      </a:ln>
                    </pic:spPr>
                  </pic:pic>
                </a:graphicData>
              </a:graphic>
            </wp:inline>
          </w:drawing>
        </w:r>
      </w:ins>
    </w:p>
    <w:p w14:paraId="217E2644" w14:textId="4B84DF83" w:rsidR="00CB003D" w:rsidRDefault="00CB003D" w:rsidP="00CB003D">
      <w:pPr>
        <w:pStyle w:val="TtuloTDC"/>
        <w:autoSpaceDE w:val="0"/>
        <w:autoSpaceDN w:val="0"/>
        <w:adjustRightInd w:val="0"/>
        <w:outlineLvl w:val="2"/>
        <w:rPr>
          <w:ins w:id="4245" w:author="Ernesto del Puerto" w:date="2022-03-02T14:46:00Z"/>
          <w:rFonts w:ascii="Arial Narrow" w:hAnsi="Arial Narrow" w:cs="TimesNewRoman"/>
          <w:color w:val="000000"/>
          <w:lang w:val="es-AR"/>
        </w:rPr>
      </w:pPr>
      <w:bookmarkStart w:id="4246" w:name="_Toc97490026"/>
      <w:ins w:id="4247" w:author="Ernesto del Puerto" w:date="2022-03-02T14:46:00Z">
        <w:r>
          <w:rPr>
            <w:rFonts w:ascii="Arial Narrow" w:eastAsia="Times New Roman" w:hAnsi="Arial Narrow" w:cs="CourierNewPSMT"/>
            <w:b/>
            <w:color w:val="000000"/>
            <w:sz w:val="28"/>
            <w:szCs w:val="28"/>
            <w:lang w:val="es-ES" w:eastAsia="es-ES"/>
          </w:rPr>
          <w:t>Figura 35.2. Campos activos, primera parte</w:t>
        </w:r>
        <w:bookmarkEnd w:id="4246"/>
      </w:ins>
    </w:p>
    <w:p w14:paraId="702E2C7C" w14:textId="16C246B3" w:rsidR="00CB003D" w:rsidRDefault="00CB003D" w:rsidP="00CB003D">
      <w:pPr>
        <w:autoSpaceDE w:val="0"/>
        <w:autoSpaceDN w:val="0"/>
        <w:adjustRightInd w:val="0"/>
        <w:spacing w:before="240"/>
        <w:rPr>
          <w:ins w:id="4248" w:author="Ernesto del Puerto" w:date="2022-03-02T14:45:00Z"/>
          <w:rFonts w:ascii="Arial Narrow" w:hAnsi="Arial Narrow" w:cs="TimesNewRoman"/>
          <w:color w:val="000000"/>
          <w:lang w:val="es-AR"/>
        </w:rPr>
      </w:pPr>
      <w:ins w:id="4249" w:author="Ernesto del Puerto" w:date="2022-03-02T14:45:00Z">
        <w:r w:rsidRPr="00050DC6">
          <w:rPr>
            <w:rFonts w:ascii="Arial Narrow" w:hAnsi="Arial Narrow" w:cs="TimesNewRoman"/>
            <w:color w:val="000000"/>
            <w:lang w:val="es-AR"/>
          </w:rPr>
          <w:t xml:space="preserve">Los campos activos </w:t>
        </w:r>
      </w:ins>
      <w:ins w:id="4250" w:author="Ernesto del Puerto" w:date="2022-03-02T14:46:00Z">
        <w:r>
          <w:rPr>
            <w:rFonts w:ascii="Arial Narrow" w:hAnsi="Arial Narrow" w:cs="TimesNewRoman"/>
            <w:color w:val="000000"/>
            <w:lang w:val="es-AR"/>
          </w:rPr>
          <w:t>nos</w:t>
        </w:r>
      </w:ins>
      <w:ins w:id="4251" w:author="Ernesto del Puerto" w:date="2022-03-02T14:45:00Z">
        <w:r w:rsidRPr="00050DC6">
          <w:rPr>
            <w:rFonts w:ascii="Arial Narrow" w:hAnsi="Arial Narrow" w:cs="TimesNewRoman"/>
            <w:color w:val="000000"/>
            <w:lang w:val="es-AR"/>
          </w:rPr>
          <w:t xml:space="preserve"> permiten definir componentes que parecen campos desde el exterior, pero se definen con funciones, como métodos.</w:t>
        </w:r>
      </w:ins>
    </w:p>
    <w:p w14:paraId="366D8DF4" w14:textId="77777777" w:rsidR="00CB003D" w:rsidRDefault="00CB003D" w:rsidP="00CB003D">
      <w:pPr>
        <w:autoSpaceDE w:val="0"/>
        <w:autoSpaceDN w:val="0"/>
        <w:adjustRightInd w:val="0"/>
        <w:spacing w:before="240"/>
        <w:rPr>
          <w:ins w:id="4252" w:author="Ernesto del Puerto" w:date="2022-03-02T14:45:00Z"/>
          <w:rFonts w:ascii="Arial Narrow" w:hAnsi="Arial Narrow" w:cs="TimesNewRoman"/>
          <w:color w:val="000000"/>
          <w:lang w:val="es-AR"/>
        </w:rPr>
      </w:pPr>
      <w:ins w:id="4253" w:author="Ernesto del Puerto" w:date="2022-03-02T14:45:00Z">
        <w:r w:rsidRPr="00050DC6">
          <w:rPr>
            <w:rFonts w:ascii="Arial Narrow" w:hAnsi="Arial Narrow" w:cs="TimesNewRoman"/>
            <w:color w:val="000000"/>
            <w:lang w:val="es-AR"/>
          </w:rPr>
          <w:t>Los campos activos se implementan mediante enlaces activos</w:t>
        </w:r>
        <w:r>
          <w:rPr>
            <w:rFonts w:ascii="Arial Narrow" w:hAnsi="Arial Narrow" w:cs="TimesNewRoman"/>
            <w:color w:val="000000"/>
            <w:lang w:val="es-AR"/>
          </w:rPr>
          <w:t>.</w:t>
        </w:r>
      </w:ins>
    </w:p>
    <w:p w14:paraId="23EB9BB0" w14:textId="77777777" w:rsidR="00CB003D" w:rsidRDefault="00CB003D" w:rsidP="00CB003D">
      <w:pPr>
        <w:autoSpaceDE w:val="0"/>
        <w:autoSpaceDN w:val="0"/>
        <w:adjustRightInd w:val="0"/>
        <w:spacing w:before="240"/>
        <w:rPr>
          <w:ins w:id="4254" w:author="Ernesto del Puerto" w:date="2022-03-02T14:45:00Z"/>
          <w:rFonts w:ascii="Arial Narrow" w:hAnsi="Arial Narrow" w:cs="TimesNewRoman"/>
          <w:color w:val="000000"/>
          <w:lang w:val="es-AR"/>
        </w:rPr>
      </w:pPr>
      <w:ins w:id="4255" w:author="Ernesto del Puerto" w:date="2022-03-02T14:45:00Z">
        <w:r w:rsidRPr="00050DC6">
          <w:rPr>
            <w:rFonts w:ascii="Arial Narrow" w:hAnsi="Arial Narrow" w:cs="TimesNewRoman"/>
            <w:color w:val="000000"/>
            <w:lang w:val="es-AR"/>
          </w:rPr>
          <w:t>Cada enlace activo es una función que toma un solo argumento: valor</w:t>
        </w:r>
        <w:r>
          <w:rPr>
            <w:rFonts w:ascii="Arial Narrow" w:hAnsi="Arial Narrow" w:cs="TimesNewRoman"/>
            <w:color w:val="000000"/>
            <w:lang w:val="es-AR"/>
          </w:rPr>
          <w:t>.</w:t>
        </w:r>
      </w:ins>
    </w:p>
    <w:p w14:paraId="20C084CF" w14:textId="77777777" w:rsidR="00CB003D" w:rsidRPr="00050DC6" w:rsidRDefault="00CB003D" w:rsidP="00CB003D">
      <w:pPr>
        <w:autoSpaceDE w:val="0"/>
        <w:autoSpaceDN w:val="0"/>
        <w:adjustRightInd w:val="0"/>
        <w:spacing w:before="240"/>
        <w:rPr>
          <w:ins w:id="4256" w:author="Ernesto del Puerto" w:date="2022-03-02T14:45:00Z"/>
          <w:rFonts w:ascii="Arial Narrow" w:hAnsi="Arial Narrow" w:cs="TimesNewRoman"/>
          <w:color w:val="000000"/>
          <w:lang w:val="es-AR"/>
        </w:rPr>
      </w:pPr>
      <w:ins w:id="4257" w:author="Ernesto del Puerto" w:date="2022-03-02T14:45:00Z">
        <w:r w:rsidRPr="00050DC6">
          <w:rPr>
            <w:rFonts w:ascii="Arial Narrow" w:hAnsi="Arial Narrow" w:cs="TimesNewRoman"/>
            <w:color w:val="000000"/>
            <w:lang w:val="es-AR"/>
          </w:rPr>
          <w:t>Si el argumento</w:t>
        </w:r>
        <w:r>
          <w:rPr>
            <w:rFonts w:ascii="Arial Narrow" w:hAnsi="Arial Narrow" w:cs="TimesNewRoman"/>
            <w:color w:val="000000"/>
            <w:lang w:val="es-AR"/>
          </w:rPr>
          <w:t xml:space="preserve"> </w:t>
        </w:r>
        <w:proofErr w:type="spellStart"/>
        <w:r>
          <w:rPr>
            <w:rFonts w:ascii="Arial Narrow" w:hAnsi="Arial Narrow" w:cs="TimesNewRoman"/>
            <w:color w:val="000000"/>
            <w:lang w:val="es-AR"/>
          </w:rPr>
          <w:t>is</w:t>
        </w:r>
        <w:proofErr w:type="spellEnd"/>
        <w:r>
          <w:rPr>
            <w:rFonts w:ascii="Arial Narrow" w:hAnsi="Arial Narrow" w:cs="TimesNewRoman"/>
            <w:color w:val="000000"/>
            <w:lang w:val="es-AR"/>
          </w:rPr>
          <w:t xml:space="preserve"> </w:t>
        </w:r>
        <w:proofErr w:type="spellStart"/>
        <w:proofErr w:type="gramStart"/>
        <w:r w:rsidRPr="004D3601">
          <w:rPr>
            <w:rFonts w:ascii="Arial Narrow" w:hAnsi="Arial Narrow" w:cs="TimesNewRoman"/>
            <w:b/>
            <w:bCs/>
            <w:i/>
            <w:iCs/>
            <w:color w:val="000000"/>
            <w:lang w:val="es-AR"/>
          </w:rPr>
          <w:t>missing</w:t>
        </w:r>
        <w:proofErr w:type="spellEnd"/>
        <w:r w:rsidRPr="004D3601">
          <w:rPr>
            <w:rFonts w:ascii="Arial Narrow" w:hAnsi="Arial Narrow" w:cs="TimesNewRoman"/>
            <w:b/>
            <w:bCs/>
            <w:i/>
            <w:iCs/>
            <w:color w:val="000000"/>
            <w:lang w:val="es-AR"/>
          </w:rPr>
          <w:t>(</w:t>
        </w:r>
        <w:proofErr w:type="gramEnd"/>
        <w:r w:rsidRPr="004D3601">
          <w:rPr>
            <w:rFonts w:ascii="Arial Narrow" w:hAnsi="Arial Narrow" w:cs="TimesNewRoman"/>
            <w:b/>
            <w:bCs/>
            <w:i/>
            <w:iCs/>
            <w:color w:val="000000"/>
            <w:lang w:val="es-AR"/>
          </w:rPr>
          <w:t>)</w:t>
        </w:r>
        <w:r w:rsidRPr="00050DC6">
          <w:rPr>
            <w:rFonts w:ascii="Arial Narrow" w:hAnsi="Arial Narrow" w:cs="TimesNewRoman"/>
            <w:color w:val="000000"/>
            <w:lang w:val="es-AR"/>
          </w:rPr>
          <w:t>, se está recuperando el valor; de lo contrario, se está modificando.</w:t>
        </w:r>
      </w:ins>
    </w:p>
    <w:p w14:paraId="56DC044D" w14:textId="77777777" w:rsidR="00CB003D" w:rsidRDefault="00CB003D" w:rsidP="00CB003D">
      <w:pPr>
        <w:autoSpaceDE w:val="0"/>
        <w:autoSpaceDN w:val="0"/>
        <w:adjustRightInd w:val="0"/>
        <w:spacing w:before="240"/>
        <w:rPr>
          <w:ins w:id="4258" w:author="Ernesto del Puerto" w:date="2022-03-02T14:47:00Z"/>
          <w:rFonts w:ascii="Arial Narrow" w:hAnsi="Arial Narrow" w:cs="TimesNewRoman"/>
          <w:color w:val="000000"/>
          <w:lang w:val="es-AR"/>
        </w:rPr>
      </w:pPr>
      <w:ins w:id="4259" w:author="Ernesto del Puerto" w:date="2022-03-02T14:45:00Z">
        <w:r w:rsidRPr="00050DC6">
          <w:rPr>
            <w:rFonts w:ascii="Arial Narrow" w:hAnsi="Arial Narrow" w:cs="TimesNewRoman"/>
            <w:color w:val="000000"/>
            <w:lang w:val="es-AR"/>
          </w:rPr>
          <w:t>Por ejemplo, podría</w:t>
        </w:r>
      </w:ins>
      <w:ins w:id="4260" w:author="Ernesto del Puerto" w:date="2022-03-02T14:46:00Z">
        <w:r>
          <w:rPr>
            <w:rFonts w:ascii="Arial Narrow" w:hAnsi="Arial Narrow" w:cs="TimesNewRoman"/>
            <w:color w:val="000000"/>
            <w:lang w:val="es-AR"/>
          </w:rPr>
          <w:t>mos</w:t>
        </w:r>
      </w:ins>
      <w:ins w:id="4261" w:author="Ernesto del Puerto" w:date="2022-03-02T14:45:00Z">
        <w:r w:rsidRPr="00050DC6">
          <w:rPr>
            <w:rFonts w:ascii="Arial Narrow" w:hAnsi="Arial Narrow" w:cs="TimesNewRoman"/>
            <w:color w:val="000000"/>
            <w:lang w:val="es-AR"/>
          </w:rPr>
          <w:t xml:space="preserve"> hacer que un campo activo sea aleatorio y que devuelva un valor diferente cada vez que acceda a él</w:t>
        </w:r>
      </w:ins>
      <w:ins w:id="4262" w:author="Ernesto del Puerto" w:date="2022-03-02T14:47:00Z">
        <w:r>
          <w:rPr>
            <w:rFonts w:ascii="Arial Narrow" w:hAnsi="Arial Narrow" w:cs="TimesNewRoman"/>
            <w:color w:val="000000"/>
            <w:lang w:val="es-AR"/>
          </w:rPr>
          <w:t>.</w:t>
        </w:r>
      </w:ins>
    </w:p>
    <w:p w14:paraId="3921A179" w14:textId="77777777" w:rsidR="00142C41" w:rsidRDefault="00142C41" w:rsidP="00CB003D">
      <w:pPr>
        <w:autoSpaceDE w:val="0"/>
        <w:autoSpaceDN w:val="0"/>
        <w:adjustRightInd w:val="0"/>
        <w:spacing w:before="240"/>
        <w:rPr>
          <w:ins w:id="4263" w:author="Ernesto del Puerto" w:date="2022-03-02T14:49:00Z"/>
          <w:rFonts w:ascii="Arial Narrow" w:hAnsi="Arial Narrow" w:cs="TimesNewRoman"/>
          <w:color w:val="000000"/>
          <w:lang w:val="es-AR"/>
        </w:rPr>
      </w:pPr>
      <w:ins w:id="4264" w:author="Ernesto del Puerto" w:date="2022-03-02T14:48:00Z">
        <w:r w:rsidRPr="00142C41">
          <w:rPr>
            <w:rFonts w:ascii="Arial Narrow" w:hAnsi="Arial Narrow" w:cs="TimesNewRoman"/>
            <w:color w:val="000000"/>
            <w:lang w:val="es-AR"/>
          </w:rPr>
          <w:t xml:space="preserve">Los campos activos son especialmente útiles junto con los campos privados, ya que permiten implementar componentes que parecen campos desde el </w:t>
        </w:r>
        <w:proofErr w:type="gramStart"/>
        <w:r w:rsidRPr="00142C41">
          <w:rPr>
            <w:rFonts w:ascii="Arial Narrow" w:hAnsi="Arial Narrow" w:cs="TimesNewRoman"/>
            <w:color w:val="000000"/>
            <w:lang w:val="es-AR"/>
          </w:rPr>
          <w:t>exterior</w:t>
        </w:r>
        <w:proofErr w:type="gramEnd"/>
        <w:r w:rsidRPr="00142C41">
          <w:rPr>
            <w:rFonts w:ascii="Arial Narrow" w:hAnsi="Arial Narrow" w:cs="TimesNewRoman"/>
            <w:color w:val="000000"/>
            <w:lang w:val="es-AR"/>
          </w:rPr>
          <w:t xml:space="preserve"> pero proporcionan comprobaciones adicionales.</w:t>
        </w:r>
      </w:ins>
    </w:p>
    <w:p w14:paraId="4603C4BD" w14:textId="1B396282" w:rsidR="00CB003D" w:rsidRDefault="00142C41" w:rsidP="00CB003D">
      <w:pPr>
        <w:autoSpaceDE w:val="0"/>
        <w:autoSpaceDN w:val="0"/>
        <w:adjustRightInd w:val="0"/>
        <w:spacing w:before="240"/>
        <w:rPr>
          <w:ins w:id="4265" w:author="Ernesto del Puerto" w:date="2022-03-02T14:47:00Z"/>
          <w:rFonts w:ascii="Arial Narrow" w:hAnsi="Arial Narrow" w:cs="TimesNewRoman"/>
          <w:color w:val="000000"/>
          <w:lang w:val="es-AR"/>
        </w:rPr>
      </w:pPr>
      <w:ins w:id="4266" w:author="Ernesto del Puerto" w:date="2022-03-02T14:48:00Z">
        <w:r w:rsidRPr="00142C41">
          <w:rPr>
            <w:rFonts w:ascii="Arial Narrow" w:hAnsi="Arial Narrow" w:cs="TimesNewRoman"/>
            <w:color w:val="000000"/>
            <w:lang w:val="es-AR"/>
          </w:rPr>
          <w:t>Por ejemplo, podemos usarlos para crear un campo de edad de solo lectura y para garantizar que el nombre sea un vector de caracteres de longitud 1.</w:t>
        </w:r>
      </w:ins>
    </w:p>
    <w:p w14:paraId="511494FC" w14:textId="0BCD26B1" w:rsidR="00D97FB3" w:rsidRPr="004D3601" w:rsidRDefault="00D97FB3">
      <w:pPr>
        <w:pStyle w:val="Ttulo1"/>
        <w:numPr>
          <w:ilvl w:val="1"/>
          <w:numId w:val="1"/>
        </w:numPr>
        <w:rPr>
          <w:ins w:id="4267" w:author="Ernesto del Puerto" w:date="2022-03-02T15:29:00Z"/>
          <w:rFonts w:ascii="Arial Narrow" w:eastAsia="Times New Roman" w:hAnsi="Arial Narrow" w:cs="CourierNewPSMT"/>
          <w:b/>
          <w:color w:val="000000"/>
          <w:sz w:val="28"/>
          <w:szCs w:val="28"/>
          <w:lang w:val="es-ES"/>
        </w:rPr>
        <w:pPrChange w:id="4268" w:author="Ernesto del Puerto" w:date="2022-03-02T15:29:00Z">
          <w:pPr>
            <w:pStyle w:val="Ttulo1"/>
            <w:numPr>
              <w:ilvl w:val="1"/>
              <w:numId w:val="91"/>
            </w:numPr>
            <w:ind w:left="1080" w:hanging="720"/>
          </w:pPr>
        </w:pPrChange>
      </w:pPr>
      <w:bookmarkStart w:id="4269" w:name="_Toc97490027"/>
      <w:ins w:id="4270" w:author="Ernesto del Puerto" w:date="2022-03-02T15:29:00Z">
        <w:r>
          <w:rPr>
            <w:rFonts w:ascii="Arial Narrow" w:eastAsia="Times New Roman" w:hAnsi="Arial Narrow" w:cs="CourierNewPSMT"/>
            <w:b/>
            <w:color w:val="000000"/>
            <w:sz w:val="28"/>
            <w:szCs w:val="28"/>
            <w:lang w:val="es-ES"/>
          </w:rPr>
          <w:t>Ejercicios</w:t>
        </w:r>
        <w:bookmarkEnd w:id="4269"/>
      </w:ins>
    </w:p>
    <w:p w14:paraId="6DA1B2A7" w14:textId="383A639B" w:rsidR="00CB003D" w:rsidRDefault="00D97FB3" w:rsidP="00CB003D">
      <w:pPr>
        <w:autoSpaceDE w:val="0"/>
        <w:autoSpaceDN w:val="0"/>
        <w:adjustRightInd w:val="0"/>
        <w:spacing w:before="240"/>
        <w:rPr>
          <w:ins w:id="4271" w:author="Ernesto del Puerto" w:date="2022-03-02T14:47:00Z"/>
          <w:rFonts w:ascii="Arial Narrow" w:hAnsi="Arial Narrow" w:cs="TimesNewRoman"/>
          <w:color w:val="000000"/>
          <w:lang w:val="es-AR"/>
        </w:rPr>
      </w:pPr>
      <w:ins w:id="4272" w:author="Ernesto del Puerto" w:date="2022-03-02T15:29:00Z">
        <w:r>
          <w:rPr>
            <w:rFonts w:ascii="Arial Narrow" w:hAnsi="Arial Narrow" w:cs="TimesNewRoman"/>
            <w:color w:val="000000"/>
            <w:lang w:val="es-AR"/>
          </w:rPr>
          <w:t xml:space="preserve">Tomados del texto </w:t>
        </w:r>
        <w:proofErr w:type="spellStart"/>
        <w:r>
          <w:rPr>
            <w:rFonts w:ascii="Arial Narrow" w:hAnsi="Arial Narrow" w:cs="TimesNewRoman"/>
            <w:color w:val="000000"/>
            <w:lang w:val="es-AR"/>
          </w:rPr>
          <w:t>Advan</w:t>
        </w:r>
      </w:ins>
      <w:ins w:id="4273" w:author="Ernesto del Puerto" w:date="2022-03-02T15:30:00Z">
        <w:r>
          <w:rPr>
            <w:rFonts w:ascii="Arial Narrow" w:hAnsi="Arial Narrow" w:cs="TimesNewRoman"/>
            <w:color w:val="000000"/>
            <w:lang w:val="es-AR"/>
          </w:rPr>
          <w:t>ced</w:t>
        </w:r>
        <w:proofErr w:type="spellEnd"/>
        <w:r>
          <w:rPr>
            <w:rFonts w:ascii="Arial Narrow" w:hAnsi="Arial Narrow" w:cs="TimesNewRoman"/>
            <w:color w:val="000000"/>
            <w:lang w:val="es-AR"/>
          </w:rPr>
          <w:t xml:space="preserve"> R.</w:t>
        </w:r>
      </w:ins>
    </w:p>
    <w:p w14:paraId="1522DF32" w14:textId="77777777" w:rsidR="00CB003D" w:rsidRDefault="00CB003D" w:rsidP="00CB003D">
      <w:pPr>
        <w:autoSpaceDE w:val="0"/>
        <w:autoSpaceDN w:val="0"/>
        <w:adjustRightInd w:val="0"/>
        <w:spacing w:before="240"/>
        <w:rPr>
          <w:ins w:id="4274" w:author="Ernesto del Puerto" w:date="2022-03-02T14:45:00Z"/>
          <w:rFonts w:ascii="Arial Narrow" w:hAnsi="Arial Narrow" w:cs="TimesNewRoman"/>
          <w:color w:val="000000"/>
          <w:lang w:val="es-AR"/>
        </w:rPr>
      </w:pPr>
    </w:p>
    <w:p w14:paraId="670D0159" w14:textId="42E34A56" w:rsidR="00CB003D" w:rsidRDefault="00CB003D" w:rsidP="00050DC6">
      <w:pPr>
        <w:autoSpaceDE w:val="0"/>
        <w:autoSpaceDN w:val="0"/>
        <w:adjustRightInd w:val="0"/>
        <w:spacing w:before="240"/>
        <w:rPr>
          <w:ins w:id="4275" w:author="Ernesto del Puerto" w:date="2022-03-02T14:49:00Z"/>
          <w:rFonts w:ascii="Arial Narrow" w:hAnsi="Arial Narrow" w:cs="TimesNewRoman"/>
          <w:color w:val="000000"/>
          <w:lang w:val="es-AR"/>
        </w:rPr>
      </w:pPr>
    </w:p>
    <w:p w14:paraId="252CAAF6" w14:textId="684A0B84" w:rsidR="00CB003D" w:rsidRDefault="00CB003D" w:rsidP="00050DC6">
      <w:pPr>
        <w:autoSpaceDE w:val="0"/>
        <w:autoSpaceDN w:val="0"/>
        <w:adjustRightInd w:val="0"/>
        <w:spacing w:before="240"/>
        <w:rPr>
          <w:ins w:id="4276" w:author="Ernesto del Puerto" w:date="2022-03-02T14:45:00Z"/>
          <w:rFonts w:ascii="Arial Narrow" w:hAnsi="Arial Narrow" w:cs="TimesNewRoman"/>
          <w:color w:val="000000"/>
          <w:lang w:val="es-AR"/>
        </w:rPr>
      </w:pPr>
      <w:ins w:id="4277" w:author="Ernesto del Puerto" w:date="2022-03-02T14:45:00Z">
        <w:r>
          <w:rPr>
            <w:rFonts w:ascii="Arial Narrow" w:hAnsi="Arial Narrow" w:cs="TimesNewRoman"/>
            <w:noProof/>
            <w:color w:val="000000"/>
            <w:lang w:val="es-AR"/>
          </w:rPr>
          <w:lastRenderedPageBreak/>
          <w:drawing>
            <wp:inline distT="0" distB="0" distL="0" distR="0" wp14:anchorId="0869D49E" wp14:editId="2B11E34F">
              <wp:extent cx="6102985" cy="6414135"/>
              <wp:effectExtent l="0" t="0" r="0" b="571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02985" cy="6414135"/>
                      </a:xfrm>
                      <a:prstGeom prst="rect">
                        <a:avLst/>
                      </a:prstGeom>
                      <a:noFill/>
                      <a:ln>
                        <a:noFill/>
                      </a:ln>
                    </pic:spPr>
                  </pic:pic>
                </a:graphicData>
              </a:graphic>
            </wp:inline>
          </w:drawing>
        </w:r>
      </w:ins>
    </w:p>
    <w:p w14:paraId="1448F1E0" w14:textId="7EB10F30" w:rsidR="00CB003D" w:rsidRDefault="00CB003D" w:rsidP="00CB003D">
      <w:pPr>
        <w:pStyle w:val="TtuloTDC"/>
        <w:autoSpaceDE w:val="0"/>
        <w:autoSpaceDN w:val="0"/>
        <w:adjustRightInd w:val="0"/>
        <w:outlineLvl w:val="2"/>
        <w:rPr>
          <w:ins w:id="4278" w:author="Ernesto del Puerto" w:date="2022-03-02T14:47:00Z"/>
          <w:rFonts w:ascii="Arial Narrow" w:hAnsi="Arial Narrow" w:cs="TimesNewRoman"/>
          <w:color w:val="000000"/>
          <w:lang w:val="es-AR"/>
        </w:rPr>
      </w:pPr>
      <w:bookmarkStart w:id="4279" w:name="_Toc97490028"/>
      <w:ins w:id="4280" w:author="Ernesto del Puerto" w:date="2022-03-02T14:47:00Z">
        <w:r>
          <w:rPr>
            <w:rFonts w:ascii="Arial Narrow" w:eastAsia="Times New Roman" w:hAnsi="Arial Narrow" w:cs="CourierNewPSMT"/>
            <w:b/>
            <w:color w:val="000000"/>
            <w:sz w:val="28"/>
            <w:szCs w:val="28"/>
            <w:lang w:val="es-ES" w:eastAsia="es-ES"/>
          </w:rPr>
          <w:t>Figura 35.3. Campos activos, parte final</w:t>
        </w:r>
        <w:bookmarkEnd w:id="4279"/>
      </w:ins>
    </w:p>
    <w:p w14:paraId="6D99AF23" w14:textId="7EC85E95" w:rsidR="00CB003D" w:rsidRDefault="00CB003D" w:rsidP="00050DC6">
      <w:pPr>
        <w:autoSpaceDE w:val="0"/>
        <w:autoSpaceDN w:val="0"/>
        <w:adjustRightInd w:val="0"/>
        <w:spacing w:before="240"/>
        <w:rPr>
          <w:ins w:id="4281" w:author="Ernesto del Puerto" w:date="2022-03-02T15:30:00Z"/>
          <w:rFonts w:ascii="Arial Narrow" w:hAnsi="Arial Narrow" w:cs="TimesNewRoman"/>
          <w:color w:val="000000"/>
          <w:lang w:val="es-AR"/>
        </w:rPr>
      </w:pPr>
    </w:p>
    <w:p w14:paraId="67E1784E" w14:textId="6E5C3522" w:rsidR="00D97FB3" w:rsidRDefault="00D97FB3" w:rsidP="00050DC6">
      <w:pPr>
        <w:autoSpaceDE w:val="0"/>
        <w:autoSpaceDN w:val="0"/>
        <w:adjustRightInd w:val="0"/>
        <w:spacing w:before="240"/>
        <w:rPr>
          <w:ins w:id="4282" w:author="Ernesto del Puerto" w:date="2022-03-02T15:30:00Z"/>
          <w:rFonts w:ascii="Arial Narrow" w:hAnsi="Arial Narrow" w:cs="TimesNewRoman"/>
          <w:color w:val="000000"/>
          <w:lang w:val="es-AR"/>
        </w:rPr>
      </w:pPr>
      <w:ins w:id="4283" w:author="Ernesto del Puerto" w:date="2022-03-02T15:30:00Z">
        <w:r>
          <w:rPr>
            <w:rFonts w:ascii="Arial Narrow" w:hAnsi="Arial Narrow" w:cs="TimesNewRoman"/>
            <w:noProof/>
            <w:color w:val="000000"/>
            <w:lang w:val="es-AR"/>
          </w:rPr>
          <w:lastRenderedPageBreak/>
          <w:drawing>
            <wp:inline distT="0" distB="0" distL="0" distR="0" wp14:anchorId="2ECDE2D6" wp14:editId="2A0A75F6">
              <wp:extent cx="6102985" cy="323913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02985" cy="3239135"/>
                      </a:xfrm>
                      <a:prstGeom prst="rect">
                        <a:avLst/>
                      </a:prstGeom>
                      <a:noFill/>
                      <a:ln>
                        <a:noFill/>
                      </a:ln>
                    </pic:spPr>
                  </pic:pic>
                </a:graphicData>
              </a:graphic>
            </wp:inline>
          </w:drawing>
        </w:r>
      </w:ins>
    </w:p>
    <w:p w14:paraId="2DEA31E0" w14:textId="77777777" w:rsidR="00D97FB3" w:rsidRPr="00D97FB3" w:rsidRDefault="00D97FB3">
      <w:pPr>
        <w:pStyle w:val="Ttulo1"/>
        <w:numPr>
          <w:ilvl w:val="0"/>
          <w:numId w:val="1"/>
        </w:numPr>
        <w:rPr>
          <w:ins w:id="4284" w:author="Ernesto del Puerto" w:date="2022-03-02T15:33:00Z"/>
          <w:rFonts w:ascii="Arial Narrow" w:hAnsi="Arial Narrow" w:cs="CourierNewPSMT"/>
          <w:b/>
          <w:color w:val="000000"/>
          <w:sz w:val="28"/>
          <w:szCs w:val="28"/>
          <w:lang w:val="es-ES"/>
          <w:rPrChange w:id="4285" w:author="Ernesto del Puerto" w:date="2022-03-02T15:33:00Z">
            <w:rPr>
              <w:ins w:id="4286" w:author="Ernesto del Puerto" w:date="2022-03-02T15:33:00Z"/>
              <w:rFonts w:ascii="Arial Narrow" w:hAnsi="Arial Narrow" w:cs="TimesNewRoman"/>
              <w:color w:val="000000"/>
              <w:lang w:val="es-AR"/>
            </w:rPr>
          </w:rPrChange>
        </w:rPr>
        <w:pPrChange w:id="4287" w:author="Ernesto del Puerto" w:date="2022-03-02T15:33:00Z">
          <w:pPr>
            <w:autoSpaceDE w:val="0"/>
            <w:autoSpaceDN w:val="0"/>
            <w:adjustRightInd w:val="0"/>
            <w:spacing w:before="240"/>
          </w:pPr>
        </w:pPrChange>
      </w:pPr>
      <w:bookmarkStart w:id="4288" w:name="_Toc97490029"/>
      <w:ins w:id="4289" w:author="Ernesto del Puerto" w:date="2022-03-02T15:33:00Z">
        <w:r w:rsidRPr="00D97FB3">
          <w:rPr>
            <w:rFonts w:ascii="Arial Narrow" w:eastAsia="Times New Roman" w:hAnsi="Arial Narrow" w:cs="CourierNewPSMT"/>
            <w:b/>
            <w:color w:val="000000"/>
            <w:sz w:val="28"/>
            <w:szCs w:val="28"/>
            <w:lang w:val="es-ES"/>
            <w:rPrChange w:id="4290" w:author="Ernesto del Puerto" w:date="2022-03-02T15:33:00Z">
              <w:rPr>
                <w:rFonts w:ascii="Arial Narrow" w:hAnsi="Arial Narrow" w:cs="TimesNewRoman"/>
                <w:color w:val="000000"/>
                <w:lang w:val="es-AR"/>
              </w:rPr>
            </w:rPrChange>
          </w:rPr>
          <w:t>Semántica de referencia</w:t>
        </w:r>
        <w:bookmarkEnd w:id="4288"/>
      </w:ins>
    </w:p>
    <w:p w14:paraId="4C5DB591" w14:textId="77777777" w:rsidR="00FD71F4" w:rsidRDefault="00D97FB3" w:rsidP="00D97FB3">
      <w:pPr>
        <w:autoSpaceDE w:val="0"/>
        <w:autoSpaceDN w:val="0"/>
        <w:adjustRightInd w:val="0"/>
        <w:spacing w:before="240"/>
        <w:rPr>
          <w:ins w:id="4291" w:author="Ernesto del Puerto" w:date="2022-03-02T15:34:00Z"/>
          <w:rFonts w:ascii="Arial Narrow" w:hAnsi="Arial Narrow" w:cs="TimesNewRoman"/>
          <w:color w:val="000000"/>
          <w:lang w:val="es-AR"/>
        </w:rPr>
      </w:pPr>
      <w:ins w:id="4292" w:author="Ernesto del Puerto" w:date="2022-03-02T15:33:00Z">
        <w:r w:rsidRPr="00D97FB3">
          <w:rPr>
            <w:rFonts w:ascii="Arial Narrow" w:hAnsi="Arial Narrow" w:cs="TimesNewRoman"/>
            <w:color w:val="000000"/>
            <w:lang w:val="es-AR"/>
          </w:rPr>
          <w:t>Una de las grandes diferencias entre R6 y la mayoría de los demás objetos es que tienen semántica de referencia.</w:t>
        </w:r>
      </w:ins>
    </w:p>
    <w:p w14:paraId="4D6BEB07" w14:textId="77777777" w:rsidR="007E43DA" w:rsidRDefault="007E43DA" w:rsidP="00D97FB3">
      <w:pPr>
        <w:autoSpaceDE w:val="0"/>
        <w:autoSpaceDN w:val="0"/>
        <w:adjustRightInd w:val="0"/>
        <w:spacing w:before="240"/>
        <w:rPr>
          <w:ins w:id="4293" w:author="Ernesto del Puerto" w:date="2022-03-02T16:02:00Z"/>
          <w:rFonts w:ascii="Arial Narrow" w:hAnsi="Arial Narrow" w:cs="TimesNewRoman"/>
          <w:color w:val="000000"/>
          <w:lang w:val="es-AR"/>
        </w:rPr>
      </w:pPr>
    </w:p>
    <w:p w14:paraId="08163BF5" w14:textId="54300D2C" w:rsidR="007E43DA" w:rsidRDefault="007E43DA" w:rsidP="00D97FB3">
      <w:pPr>
        <w:autoSpaceDE w:val="0"/>
        <w:autoSpaceDN w:val="0"/>
        <w:adjustRightInd w:val="0"/>
        <w:spacing w:before="240"/>
        <w:rPr>
          <w:ins w:id="4294" w:author="Ernesto del Puerto" w:date="2022-03-02T16:02:00Z"/>
          <w:rFonts w:ascii="Arial Narrow" w:hAnsi="Arial Narrow" w:cs="TimesNewRoman"/>
          <w:color w:val="000000"/>
          <w:lang w:val="es-AR"/>
        </w:rPr>
      </w:pPr>
      <w:ins w:id="4295" w:author="Ernesto del Puerto" w:date="2022-03-02T16:02:00Z">
        <w:r>
          <w:rPr>
            <w:rFonts w:ascii="Arial Narrow" w:hAnsi="Arial Narrow" w:cs="TimesNewRoman"/>
            <w:noProof/>
            <w:color w:val="000000"/>
            <w:lang w:val="es-AR"/>
          </w:rPr>
          <w:drawing>
            <wp:inline distT="0" distB="0" distL="0" distR="0" wp14:anchorId="60E29795" wp14:editId="526A5447">
              <wp:extent cx="2562225" cy="2338070"/>
              <wp:effectExtent l="0" t="0" r="9525" b="508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62225" cy="2338070"/>
                      </a:xfrm>
                      <a:prstGeom prst="rect">
                        <a:avLst/>
                      </a:prstGeom>
                      <a:noFill/>
                      <a:ln>
                        <a:noFill/>
                      </a:ln>
                    </pic:spPr>
                  </pic:pic>
                </a:graphicData>
              </a:graphic>
            </wp:inline>
          </w:drawing>
        </w:r>
      </w:ins>
    </w:p>
    <w:p w14:paraId="2B97F8C2" w14:textId="57E803FB" w:rsidR="007E43DA" w:rsidRDefault="007E43DA" w:rsidP="007E43DA">
      <w:pPr>
        <w:pStyle w:val="TtuloTDC"/>
        <w:autoSpaceDE w:val="0"/>
        <w:autoSpaceDN w:val="0"/>
        <w:adjustRightInd w:val="0"/>
        <w:outlineLvl w:val="2"/>
        <w:rPr>
          <w:ins w:id="4296" w:author="Ernesto del Puerto" w:date="2022-03-02T16:03:00Z"/>
          <w:rFonts w:ascii="Arial Narrow" w:hAnsi="Arial Narrow" w:cs="TimesNewRoman"/>
          <w:color w:val="000000"/>
          <w:lang w:val="es-AR"/>
        </w:rPr>
      </w:pPr>
      <w:bookmarkStart w:id="4297" w:name="_Toc97490030"/>
      <w:ins w:id="4298" w:author="Ernesto del Puerto" w:date="2022-03-02T16:03:00Z">
        <w:r>
          <w:rPr>
            <w:rFonts w:ascii="Arial Narrow" w:eastAsia="Times New Roman" w:hAnsi="Arial Narrow" w:cs="CourierNewPSMT"/>
            <w:b/>
            <w:color w:val="000000"/>
            <w:sz w:val="28"/>
            <w:szCs w:val="28"/>
            <w:lang w:val="es-ES" w:eastAsia="es-ES"/>
          </w:rPr>
          <w:t>Figura 36.1. Semántica de referencia</w:t>
        </w:r>
        <w:bookmarkEnd w:id="4297"/>
      </w:ins>
    </w:p>
    <w:p w14:paraId="4D0A1AA8" w14:textId="15A11F6A" w:rsidR="00FD71F4" w:rsidRDefault="00D97FB3" w:rsidP="00D97FB3">
      <w:pPr>
        <w:autoSpaceDE w:val="0"/>
        <w:autoSpaceDN w:val="0"/>
        <w:adjustRightInd w:val="0"/>
        <w:spacing w:before="240"/>
        <w:rPr>
          <w:ins w:id="4299" w:author="Ernesto del Puerto" w:date="2022-03-02T15:34:00Z"/>
          <w:rFonts w:ascii="Arial Narrow" w:hAnsi="Arial Narrow" w:cs="TimesNewRoman"/>
          <w:color w:val="000000"/>
          <w:lang w:val="es-AR"/>
        </w:rPr>
      </w:pPr>
      <w:ins w:id="4300" w:author="Ernesto del Puerto" w:date="2022-03-02T15:33:00Z">
        <w:r w:rsidRPr="00D97FB3">
          <w:rPr>
            <w:rFonts w:ascii="Arial Narrow" w:hAnsi="Arial Narrow" w:cs="TimesNewRoman"/>
            <w:color w:val="000000"/>
            <w:lang w:val="es-AR"/>
          </w:rPr>
          <w:t>La consecuencia principal de la semántica de referencia es que los objetos no se copian cuando se modifican</w:t>
        </w:r>
      </w:ins>
      <w:ins w:id="4301" w:author="Ernesto del Puerto" w:date="2022-03-02T15:34:00Z">
        <w:r w:rsidR="00FD71F4">
          <w:rPr>
            <w:rFonts w:ascii="Arial Narrow" w:hAnsi="Arial Narrow" w:cs="TimesNewRoman"/>
            <w:color w:val="000000"/>
            <w:lang w:val="es-AR"/>
          </w:rPr>
          <w:t>.</w:t>
        </w:r>
      </w:ins>
    </w:p>
    <w:p w14:paraId="566132E2" w14:textId="5D78B4C2" w:rsidR="00E408DA" w:rsidRPr="00E408DA" w:rsidRDefault="00E408DA" w:rsidP="00E408DA">
      <w:pPr>
        <w:autoSpaceDE w:val="0"/>
        <w:autoSpaceDN w:val="0"/>
        <w:adjustRightInd w:val="0"/>
        <w:spacing w:before="240"/>
        <w:rPr>
          <w:ins w:id="4302" w:author="Ernesto del Puerto" w:date="2022-03-02T16:04:00Z"/>
          <w:rFonts w:ascii="Arial Narrow" w:hAnsi="Arial Narrow" w:cs="TimesNewRoman"/>
          <w:color w:val="000000"/>
          <w:lang w:val="es-AR"/>
        </w:rPr>
      </w:pPr>
      <w:ins w:id="4303" w:author="Ernesto del Puerto" w:date="2022-03-02T16:04:00Z">
        <w:r w:rsidRPr="00E408DA">
          <w:rPr>
            <w:rFonts w:ascii="Arial Narrow" w:hAnsi="Arial Narrow" w:cs="TimesNewRoman"/>
            <w:color w:val="000000"/>
            <w:lang w:val="es-AR"/>
          </w:rPr>
          <w:t>En cambio, si desea</w:t>
        </w:r>
        <w:r>
          <w:rPr>
            <w:rFonts w:ascii="Arial Narrow" w:hAnsi="Arial Narrow" w:cs="TimesNewRoman"/>
            <w:color w:val="000000"/>
            <w:lang w:val="es-AR"/>
          </w:rPr>
          <w:t>mos</w:t>
        </w:r>
        <w:r w:rsidRPr="00E408DA">
          <w:rPr>
            <w:rFonts w:ascii="Arial Narrow" w:hAnsi="Arial Narrow" w:cs="TimesNewRoman"/>
            <w:color w:val="000000"/>
            <w:lang w:val="es-AR"/>
          </w:rPr>
          <w:t xml:space="preserve"> una copia, deber</w:t>
        </w:r>
      </w:ins>
      <w:ins w:id="4304" w:author="Ernesto del Puerto" w:date="2022-03-02T16:05:00Z">
        <w:r>
          <w:rPr>
            <w:rFonts w:ascii="Arial Narrow" w:hAnsi="Arial Narrow" w:cs="TimesNewRoman"/>
            <w:color w:val="000000"/>
            <w:lang w:val="es-AR"/>
          </w:rPr>
          <w:t xml:space="preserve">emos usar </w:t>
        </w:r>
      </w:ins>
      <w:ins w:id="4305" w:author="Ernesto del Puerto" w:date="2022-03-02T16:04:00Z">
        <w:r w:rsidRPr="00E408DA">
          <w:rPr>
            <w:rFonts w:ascii="Arial Narrow" w:hAnsi="Arial Narrow" w:cs="TimesNewRoman"/>
            <w:b/>
            <w:bCs/>
            <w:i/>
            <w:iCs/>
            <w:color w:val="000000"/>
            <w:lang w:val="es-AR"/>
            <w:rPrChange w:id="4306" w:author="Ernesto del Puerto" w:date="2022-03-02T16:05:00Z">
              <w:rPr>
                <w:rFonts w:ascii="Arial Narrow" w:hAnsi="Arial Narrow" w:cs="TimesNewRoman"/>
                <w:color w:val="000000"/>
                <w:lang w:val="es-AR"/>
              </w:rPr>
            </w:rPrChange>
          </w:rPr>
          <w:t>$</w:t>
        </w:r>
        <w:proofErr w:type="gramStart"/>
        <w:r w:rsidRPr="00E408DA">
          <w:rPr>
            <w:rFonts w:ascii="Arial Narrow" w:hAnsi="Arial Narrow" w:cs="TimesNewRoman"/>
            <w:b/>
            <w:bCs/>
            <w:i/>
            <w:iCs/>
            <w:color w:val="000000"/>
            <w:lang w:val="es-AR"/>
            <w:rPrChange w:id="4307" w:author="Ernesto del Puerto" w:date="2022-03-02T16:05:00Z">
              <w:rPr>
                <w:rFonts w:ascii="Arial Narrow" w:hAnsi="Arial Narrow" w:cs="TimesNewRoman"/>
                <w:color w:val="000000"/>
                <w:lang w:val="es-AR"/>
              </w:rPr>
            </w:rPrChange>
          </w:rPr>
          <w:t>clon</w:t>
        </w:r>
      </w:ins>
      <w:ins w:id="4308" w:author="Ernesto del Puerto" w:date="2022-03-02T16:05:00Z">
        <w:r w:rsidRPr="00E408DA">
          <w:rPr>
            <w:rFonts w:ascii="Arial Narrow" w:hAnsi="Arial Narrow" w:cs="TimesNewRoman"/>
            <w:b/>
            <w:bCs/>
            <w:i/>
            <w:iCs/>
            <w:color w:val="000000"/>
            <w:lang w:val="es-AR"/>
            <w:rPrChange w:id="4309" w:author="Ernesto del Puerto" w:date="2022-03-02T16:05:00Z">
              <w:rPr>
                <w:rFonts w:ascii="Arial Narrow" w:hAnsi="Arial Narrow" w:cs="TimesNewRoman"/>
                <w:color w:val="000000"/>
                <w:lang w:val="es-AR"/>
              </w:rPr>
            </w:rPrChange>
          </w:rPr>
          <w:t>e</w:t>
        </w:r>
      </w:ins>
      <w:ins w:id="4310" w:author="Ernesto del Puerto" w:date="2022-03-02T16:04:00Z">
        <w:r w:rsidRPr="00E408DA">
          <w:rPr>
            <w:rFonts w:ascii="Arial Narrow" w:hAnsi="Arial Narrow" w:cs="TimesNewRoman"/>
            <w:b/>
            <w:bCs/>
            <w:i/>
            <w:iCs/>
            <w:color w:val="000000"/>
            <w:lang w:val="es-AR"/>
            <w:rPrChange w:id="4311" w:author="Ernesto del Puerto" w:date="2022-03-02T16:05:00Z">
              <w:rPr>
                <w:rFonts w:ascii="Arial Narrow" w:hAnsi="Arial Narrow" w:cs="TimesNewRoman"/>
                <w:color w:val="000000"/>
                <w:lang w:val="es-AR"/>
              </w:rPr>
            </w:rPrChange>
          </w:rPr>
          <w:t>(</w:t>
        </w:r>
        <w:proofErr w:type="gramEnd"/>
        <w:r w:rsidRPr="00E408DA">
          <w:rPr>
            <w:rFonts w:ascii="Arial Narrow" w:hAnsi="Arial Narrow" w:cs="TimesNewRoman"/>
            <w:b/>
            <w:bCs/>
            <w:i/>
            <w:iCs/>
            <w:color w:val="000000"/>
            <w:lang w:val="es-AR"/>
            <w:rPrChange w:id="4312" w:author="Ernesto del Puerto" w:date="2022-03-02T16:05:00Z">
              <w:rPr>
                <w:rFonts w:ascii="Arial Narrow" w:hAnsi="Arial Narrow" w:cs="TimesNewRoman"/>
                <w:color w:val="000000"/>
                <w:lang w:val="es-AR"/>
              </w:rPr>
            </w:rPrChange>
          </w:rPr>
          <w:t>)</w:t>
        </w:r>
        <w:r w:rsidRPr="00E408DA">
          <w:rPr>
            <w:rFonts w:ascii="Arial Narrow" w:hAnsi="Arial Narrow" w:cs="TimesNewRoman"/>
            <w:color w:val="000000"/>
            <w:lang w:val="es-AR"/>
          </w:rPr>
          <w:t xml:space="preserve"> </w:t>
        </w:r>
      </w:ins>
      <w:ins w:id="4313" w:author="Ernesto del Puerto" w:date="2022-03-02T16:05:00Z">
        <w:r>
          <w:rPr>
            <w:rFonts w:ascii="Arial Narrow" w:hAnsi="Arial Narrow" w:cs="TimesNewRoman"/>
            <w:color w:val="000000"/>
            <w:lang w:val="es-AR"/>
          </w:rPr>
          <w:t xml:space="preserve">para clonar </w:t>
        </w:r>
      </w:ins>
      <w:ins w:id="4314" w:author="Ernesto del Puerto" w:date="2022-03-02T16:04:00Z">
        <w:r w:rsidRPr="00E408DA">
          <w:rPr>
            <w:rFonts w:ascii="Arial Narrow" w:hAnsi="Arial Narrow" w:cs="TimesNewRoman"/>
            <w:color w:val="000000"/>
            <w:lang w:val="es-AR"/>
          </w:rPr>
          <w:t>explícitamente el objeto</w:t>
        </w:r>
      </w:ins>
    </w:p>
    <w:p w14:paraId="6C33A254" w14:textId="77777777" w:rsidR="00E408DA" w:rsidRDefault="00E408DA" w:rsidP="00E408DA">
      <w:pPr>
        <w:autoSpaceDE w:val="0"/>
        <w:autoSpaceDN w:val="0"/>
        <w:adjustRightInd w:val="0"/>
        <w:spacing w:before="240"/>
        <w:rPr>
          <w:ins w:id="4315" w:author="Ernesto del Puerto" w:date="2022-03-02T16:06:00Z"/>
          <w:rFonts w:ascii="Arial Narrow" w:hAnsi="Arial Narrow" w:cs="TimesNewRoman"/>
          <w:color w:val="000000"/>
          <w:lang w:val="es-AR"/>
        </w:rPr>
      </w:pPr>
      <w:ins w:id="4316" w:author="Ernesto del Puerto" w:date="2022-03-02T16:04:00Z">
        <w:r w:rsidRPr="00E408DA">
          <w:rPr>
            <w:rFonts w:ascii="Arial Narrow" w:hAnsi="Arial Narrow" w:cs="TimesNewRoman"/>
            <w:b/>
            <w:bCs/>
            <w:i/>
            <w:iCs/>
            <w:color w:val="000000"/>
            <w:lang w:val="es-AR"/>
            <w:rPrChange w:id="4317" w:author="Ernesto del Puerto" w:date="2022-03-02T16:06:00Z">
              <w:rPr>
                <w:rFonts w:ascii="Arial Narrow" w:hAnsi="Arial Narrow" w:cs="TimesNewRoman"/>
                <w:color w:val="000000"/>
                <w:lang w:val="es-AR"/>
              </w:rPr>
            </w:rPrChange>
          </w:rPr>
          <w:t>$</w:t>
        </w:r>
        <w:proofErr w:type="gramStart"/>
        <w:r w:rsidRPr="00E408DA">
          <w:rPr>
            <w:rFonts w:ascii="Arial Narrow" w:hAnsi="Arial Narrow" w:cs="TimesNewRoman"/>
            <w:b/>
            <w:bCs/>
            <w:i/>
            <w:iCs/>
            <w:color w:val="000000"/>
            <w:lang w:val="es-AR"/>
            <w:rPrChange w:id="4318" w:author="Ernesto del Puerto" w:date="2022-03-02T16:06:00Z">
              <w:rPr>
                <w:rFonts w:ascii="Arial Narrow" w:hAnsi="Arial Narrow" w:cs="TimesNewRoman"/>
                <w:color w:val="000000"/>
                <w:lang w:val="es-AR"/>
              </w:rPr>
            </w:rPrChange>
          </w:rPr>
          <w:t>clone(</w:t>
        </w:r>
        <w:proofErr w:type="gramEnd"/>
        <w:r w:rsidRPr="00E408DA">
          <w:rPr>
            <w:rFonts w:ascii="Arial Narrow" w:hAnsi="Arial Narrow" w:cs="TimesNewRoman"/>
            <w:b/>
            <w:bCs/>
            <w:i/>
            <w:iCs/>
            <w:color w:val="000000"/>
            <w:lang w:val="es-AR"/>
            <w:rPrChange w:id="4319" w:author="Ernesto del Puerto" w:date="2022-03-02T16:06:00Z">
              <w:rPr>
                <w:rFonts w:ascii="Arial Narrow" w:hAnsi="Arial Narrow" w:cs="TimesNewRoman"/>
                <w:color w:val="000000"/>
                <w:lang w:val="es-AR"/>
              </w:rPr>
            </w:rPrChange>
          </w:rPr>
          <w:t>)</w:t>
        </w:r>
        <w:r w:rsidRPr="00E408DA">
          <w:rPr>
            <w:rFonts w:ascii="Arial Narrow" w:hAnsi="Arial Narrow" w:cs="TimesNewRoman"/>
            <w:color w:val="000000"/>
            <w:lang w:val="es-AR"/>
          </w:rPr>
          <w:t xml:space="preserve"> no clona recursivamente objetos R6 anidados.</w:t>
        </w:r>
      </w:ins>
    </w:p>
    <w:p w14:paraId="4C87EC7B" w14:textId="6D74D6A8" w:rsidR="00E408DA" w:rsidRPr="00E408DA" w:rsidRDefault="00E408DA" w:rsidP="00E408DA">
      <w:pPr>
        <w:autoSpaceDE w:val="0"/>
        <w:autoSpaceDN w:val="0"/>
        <w:adjustRightInd w:val="0"/>
        <w:spacing w:before="240"/>
        <w:rPr>
          <w:ins w:id="4320" w:author="Ernesto del Puerto" w:date="2022-03-02T16:04:00Z"/>
          <w:rFonts w:ascii="Arial Narrow" w:hAnsi="Arial Narrow" w:cs="TimesNewRoman"/>
          <w:color w:val="000000"/>
          <w:lang w:val="es-AR"/>
        </w:rPr>
      </w:pPr>
      <w:ins w:id="4321" w:author="Ernesto del Puerto" w:date="2022-03-02T16:04:00Z">
        <w:r w:rsidRPr="00E408DA">
          <w:rPr>
            <w:rFonts w:ascii="Arial Narrow" w:hAnsi="Arial Narrow" w:cs="TimesNewRoman"/>
            <w:color w:val="000000"/>
            <w:lang w:val="es-AR"/>
          </w:rPr>
          <w:lastRenderedPageBreak/>
          <w:t>Si desea</w:t>
        </w:r>
      </w:ins>
      <w:ins w:id="4322" w:author="Ernesto del Puerto" w:date="2022-03-02T16:06:00Z">
        <w:r>
          <w:rPr>
            <w:rFonts w:ascii="Arial Narrow" w:hAnsi="Arial Narrow" w:cs="TimesNewRoman"/>
            <w:color w:val="000000"/>
            <w:lang w:val="es-AR"/>
          </w:rPr>
          <w:t>mos</w:t>
        </w:r>
      </w:ins>
      <w:ins w:id="4323" w:author="Ernesto del Puerto" w:date="2022-03-02T16:04:00Z">
        <w:r w:rsidRPr="00E408DA">
          <w:rPr>
            <w:rFonts w:ascii="Arial Narrow" w:hAnsi="Arial Narrow" w:cs="TimesNewRoman"/>
            <w:color w:val="000000"/>
            <w:lang w:val="es-AR"/>
          </w:rPr>
          <w:t xml:space="preserve"> eso, deber</w:t>
        </w:r>
      </w:ins>
      <w:ins w:id="4324" w:author="Ernesto del Puerto" w:date="2022-03-02T16:06:00Z">
        <w:r>
          <w:rPr>
            <w:rFonts w:ascii="Arial Narrow" w:hAnsi="Arial Narrow" w:cs="TimesNewRoman"/>
            <w:color w:val="000000"/>
            <w:lang w:val="es-AR"/>
          </w:rPr>
          <w:t>emos</w:t>
        </w:r>
      </w:ins>
      <w:ins w:id="4325" w:author="Ernesto del Puerto" w:date="2022-03-02T16:04:00Z">
        <w:r w:rsidRPr="00E408DA">
          <w:rPr>
            <w:rFonts w:ascii="Arial Narrow" w:hAnsi="Arial Narrow" w:cs="TimesNewRoman"/>
            <w:color w:val="000000"/>
            <w:lang w:val="es-AR"/>
          </w:rPr>
          <w:t xml:space="preserve"> usar </w:t>
        </w:r>
        <w:r w:rsidRPr="00E408DA">
          <w:rPr>
            <w:rFonts w:ascii="Arial Narrow" w:hAnsi="Arial Narrow" w:cs="TimesNewRoman"/>
            <w:b/>
            <w:bCs/>
            <w:i/>
            <w:iCs/>
            <w:color w:val="000000"/>
            <w:lang w:val="es-AR"/>
            <w:rPrChange w:id="4326" w:author="Ernesto del Puerto" w:date="2022-03-02T16:06:00Z">
              <w:rPr>
                <w:rFonts w:ascii="Arial Narrow" w:hAnsi="Arial Narrow" w:cs="TimesNewRoman"/>
                <w:color w:val="000000"/>
                <w:lang w:val="es-AR"/>
              </w:rPr>
            </w:rPrChange>
          </w:rPr>
          <w:t>$</w:t>
        </w:r>
        <w:proofErr w:type="gramStart"/>
        <w:r w:rsidRPr="00E408DA">
          <w:rPr>
            <w:rFonts w:ascii="Arial Narrow" w:hAnsi="Arial Narrow" w:cs="TimesNewRoman"/>
            <w:b/>
            <w:bCs/>
            <w:i/>
            <w:iCs/>
            <w:color w:val="000000"/>
            <w:lang w:val="es-AR"/>
            <w:rPrChange w:id="4327" w:author="Ernesto del Puerto" w:date="2022-03-02T16:06:00Z">
              <w:rPr>
                <w:rFonts w:ascii="Arial Narrow" w:hAnsi="Arial Narrow" w:cs="TimesNewRoman"/>
                <w:color w:val="000000"/>
                <w:lang w:val="es-AR"/>
              </w:rPr>
            </w:rPrChange>
          </w:rPr>
          <w:t>clone(</w:t>
        </w:r>
        <w:proofErr w:type="spellStart"/>
        <w:proofErr w:type="gramEnd"/>
        <w:r w:rsidRPr="00E408DA">
          <w:rPr>
            <w:rFonts w:ascii="Arial Narrow" w:hAnsi="Arial Narrow" w:cs="TimesNewRoman"/>
            <w:b/>
            <w:bCs/>
            <w:i/>
            <w:iCs/>
            <w:color w:val="000000"/>
            <w:lang w:val="es-AR"/>
            <w:rPrChange w:id="4328" w:author="Ernesto del Puerto" w:date="2022-03-02T16:06:00Z">
              <w:rPr>
                <w:rFonts w:ascii="Arial Narrow" w:hAnsi="Arial Narrow" w:cs="TimesNewRoman"/>
                <w:color w:val="000000"/>
                <w:lang w:val="es-AR"/>
              </w:rPr>
            </w:rPrChange>
          </w:rPr>
          <w:t>deep</w:t>
        </w:r>
        <w:proofErr w:type="spellEnd"/>
        <w:r w:rsidRPr="00E408DA">
          <w:rPr>
            <w:rFonts w:ascii="Arial Narrow" w:hAnsi="Arial Narrow" w:cs="TimesNewRoman"/>
            <w:b/>
            <w:bCs/>
            <w:i/>
            <w:iCs/>
            <w:color w:val="000000"/>
            <w:lang w:val="es-AR"/>
            <w:rPrChange w:id="4329" w:author="Ernesto del Puerto" w:date="2022-03-02T16:06:00Z">
              <w:rPr>
                <w:rFonts w:ascii="Arial Narrow" w:hAnsi="Arial Narrow" w:cs="TimesNewRoman"/>
                <w:color w:val="000000"/>
                <w:lang w:val="es-AR"/>
              </w:rPr>
            </w:rPrChange>
          </w:rPr>
          <w:t xml:space="preserve"> = TRUE)</w:t>
        </w:r>
      </w:ins>
      <w:ins w:id="4330" w:author="Ernesto del Puerto" w:date="2022-03-02T16:06:00Z">
        <w:r>
          <w:rPr>
            <w:rFonts w:ascii="Arial Narrow" w:hAnsi="Arial Narrow" w:cs="TimesNewRoman"/>
            <w:color w:val="000000"/>
            <w:lang w:val="es-AR"/>
          </w:rPr>
          <w:t>.</w:t>
        </w:r>
      </w:ins>
    </w:p>
    <w:p w14:paraId="3D706BDF" w14:textId="77777777" w:rsidR="00F84325" w:rsidRDefault="00F84325" w:rsidP="00E408DA">
      <w:pPr>
        <w:autoSpaceDE w:val="0"/>
        <w:autoSpaceDN w:val="0"/>
        <w:adjustRightInd w:val="0"/>
        <w:spacing w:before="240"/>
        <w:rPr>
          <w:ins w:id="4331" w:author="Ernesto del Puerto" w:date="2022-03-05T17:34:00Z"/>
          <w:rFonts w:ascii="Arial Narrow" w:hAnsi="Arial Narrow" w:cs="TimesNewRoman"/>
          <w:color w:val="000000"/>
          <w:lang w:val="es-AR"/>
        </w:rPr>
      </w:pPr>
    </w:p>
    <w:p w14:paraId="584E727D" w14:textId="6C5F4B82" w:rsidR="00F84325" w:rsidRDefault="00D36584" w:rsidP="00E408DA">
      <w:pPr>
        <w:autoSpaceDE w:val="0"/>
        <w:autoSpaceDN w:val="0"/>
        <w:adjustRightInd w:val="0"/>
        <w:spacing w:before="240"/>
        <w:rPr>
          <w:ins w:id="4332" w:author="Ernesto del Puerto" w:date="2022-03-05T17:34:00Z"/>
          <w:rFonts w:ascii="Arial Narrow" w:hAnsi="Arial Narrow" w:cs="TimesNewRoman"/>
          <w:color w:val="000000"/>
          <w:lang w:val="es-AR"/>
        </w:rPr>
      </w:pPr>
      <w:ins w:id="4333" w:author="Ernesto del Puerto" w:date="2022-03-05T18:11:00Z">
        <w:r>
          <w:rPr>
            <w:rFonts w:ascii="Arial Narrow" w:hAnsi="Arial Narrow" w:cs="TimesNewRoman"/>
            <w:noProof/>
            <w:color w:val="000000"/>
            <w:lang w:val="es-AR"/>
          </w:rPr>
          <w:drawing>
            <wp:inline distT="0" distB="0" distL="0" distR="0" wp14:anchorId="1EE0A71A" wp14:editId="2B774113">
              <wp:extent cx="2904490" cy="2539365"/>
              <wp:effectExtent l="0" t="0" r="0" b="0"/>
              <wp:docPr id="65" name="Imagen 6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exto&#10;&#10;Descripción generada automáticam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04490" cy="2539365"/>
                      </a:xfrm>
                      <a:prstGeom prst="rect">
                        <a:avLst/>
                      </a:prstGeom>
                      <a:noFill/>
                      <a:ln>
                        <a:noFill/>
                      </a:ln>
                    </pic:spPr>
                  </pic:pic>
                </a:graphicData>
              </a:graphic>
            </wp:inline>
          </w:drawing>
        </w:r>
      </w:ins>
    </w:p>
    <w:p w14:paraId="6C95C7A8" w14:textId="7DEAEAC3" w:rsidR="00F84325" w:rsidRDefault="00F84325" w:rsidP="00F84325">
      <w:pPr>
        <w:pStyle w:val="TtuloTDC"/>
        <w:autoSpaceDE w:val="0"/>
        <w:autoSpaceDN w:val="0"/>
        <w:adjustRightInd w:val="0"/>
        <w:outlineLvl w:val="2"/>
        <w:rPr>
          <w:ins w:id="4334" w:author="Ernesto del Puerto" w:date="2022-03-05T17:35:00Z"/>
          <w:rFonts w:ascii="Arial Narrow" w:hAnsi="Arial Narrow" w:cs="TimesNewRoman"/>
          <w:color w:val="000000"/>
          <w:lang w:val="es-AR"/>
        </w:rPr>
      </w:pPr>
      <w:bookmarkStart w:id="4335" w:name="_Toc97490031"/>
      <w:ins w:id="4336" w:author="Ernesto del Puerto" w:date="2022-03-05T17:35:00Z">
        <w:r>
          <w:rPr>
            <w:rFonts w:ascii="Arial Narrow" w:eastAsia="Times New Roman" w:hAnsi="Arial Narrow" w:cs="CourierNewPSMT"/>
            <w:b/>
            <w:color w:val="000000"/>
            <w:sz w:val="28"/>
            <w:szCs w:val="28"/>
            <w:lang w:val="es-ES" w:eastAsia="es-ES"/>
          </w:rPr>
          <w:t>Figura 36.2. Ejemplo</w:t>
        </w:r>
      </w:ins>
      <w:ins w:id="4337" w:author="Ernesto del Puerto" w:date="2022-03-05T17:36:00Z">
        <w:r>
          <w:rPr>
            <w:rFonts w:ascii="Arial Narrow" w:eastAsia="Times New Roman" w:hAnsi="Arial Narrow" w:cs="CourierNewPSMT"/>
            <w:b/>
            <w:color w:val="000000"/>
            <w:sz w:val="28"/>
            <w:szCs w:val="28"/>
            <w:lang w:val="es-ES" w:eastAsia="es-ES"/>
          </w:rPr>
          <w:t xml:space="preserve"> </w:t>
        </w:r>
      </w:ins>
      <w:ins w:id="4338" w:author="Ernesto del Puerto" w:date="2022-03-05T17:35:00Z">
        <w:r>
          <w:rPr>
            <w:rFonts w:ascii="Arial Narrow" w:eastAsia="Times New Roman" w:hAnsi="Arial Narrow" w:cs="CourierNewPSMT"/>
            <w:b/>
            <w:color w:val="000000"/>
            <w:sz w:val="28"/>
            <w:szCs w:val="28"/>
            <w:lang w:val="es-ES" w:eastAsia="es-ES"/>
          </w:rPr>
          <w:t>de semántica de referencia</w:t>
        </w:r>
        <w:bookmarkEnd w:id="4335"/>
      </w:ins>
    </w:p>
    <w:p w14:paraId="15880C51" w14:textId="01F55D3C" w:rsidR="00E408DA" w:rsidRPr="00E408DA" w:rsidRDefault="00E408DA" w:rsidP="00E408DA">
      <w:pPr>
        <w:autoSpaceDE w:val="0"/>
        <w:autoSpaceDN w:val="0"/>
        <w:adjustRightInd w:val="0"/>
        <w:spacing w:before="240"/>
        <w:rPr>
          <w:ins w:id="4339" w:author="Ernesto del Puerto" w:date="2022-03-02T16:04:00Z"/>
          <w:rFonts w:ascii="Arial Narrow" w:hAnsi="Arial Narrow" w:cs="TimesNewRoman"/>
          <w:color w:val="000000"/>
          <w:lang w:val="es-AR"/>
        </w:rPr>
      </w:pPr>
      <w:ins w:id="4340" w:author="Ernesto del Puerto" w:date="2022-03-02T16:04:00Z">
        <w:r w:rsidRPr="00E408DA">
          <w:rPr>
            <w:rFonts w:ascii="Arial Narrow" w:hAnsi="Arial Narrow" w:cs="TimesNewRoman"/>
            <w:color w:val="000000"/>
            <w:lang w:val="es-AR"/>
          </w:rPr>
          <w:t>Hay otras tres consecuencias menos obvias:</w:t>
        </w:r>
      </w:ins>
    </w:p>
    <w:p w14:paraId="738C0CB6" w14:textId="77777777" w:rsidR="00E408DA" w:rsidRPr="00E408DA" w:rsidRDefault="00E408DA">
      <w:pPr>
        <w:pStyle w:val="Prrafodelista"/>
        <w:numPr>
          <w:ilvl w:val="0"/>
          <w:numId w:val="96"/>
        </w:numPr>
        <w:autoSpaceDE w:val="0"/>
        <w:autoSpaceDN w:val="0"/>
        <w:adjustRightInd w:val="0"/>
        <w:spacing w:before="240"/>
        <w:rPr>
          <w:ins w:id="4341" w:author="Ernesto del Puerto" w:date="2022-03-02T16:04:00Z"/>
          <w:rFonts w:ascii="Arial Narrow" w:hAnsi="Arial Narrow" w:cs="TimesNewRoman"/>
          <w:color w:val="000000"/>
          <w:lang w:val="es-AR"/>
          <w:rPrChange w:id="4342" w:author="Ernesto del Puerto" w:date="2022-03-02T16:07:00Z">
            <w:rPr>
              <w:ins w:id="4343" w:author="Ernesto del Puerto" w:date="2022-03-02T16:04:00Z"/>
              <w:lang w:val="es-AR"/>
            </w:rPr>
          </w:rPrChange>
        </w:rPr>
        <w:pPrChange w:id="4344" w:author="Ernesto del Puerto" w:date="2022-03-02T16:07:00Z">
          <w:pPr>
            <w:autoSpaceDE w:val="0"/>
            <w:autoSpaceDN w:val="0"/>
            <w:adjustRightInd w:val="0"/>
            <w:spacing w:before="240"/>
          </w:pPr>
        </w:pPrChange>
      </w:pPr>
      <w:ins w:id="4345" w:author="Ernesto del Puerto" w:date="2022-03-02T16:04:00Z">
        <w:r w:rsidRPr="00E408DA">
          <w:rPr>
            <w:rFonts w:ascii="Arial Narrow" w:hAnsi="Arial Narrow" w:cs="TimesNewRoman"/>
            <w:color w:val="000000"/>
            <w:lang w:val="es-AR"/>
            <w:rPrChange w:id="4346" w:author="Ernesto del Puerto" w:date="2022-03-02T16:07:00Z">
              <w:rPr>
                <w:lang w:val="es-AR"/>
              </w:rPr>
            </w:rPrChange>
          </w:rPr>
          <w:t>Es más difícil razonar sobre el código que usa objetos R6 porque necesita comprender más contexto.</w:t>
        </w:r>
      </w:ins>
    </w:p>
    <w:p w14:paraId="0349687A" w14:textId="5EB51521" w:rsidR="00E408DA" w:rsidRPr="00E408DA" w:rsidRDefault="00E408DA">
      <w:pPr>
        <w:pStyle w:val="Prrafodelista"/>
        <w:numPr>
          <w:ilvl w:val="0"/>
          <w:numId w:val="96"/>
        </w:numPr>
        <w:autoSpaceDE w:val="0"/>
        <w:autoSpaceDN w:val="0"/>
        <w:adjustRightInd w:val="0"/>
        <w:spacing w:before="240"/>
        <w:rPr>
          <w:ins w:id="4347" w:author="Ernesto del Puerto" w:date="2022-03-02T16:04:00Z"/>
          <w:rFonts w:ascii="Arial Narrow" w:hAnsi="Arial Narrow" w:cs="TimesNewRoman"/>
          <w:color w:val="000000"/>
          <w:lang w:val="es-AR"/>
          <w:rPrChange w:id="4348" w:author="Ernesto del Puerto" w:date="2022-03-02T16:06:00Z">
            <w:rPr>
              <w:ins w:id="4349" w:author="Ernesto del Puerto" w:date="2022-03-02T16:04:00Z"/>
              <w:lang w:val="es-AR"/>
            </w:rPr>
          </w:rPrChange>
        </w:rPr>
        <w:pPrChange w:id="4350" w:author="Ernesto del Puerto" w:date="2022-03-02T16:07:00Z">
          <w:pPr>
            <w:autoSpaceDE w:val="0"/>
            <w:autoSpaceDN w:val="0"/>
            <w:adjustRightInd w:val="0"/>
            <w:spacing w:before="240"/>
          </w:pPr>
        </w:pPrChange>
      </w:pPr>
      <w:ins w:id="4351" w:author="Ernesto del Puerto" w:date="2022-03-02T16:04:00Z">
        <w:r w:rsidRPr="00E408DA">
          <w:rPr>
            <w:rFonts w:ascii="Arial Narrow" w:hAnsi="Arial Narrow" w:cs="TimesNewRoman"/>
            <w:color w:val="000000"/>
            <w:lang w:val="es-AR"/>
            <w:rPrChange w:id="4352" w:author="Ernesto del Puerto" w:date="2022-03-02T16:06:00Z">
              <w:rPr>
                <w:lang w:val="es-AR"/>
              </w:rPr>
            </w:rPrChange>
          </w:rPr>
          <w:t>Tiene sentido pensar en cuándo se elimina un objeto R6 y p</w:t>
        </w:r>
      </w:ins>
      <w:ins w:id="4353" w:author="Ernesto del Puerto" w:date="2022-03-02T16:08:00Z">
        <w:r>
          <w:rPr>
            <w:rFonts w:ascii="Arial Narrow" w:hAnsi="Arial Narrow" w:cs="TimesNewRoman"/>
            <w:color w:val="000000"/>
            <w:lang w:val="es-AR"/>
          </w:rPr>
          <w:t>o</w:t>
        </w:r>
      </w:ins>
      <w:ins w:id="4354" w:author="Ernesto del Puerto" w:date="2022-03-02T16:04:00Z">
        <w:r w:rsidRPr="00E408DA">
          <w:rPr>
            <w:rFonts w:ascii="Arial Narrow" w:hAnsi="Arial Narrow" w:cs="TimesNewRoman"/>
            <w:color w:val="000000"/>
            <w:lang w:val="es-AR"/>
            <w:rPrChange w:id="4355" w:author="Ernesto del Puerto" w:date="2022-03-02T16:06:00Z">
              <w:rPr>
                <w:lang w:val="es-AR"/>
              </w:rPr>
            </w:rPrChange>
          </w:rPr>
          <w:t>de</w:t>
        </w:r>
      </w:ins>
      <w:ins w:id="4356" w:author="Ernesto del Puerto" w:date="2022-03-02T16:08:00Z">
        <w:r>
          <w:rPr>
            <w:rFonts w:ascii="Arial Narrow" w:hAnsi="Arial Narrow" w:cs="TimesNewRoman"/>
            <w:color w:val="000000"/>
            <w:lang w:val="es-AR"/>
          </w:rPr>
          <w:t>mos</w:t>
        </w:r>
      </w:ins>
      <w:ins w:id="4357" w:author="Ernesto del Puerto" w:date="2022-03-02T16:04:00Z">
        <w:r w:rsidRPr="00E408DA">
          <w:rPr>
            <w:rFonts w:ascii="Arial Narrow" w:hAnsi="Arial Narrow" w:cs="TimesNewRoman"/>
            <w:color w:val="000000"/>
            <w:lang w:val="es-AR"/>
            <w:rPrChange w:id="4358" w:author="Ernesto del Puerto" w:date="2022-03-02T16:06:00Z">
              <w:rPr>
                <w:lang w:val="es-AR"/>
              </w:rPr>
            </w:rPrChange>
          </w:rPr>
          <w:t xml:space="preserve"> escribir </w:t>
        </w:r>
        <w:r w:rsidRPr="00E408DA">
          <w:rPr>
            <w:rFonts w:ascii="Arial Narrow" w:hAnsi="Arial Narrow" w:cs="TimesNewRoman"/>
            <w:b/>
            <w:bCs/>
            <w:color w:val="000000"/>
            <w:lang w:val="es-AR"/>
            <w:rPrChange w:id="4359" w:author="Ernesto del Puerto" w:date="2022-03-02T16:08:00Z">
              <w:rPr>
                <w:lang w:val="es-AR"/>
              </w:rPr>
            </w:rPrChange>
          </w:rPr>
          <w:t>$</w:t>
        </w:r>
        <w:proofErr w:type="spellStart"/>
        <w:proofErr w:type="gramStart"/>
        <w:r w:rsidRPr="00E408DA">
          <w:rPr>
            <w:rFonts w:ascii="Arial Narrow" w:hAnsi="Arial Narrow" w:cs="TimesNewRoman"/>
            <w:b/>
            <w:bCs/>
            <w:color w:val="000000"/>
            <w:lang w:val="es-AR"/>
            <w:rPrChange w:id="4360" w:author="Ernesto del Puerto" w:date="2022-03-02T16:08:00Z">
              <w:rPr>
                <w:lang w:val="es-AR"/>
              </w:rPr>
            </w:rPrChange>
          </w:rPr>
          <w:t>finalize</w:t>
        </w:r>
        <w:proofErr w:type="spellEnd"/>
        <w:r w:rsidRPr="00E408DA">
          <w:rPr>
            <w:rFonts w:ascii="Arial Narrow" w:hAnsi="Arial Narrow" w:cs="TimesNewRoman"/>
            <w:b/>
            <w:bCs/>
            <w:color w:val="000000"/>
            <w:lang w:val="es-AR"/>
            <w:rPrChange w:id="4361" w:author="Ernesto del Puerto" w:date="2022-03-02T16:08:00Z">
              <w:rPr>
                <w:lang w:val="es-AR"/>
              </w:rPr>
            </w:rPrChange>
          </w:rPr>
          <w:t>(</w:t>
        </w:r>
        <w:proofErr w:type="gramEnd"/>
        <w:r w:rsidRPr="00E408DA">
          <w:rPr>
            <w:rFonts w:ascii="Arial Narrow" w:hAnsi="Arial Narrow" w:cs="TimesNewRoman"/>
            <w:b/>
            <w:bCs/>
            <w:color w:val="000000"/>
            <w:lang w:val="es-AR"/>
            <w:rPrChange w:id="4362" w:author="Ernesto del Puerto" w:date="2022-03-02T16:08:00Z">
              <w:rPr>
                <w:lang w:val="es-AR"/>
              </w:rPr>
            </w:rPrChange>
          </w:rPr>
          <w:t>)</w:t>
        </w:r>
        <w:r w:rsidRPr="00E408DA">
          <w:rPr>
            <w:rFonts w:ascii="Arial Narrow" w:hAnsi="Arial Narrow" w:cs="TimesNewRoman"/>
            <w:color w:val="000000"/>
            <w:lang w:val="es-AR"/>
            <w:rPrChange w:id="4363" w:author="Ernesto del Puerto" w:date="2022-03-02T16:06:00Z">
              <w:rPr>
                <w:lang w:val="es-AR"/>
              </w:rPr>
            </w:rPrChange>
          </w:rPr>
          <w:t xml:space="preserve"> para complementar </w:t>
        </w:r>
        <w:r w:rsidRPr="00E408DA">
          <w:rPr>
            <w:rFonts w:ascii="Arial Narrow" w:hAnsi="Arial Narrow" w:cs="TimesNewRoman"/>
            <w:b/>
            <w:bCs/>
            <w:color w:val="000000"/>
            <w:lang w:val="es-AR"/>
            <w:rPrChange w:id="4364" w:author="Ernesto del Puerto" w:date="2022-03-02T16:08:00Z">
              <w:rPr>
                <w:lang w:val="es-AR"/>
              </w:rPr>
            </w:rPrChange>
          </w:rPr>
          <w:t>$</w:t>
        </w:r>
        <w:proofErr w:type="spellStart"/>
        <w:r w:rsidRPr="00E408DA">
          <w:rPr>
            <w:rFonts w:ascii="Arial Narrow" w:hAnsi="Arial Narrow" w:cs="TimesNewRoman"/>
            <w:b/>
            <w:bCs/>
            <w:color w:val="000000"/>
            <w:lang w:val="es-AR"/>
            <w:rPrChange w:id="4365" w:author="Ernesto del Puerto" w:date="2022-03-02T16:08:00Z">
              <w:rPr>
                <w:lang w:val="es-AR"/>
              </w:rPr>
            </w:rPrChange>
          </w:rPr>
          <w:t>initialize</w:t>
        </w:r>
        <w:proofErr w:type="spellEnd"/>
        <w:r w:rsidRPr="00E408DA">
          <w:rPr>
            <w:rFonts w:ascii="Arial Narrow" w:hAnsi="Arial Narrow" w:cs="TimesNewRoman"/>
            <w:b/>
            <w:bCs/>
            <w:color w:val="000000"/>
            <w:lang w:val="es-AR"/>
            <w:rPrChange w:id="4366" w:author="Ernesto del Puerto" w:date="2022-03-02T16:08:00Z">
              <w:rPr>
                <w:lang w:val="es-AR"/>
              </w:rPr>
            </w:rPrChange>
          </w:rPr>
          <w:t>()</w:t>
        </w:r>
        <w:r w:rsidRPr="00E408DA">
          <w:rPr>
            <w:rFonts w:ascii="Arial Narrow" w:hAnsi="Arial Narrow" w:cs="TimesNewRoman"/>
            <w:color w:val="000000"/>
            <w:lang w:val="es-AR"/>
            <w:rPrChange w:id="4367" w:author="Ernesto del Puerto" w:date="2022-03-02T16:06:00Z">
              <w:rPr>
                <w:lang w:val="es-AR"/>
              </w:rPr>
            </w:rPrChange>
          </w:rPr>
          <w:t>.</w:t>
        </w:r>
      </w:ins>
    </w:p>
    <w:p w14:paraId="6BD46965" w14:textId="31FDD06C" w:rsidR="00E408DA" w:rsidRPr="00E408DA" w:rsidRDefault="00E408DA">
      <w:pPr>
        <w:pStyle w:val="Prrafodelista"/>
        <w:numPr>
          <w:ilvl w:val="0"/>
          <w:numId w:val="96"/>
        </w:numPr>
        <w:autoSpaceDE w:val="0"/>
        <w:autoSpaceDN w:val="0"/>
        <w:adjustRightInd w:val="0"/>
        <w:spacing w:before="240"/>
        <w:rPr>
          <w:ins w:id="4368" w:author="Ernesto del Puerto" w:date="2022-03-02T16:04:00Z"/>
          <w:rFonts w:ascii="Arial Narrow" w:hAnsi="Arial Narrow" w:cs="TimesNewRoman"/>
          <w:color w:val="000000"/>
          <w:lang w:val="es-AR"/>
          <w:rPrChange w:id="4369" w:author="Ernesto del Puerto" w:date="2022-03-02T16:06:00Z">
            <w:rPr>
              <w:ins w:id="4370" w:author="Ernesto del Puerto" w:date="2022-03-02T16:04:00Z"/>
              <w:lang w:val="es-AR"/>
            </w:rPr>
          </w:rPrChange>
        </w:rPr>
        <w:pPrChange w:id="4371" w:author="Ernesto del Puerto" w:date="2022-03-02T16:07:00Z">
          <w:pPr>
            <w:autoSpaceDE w:val="0"/>
            <w:autoSpaceDN w:val="0"/>
            <w:adjustRightInd w:val="0"/>
            <w:spacing w:before="240"/>
          </w:pPr>
        </w:pPrChange>
      </w:pPr>
      <w:ins w:id="4372" w:author="Ernesto del Puerto" w:date="2022-03-02T16:04:00Z">
        <w:r w:rsidRPr="00E408DA">
          <w:rPr>
            <w:rFonts w:ascii="Arial Narrow" w:hAnsi="Arial Narrow" w:cs="TimesNewRoman"/>
            <w:color w:val="000000"/>
            <w:lang w:val="es-AR"/>
            <w:rPrChange w:id="4373" w:author="Ernesto del Puerto" w:date="2022-03-02T16:06:00Z">
              <w:rPr>
                <w:lang w:val="es-AR"/>
              </w:rPr>
            </w:rPrChange>
          </w:rPr>
          <w:t>Si uno de los campos es un objeto R6, debe</w:t>
        </w:r>
      </w:ins>
      <w:ins w:id="4374" w:author="Ernesto del Puerto" w:date="2022-03-02T16:09:00Z">
        <w:r>
          <w:rPr>
            <w:rFonts w:ascii="Arial Narrow" w:hAnsi="Arial Narrow" w:cs="TimesNewRoman"/>
            <w:color w:val="000000"/>
            <w:lang w:val="es-AR"/>
          </w:rPr>
          <w:t>mos</w:t>
        </w:r>
      </w:ins>
      <w:ins w:id="4375" w:author="Ernesto del Puerto" w:date="2022-03-02T16:04:00Z">
        <w:r w:rsidRPr="00E408DA">
          <w:rPr>
            <w:rFonts w:ascii="Arial Narrow" w:hAnsi="Arial Narrow" w:cs="TimesNewRoman"/>
            <w:color w:val="000000"/>
            <w:lang w:val="es-AR"/>
            <w:rPrChange w:id="4376" w:author="Ernesto del Puerto" w:date="2022-03-02T16:06:00Z">
              <w:rPr>
                <w:lang w:val="es-AR"/>
              </w:rPr>
            </w:rPrChange>
          </w:rPr>
          <w:t xml:space="preserve"> crearlo dentro de </w:t>
        </w:r>
        <w:r w:rsidRPr="00E408DA">
          <w:rPr>
            <w:rFonts w:ascii="Arial Narrow" w:hAnsi="Arial Narrow" w:cs="TimesNewRoman"/>
            <w:b/>
            <w:bCs/>
            <w:i/>
            <w:iCs/>
            <w:color w:val="000000"/>
            <w:lang w:val="es-AR"/>
            <w:rPrChange w:id="4377" w:author="Ernesto del Puerto" w:date="2022-03-02T16:09:00Z">
              <w:rPr>
                <w:lang w:val="es-AR"/>
              </w:rPr>
            </w:rPrChange>
          </w:rPr>
          <w:t>$</w:t>
        </w:r>
        <w:proofErr w:type="spellStart"/>
        <w:proofErr w:type="gramStart"/>
        <w:r w:rsidRPr="00E408DA">
          <w:rPr>
            <w:rFonts w:ascii="Arial Narrow" w:hAnsi="Arial Narrow" w:cs="TimesNewRoman"/>
            <w:b/>
            <w:bCs/>
            <w:i/>
            <w:iCs/>
            <w:color w:val="000000"/>
            <w:lang w:val="es-AR"/>
            <w:rPrChange w:id="4378" w:author="Ernesto del Puerto" w:date="2022-03-02T16:09:00Z">
              <w:rPr>
                <w:lang w:val="es-AR"/>
              </w:rPr>
            </w:rPrChange>
          </w:rPr>
          <w:t>initialize</w:t>
        </w:r>
        <w:proofErr w:type="spellEnd"/>
        <w:r w:rsidRPr="00E408DA">
          <w:rPr>
            <w:rFonts w:ascii="Arial Narrow" w:hAnsi="Arial Narrow" w:cs="TimesNewRoman"/>
            <w:b/>
            <w:bCs/>
            <w:i/>
            <w:iCs/>
            <w:color w:val="000000"/>
            <w:lang w:val="es-AR"/>
            <w:rPrChange w:id="4379" w:author="Ernesto del Puerto" w:date="2022-03-02T16:09:00Z">
              <w:rPr>
                <w:lang w:val="es-AR"/>
              </w:rPr>
            </w:rPrChange>
          </w:rPr>
          <w:t>(</w:t>
        </w:r>
        <w:proofErr w:type="gramEnd"/>
        <w:r w:rsidRPr="00E408DA">
          <w:rPr>
            <w:rFonts w:ascii="Arial Narrow" w:hAnsi="Arial Narrow" w:cs="TimesNewRoman"/>
            <w:b/>
            <w:bCs/>
            <w:i/>
            <w:iCs/>
            <w:color w:val="000000"/>
            <w:lang w:val="es-AR"/>
            <w:rPrChange w:id="4380" w:author="Ernesto del Puerto" w:date="2022-03-02T16:09:00Z">
              <w:rPr>
                <w:lang w:val="es-AR"/>
              </w:rPr>
            </w:rPrChange>
          </w:rPr>
          <w:t>)</w:t>
        </w:r>
        <w:r w:rsidRPr="00E408DA">
          <w:rPr>
            <w:rFonts w:ascii="Arial Narrow" w:hAnsi="Arial Narrow" w:cs="TimesNewRoman"/>
            <w:color w:val="000000"/>
            <w:lang w:val="es-AR"/>
            <w:rPrChange w:id="4381" w:author="Ernesto del Puerto" w:date="2022-03-02T16:06:00Z">
              <w:rPr>
                <w:lang w:val="es-AR"/>
              </w:rPr>
            </w:rPrChange>
          </w:rPr>
          <w:t xml:space="preserve">, no </w:t>
        </w:r>
      </w:ins>
      <w:ins w:id="4382" w:author="Ernesto del Puerto" w:date="2022-03-02T16:09:00Z">
        <w:r>
          <w:rPr>
            <w:rFonts w:ascii="Arial Narrow" w:hAnsi="Arial Narrow" w:cs="TimesNewRoman"/>
            <w:color w:val="000000"/>
            <w:lang w:val="es-AR"/>
          </w:rPr>
          <w:t xml:space="preserve">en </w:t>
        </w:r>
      </w:ins>
      <w:ins w:id="4383" w:author="Ernesto del Puerto" w:date="2022-03-02T16:04:00Z">
        <w:r w:rsidRPr="00E408DA">
          <w:rPr>
            <w:rFonts w:ascii="Arial Narrow" w:hAnsi="Arial Narrow" w:cs="TimesNewRoman"/>
            <w:b/>
            <w:bCs/>
            <w:i/>
            <w:iCs/>
            <w:color w:val="000000"/>
            <w:lang w:val="es-AR"/>
            <w:rPrChange w:id="4384" w:author="Ernesto del Puerto" w:date="2022-03-02T16:09:00Z">
              <w:rPr>
                <w:lang w:val="es-AR"/>
              </w:rPr>
            </w:rPrChange>
          </w:rPr>
          <w:t>R6Class()</w:t>
        </w:r>
        <w:r w:rsidRPr="00E408DA">
          <w:rPr>
            <w:rFonts w:ascii="Arial Narrow" w:hAnsi="Arial Narrow" w:cs="TimesNewRoman"/>
            <w:color w:val="000000"/>
            <w:lang w:val="es-AR"/>
            <w:rPrChange w:id="4385" w:author="Ernesto del Puerto" w:date="2022-03-02T16:06:00Z">
              <w:rPr>
                <w:lang w:val="es-AR"/>
              </w:rPr>
            </w:rPrChange>
          </w:rPr>
          <w:t>.</w:t>
        </w:r>
      </w:ins>
    </w:p>
    <w:p w14:paraId="16EF18BB" w14:textId="26E23920" w:rsidR="00E408DA" w:rsidRPr="00F84325" w:rsidRDefault="00E408DA">
      <w:pPr>
        <w:pStyle w:val="Ttulo1"/>
        <w:numPr>
          <w:ilvl w:val="1"/>
          <w:numId w:val="1"/>
        </w:numPr>
        <w:rPr>
          <w:ins w:id="4386" w:author="Ernesto del Puerto" w:date="2022-03-02T16:04:00Z"/>
          <w:rFonts w:ascii="Arial Narrow" w:hAnsi="Arial Narrow" w:cs="CourierNewPSMT"/>
          <w:b/>
          <w:color w:val="000000"/>
          <w:sz w:val="28"/>
          <w:szCs w:val="28"/>
          <w:lang w:val="es-ES"/>
          <w:rPrChange w:id="4387" w:author="Ernesto del Puerto" w:date="2022-03-05T17:33:00Z">
            <w:rPr>
              <w:ins w:id="4388" w:author="Ernesto del Puerto" w:date="2022-03-02T16:04:00Z"/>
              <w:rFonts w:ascii="Arial Narrow" w:hAnsi="Arial Narrow" w:cs="TimesNewRoman"/>
              <w:color w:val="000000"/>
              <w:lang w:val="es-AR"/>
            </w:rPr>
          </w:rPrChange>
        </w:rPr>
        <w:pPrChange w:id="4389" w:author="Ernesto del Puerto" w:date="2022-03-05T17:33:00Z">
          <w:pPr>
            <w:autoSpaceDE w:val="0"/>
            <w:autoSpaceDN w:val="0"/>
            <w:adjustRightInd w:val="0"/>
            <w:spacing w:before="240"/>
          </w:pPr>
        </w:pPrChange>
      </w:pPr>
      <w:bookmarkStart w:id="4390" w:name="_Toc97490032"/>
      <w:ins w:id="4391" w:author="Ernesto del Puerto" w:date="2022-03-02T16:04:00Z">
        <w:r w:rsidRPr="00F84325">
          <w:rPr>
            <w:rFonts w:ascii="Arial Narrow" w:eastAsia="Times New Roman" w:hAnsi="Arial Narrow" w:cs="CourierNewPSMT"/>
            <w:b/>
            <w:color w:val="000000"/>
            <w:sz w:val="28"/>
            <w:szCs w:val="28"/>
            <w:lang w:val="es-ES"/>
            <w:rPrChange w:id="4392" w:author="Ernesto del Puerto" w:date="2022-03-05T17:33:00Z">
              <w:rPr>
                <w:rFonts w:ascii="Arial Narrow" w:hAnsi="Arial Narrow" w:cs="TimesNewRoman"/>
                <w:color w:val="000000"/>
                <w:lang w:val="es-AR"/>
              </w:rPr>
            </w:rPrChange>
          </w:rPr>
          <w:t>Razonamiento</w:t>
        </w:r>
        <w:bookmarkEnd w:id="4390"/>
      </w:ins>
    </w:p>
    <w:p w14:paraId="6CC496CA" w14:textId="46665E78" w:rsidR="00F84325" w:rsidRDefault="00E408DA" w:rsidP="00E408DA">
      <w:pPr>
        <w:autoSpaceDE w:val="0"/>
        <w:autoSpaceDN w:val="0"/>
        <w:adjustRightInd w:val="0"/>
        <w:spacing w:before="240"/>
        <w:rPr>
          <w:ins w:id="4393" w:author="Ernesto del Puerto" w:date="2022-03-05T17:34:00Z"/>
          <w:rFonts w:ascii="Arial Narrow" w:hAnsi="Arial Narrow" w:cs="TimesNewRoman"/>
          <w:color w:val="000000"/>
          <w:lang w:val="es-AR"/>
        </w:rPr>
      </w:pPr>
      <w:ins w:id="4394" w:author="Ernesto del Puerto" w:date="2022-03-02T16:04:00Z">
        <w:r w:rsidRPr="00E408DA">
          <w:rPr>
            <w:rFonts w:ascii="Arial Narrow" w:hAnsi="Arial Narrow" w:cs="TimesNewRoman"/>
            <w:color w:val="000000"/>
            <w:lang w:val="es-AR"/>
          </w:rPr>
          <w:t>En general, la semántica de referencia hace que sea más difícil razonar sobre el código.</w:t>
        </w:r>
      </w:ins>
    </w:p>
    <w:p w14:paraId="74457C90" w14:textId="77777777" w:rsidR="00F84325" w:rsidRDefault="00E408DA" w:rsidP="00E408DA">
      <w:pPr>
        <w:autoSpaceDE w:val="0"/>
        <w:autoSpaceDN w:val="0"/>
        <w:adjustRightInd w:val="0"/>
        <w:spacing w:before="240"/>
        <w:rPr>
          <w:ins w:id="4395" w:author="Ernesto del Puerto" w:date="2022-03-05T17:34:00Z"/>
          <w:rFonts w:ascii="Arial Narrow" w:hAnsi="Arial Narrow" w:cs="TimesNewRoman"/>
          <w:color w:val="000000"/>
          <w:lang w:val="es-AR"/>
        </w:rPr>
      </w:pPr>
      <w:ins w:id="4396" w:author="Ernesto del Puerto" w:date="2022-03-02T16:04:00Z">
        <w:r w:rsidRPr="00E408DA">
          <w:rPr>
            <w:rFonts w:ascii="Arial Narrow" w:hAnsi="Arial Narrow" w:cs="TimesNewRoman"/>
            <w:color w:val="000000"/>
            <w:lang w:val="es-AR"/>
          </w:rPr>
          <w:t>Tome</w:t>
        </w:r>
      </w:ins>
      <w:ins w:id="4397" w:author="Ernesto del Puerto" w:date="2022-03-05T17:34:00Z">
        <w:r w:rsidR="00F84325">
          <w:rPr>
            <w:rFonts w:ascii="Arial Narrow" w:hAnsi="Arial Narrow" w:cs="TimesNewRoman"/>
            <w:color w:val="000000"/>
            <w:lang w:val="es-AR"/>
          </w:rPr>
          <w:t>mos</w:t>
        </w:r>
      </w:ins>
      <w:ins w:id="4398" w:author="Ernesto del Puerto" w:date="2022-03-02T16:04:00Z">
        <w:r w:rsidRPr="00E408DA">
          <w:rPr>
            <w:rFonts w:ascii="Arial Narrow" w:hAnsi="Arial Narrow" w:cs="TimesNewRoman"/>
            <w:color w:val="000000"/>
            <w:lang w:val="es-AR"/>
          </w:rPr>
          <w:t xml:space="preserve"> e</w:t>
        </w:r>
      </w:ins>
      <w:ins w:id="4399" w:author="Ernesto del Puerto" w:date="2022-03-05T17:34:00Z">
        <w:r w:rsidR="00F84325">
          <w:rPr>
            <w:rFonts w:ascii="Arial Narrow" w:hAnsi="Arial Narrow" w:cs="TimesNewRoman"/>
            <w:color w:val="000000"/>
            <w:lang w:val="es-AR"/>
          </w:rPr>
          <w:t>l</w:t>
        </w:r>
      </w:ins>
      <w:ins w:id="4400" w:author="Ernesto del Puerto" w:date="2022-03-02T16:04:00Z">
        <w:r w:rsidRPr="00E408DA">
          <w:rPr>
            <w:rFonts w:ascii="Arial Narrow" w:hAnsi="Arial Narrow" w:cs="TimesNewRoman"/>
            <w:color w:val="000000"/>
            <w:lang w:val="es-AR"/>
          </w:rPr>
          <w:t xml:space="preserve"> ejemplo </w:t>
        </w:r>
      </w:ins>
      <w:ins w:id="4401" w:author="Ernesto del Puerto" w:date="2022-03-05T17:34:00Z">
        <w:r w:rsidR="00F84325">
          <w:rPr>
            <w:rFonts w:ascii="Arial Narrow" w:hAnsi="Arial Narrow" w:cs="TimesNewRoman"/>
            <w:color w:val="000000"/>
            <w:lang w:val="es-AR"/>
          </w:rPr>
          <w:t>de la figura 36.2.</w:t>
        </w:r>
      </w:ins>
    </w:p>
    <w:p w14:paraId="512543EE" w14:textId="42593CD5" w:rsidR="001460EB" w:rsidRPr="001460EB" w:rsidRDefault="001460EB" w:rsidP="001460EB">
      <w:pPr>
        <w:autoSpaceDE w:val="0"/>
        <w:autoSpaceDN w:val="0"/>
        <w:adjustRightInd w:val="0"/>
        <w:spacing w:before="240"/>
        <w:rPr>
          <w:ins w:id="4402" w:author="Ernesto del Puerto" w:date="2022-03-05T17:37:00Z"/>
          <w:rFonts w:ascii="Arial Narrow" w:hAnsi="Arial Narrow" w:cs="TimesNewRoman"/>
          <w:color w:val="000000"/>
          <w:lang w:val="es-AR"/>
        </w:rPr>
      </w:pPr>
      <w:ins w:id="4403" w:author="Ernesto del Puerto" w:date="2022-03-05T17:37:00Z">
        <w:r w:rsidRPr="001460EB">
          <w:rPr>
            <w:rFonts w:ascii="Arial Narrow" w:hAnsi="Arial Narrow" w:cs="TimesNewRoman"/>
            <w:color w:val="000000"/>
            <w:lang w:val="es-AR"/>
          </w:rPr>
          <w:t>Para la gran mayoría de las funciones, sabe</w:t>
        </w:r>
        <w:r>
          <w:rPr>
            <w:rFonts w:ascii="Arial Narrow" w:hAnsi="Arial Narrow" w:cs="TimesNewRoman"/>
            <w:color w:val="000000"/>
            <w:lang w:val="es-AR"/>
          </w:rPr>
          <w:t>mos</w:t>
        </w:r>
        <w:r w:rsidRPr="001460EB">
          <w:rPr>
            <w:rFonts w:ascii="Arial Narrow" w:hAnsi="Arial Narrow" w:cs="TimesNewRoman"/>
            <w:color w:val="000000"/>
            <w:lang w:val="es-AR"/>
          </w:rPr>
          <w:t xml:space="preserve"> que la línea final solo modifica z.</w:t>
        </w:r>
      </w:ins>
    </w:p>
    <w:p w14:paraId="64B2AE86" w14:textId="2E28B2EB" w:rsidR="001460EB" w:rsidRPr="001460EB" w:rsidRDefault="001460EB" w:rsidP="001460EB">
      <w:pPr>
        <w:autoSpaceDE w:val="0"/>
        <w:autoSpaceDN w:val="0"/>
        <w:adjustRightInd w:val="0"/>
        <w:spacing w:before="240"/>
        <w:rPr>
          <w:ins w:id="4404" w:author="Ernesto del Puerto" w:date="2022-03-05T17:37:00Z"/>
          <w:rFonts w:ascii="Arial Narrow" w:hAnsi="Arial Narrow" w:cs="TimesNewRoman"/>
          <w:color w:val="000000"/>
          <w:lang w:val="es-AR"/>
        </w:rPr>
      </w:pPr>
      <w:ins w:id="4405" w:author="Ernesto del Puerto" w:date="2022-03-05T17:37:00Z">
        <w:r w:rsidRPr="001460EB">
          <w:rPr>
            <w:rFonts w:ascii="Arial Narrow" w:hAnsi="Arial Narrow" w:cs="TimesNewRoman"/>
            <w:color w:val="000000"/>
            <w:lang w:val="es-AR"/>
          </w:rPr>
          <w:t>Tome</w:t>
        </w:r>
        <w:r>
          <w:rPr>
            <w:rFonts w:ascii="Arial Narrow" w:hAnsi="Arial Narrow" w:cs="TimesNewRoman"/>
            <w:color w:val="000000"/>
            <w:lang w:val="es-AR"/>
          </w:rPr>
          <w:t>mos</w:t>
        </w:r>
        <w:r w:rsidRPr="001460EB">
          <w:rPr>
            <w:rFonts w:ascii="Arial Narrow" w:hAnsi="Arial Narrow" w:cs="TimesNewRoman"/>
            <w:color w:val="000000"/>
            <w:lang w:val="es-AR"/>
          </w:rPr>
          <w:t xml:space="preserve"> un ejemplo similar que usa una clase de referencia de lista imaginaria</w:t>
        </w:r>
      </w:ins>
      <w:ins w:id="4406" w:author="Ernesto del Puerto" w:date="2022-03-05T17:38:00Z">
        <w:r>
          <w:rPr>
            <w:rFonts w:ascii="Arial Narrow" w:hAnsi="Arial Narrow" w:cs="TimesNewRoman"/>
            <w:color w:val="000000"/>
            <w:lang w:val="es-AR"/>
          </w:rPr>
          <w:t>, en la misma figura.</w:t>
        </w:r>
      </w:ins>
    </w:p>
    <w:p w14:paraId="459C343E" w14:textId="77777777" w:rsidR="001460EB" w:rsidRDefault="001460EB" w:rsidP="001460EB">
      <w:pPr>
        <w:autoSpaceDE w:val="0"/>
        <w:autoSpaceDN w:val="0"/>
        <w:adjustRightInd w:val="0"/>
        <w:spacing w:before="240"/>
        <w:rPr>
          <w:ins w:id="4407" w:author="Ernesto del Puerto" w:date="2022-03-05T17:38:00Z"/>
          <w:rFonts w:ascii="Arial Narrow" w:hAnsi="Arial Narrow" w:cs="TimesNewRoman"/>
          <w:color w:val="000000"/>
          <w:lang w:val="es-AR"/>
        </w:rPr>
      </w:pPr>
      <w:ins w:id="4408" w:author="Ernesto del Puerto" w:date="2022-03-05T17:37:00Z">
        <w:r w:rsidRPr="001460EB">
          <w:rPr>
            <w:rFonts w:ascii="Arial Narrow" w:hAnsi="Arial Narrow" w:cs="TimesNewRoman"/>
            <w:color w:val="000000"/>
            <w:lang w:val="es-AR"/>
          </w:rPr>
          <w:t xml:space="preserve">La línea final es mucho más difícil de razonar: si </w:t>
        </w:r>
        <w:proofErr w:type="gramStart"/>
        <w:r w:rsidRPr="001460EB">
          <w:rPr>
            <w:rFonts w:ascii="Arial Narrow" w:hAnsi="Arial Narrow" w:cs="TimesNewRoman"/>
            <w:b/>
            <w:bCs/>
            <w:i/>
            <w:iCs/>
            <w:color w:val="000000"/>
            <w:lang w:val="es-AR"/>
            <w:rPrChange w:id="4409" w:author="Ernesto del Puerto" w:date="2022-03-05T17:38:00Z">
              <w:rPr>
                <w:rFonts w:ascii="Arial Narrow" w:hAnsi="Arial Narrow" w:cs="TimesNewRoman"/>
                <w:color w:val="000000"/>
                <w:lang w:val="es-AR"/>
              </w:rPr>
            </w:rPrChange>
          </w:rPr>
          <w:t>f(</w:t>
        </w:r>
        <w:proofErr w:type="gramEnd"/>
        <w:r w:rsidRPr="001460EB">
          <w:rPr>
            <w:rFonts w:ascii="Arial Narrow" w:hAnsi="Arial Narrow" w:cs="TimesNewRoman"/>
            <w:b/>
            <w:bCs/>
            <w:i/>
            <w:iCs/>
            <w:color w:val="000000"/>
            <w:lang w:val="es-AR"/>
            <w:rPrChange w:id="4410" w:author="Ernesto del Puerto" w:date="2022-03-05T17:38:00Z">
              <w:rPr>
                <w:rFonts w:ascii="Arial Narrow" w:hAnsi="Arial Narrow" w:cs="TimesNewRoman"/>
                <w:color w:val="000000"/>
                <w:lang w:val="es-AR"/>
              </w:rPr>
            </w:rPrChange>
          </w:rPr>
          <w:t>)</w:t>
        </w:r>
        <w:r w:rsidRPr="001460EB">
          <w:rPr>
            <w:rFonts w:ascii="Arial Narrow" w:hAnsi="Arial Narrow" w:cs="TimesNewRoman"/>
            <w:color w:val="000000"/>
            <w:lang w:val="es-AR"/>
          </w:rPr>
          <w:t xml:space="preserve"> llama a métodos de </w:t>
        </w:r>
        <w:r w:rsidRPr="001460EB">
          <w:rPr>
            <w:rFonts w:ascii="Arial Narrow" w:hAnsi="Arial Narrow" w:cs="TimesNewRoman"/>
            <w:b/>
            <w:bCs/>
            <w:i/>
            <w:iCs/>
            <w:color w:val="000000"/>
            <w:lang w:val="es-AR"/>
            <w:rPrChange w:id="4411" w:author="Ernesto del Puerto" w:date="2022-03-05T17:38:00Z">
              <w:rPr>
                <w:rFonts w:ascii="Arial Narrow" w:hAnsi="Arial Narrow" w:cs="TimesNewRoman"/>
                <w:color w:val="000000"/>
                <w:lang w:val="es-AR"/>
              </w:rPr>
            </w:rPrChange>
          </w:rPr>
          <w:t>x</w:t>
        </w:r>
        <w:r w:rsidRPr="001460EB">
          <w:rPr>
            <w:rFonts w:ascii="Arial Narrow" w:hAnsi="Arial Narrow" w:cs="TimesNewRoman"/>
            <w:color w:val="000000"/>
            <w:lang w:val="es-AR"/>
          </w:rPr>
          <w:t xml:space="preserve"> o </w:t>
        </w:r>
        <w:r w:rsidRPr="001460EB">
          <w:rPr>
            <w:rFonts w:ascii="Arial Narrow" w:hAnsi="Arial Narrow" w:cs="TimesNewRoman"/>
            <w:b/>
            <w:bCs/>
            <w:i/>
            <w:iCs/>
            <w:color w:val="000000"/>
            <w:lang w:val="es-AR"/>
            <w:rPrChange w:id="4412" w:author="Ernesto del Puerto" w:date="2022-03-05T17:38:00Z">
              <w:rPr>
                <w:rFonts w:ascii="Arial Narrow" w:hAnsi="Arial Narrow" w:cs="TimesNewRoman"/>
                <w:color w:val="000000"/>
                <w:lang w:val="es-AR"/>
              </w:rPr>
            </w:rPrChange>
          </w:rPr>
          <w:t>y</w:t>
        </w:r>
        <w:r w:rsidRPr="001460EB">
          <w:rPr>
            <w:rFonts w:ascii="Arial Narrow" w:hAnsi="Arial Narrow" w:cs="TimesNewRoman"/>
            <w:color w:val="000000"/>
            <w:lang w:val="es-AR"/>
          </w:rPr>
          <w:t>, podría</w:t>
        </w:r>
      </w:ins>
      <w:ins w:id="4413" w:author="Ernesto del Puerto" w:date="2022-03-05T17:38:00Z">
        <w:r>
          <w:rPr>
            <w:rFonts w:ascii="Arial Narrow" w:hAnsi="Arial Narrow" w:cs="TimesNewRoman"/>
            <w:color w:val="000000"/>
            <w:lang w:val="es-AR"/>
          </w:rPr>
          <w:t>mos</w:t>
        </w:r>
      </w:ins>
      <w:ins w:id="4414" w:author="Ernesto del Puerto" w:date="2022-03-05T17:37:00Z">
        <w:r w:rsidRPr="001460EB">
          <w:rPr>
            <w:rFonts w:ascii="Arial Narrow" w:hAnsi="Arial Narrow" w:cs="TimesNewRoman"/>
            <w:color w:val="000000"/>
            <w:lang w:val="es-AR"/>
          </w:rPr>
          <w:t xml:space="preserve"> modificarlos al igual que </w:t>
        </w:r>
        <w:r w:rsidRPr="001460EB">
          <w:rPr>
            <w:rFonts w:ascii="Arial Narrow" w:hAnsi="Arial Narrow" w:cs="TimesNewRoman"/>
            <w:b/>
            <w:bCs/>
            <w:i/>
            <w:iCs/>
            <w:color w:val="000000"/>
            <w:lang w:val="es-AR"/>
            <w:rPrChange w:id="4415" w:author="Ernesto del Puerto" w:date="2022-03-05T17:38:00Z">
              <w:rPr>
                <w:rFonts w:ascii="Arial Narrow" w:hAnsi="Arial Narrow" w:cs="TimesNewRoman"/>
                <w:color w:val="000000"/>
                <w:lang w:val="es-AR"/>
              </w:rPr>
            </w:rPrChange>
          </w:rPr>
          <w:t>z</w:t>
        </w:r>
        <w:r w:rsidRPr="001460EB">
          <w:rPr>
            <w:rFonts w:ascii="Arial Narrow" w:hAnsi="Arial Narrow" w:cs="TimesNewRoman"/>
            <w:color w:val="000000"/>
            <w:lang w:val="es-AR"/>
          </w:rPr>
          <w:t>.</w:t>
        </w:r>
      </w:ins>
    </w:p>
    <w:p w14:paraId="4AAC3FDB" w14:textId="77777777" w:rsidR="001460EB" w:rsidRDefault="001460EB" w:rsidP="001460EB">
      <w:pPr>
        <w:autoSpaceDE w:val="0"/>
        <w:autoSpaceDN w:val="0"/>
        <w:adjustRightInd w:val="0"/>
        <w:spacing w:before="240"/>
        <w:rPr>
          <w:ins w:id="4416" w:author="Ernesto del Puerto" w:date="2022-03-05T17:39:00Z"/>
          <w:rFonts w:ascii="Arial Narrow" w:hAnsi="Arial Narrow" w:cs="TimesNewRoman"/>
          <w:color w:val="000000"/>
          <w:lang w:val="es-AR"/>
        </w:rPr>
      </w:pPr>
      <w:ins w:id="4417" w:author="Ernesto del Puerto" w:date="2022-03-05T17:37:00Z">
        <w:r w:rsidRPr="001460EB">
          <w:rPr>
            <w:rFonts w:ascii="Arial Narrow" w:hAnsi="Arial Narrow" w:cs="TimesNewRoman"/>
            <w:color w:val="000000"/>
            <w:lang w:val="es-AR"/>
          </w:rPr>
          <w:t>Este es el mayor inconveniente potencial de R6 y debe</w:t>
        </w:r>
      </w:ins>
      <w:ins w:id="4418" w:author="Ernesto del Puerto" w:date="2022-03-05T17:39:00Z">
        <w:r>
          <w:rPr>
            <w:rFonts w:ascii="Arial Narrow" w:hAnsi="Arial Narrow" w:cs="TimesNewRoman"/>
            <w:color w:val="000000"/>
            <w:lang w:val="es-AR"/>
          </w:rPr>
          <w:t>mos</w:t>
        </w:r>
      </w:ins>
      <w:ins w:id="4419" w:author="Ernesto del Puerto" w:date="2022-03-05T17:37:00Z">
        <w:r w:rsidRPr="001460EB">
          <w:rPr>
            <w:rFonts w:ascii="Arial Narrow" w:hAnsi="Arial Narrow" w:cs="TimesNewRoman"/>
            <w:color w:val="000000"/>
            <w:lang w:val="es-AR"/>
          </w:rPr>
          <w:t xml:space="preserve"> tener cuidado de evitarlo escribiendo funciones que devuelvan un valor o modifiquen </w:t>
        </w:r>
      </w:ins>
      <w:ins w:id="4420" w:author="Ernesto del Puerto" w:date="2022-03-05T17:39:00Z">
        <w:r>
          <w:rPr>
            <w:rFonts w:ascii="Arial Narrow" w:hAnsi="Arial Narrow" w:cs="TimesNewRoman"/>
            <w:color w:val="000000"/>
            <w:lang w:val="es-AR"/>
          </w:rPr>
          <w:t>n</w:t>
        </w:r>
      </w:ins>
      <w:ins w:id="4421" w:author="Ernesto del Puerto" w:date="2022-03-05T17:37:00Z">
        <w:r w:rsidRPr="001460EB">
          <w:rPr>
            <w:rFonts w:ascii="Arial Narrow" w:hAnsi="Arial Narrow" w:cs="TimesNewRoman"/>
            <w:color w:val="000000"/>
            <w:lang w:val="es-AR"/>
          </w:rPr>
          <w:t>u</w:t>
        </w:r>
      </w:ins>
      <w:ins w:id="4422" w:author="Ernesto del Puerto" w:date="2022-03-05T17:39:00Z">
        <w:r>
          <w:rPr>
            <w:rFonts w:ascii="Arial Narrow" w:hAnsi="Arial Narrow" w:cs="TimesNewRoman"/>
            <w:color w:val="000000"/>
            <w:lang w:val="es-AR"/>
          </w:rPr>
          <w:t>e</w:t>
        </w:r>
      </w:ins>
      <w:ins w:id="4423" w:author="Ernesto del Puerto" w:date="2022-03-05T17:37:00Z">
        <w:r w:rsidRPr="001460EB">
          <w:rPr>
            <w:rFonts w:ascii="Arial Narrow" w:hAnsi="Arial Narrow" w:cs="TimesNewRoman"/>
            <w:color w:val="000000"/>
            <w:lang w:val="es-AR"/>
          </w:rPr>
          <w:t>s</w:t>
        </w:r>
      </w:ins>
      <w:ins w:id="4424" w:author="Ernesto del Puerto" w:date="2022-03-05T17:39:00Z">
        <w:r>
          <w:rPr>
            <w:rFonts w:ascii="Arial Narrow" w:hAnsi="Arial Narrow" w:cs="TimesNewRoman"/>
            <w:color w:val="000000"/>
            <w:lang w:val="es-AR"/>
          </w:rPr>
          <w:t>tras</w:t>
        </w:r>
      </w:ins>
      <w:ins w:id="4425" w:author="Ernesto del Puerto" w:date="2022-03-05T17:37:00Z">
        <w:r w:rsidRPr="001460EB">
          <w:rPr>
            <w:rFonts w:ascii="Arial Narrow" w:hAnsi="Arial Narrow" w:cs="TimesNewRoman"/>
            <w:color w:val="000000"/>
            <w:lang w:val="es-AR"/>
          </w:rPr>
          <w:t xml:space="preserve"> entradas R6, pero no ambos.</w:t>
        </w:r>
      </w:ins>
    </w:p>
    <w:p w14:paraId="0025167F" w14:textId="14E48BAD" w:rsidR="001460EB" w:rsidRPr="001460EB" w:rsidRDefault="001460EB">
      <w:pPr>
        <w:pStyle w:val="Ttulo1"/>
        <w:numPr>
          <w:ilvl w:val="1"/>
          <w:numId w:val="1"/>
        </w:numPr>
        <w:rPr>
          <w:ins w:id="4426" w:author="Ernesto del Puerto" w:date="2022-03-05T17:37:00Z"/>
          <w:rFonts w:ascii="Arial Narrow" w:hAnsi="Arial Narrow" w:cs="CourierNewPSMT"/>
          <w:b/>
          <w:color w:val="000000"/>
          <w:sz w:val="28"/>
          <w:szCs w:val="28"/>
          <w:lang w:val="es-ES"/>
          <w:rPrChange w:id="4427" w:author="Ernesto del Puerto" w:date="2022-03-05T17:39:00Z">
            <w:rPr>
              <w:ins w:id="4428" w:author="Ernesto del Puerto" w:date="2022-03-05T17:37:00Z"/>
              <w:rFonts w:ascii="Arial Narrow" w:hAnsi="Arial Narrow" w:cs="TimesNewRoman"/>
              <w:color w:val="000000"/>
              <w:lang w:val="es-AR"/>
            </w:rPr>
          </w:rPrChange>
        </w:rPr>
        <w:pPrChange w:id="4429" w:author="Ernesto del Puerto" w:date="2022-03-05T17:39:00Z">
          <w:pPr>
            <w:autoSpaceDE w:val="0"/>
            <w:autoSpaceDN w:val="0"/>
            <w:adjustRightInd w:val="0"/>
            <w:spacing w:before="240"/>
          </w:pPr>
        </w:pPrChange>
      </w:pPr>
      <w:bookmarkStart w:id="4430" w:name="_Toc97490033"/>
      <w:ins w:id="4431" w:author="Ernesto del Puerto" w:date="2022-03-05T17:37:00Z">
        <w:r w:rsidRPr="001460EB">
          <w:rPr>
            <w:rFonts w:ascii="Arial Narrow" w:eastAsia="Times New Roman" w:hAnsi="Arial Narrow" w:cs="CourierNewPSMT"/>
            <w:b/>
            <w:color w:val="000000"/>
            <w:sz w:val="28"/>
            <w:szCs w:val="28"/>
            <w:lang w:val="es-ES"/>
            <w:rPrChange w:id="4432" w:author="Ernesto del Puerto" w:date="2022-03-05T17:39:00Z">
              <w:rPr>
                <w:rFonts w:ascii="Arial Narrow" w:hAnsi="Arial Narrow" w:cs="TimesNewRoman"/>
                <w:color w:val="000000"/>
                <w:lang w:val="es-AR"/>
              </w:rPr>
            </w:rPrChange>
          </w:rPr>
          <w:t>Finalizador</w:t>
        </w:r>
        <w:bookmarkEnd w:id="4430"/>
      </w:ins>
    </w:p>
    <w:p w14:paraId="16021FFA" w14:textId="77777777" w:rsidR="001460EB" w:rsidRDefault="001460EB" w:rsidP="001460EB">
      <w:pPr>
        <w:autoSpaceDE w:val="0"/>
        <w:autoSpaceDN w:val="0"/>
        <w:adjustRightInd w:val="0"/>
        <w:spacing w:before="240"/>
        <w:rPr>
          <w:ins w:id="4433" w:author="Ernesto del Puerto" w:date="2022-03-05T17:39:00Z"/>
          <w:rFonts w:ascii="Arial Narrow" w:hAnsi="Arial Narrow" w:cs="TimesNewRoman"/>
          <w:color w:val="000000"/>
          <w:lang w:val="es-AR"/>
        </w:rPr>
      </w:pPr>
      <w:ins w:id="4434" w:author="Ernesto del Puerto" w:date="2022-03-05T17:37:00Z">
        <w:r w:rsidRPr="001460EB">
          <w:rPr>
            <w:rFonts w:ascii="Arial Narrow" w:hAnsi="Arial Narrow" w:cs="TimesNewRoman"/>
            <w:color w:val="000000"/>
            <w:lang w:val="es-AR"/>
          </w:rPr>
          <w:t>Una propiedad útil de la semántica de referencia es que tiene sentido pensar en cuándo finaliza un objeto R6, es decir, cuándo se elimina.</w:t>
        </w:r>
      </w:ins>
    </w:p>
    <w:p w14:paraId="0718B24F" w14:textId="4E118ADD" w:rsidR="001460EB" w:rsidRDefault="001460EB" w:rsidP="001460EB">
      <w:pPr>
        <w:autoSpaceDE w:val="0"/>
        <w:autoSpaceDN w:val="0"/>
        <w:adjustRightInd w:val="0"/>
        <w:spacing w:before="240"/>
        <w:rPr>
          <w:ins w:id="4435" w:author="Ernesto del Puerto" w:date="2022-03-05T17:40:00Z"/>
          <w:rFonts w:ascii="Arial Narrow" w:hAnsi="Arial Narrow" w:cs="TimesNewRoman"/>
          <w:color w:val="000000"/>
          <w:lang w:val="es-AR"/>
        </w:rPr>
      </w:pPr>
      <w:ins w:id="4436" w:author="Ernesto del Puerto" w:date="2022-03-05T17:37:00Z">
        <w:r w:rsidRPr="001460EB">
          <w:rPr>
            <w:rFonts w:ascii="Arial Narrow" w:hAnsi="Arial Narrow" w:cs="TimesNewRoman"/>
            <w:color w:val="000000"/>
            <w:lang w:val="es-AR"/>
          </w:rPr>
          <w:lastRenderedPageBreak/>
          <w:t>Esto no tiene sentido para la mayoría de los objetos porque la semántica de copiar al modificar significa que puede haber muchas versiones transitorias de un objeto</w:t>
        </w:r>
      </w:ins>
      <w:ins w:id="4437" w:author="Ernesto del Puerto" w:date="2022-03-05T17:40:00Z">
        <w:r>
          <w:rPr>
            <w:rFonts w:ascii="Arial Narrow" w:hAnsi="Arial Narrow" w:cs="TimesNewRoman"/>
            <w:color w:val="000000"/>
            <w:lang w:val="es-AR"/>
          </w:rPr>
          <w:t>, como mencionamos</w:t>
        </w:r>
      </w:ins>
      <w:ins w:id="4438" w:author="Ernesto del Puerto" w:date="2022-03-05T17:39:00Z">
        <w:r>
          <w:rPr>
            <w:rFonts w:ascii="Arial Narrow" w:hAnsi="Arial Narrow" w:cs="TimesNewRoman"/>
            <w:color w:val="000000"/>
            <w:lang w:val="es-AR"/>
          </w:rPr>
          <w:t>.</w:t>
        </w:r>
      </w:ins>
    </w:p>
    <w:p w14:paraId="12091F99" w14:textId="49543119" w:rsidR="001460EB" w:rsidRDefault="001460EB" w:rsidP="001460EB">
      <w:pPr>
        <w:autoSpaceDE w:val="0"/>
        <w:autoSpaceDN w:val="0"/>
        <w:adjustRightInd w:val="0"/>
        <w:spacing w:before="240"/>
        <w:rPr>
          <w:ins w:id="4439" w:author="Ernesto del Puerto" w:date="2022-03-05T17:40:00Z"/>
          <w:rFonts w:ascii="Arial Narrow" w:hAnsi="Arial Narrow" w:cs="TimesNewRoman"/>
          <w:color w:val="000000"/>
          <w:lang w:val="es-AR"/>
        </w:rPr>
      </w:pPr>
    </w:p>
    <w:p w14:paraId="3DEC5D14" w14:textId="6DE8B7D5" w:rsidR="001460EB" w:rsidRDefault="00A86C80" w:rsidP="001460EB">
      <w:pPr>
        <w:autoSpaceDE w:val="0"/>
        <w:autoSpaceDN w:val="0"/>
        <w:adjustRightInd w:val="0"/>
        <w:spacing w:before="240"/>
        <w:rPr>
          <w:ins w:id="4440" w:author="Ernesto del Puerto" w:date="2022-03-05T17:40:00Z"/>
          <w:rFonts w:ascii="Arial Narrow" w:hAnsi="Arial Narrow" w:cs="TimesNewRoman"/>
          <w:color w:val="000000"/>
          <w:lang w:val="es-AR"/>
        </w:rPr>
      </w:pPr>
      <w:ins w:id="4441" w:author="Ernesto del Puerto" w:date="2022-03-05T18:18:00Z">
        <w:r>
          <w:rPr>
            <w:rFonts w:ascii="Arial Narrow" w:hAnsi="Arial Narrow" w:cs="TimesNewRoman"/>
            <w:noProof/>
            <w:color w:val="000000"/>
            <w:lang w:val="es-AR"/>
          </w:rPr>
          <w:drawing>
            <wp:inline distT="0" distB="0" distL="0" distR="0" wp14:anchorId="4BD1A0DC" wp14:editId="207CC6F0">
              <wp:extent cx="3515995" cy="4005580"/>
              <wp:effectExtent l="0" t="0" r="825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15995" cy="4005580"/>
                      </a:xfrm>
                      <a:prstGeom prst="rect">
                        <a:avLst/>
                      </a:prstGeom>
                      <a:noFill/>
                      <a:ln>
                        <a:noFill/>
                      </a:ln>
                    </pic:spPr>
                  </pic:pic>
                </a:graphicData>
              </a:graphic>
            </wp:inline>
          </w:drawing>
        </w:r>
      </w:ins>
    </w:p>
    <w:p w14:paraId="745F2D86" w14:textId="5EB4F7F6" w:rsidR="00A86C80" w:rsidRDefault="00A86C80" w:rsidP="00A86C80">
      <w:pPr>
        <w:pStyle w:val="TtuloTDC"/>
        <w:autoSpaceDE w:val="0"/>
        <w:autoSpaceDN w:val="0"/>
        <w:adjustRightInd w:val="0"/>
        <w:outlineLvl w:val="2"/>
        <w:rPr>
          <w:ins w:id="4442" w:author="Ernesto del Puerto" w:date="2022-03-05T18:19:00Z"/>
          <w:rFonts w:ascii="Arial Narrow" w:hAnsi="Arial Narrow" w:cs="TimesNewRoman"/>
          <w:color w:val="000000"/>
          <w:lang w:val="es-AR"/>
        </w:rPr>
      </w:pPr>
      <w:bookmarkStart w:id="4443" w:name="_Toc97490034"/>
      <w:ins w:id="4444" w:author="Ernesto del Puerto" w:date="2022-03-05T18:19:00Z">
        <w:r>
          <w:rPr>
            <w:rFonts w:ascii="Arial Narrow" w:eastAsia="Times New Roman" w:hAnsi="Arial Narrow" w:cs="CourierNewPSMT"/>
            <w:b/>
            <w:color w:val="000000"/>
            <w:sz w:val="28"/>
            <w:szCs w:val="28"/>
            <w:lang w:val="es-ES" w:eastAsia="es-ES"/>
          </w:rPr>
          <w:t>Figura 36.3. Finalizador</w:t>
        </w:r>
        <w:bookmarkEnd w:id="4443"/>
      </w:ins>
    </w:p>
    <w:p w14:paraId="131F5ADD" w14:textId="3A0E7119" w:rsidR="00D97FB3" w:rsidRDefault="001460EB" w:rsidP="001460EB">
      <w:pPr>
        <w:autoSpaceDE w:val="0"/>
        <w:autoSpaceDN w:val="0"/>
        <w:adjustRightInd w:val="0"/>
        <w:spacing w:before="240"/>
        <w:rPr>
          <w:ins w:id="4445" w:author="Ernesto del Puerto" w:date="2022-03-02T14:43:00Z"/>
          <w:rFonts w:ascii="Arial Narrow" w:hAnsi="Arial Narrow" w:cs="TimesNewRoman"/>
          <w:color w:val="000000"/>
          <w:lang w:val="es-AR"/>
        </w:rPr>
      </w:pPr>
      <w:ins w:id="4446" w:author="Ernesto del Puerto" w:date="2022-03-05T17:37:00Z">
        <w:r w:rsidRPr="001460EB">
          <w:rPr>
            <w:rFonts w:ascii="Arial Narrow" w:hAnsi="Arial Narrow" w:cs="TimesNewRoman"/>
            <w:color w:val="000000"/>
            <w:lang w:val="es-AR"/>
          </w:rPr>
          <w:t xml:space="preserve">Por ejemplo, </w:t>
        </w:r>
      </w:ins>
      <w:ins w:id="4447" w:author="Ernesto del Puerto" w:date="2022-03-05T18:22:00Z">
        <w:r w:rsidR="008272D2">
          <w:rPr>
            <w:rFonts w:ascii="Arial Narrow" w:hAnsi="Arial Narrow" w:cs="TimesNewRoman"/>
            <w:color w:val="000000"/>
            <w:lang w:val="es-AR"/>
          </w:rPr>
          <w:t xml:space="preserve">en el código de la figura 36.3, </w:t>
        </w:r>
      </w:ins>
      <w:ins w:id="4448" w:author="Ernesto del Puerto" w:date="2022-03-05T17:37:00Z">
        <w:r w:rsidRPr="001460EB">
          <w:rPr>
            <w:rFonts w:ascii="Arial Narrow" w:hAnsi="Arial Narrow" w:cs="TimesNewRoman"/>
            <w:color w:val="000000"/>
            <w:lang w:val="es-AR"/>
          </w:rPr>
          <w:t>crea</w:t>
        </w:r>
      </w:ins>
      <w:ins w:id="4449" w:author="Ernesto del Puerto" w:date="2022-03-05T18:22:00Z">
        <w:r w:rsidR="008272D2">
          <w:rPr>
            <w:rFonts w:ascii="Arial Narrow" w:hAnsi="Arial Narrow" w:cs="TimesNewRoman"/>
            <w:color w:val="000000"/>
            <w:lang w:val="es-AR"/>
          </w:rPr>
          <w:t>mos</w:t>
        </w:r>
      </w:ins>
      <w:ins w:id="4450" w:author="Ernesto del Puerto" w:date="2022-03-05T17:37:00Z">
        <w:r w:rsidRPr="001460EB">
          <w:rPr>
            <w:rFonts w:ascii="Arial Narrow" w:hAnsi="Arial Narrow" w:cs="TimesNewRoman"/>
            <w:color w:val="000000"/>
            <w:lang w:val="es-AR"/>
          </w:rPr>
          <w:t xml:space="preserve"> dos objetos de factor: el segundo se crea cuando se modifican los niveles, dejando que el primero sea destruido por el recolector de basura.</w:t>
        </w:r>
      </w:ins>
    </w:p>
    <w:p w14:paraId="525490CC" w14:textId="77777777" w:rsidR="008272D2" w:rsidRDefault="008272D2" w:rsidP="008272D2">
      <w:pPr>
        <w:autoSpaceDE w:val="0"/>
        <w:autoSpaceDN w:val="0"/>
        <w:adjustRightInd w:val="0"/>
        <w:spacing w:before="240"/>
        <w:rPr>
          <w:ins w:id="4451" w:author="Ernesto del Puerto" w:date="2022-03-05T18:23:00Z"/>
          <w:rFonts w:ascii="Arial Narrow" w:hAnsi="Arial Narrow" w:cs="TimesNewRoman"/>
          <w:color w:val="000000"/>
          <w:lang w:val="es-AR"/>
        </w:rPr>
      </w:pPr>
      <w:ins w:id="4452" w:author="Ernesto del Puerto" w:date="2022-03-05T18:21:00Z">
        <w:r w:rsidRPr="008272D2">
          <w:rPr>
            <w:rFonts w:ascii="Arial Narrow" w:hAnsi="Arial Narrow" w:cs="TimesNewRoman"/>
            <w:color w:val="000000"/>
            <w:lang w:val="es-AR"/>
          </w:rPr>
          <w:t xml:space="preserve">Dado que los objetos R6 no se copian al modificarse, solo se eliminan una vez, y tiene sentido pensar en </w:t>
        </w:r>
        <w:r w:rsidRPr="008272D2">
          <w:rPr>
            <w:rFonts w:ascii="Arial Narrow" w:hAnsi="Arial Narrow" w:cs="TimesNewRoman"/>
            <w:b/>
            <w:bCs/>
            <w:i/>
            <w:iCs/>
            <w:color w:val="000000"/>
            <w:lang w:val="es-AR"/>
            <w:rPrChange w:id="4453" w:author="Ernesto del Puerto" w:date="2022-03-05T18:23:00Z">
              <w:rPr>
                <w:rFonts w:ascii="Arial Narrow" w:hAnsi="Arial Narrow" w:cs="TimesNewRoman"/>
                <w:color w:val="000000"/>
                <w:lang w:val="es-AR"/>
              </w:rPr>
            </w:rPrChange>
          </w:rPr>
          <w:t>$</w:t>
        </w:r>
        <w:proofErr w:type="spellStart"/>
        <w:proofErr w:type="gramStart"/>
        <w:r w:rsidRPr="008272D2">
          <w:rPr>
            <w:rFonts w:ascii="Arial Narrow" w:hAnsi="Arial Narrow" w:cs="TimesNewRoman"/>
            <w:b/>
            <w:bCs/>
            <w:i/>
            <w:iCs/>
            <w:color w:val="000000"/>
            <w:lang w:val="es-AR"/>
            <w:rPrChange w:id="4454" w:author="Ernesto del Puerto" w:date="2022-03-05T18:23:00Z">
              <w:rPr>
                <w:rFonts w:ascii="Arial Narrow" w:hAnsi="Arial Narrow" w:cs="TimesNewRoman"/>
                <w:color w:val="000000"/>
                <w:lang w:val="es-AR"/>
              </w:rPr>
            </w:rPrChange>
          </w:rPr>
          <w:t>finalize</w:t>
        </w:r>
        <w:proofErr w:type="spellEnd"/>
        <w:r w:rsidRPr="008272D2">
          <w:rPr>
            <w:rFonts w:ascii="Arial Narrow" w:hAnsi="Arial Narrow" w:cs="TimesNewRoman"/>
            <w:b/>
            <w:bCs/>
            <w:i/>
            <w:iCs/>
            <w:color w:val="000000"/>
            <w:lang w:val="es-AR"/>
            <w:rPrChange w:id="4455" w:author="Ernesto del Puerto" w:date="2022-03-05T18:23:00Z">
              <w:rPr>
                <w:rFonts w:ascii="Arial Narrow" w:hAnsi="Arial Narrow" w:cs="TimesNewRoman"/>
                <w:color w:val="000000"/>
                <w:lang w:val="es-AR"/>
              </w:rPr>
            </w:rPrChange>
          </w:rPr>
          <w:t>(</w:t>
        </w:r>
        <w:proofErr w:type="gramEnd"/>
        <w:r w:rsidRPr="008272D2">
          <w:rPr>
            <w:rFonts w:ascii="Arial Narrow" w:hAnsi="Arial Narrow" w:cs="TimesNewRoman"/>
            <w:b/>
            <w:bCs/>
            <w:i/>
            <w:iCs/>
            <w:color w:val="000000"/>
            <w:lang w:val="es-AR"/>
            <w:rPrChange w:id="4456" w:author="Ernesto del Puerto" w:date="2022-03-05T18:23:00Z">
              <w:rPr>
                <w:rFonts w:ascii="Arial Narrow" w:hAnsi="Arial Narrow" w:cs="TimesNewRoman"/>
                <w:color w:val="000000"/>
                <w:lang w:val="es-AR"/>
              </w:rPr>
            </w:rPrChange>
          </w:rPr>
          <w:t>)</w:t>
        </w:r>
        <w:r w:rsidRPr="008272D2">
          <w:rPr>
            <w:rFonts w:ascii="Arial Narrow" w:hAnsi="Arial Narrow" w:cs="TimesNewRoman"/>
            <w:color w:val="000000"/>
            <w:lang w:val="es-AR"/>
          </w:rPr>
          <w:t xml:space="preserve"> como un complemento de </w:t>
        </w:r>
        <w:r w:rsidRPr="008272D2">
          <w:rPr>
            <w:rFonts w:ascii="Arial Narrow" w:hAnsi="Arial Narrow" w:cs="TimesNewRoman"/>
            <w:b/>
            <w:bCs/>
            <w:i/>
            <w:iCs/>
            <w:color w:val="000000"/>
            <w:lang w:val="es-AR"/>
            <w:rPrChange w:id="4457" w:author="Ernesto del Puerto" w:date="2022-03-05T18:23:00Z">
              <w:rPr>
                <w:rFonts w:ascii="Arial Narrow" w:hAnsi="Arial Narrow" w:cs="TimesNewRoman"/>
                <w:color w:val="000000"/>
                <w:lang w:val="es-AR"/>
              </w:rPr>
            </w:rPrChange>
          </w:rPr>
          <w:t>$</w:t>
        </w:r>
        <w:proofErr w:type="spellStart"/>
        <w:r w:rsidRPr="008272D2">
          <w:rPr>
            <w:rFonts w:ascii="Arial Narrow" w:hAnsi="Arial Narrow" w:cs="TimesNewRoman"/>
            <w:b/>
            <w:bCs/>
            <w:i/>
            <w:iCs/>
            <w:color w:val="000000"/>
            <w:lang w:val="es-AR"/>
            <w:rPrChange w:id="4458" w:author="Ernesto del Puerto" w:date="2022-03-05T18:23:00Z">
              <w:rPr>
                <w:rFonts w:ascii="Arial Narrow" w:hAnsi="Arial Narrow" w:cs="TimesNewRoman"/>
                <w:color w:val="000000"/>
                <w:lang w:val="es-AR"/>
              </w:rPr>
            </w:rPrChange>
          </w:rPr>
          <w:t>initialize</w:t>
        </w:r>
        <w:proofErr w:type="spellEnd"/>
        <w:r w:rsidRPr="008272D2">
          <w:rPr>
            <w:rFonts w:ascii="Arial Narrow" w:hAnsi="Arial Narrow" w:cs="TimesNewRoman"/>
            <w:b/>
            <w:bCs/>
            <w:i/>
            <w:iCs/>
            <w:color w:val="000000"/>
            <w:lang w:val="es-AR"/>
            <w:rPrChange w:id="4459" w:author="Ernesto del Puerto" w:date="2022-03-05T18:23:00Z">
              <w:rPr>
                <w:rFonts w:ascii="Arial Narrow" w:hAnsi="Arial Narrow" w:cs="TimesNewRoman"/>
                <w:color w:val="000000"/>
                <w:lang w:val="es-AR"/>
              </w:rPr>
            </w:rPrChange>
          </w:rPr>
          <w:t>()</w:t>
        </w:r>
        <w:r w:rsidRPr="008272D2">
          <w:rPr>
            <w:rFonts w:ascii="Arial Narrow" w:hAnsi="Arial Narrow" w:cs="TimesNewRoman"/>
            <w:color w:val="000000"/>
            <w:lang w:val="es-AR"/>
          </w:rPr>
          <w:t>.</w:t>
        </w:r>
      </w:ins>
    </w:p>
    <w:p w14:paraId="134962B1" w14:textId="1ACF7BC2" w:rsidR="008272D2" w:rsidRDefault="008272D2" w:rsidP="008272D2">
      <w:pPr>
        <w:autoSpaceDE w:val="0"/>
        <w:autoSpaceDN w:val="0"/>
        <w:adjustRightInd w:val="0"/>
        <w:spacing w:before="240"/>
        <w:rPr>
          <w:ins w:id="4460" w:author="Ernesto del Puerto" w:date="2022-03-05T18:23:00Z"/>
          <w:rFonts w:ascii="Arial Narrow" w:hAnsi="Arial Narrow" w:cs="TimesNewRoman"/>
          <w:color w:val="000000"/>
          <w:lang w:val="es-AR"/>
        </w:rPr>
      </w:pPr>
      <w:ins w:id="4461" w:author="Ernesto del Puerto" w:date="2022-03-05T18:21:00Z">
        <w:r w:rsidRPr="008272D2">
          <w:rPr>
            <w:rFonts w:ascii="Arial Narrow" w:hAnsi="Arial Narrow" w:cs="TimesNewRoman"/>
            <w:color w:val="000000"/>
            <w:lang w:val="es-AR"/>
          </w:rPr>
          <w:t xml:space="preserve">Los finalizadores suelen desempeñar un papel similar al de </w:t>
        </w:r>
        <w:proofErr w:type="spellStart"/>
        <w:proofErr w:type="gramStart"/>
        <w:r w:rsidRPr="008272D2">
          <w:rPr>
            <w:rFonts w:ascii="Arial Narrow" w:hAnsi="Arial Narrow" w:cs="TimesNewRoman"/>
            <w:b/>
            <w:bCs/>
            <w:i/>
            <w:iCs/>
            <w:color w:val="000000"/>
            <w:lang w:val="es-AR"/>
            <w:rPrChange w:id="4462" w:author="Ernesto del Puerto" w:date="2022-03-05T18:23:00Z">
              <w:rPr>
                <w:rFonts w:ascii="Arial Narrow" w:hAnsi="Arial Narrow" w:cs="TimesNewRoman"/>
                <w:color w:val="000000"/>
                <w:lang w:val="es-AR"/>
              </w:rPr>
            </w:rPrChange>
          </w:rPr>
          <w:t>on.exit</w:t>
        </w:r>
        <w:proofErr w:type="spellEnd"/>
        <w:proofErr w:type="gramEnd"/>
        <w:r w:rsidRPr="008272D2">
          <w:rPr>
            <w:rFonts w:ascii="Arial Narrow" w:hAnsi="Arial Narrow" w:cs="TimesNewRoman"/>
            <w:b/>
            <w:bCs/>
            <w:i/>
            <w:iCs/>
            <w:color w:val="000000"/>
            <w:lang w:val="es-AR"/>
            <w:rPrChange w:id="4463" w:author="Ernesto del Puerto" w:date="2022-03-05T18:23:00Z">
              <w:rPr>
                <w:rFonts w:ascii="Arial Narrow" w:hAnsi="Arial Narrow" w:cs="TimesNewRoman"/>
                <w:color w:val="000000"/>
                <w:lang w:val="es-AR"/>
              </w:rPr>
            </w:rPrChange>
          </w:rPr>
          <w:t>()</w:t>
        </w:r>
      </w:ins>
      <w:ins w:id="4464" w:author="Ernesto del Puerto" w:date="2022-03-05T18:23:00Z">
        <w:r>
          <w:rPr>
            <w:rFonts w:ascii="Arial Narrow" w:hAnsi="Arial Narrow" w:cs="TimesNewRoman"/>
            <w:color w:val="000000"/>
            <w:lang w:val="es-AR"/>
          </w:rPr>
          <w:t>.</w:t>
        </w:r>
      </w:ins>
    </w:p>
    <w:p w14:paraId="016DAF0A" w14:textId="39B379F1" w:rsidR="008272D2" w:rsidRPr="008272D2" w:rsidRDefault="008272D2" w:rsidP="008272D2">
      <w:pPr>
        <w:autoSpaceDE w:val="0"/>
        <w:autoSpaceDN w:val="0"/>
        <w:adjustRightInd w:val="0"/>
        <w:spacing w:before="240"/>
        <w:rPr>
          <w:ins w:id="4465" w:author="Ernesto del Puerto" w:date="2022-03-05T18:21:00Z"/>
          <w:rFonts w:ascii="Arial Narrow" w:hAnsi="Arial Narrow" w:cs="TimesNewRoman"/>
          <w:color w:val="000000"/>
          <w:lang w:val="es-AR"/>
        </w:rPr>
      </w:pPr>
      <w:ins w:id="4466" w:author="Ernesto del Puerto" w:date="2022-03-05T18:21:00Z">
        <w:r w:rsidRPr="008272D2">
          <w:rPr>
            <w:rFonts w:ascii="Arial Narrow" w:hAnsi="Arial Narrow" w:cs="TimesNewRoman"/>
            <w:color w:val="000000"/>
            <w:lang w:val="es-AR"/>
          </w:rPr>
          <w:t xml:space="preserve">Por ejemplo, la clase </w:t>
        </w:r>
      </w:ins>
      <w:ins w:id="4467" w:author="Ernesto del Puerto" w:date="2022-03-05T18:24:00Z">
        <w:r>
          <w:rPr>
            <w:rFonts w:ascii="Arial Narrow" w:hAnsi="Arial Narrow" w:cs="TimesNewRoman"/>
            <w:color w:val="000000"/>
            <w:lang w:val="es-AR"/>
          </w:rPr>
          <w:t xml:space="preserve">detallada al final, </w:t>
        </w:r>
      </w:ins>
      <w:ins w:id="4468" w:author="Ernesto del Puerto" w:date="2022-03-05T18:21:00Z">
        <w:r w:rsidRPr="008272D2">
          <w:rPr>
            <w:rFonts w:ascii="Arial Narrow" w:hAnsi="Arial Narrow" w:cs="TimesNewRoman"/>
            <w:color w:val="000000"/>
            <w:lang w:val="es-AR"/>
          </w:rPr>
          <w:t>envuelve un archivo temporal y lo elimina automáticamente cuando finaliza la clase.</w:t>
        </w:r>
      </w:ins>
    </w:p>
    <w:p w14:paraId="58575210" w14:textId="77777777" w:rsidR="008272D2" w:rsidRDefault="008272D2" w:rsidP="008272D2">
      <w:pPr>
        <w:autoSpaceDE w:val="0"/>
        <w:autoSpaceDN w:val="0"/>
        <w:adjustRightInd w:val="0"/>
        <w:spacing w:before="240"/>
        <w:rPr>
          <w:ins w:id="4469" w:author="Ernesto del Puerto" w:date="2022-03-05T18:25:00Z"/>
          <w:rFonts w:ascii="Arial Narrow" w:hAnsi="Arial Narrow" w:cs="TimesNewRoman"/>
          <w:color w:val="000000"/>
          <w:lang w:val="es-AR"/>
        </w:rPr>
      </w:pPr>
      <w:ins w:id="4470" w:author="Ernesto del Puerto" w:date="2022-03-05T18:21:00Z">
        <w:r w:rsidRPr="008272D2">
          <w:rPr>
            <w:rFonts w:ascii="Arial Narrow" w:hAnsi="Arial Narrow" w:cs="TimesNewRoman"/>
            <w:color w:val="000000"/>
            <w:lang w:val="es-AR"/>
          </w:rPr>
          <w:t xml:space="preserve">El método </w:t>
        </w:r>
        <w:proofErr w:type="spellStart"/>
        <w:r w:rsidRPr="008272D2">
          <w:rPr>
            <w:rFonts w:ascii="Arial Narrow" w:hAnsi="Arial Narrow" w:cs="TimesNewRoman"/>
            <w:color w:val="000000"/>
            <w:lang w:val="es-AR"/>
          </w:rPr>
          <w:t>finalize</w:t>
        </w:r>
        <w:proofErr w:type="spellEnd"/>
        <w:r w:rsidRPr="008272D2">
          <w:rPr>
            <w:rFonts w:ascii="Arial Narrow" w:hAnsi="Arial Narrow" w:cs="TimesNewRoman"/>
            <w:color w:val="000000"/>
            <w:lang w:val="es-AR"/>
          </w:rPr>
          <w:t xml:space="preserve"> se ejecutará cuando se elimine el objeto (o más precisamente, por la primera recolección de elementos no utilizados después de que el objeto se haya desvinculado de todos los nombres) o cuando R salga.</w:t>
        </w:r>
      </w:ins>
    </w:p>
    <w:p w14:paraId="4C1426F3" w14:textId="77777777" w:rsidR="008272D2" w:rsidRDefault="008272D2" w:rsidP="008272D2">
      <w:pPr>
        <w:autoSpaceDE w:val="0"/>
        <w:autoSpaceDN w:val="0"/>
        <w:adjustRightInd w:val="0"/>
        <w:spacing w:before="240"/>
        <w:rPr>
          <w:ins w:id="4471" w:author="Ernesto del Puerto" w:date="2022-03-05T18:25:00Z"/>
          <w:rFonts w:ascii="Arial Narrow" w:hAnsi="Arial Narrow" w:cs="TimesNewRoman"/>
          <w:color w:val="000000"/>
          <w:lang w:val="es-AR"/>
        </w:rPr>
      </w:pPr>
      <w:ins w:id="4472" w:author="Ernesto del Puerto" w:date="2022-03-05T18:21:00Z">
        <w:r w:rsidRPr="008272D2">
          <w:rPr>
            <w:rFonts w:ascii="Arial Narrow" w:hAnsi="Arial Narrow" w:cs="TimesNewRoman"/>
            <w:color w:val="000000"/>
            <w:lang w:val="es-AR"/>
          </w:rPr>
          <w:t xml:space="preserve">Esto significa que el finalizador se puede llamar de manera efectiva en cualquier parte de </w:t>
        </w:r>
      </w:ins>
      <w:ins w:id="4473" w:author="Ernesto del Puerto" w:date="2022-03-05T18:25:00Z">
        <w:r>
          <w:rPr>
            <w:rFonts w:ascii="Arial Narrow" w:hAnsi="Arial Narrow" w:cs="TimesNewRoman"/>
            <w:color w:val="000000"/>
            <w:lang w:val="es-AR"/>
          </w:rPr>
          <w:t>n</w:t>
        </w:r>
      </w:ins>
      <w:ins w:id="4474" w:author="Ernesto del Puerto" w:date="2022-03-05T18:21:00Z">
        <w:r w:rsidRPr="008272D2">
          <w:rPr>
            <w:rFonts w:ascii="Arial Narrow" w:hAnsi="Arial Narrow" w:cs="TimesNewRoman"/>
            <w:color w:val="000000"/>
            <w:lang w:val="es-AR"/>
          </w:rPr>
          <w:t>u</w:t>
        </w:r>
      </w:ins>
      <w:ins w:id="4475" w:author="Ernesto del Puerto" w:date="2022-03-05T18:25:00Z">
        <w:r>
          <w:rPr>
            <w:rFonts w:ascii="Arial Narrow" w:hAnsi="Arial Narrow" w:cs="TimesNewRoman"/>
            <w:color w:val="000000"/>
            <w:lang w:val="es-AR"/>
          </w:rPr>
          <w:t>estro</w:t>
        </w:r>
      </w:ins>
      <w:ins w:id="4476" w:author="Ernesto del Puerto" w:date="2022-03-05T18:21:00Z">
        <w:r w:rsidRPr="008272D2">
          <w:rPr>
            <w:rFonts w:ascii="Arial Narrow" w:hAnsi="Arial Narrow" w:cs="TimesNewRoman"/>
            <w:color w:val="000000"/>
            <w:lang w:val="es-AR"/>
          </w:rPr>
          <w:t xml:space="preserve"> código R y, por lo tanto, es casi imposible razonar sobre el código del finalizador que toca las estructuras de datos compartidas.</w:t>
        </w:r>
      </w:ins>
    </w:p>
    <w:p w14:paraId="55A25928" w14:textId="56502437" w:rsidR="002426FB" w:rsidRDefault="008272D2" w:rsidP="008272D2">
      <w:pPr>
        <w:autoSpaceDE w:val="0"/>
        <w:autoSpaceDN w:val="0"/>
        <w:adjustRightInd w:val="0"/>
        <w:spacing w:before="240"/>
        <w:rPr>
          <w:ins w:id="4477" w:author="Ernesto del Puerto" w:date="2022-03-02T14:19:00Z"/>
          <w:rFonts w:ascii="Arial Narrow" w:hAnsi="Arial Narrow" w:cs="TimesNewRoman"/>
          <w:color w:val="000000"/>
          <w:lang w:val="es-AR"/>
        </w:rPr>
      </w:pPr>
      <w:ins w:id="4478" w:author="Ernesto del Puerto" w:date="2022-03-05T18:21:00Z">
        <w:r w:rsidRPr="008272D2">
          <w:rPr>
            <w:rFonts w:ascii="Arial Narrow" w:hAnsi="Arial Narrow" w:cs="TimesNewRoman"/>
            <w:color w:val="000000"/>
            <w:lang w:val="es-AR"/>
          </w:rPr>
          <w:lastRenderedPageBreak/>
          <w:t>Evite</w:t>
        </w:r>
      </w:ins>
      <w:ins w:id="4479" w:author="Ernesto del Puerto" w:date="2022-03-05T18:25:00Z">
        <w:r>
          <w:rPr>
            <w:rFonts w:ascii="Arial Narrow" w:hAnsi="Arial Narrow" w:cs="TimesNewRoman"/>
            <w:color w:val="000000"/>
            <w:lang w:val="es-AR"/>
          </w:rPr>
          <w:t>mos</w:t>
        </w:r>
      </w:ins>
      <w:ins w:id="4480" w:author="Ernesto del Puerto" w:date="2022-03-05T18:21:00Z">
        <w:r w:rsidRPr="008272D2">
          <w:rPr>
            <w:rFonts w:ascii="Arial Narrow" w:hAnsi="Arial Narrow" w:cs="TimesNewRoman"/>
            <w:color w:val="000000"/>
            <w:lang w:val="es-AR"/>
          </w:rPr>
          <w:t xml:space="preserve"> estos posibles problemas utilizando únicamente el finalizador para limpiar los recursos privados asignados por el inicializador.</w:t>
        </w:r>
      </w:ins>
    </w:p>
    <w:p w14:paraId="228AE066" w14:textId="77777777" w:rsidR="00801126" w:rsidRPr="00801126" w:rsidRDefault="00801126">
      <w:pPr>
        <w:pStyle w:val="Ttulo1"/>
        <w:numPr>
          <w:ilvl w:val="1"/>
          <w:numId w:val="1"/>
        </w:numPr>
        <w:rPr>
          <w:ins w:id="4481" w:author="Ernesto del Puerto" w:date="2022-03-05T18:26:00Z"/>
          <w:rFonts w:ascii="Arial Narrow" w:hAnsi="Arial Narrow" w:cs="CourierNewPSMT"/>
          <w:b/>
          <w:color w:val="000000"/>
          <w:sz w:val="28"/>
          <w:szCs w:val="28"/>
          <w:lang w:val="es-ES"/>
          <w:rPrChange w:id="4482" w:author="Ernesto del Puerto" w:date="2022-03-05T18:26:00Z">
            <w:rPr>
              <w:ins w:id="4483" w:author="Ernesto del Puerto" w:date="2022-03-05T18:26:00Z"/>
              <w:rFonts w:ascii="Arial Narrow" w:hAnsi="Arial Narrow" w:cs="TimesNewRoman"/>
              <w:color w:val="000000"/>
              <w:lang w:val="es-AR"/>
            </w:rPr>
          </w:rPrChange>
        </w:rPr>
        <w:pPrChange w:id="4484" w:author="Ernesto del Puerto" w:date="2022-03-05T18:26:00Z">
          <w:pPr>
            <w:autoSpaceDE w:val="0"/>
            <w:autoSpaceDN w:val="0"/>
            <w:adjustRightInd w:val="0"/>
            <w:spacing w:before="240"/>
          </w:pPr>
        </w:pPrChange>
      </w:pPr>
      <w:bookmarkStart w:id="4485" w:name="_Toc97490035"/>
      <w:ins w:id="4486" w:author="Ernesto del Puerto" w:date="2022-03-05T18:26:00Z">
        <w:r w:rsidRPr="00801126">
          <w:rPr>
            <w:rFonts w:ascii="Arial Narrow" w:eastAsia="Times New Roman" w:hAnsi="Arial Narrow" w:cs="CourierNewPSMT"/>
            <w:b/>
            <w:color w:val="000000"/>
            <w:sz w:val="28"/>
            <w:szCs w:val="28"/>
            <w:lang w:val="es-ES"/>
            <w:rPrChange w:id="4487" w:author="Ernesto del Puerto" w:date="2022-03-05T18:26:00Z">
              <w:rPr>
                <w:rFonts w:ascii="Arial Narrow" w:hAnsi="Arial Narrow" w:cs="TimesNewRoman"/>
                <w:color w:val="000000"/>
                <w:lang w:val="es-AR"/>
              </w:rPr>
            </w:rPrChange>
          </w:rPr>
          <w:t>Campos R6</w:t>
        </w:r>
        <w:bookmarkEnd w:id="4485"/>
      </w:ins>
    </w:p>
    <w:p w14:paraId="73D89CCE" w14:textId="06FDDCBD" w:rsidR="00801126" w:rsidRDefault="00801126" w:rsidP="00801126">
      <w:pPr>
        <w:autoSpaceDE w:val="0"/>
        <w:autoSpaceDN w:val="0"/>
        <w:adjustRightInd w:val="0"/>
        <w:spacing w:before="240"/>
        <w:rPr>
          <w:ins w:id="4488" w:author="Ernesto del Puerto" w:date="2022-03-05T18:27:00Z"/>
          <w:rFonts w:ascii="Arial Narrow" w:hAnsi="Arial Narrow" w:cs="TimesNewRoman"/>
          <w:color w:val="000000"/>
          <w:lang w:val="es-AR"/>
        </w:rPr>
      </w:pPr>
      <w:ins w:id="4489" w:author="Ernesto del Puerto" w:date="2022-03-05T18:26:00Z">
        <w:r w:rsidRPr="00801126">
          <w:rPr>
            <w:rFonts w:ascii="Arial Narrow" w:hAnsi="Arial Narrow" w:cs="TimesNewRoman"/>
            <w:color w:val="000000"/>
            <w:lang w:val="es-AR"/>
          </w:rPr>
          <w:t>Una consecuencia final de la semántica de referencia puede surgir donde no lo espera</w:t>
        </w:r>
      </w:ins>
      <w:ins w:id="4490" w:author="Ernesto del Puerto" w:date="2022-03-05T18:27:00Z">
        <w:r>
          <w:rPr>
            <w:rFonts w:ascii="Arial Narrow" w:hAnsi="Arial Narrow" w:cs="TimesNewRoman"/>
            <w:color w:val="000000"/>
            <w:lang w:val="es-AR"/>
          </w:rPr>
          <w:t>mos</w:t>
        </w:r>
      </w:ins>
      <w:ins w:id="4491" w:author="Ernesto del Puerto" w:date="2022-03-05T18:26:00Z">
        <w:r w:rsidRPr="00801126">
          <w:rPr>
            <w:rFonts w:ascii="Arial Narrow" w:hAnsi="Arial Narrow" w:cs="TimesNewRoman"/>
            <w:color w:val="000000"/>
            <w:lang w:val="es-AR"/>
          </w:rPr>
          <w:t>.</w:t>
        </w:r>
      </w:ins>
    </w:p>
    <w:p w14:paraId="7795BCBC" w14:textId="77777777" w:rsidR="006766A6" w:rsidRDefault="006766A6" w:rsidP="00801126">
      <w:pPr>
        <w:autoSpaceDE w:val="0"/>
        <w:autoSpaceDN w:val="0"/>
        <w:adjustRightInd w:val="0"/>
        <w:spacing w:before="240"/>
        <w:rPr>
          <w:ins w:id="4492" w:author="Ernesto del Puerto" w:date="2022-03-05T18:30:00Z"/>
          <w:rFonts w:ascii="Arial Narrow" w:hAnsi="Arial Narrow" w:cs="TimesNewRoman"/>
          <w:color w:val="000000"/>
          <w:lang w:val="es-AR"/>
        </w:rPr>
      </w:pPr>
    </w:p>
    <w:p w14:paraId="0D5511FC" w14:textId="08AAD9F4" w:rsidR="006766A6" w:rsidRDefault="006766A6" w:rsidP="00801126">
      <w:pPr>
        <w:autoSpaceDE w:val="0"/>
        <w:autoSpaceDN w:val="0"/>
        <w:adjustRightInd w:val="0"/>
        <w:spacing w:before="240"/>
        <w:rPr>
          <w:ins w:id="4493" w:author="Ernesto del Puerto" w:date="2022-03-05T18:30:00Z"/>
          <w:rFonts w:ascii="Arial Narrow" w:hAnsi="Arial Narrow" w:cs="TimesNewRoman"/>
          <w:color w:val="000000"/>
          <w:lang w:val="es-AR"/>
        </w:rPr>
      </w:pPr>
      <w:ins w:id="4494" w:author="Ernesto del Puerto" w:date="2022-03-05T18:31:00Z">
        <w:r>
          <w:rPr>
            <w:rFonts w:ascii="Arial Narrow" w:hAnsi="Arial Narrow" w:cs="TimesNewRoman"/>
            <w:noProof/>
            <w:color w:val="000000"/>
            <w:lang w:val="es-AR"/>
          </w:rPr>
          <w:drawing>
            <wp:inline distT="0" distB="0" distL="0" distR="0" wp14:anchorId="0E3054AF" wp14:editId="1B46DD77">
              <wp:extent cx="5172075" cy="4572000"/>
              <wp:effectExtent l="0" t="0" r="952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72075" cy="4572000"/>
                      </a:xfrm>
                      <a:prstGeom prst="rect">
                        <a:avLst/>
                      </a:prstGeom>
                      <a:noFill/>
                      <a:ln>
                        <a:noFill/>
                      </a:ln>
                    </pic:spPr>
                  </pic:pic>
                </a:graphicData>
              </a:graphic>
            </wp:inline>
          </w:drawing>
        </w:r>
      </w:ins>
    </w:p>
    <w:p w14:paraId="4F599DF1" w14:textId="50481EAE" w:rsidR="006766A6" w:rsidRDefault="006766A6" w:rsidP="006766A6">
      <w:pPr>
        <w:pStyle w:val="TtuloTDC"/>
        <w:autoSpaceDE w:val="0"/>
        <w:autoSpaceDN w:val="0"/>
        <w:adjustRightInd w:val="0"/>
        <w:outlineLvl w:val="2"/>
        <w:rPr>
          <w:ins w:id="4495" w:author="Ernesto del Puerto" w:date="2022-03-05T18:31:00Z"/>
          <w:rFonts w:ascii="Arial Narrow" w:hAnsi="Arial Narrow" w:cs="TimesNewRoman"/>
          <w:color w:val="000000"/>
          <w:lang w:val="es-AR"/>
        </w:rPr>
      </w:pPr>
      <w:bookmarkStart w:id="4496" w:name="_Toc97490036"/>
      <w:ins w:id="4497" w:author="Ernesto del Puerto" w:date="2022-03-05T18:31:00Z">
        <w:r>
          <w:rPr>
            <w:rFonts w:ascii="Arial Narrow" w:eastAsia="Times New Roman" w:hAnsi="Arial Narrow" w:cs="CourierNewPSMT"/>
            <w:b/>
            <w:color w:val="000000"/>
            <w:sz w:val="28"/>
            <w:szCs w:val="28"/>
            <w:lang w:val="es-ES" w:eastAsia="es-ES"/>
          </w:rPr>
          <w:t>Figura 36.4. Campos R6</w:t>
        </w:r>
        <w:bookmarkEnd w:id="4496"/>
      </w:ins>
    </w:p>
    <w:p w14:paraId="1883ABF2" w14:textId="0A3BFE19" w:rsidR="00801126" w:rsidRDefault="00801126" w:rsidP="00801126">
      <w:pPr>
        <w:autoSpaceDE w:val="0"/>
        <w:autoSpaceDN w:val="0"/>
        <w:adjustRightInd w:val="0"/>
        <w:spacing w:before="240"/>
        <w:rPr>
          <w:ins w:id="4498" w:author="Ernesto del Puerto" w:date="2022-03-05T18:27:00Z"/>
          <w:rFonts w:ascii="Arial Narrow" w:hAnsi="Arial Narrow" w:cs="TimesNewRoman"/>
          <w:color w:val="000000"/>
          <w:lang w:val="es-AR"/>
        </w:rPr>
      </w:pPr>
      <w:ins w:id="4499" w:author="Ernesto del Puerto" w:date="2022-03-05T18:26:00Z">
        <w:r w:rsidRPr="00801126">
          <w:rPr>
            <w:rFonts w:ascii="Arial Narrow" w:hAnsi="Arial Narrow" w:cs="TimesNewRoman"/>
            <w:color w:val="000000"/>
            <w:lang w:val="es-AR"/>
          </w:rPr>
          <w:t>Si usa</w:t>
        </w:r>
      </w:ins>
      <w:ins w:id="4500" w:author="Ernesto del Puerto" w:date="2022-03-05T18:27:00Z">
        <w:r>
          <w:rPr>
            <w:rFonts w:ascii="Arial Narrow" w:hAnsi="Arial Narrow" w:cs="TimesNewRoman"/>
            <w:color w:val="000000"/>
            <w:lang w:val="es-AR"/>
          </w:rPr>
          <w:t>mos</w:t>
        </w:r>
      </w:ins>
      <w:ins w:id="4501" w:author="Ernesto del Puerto" w:date="2022-03-05T18:26:00Z">
        <w:r w:rsidRPr="00801126">
          <w:rPr>
            <w:rFonts w:ascii="Arial Narrow" w:hAnsi="Arial Narrow" w:cs="TimesNewRoman"/>
            <w:color w:val="000000"/>
            <w:lang w:val="es-AR"/>
          </w:rPr>
          <w:t xml:space="preserve"> una clase R6 como el valor predeterminado de un campo, se compartirá en todas las instancias del objeto</w:t>
        </w:r>
      </w:ins>
      <w:ins w:id="4502" w:author="Ernesto del Puerto" w:date="2022-03-05T18:31:00Z">
        <w:r w:rsidR="006766A6">
          <w:rPr>
            <w:rFonts w:ascii="Arial Narrow" w:hAnsi="Arial Narrow" w:cs="TimesNewRoman"/>
            <w:color w:val="000000"/>
            <w:lang w:val="es-AR"/>
          </w:rPr>
          <w:t>, ver figura 36.4</w:t>
        </w:r>
      </w:ins>
      <w:ins w:id="4503" w:author="Ernesto del Puerto" w:date="2022-03-05T18:27:00Z">
        <w:r>
          <w:rPr>
            <w:rFonts w:ascii="Arial Narrow" w:hAnsi="Arial Narrow" w:cs="TimesNewRoman"/>
            <w:color w:val="000000"/>
            <w:lang w:val="es-AR"/>
          </w:rPr>
          <w:t>.</w:t>
        </w:r>
      </w:ins>
    </w:p>
    <w:p w14:paraId="69C8ABD2" w14:textId="46C45417" w:rsidR="008272D2" w:rsidRDefault="006766A6" w:rsidP="00801126">
      <w:pPr>
        <w:autoSpaceDE w:val="0"/>
        <w:autoSpaceDN w:val="0"/>
        <w:adjustRightInd w:val="0"/>
        <w:spacing w:before="240"/>
        <w:rPr>
          <w:ins w:id="4504" w:author="Ernesto del Puerto" w:date="2022-03-05T18:25:00Z"/>
          <w:rFonts w:ascii="Arial Narrow" w:hAnsi="Arial Narrow" w:cs="TimesNewRoman"/>
          <w:color w:val="000000"/>
          <w:lang w:val="es-AR"/>
        </w:rPr>
      </w:pPr>
      <w:ins w:id="4505" w:author="Ernesto del Puerto" w:date="2022-03-05T18:32:00Z">
        <w:r>
          <w:rPr>
            <w:rFonts w:ascii="Arial Narrow" w:hAnsi="Arial Narrow" w:cs="TimesNewRoman"/>
            <w:color w:val="000000"/>
            <w:lang w:val="es-AR"/>
          </w:rPr>
          <w:t xml:space="preserve">En la misma </w:t>
        </w:r>
      </w:ins>
      <w:ins w:id="4506" w:author="Ernesto del Puerto" w:date="2022-03-05T18:26:00Z">
        <w:r w:rsidR="00801126" w:rsidRPr="00801126">
          <w:rPr>
            <w:rFonts w:ascii="Arial Narrow" w:hAnsi="Arial Narrow" w:cs="TimesNewRoman"/>
            <w:color w:val="000000"/>
            <w:lang w:val="es-AR"/>
          </w:rPr>
          <w:t xml:space="preserve">queremos crear una base de datos temporal cada vez que llamamos a </w:t>
        </w:r>
        <w:proofErr w:type="spellStart"/>
        <w:r w:rsidR="00801126" w:rsidRPr="006766A6">
          <w:rPr>
            <w:rFonts w:ascii="Arial Narrow" w:hAnsi="Arial Narrow" w:cs="TimesNewRoman"/>
            <w:b/>
            <w:bCs/>
            <w:i/>
            <w:iCs/>
            <w:color w:val="000000"/>
            <w:lang w:val="es-AR"/>
            <w:rPrChange w:id="4507" w:author="Ernesto del Puerto" w:date="2022-03-05T18:32:00Z">
              <w:rPr>
                <w:rFonts w:ascii="Arial Narrow" w:hAnsi="Arial Narrow" w:cs="TimesNewRoman"/>
                <w:color w:val="000000"/>
                <w:lang w:val="es-AR"/>
              </w:rPr>
            </w:rPrChange>
          </w:rPr>
          <w:t>TemporaryDatabase$</w:t>
        </w:r>
        <w:proofErr w:type="gramStart"/>
        <w:r w:rsidR="00801126" w:rsidRPr="006766A6">
          <w:rPr>
            <w:rFonts w:ascii="Arial Narrow" w:hAnsi="Arial Narrow" w:cs="TimesNewRoman"/>
            <w:b/>
            <w:bCs/>
            <w:i/>
            <w:iCs/>
            <w:color w:val="000000"/>
            <w:lang w:val="es-AR"/>
            <w:rPrChange w:id="4508" w:author="Ernesto del Puerto" w:date="2022-03-05T18:32:00Z">
              <w:rPr>
                <w:rFonts w:ascii="Arial Narrow" w:hAnsi="Arial Narrow" w:cs="TimesNewRoman"/>
                <w:color w:val="000000"/>
                <w:lang w:val="es-AR"/>
              </w:rPr>
            </w:rPrChange>
          </w:rPr>
          <w:t>new</w:t>
        </w:r>
        <w:proofErr w:type="spellEnd"/>
        <w:r w:rsidR="00801126" w:rsidRPr="006766A6">
          <w:rPr>
            <w:rFonts w:ascii="Arial Narrow" w:hAnsi="Arial Narrow" w:cs="TimesNewRoman"/>
            <w:b/>
            <w:bCs/>
            <w:i/>
            <w:iCs/>
            <w:color w:val="000000"/>
            <w:lang w:val="es-AR"/>
            <w:rPrChange w:id="4509" w:author="Ernesto del Puerto" w:date="2022-03-05T18:32:00Z">
              <w:rPr>
                <w:rFonts w:ascii="Arial Narrow" w:hAnsi="Arial Narrow" w:cs="TimesNewRoman"/>
                <w:color w:val="000000"/>
                <w:lang w:val="es-AR"/>
              </w:rPr>
            </w:rPrChange>
          </w:rPr>
          <w:t>(</w:t>
        </w:r>
        <w:proofErr w:type="gramEnd"/>
        <w:r w:rsidR="00801126" w:rsidRPr="006766A6">
          <w:rPr>
            <w:rFonts w:ascii="Arial Narrow" w:hAnsi="Arial Narrow" w:cs="TimesNewRoman"/>
            <w:b/>
            <w:bCs/>
            <w:i/>
            <w:iCs/>
            <w:color w:val="000000"/>
            <w:lang w:val="es-AR"/>
            <w:rPrChange w:id="4510" w:author="Ernesto del Puerto" w:date="2022-03-05T18:32:00Z">
              <w:rPr>
                <w:rFonts w:ascii="Arial Narrow" w:hAnsi="Arial Narrow" w:cs="TimesNewRoman"/>
                <w:color w:val="000000"/>
                <w:lang w:val="es-AR"/>
              </w:rPr>
            </w:rPrChange>
          </w:rPr>
          <w:t>)</w:t>
        </w:r>
      </w:ins>
      <w:ins w:id="4511" w:author="Ernesto del Puerto" w:date="2022-03-05T18:32:00Z">
        <w:r>
          <w:rPr>
            <w:rFonts w:ascii="Arial Narrow" w:hAnsi="Arial Narrow" w:cs="TimesNewRoman"/>
            <w:color w:val="000000"/>
            <w:lang w:val="es-AR"/>
          </w:rPr>
          <w:t xml:space="preserve">, </w:t>
        </w:r>
      </w:ins>
      <w:ins w:id="4512" w:author="Ernesto del Puerto" w:date="2022-03-05T18:26:00Z">
        <w:r w:rsidR="00801126" w:rsidRPr="00801126">
          <w:rPr>
            <w:rFonts w:ascii="Arial Narrow" w:hAnsi="Arial Narrow" w:cs="TimesNewRoman"/>
            <w:color w:val="000000"/>
            <w:lang w:val="es-AR"/>
          </w:rPr>
          <w:t>pero el código siempre usa la misma ruta.</w:t>
        </w:r>
      </w:ins>
    </w:p>
    <w:p w14:paraId="671F4CC2" w14:textId="77777777" w:rsidR="00177891" w:rsidRDefault="00177891" w:rsidP="00177891">
      <w:pPr>
        <w:autoSpaceDE w:val="0"/>
        <w:autoSpaceDN w:val="0"/>
        <w:adjustRightInd w:val="0"/>
        <w:spacing w:before="240"/>
        <w:rPr>
          <w:ins w:id="4513" w:author="Ernesto del Puerto" w:date="2022-03-05T18:33:00Z"/>
          <w:rFonts w:ascii="Arial Narrow" w:hAnsi="Arial Narrow" w:cs="TimesNewRoman"/>
          <w:color w:val="000000"/>
          <w:lang w:val="es-AR"/>
        </w:rPr>
      </w:pPr>
      <w:ins w:id="4514" w:author="Ernesto del Puerto" w:date="2022-03-05T18:33:00Z">
        <w:r w:rsidRPr="00177891">
          <w:rPr>
            <w:rFonts w:ascii="Arial Narrow" w:hAnsi="Arial Narrow" w:cs="TimesNewRoman"/>
            <w:color w:val="000000"/>
            <w:lang w:val="es-AR"/>
          </w:rPr>
          <w:t xml:space="preserve">El problema surge porque se llama a </w:t>
        </w:r>
        <w:proofErr w:type="spellStart"/>
        <w:r w:rsidRPr="00177891">
          <w:rPr>
            <w:rFonts w:ascii="Arial Narrow" w:hAnsi="Arial Narrow" w:cs="TimesNewRoman"/>
            <w:b/>
            <w:bCs/>
            <w:i/>
            <w:iCs/>
            <w:color w:val="000000"/>
            <w:lang w:val="es-AR"/>
            <w:rPrChange w:id="4515" w:author="Ernesto del Puerto" w:date="2022-03-05T18:33:00Z">
              <w:rPr>
                <w:rFonts w:ascii="Arial Narrow" w:hAnsi="Arial Narrow" w:cs="TimesNewRoman"/>
                <w:color w:val="000000"/>
                <w:lang w:val="es-AR"/>
              </w:rPr>
            </w:rPrChange>
          </w:rPr>
          <w:t>TemporaryFile$</w:t>
        </w:r>
        <w:proofErr w:type="gramStart"/>
        <w:r w:rsidRPr="00177891">
          <w:rPr>
            <w:rFonts w:ascii="Arial Narrow" w:hAnsi="Arial Narrow" w:cs="TimesNewRoman"/>
            <w:b/>
            <w:bCs/>
            <w:i/>
            <w:iCs/>
            <w:color w:val="000000"/>
            <w:lang w:val="es-AR"/>
            <w:rPrChange w:id="4516" w:author="Ernesto del Puerto" w:date="2022-03-05T18:33:00Z">
              <w:rPr>
                <w:rFonts w:ascii="Arial Narrow" w:hAnsi="Arial Narrow" w:cs="TimesNewRoman"/>
                <w:color w:val="000000"/>
                <w:lang w:val="es-AR"/>
              </w:rPr>
            </w:rPrChange>
          </w:rPr>
          <w:t>new</w:t>
        </w:r>
        <w:proofErr w:type="spellEnd"/>
        <w:r w:rsidRPr="00177891">
          <w:rPr>
            <w:rFonts w:ascii="Arial Narrow" w:hAnsi="Arial Narrow" w:cs="TimesNewRoman"/>
            <w:b/>
            <w:bCs/>
            <w:i/>
            <w:iCs/>
            <w:color w:val="000000"/>
            <w:lang w:val="es-AR"/>
            <w:rPrChange w:id="4517" w:author="Ernesto del Puerto" w:date="2022-03-05T18:33:00Z">
              <w:rPr>
                <w:rFonts w:ascii="Arial Narrow" w:hAnsi="Arial Narrow" w:cs="TimesNewRoman"/>
                <w:color w:val="000000"/>
                <w:lang w:val="es-AR"/>
              </w:rPr>
            </w:rPrChange>
          </w:rPr>
          <w:t>(</w:t>
        </w:r>
        <w:proofErr w:type="gramEnd"/>
        <w:r w:rsidRPr="00177891">
          <w:rPr>
            <w:rFonts w:ascii="Arial Narrow" w:hAnsi="Arial Narrow" w:cs="TimesNewRoman"/>
            <w:b/>
            <w:bCs/>
            <w:i/>
            <w:iCs/>
            <w:color w:val="000000"/>
            <w:lang w:val="es-AR"/>
            <w:rPrChange w:id="4518" w:author="Ernesto del Puerto" w:date="2022-03-05T18:33:00Z">
              <w:rPr>
                <w:rFonts w:ascii="Arial Narrow" w:hAnsi="Arial Narrow" w:cs="TimesNewRoman"/>
                <w:color w:val="000000"/>
                <w:lang w:val="es-AR"/>
              </w:rPr>
            </w:rPrChange>
          </w:rPr>
          <w:t>)</w:t>
        </w:r>
        <w:r w:rsidRPr="00177891">
          <w:rPr>
            <w:rFonts w:ascii="Arial Narrow" w:hAnsi="Arial Narrow" w:cs="TimesNewRoman"/>
            <w:color w:val="000000"/>
            <w:lang w:val="es-AR"/>
          </w:rPr>
          <w:t xml:space="preserve"> solo una vez cuando se define la clase </w:t>
        </w:r>
        <w:proofErr w:type="spellStart"/>
        <w:r w:rsidRPr="00177891">
          <w:rPr>
            <w:rFonts w:ascii="Arial Narrow" w:hAnsi="Arial Narrow" w:cs="TimesNewRoman"/>
            <w:b/>
            <w:bCs/>
            <w:i/>
            <w:iCs/>
            <w:color w:val="000000"/>
            <w:lang w:val="es-AR"/>
            <w:rPrChange w:id="4519" w:author="Ernesto del Puerto" w:date="2022-03-05T18:33:00Z">
              <w:rPr>
                <w:rFonts w:ascii="Arial Narrow" w:hAnsi="Arial Narrow" w:cs="TimesNewRoman"/>
                <w:color w:val="000000"/>
                <w:lang w:val="es-AR"/>
              </w:rPr>
            </w:rPrChange>
          </w:rPr>
          <w:t>TemporalDatabase</w:t>
        </w:r>
        <w:proofErr w:type="spellEnd"/>
        <w:r w:rsidRPr="00177891">
          <w:rPr>
            <w:rFonts w:ascii="Arial Narrow" w:hAnsi="Arial Narrow" w:cs="TimesNewRoman"/>
            <w:color w:val="000000"/>
            <w:lang w:val="es-AR"/>
          </w:rPr>
          <w:t>.</w:t>
        </w:r>
      </w:ins>
    </w:p>
    <w:p w14:paraId="258271D0" w14:textId="77777777" w:rsidR="00177891" w:rsidRDefault="00177891" w:rsidP="00177891">
      <w:pPr>
        <w:autoSpaceDE w:val="0"/>
        <w:autoSpaceDN w:val="0"/>
        <w:adjustRightInd w:val="0"/>
        <w:spacing w:before="240"/>
        <w:rPr>
          <w:ins w:id="4520" w:author="Ernesto del Puerto" w:date="2022-03-05T18:34:00Z"/>
          <w:rFonts w:ascii="Arial Narrow" w:hAnsi="Arial Narrow" w:cs="TimesNewRoman"/>
          <w:color w:val="000000"/>
          <w:lang w:val="es-AR"/>
        </w:rPr>
      </w:pPr>
      <w:ins w:id="4521" w:author="Ernesto del Puerto" w:date="2022-03-05T18:33:00Z">
        <w:r w:rsidRPr="00177891">
          <w:rPr>
            <w:rFonts w:ascii="Arial Narrow" w:hAnsi="Arial Narrow" w:cs="TimesNewRoman"/>
            <w:color w:val="000000"/>
            <w:lang w:val="es-AR"/>
          </w:rPr>
          <w:t xml:space="preserve">Para solucionar el problema, debemos asegurarnos de que se llame cada vez que se llame a </w:t>
        </w:r>
        <w:proofErr w:type="spellStart"/>
        <w:r w:rsidRPr="00177891">
          <w:rPr>
            <w:rFonts w:ascii="Arial Narrow" w:hAnsi="Arial Narrow" w:cs="TimesNewRoman"/>
            <w:b/>
            <w:bCs/>
            <w:i/>
            <w:iCs/>
            <w:color w:val="000000"/>
            <w:lang w:val="es-AR"/>
            <w:rPrChange w:id="4522" w:author="Ernesto del Puerto" w:date="2022-03-05T18:34:00Z">
              <w:rPr>
                <w:rFonts w:ascii="Arial Narrow" w:hAnsi="Arial Narrow" w:cs="TimesNewRoman"/>
                <w:color w:val="000000"/>
                <w:lang w:val="es-AR"/>
              </w:rPr>
            </w:rPrChange>
          </w:rPr>
          <w:t>TemporalDatabase$</w:t>
        </w:r>
        <w:proofErr w:type="gramStart"/>
        <w:r w:rsidRPr="00177891">
          <w:rPr>
            <w:rFonts w:ascii="Arial Narrow" w:hAnsi="Arial Narrow" w:cs="TimesNewRoman"/>
            <w:b/>
            <w:bCs/>
            <w:i/>
            <w:iCs/>
            <w:color w:val="000000"/>
            <w:lang w:val="es-AR"/>
            <w:rPrChange w:id="4523" w:author="Ernesto del Puerto" w:date="2022-03-05T18:34:00Z">
              <w:rPr>
                <w:rFonts w:ascii="Arial Narrow" w:hAnsi="Arial Narrow" w:cs="TimesNewRoman"/>
                <w:color w:val="000000"/>
                <w:lang w:val="es-AR"/>
              </w:rPr>
            </w:rPrChange>
          </w:rPr>
          <w:t>new</w:t>
        </w:r>
        <w:proofErr w:type="spellEnd"/>
        <w:r w:rsidRPr="00177891">
          <w:rPr>
            <w:rFonts w:ascii="Arial Narrow" w:hAnsi="Arial Narrow" w:cs="TimesNewRoman"/>
            <w:b/>
            <w:bCs/>
            <w:i/>
            <w:iCs/>
            <w:color w:val="000000"/>
            <w:lang w:val="es-AR"/>
            <w:rPrChange w:id="4524" w:author="Ernesto del Puerto" w:date="2022-03-05T18:34:00Z">
              <w:rPr>
                <w:rFonts w:ascii="Arial Narrow" w:hAnsi="Arial Narrow" w:cs="TimesNewRoman"/>
                <w:color w:val="000000"/>
                <w:lang w:val="es-AR"/>
              </w:rPr>
            </w:rPrChange>
          </w:rPr>
          <w:t>(</w:t>
        </w:r>
        <w:proofErr w:type="gramEnd"/>
        <w:r w:rsidRPr="00177891">
          <w:rPr>
            <w:rFonts w:ascii="Arial Narrow" w:hAnsi="Arial Narrow" w:cs="TimesNewRoman"/>
            <w:b/>
            <w:bCs/>
            <w:i/>
            <w:iCs/>
            <w:color w:val="000000"/>
            <w:lang w:val="es-AR"/>
            <w:rPrChange w:id="4525" w:author="Ernesto del Puerto" w:date="2022-03-05T18:34:00Z">
              <w:rPr>
                <w:rFonts w:ascii="Arial Narrow" w:hAnsi="Arial Narrow" w:cs="TimesNewRoman"/>
                <w:color w:val="000000"/>
                <w:lang w:val="es-AR"/>
              </w:rPr>
            </w:rPrChange>
          </w:rPr>
          <w:t>)</w:t>
        </w:r>
      </w:ins>
      <w:ins w:id="4526" w:author="Ernesto del Puerto" w:date="2022-03-05T18:34:00Z">
        <w:r>
          <w:rPr>
            <w:rFonts w:ascii="Arial Narrow" w:hAnsi="Arial Narrow" w:cs="TimesNewRoman"/>
            <w:color w:val="000000"/>
            <w:lang w:val="es-AR"/>
          </w:rPr>
          <w:t xml:space="preserve">, </w:t>
        </w:r>
      </w:ins>
      <w:ins w:id="4527" w:author="Ernesto del Puerto" w:date="2022-03-05T18:33:00Z">
        <w:r w:rsidRPr="00177891">
          <w:rPr>
            <w:rFonts w:ascii="Arial Narrow" w:hAnsi="Arial Narrow" w:cs="TimesNewRoman"/>
            <w:color w:val="000000"/>
            <w:lang w:val="es-AR"/>
          </w:rPr>
          <w:t xml:space="preserve">es decir, debemos ponerlo en </w:t>
        </w:r>
        <w:r w:rsidRPr="00177891">
          <w:rPr>
            <w:rFonts w:ascii="Arial Narrow" w:hAnsi="Arial Narrow" w:cs="TimesNewRoman"/>
            <w:b/>
            <w:bCs/>
            <w:i/>
            <w:iCs/>
            <w:color w:val="000000"/>
            <w:lang w:val="es-AR"/>
            <w:rPrChange w:id="4528" w:author="Ernesto del Puerto" w:date="2022-03-05T18:34:00Z">
              <w:rPr>
                <w:rFonts w:ascii="Arial Narrow" w:hAnsi="Arial Narrow" w:cs="TimesNewRoman"/>
                <w:color w:val="000000"/>
                <w:lang w:val="es-AR"/>
              </w:rPr>
            </w:rPrChange>
          </w:rPr>
          <w:t>$</w:t>
        </w:r>
        <w:proofErr w:type="spellStart"/>
        <w:r w:rsidRPr="00177891">
          <w:rPr>
            <w:rFonts w:ascii="Arial Narrow" w:hAnsi="Arial Narrow" w:cs="TimesNewRoman"/>
            <w:b/>
            <w:bCs/>
            <w:i/>
            <w:iCs/>
            <w:color w:val="000000"/>
            <w:lang w:val="es-AR"/>
            <w:rPrChange w:id="4529" w:author="Ernesto del Puerto" w:date="2022-03-05T18:34:00Z">
              <w:rPr>
                <w:rFonts w:ascii="Arial Narrow" w:hAnsi="Arial Narrow" w:cs="TimesNewRoman"/>
                <w:color w:val="000000"/>
                <w:lang w:val="es-AR"/>
              </w:rPr>
            </w:rPrChange>
          </w:rPr>
          <w:t>initialize</w:t>
        </w:r>
        <w:proofErr w:type="spellEnd"/>
        <w:r w:rsidRPr="00177891">
          <w:rPr>
            <w:rFonts w:ascii="Arial Narrow" w:hAnsi="Arial Narrow" w:cs="TimesNewRoman"/>
            <w:b/>
            <w:bCs/>
            <w:i/>
            <w:iCs/>
            <w:color w:val="000000"/>
            <w:lang w:val="es-AR"/>
            <w:rPrChange w:id="4530" w:author="Ernesto del Puerto" w:date="2022-03-05T18:34:00Z">
              <w:rPr>
                <w:rFonts w:ascii="Arial Narrow" w:hAnsi="Arial Narrow" w:cs="TimesNewRoman"/>
                <w:color w:val="000000"/>
                <w:lang w:val="es-AR"/>
              </w:rPr>
            </w:rPrChange>
          </w:rPr>
          <w:t>()</w:t>
        </w:r>
      </w:ins>
      <w:ins w:id="4531" w:author="Ernesto del Puerto" w:date="2022-03-05T18:34:00Z">
        <w:r>
          <w:rPr>
            <w:rFonts w:ascii="Arial Narrow" w:hAnsi="Arial Narrow" w:cs="TimesNewRoman"/>
            <w:color w:val="000000"/>
            <w:lang w:val="es-AR"/>
          </w:rPr>
          <w:t>.</w:t>
        </w:r>
      </w:ins>
    </w:p>
    <w:p w14:paraId="3C44A1EE" w14:textId="0A004305" w:rsidR="00B26099" w:rsidRPr="00091F35" w:rsidRDefault="00B26099">
      <w:pPr>
        <w:pStyle w:val="Ttulo1"/>
        <w:numPr>
          <w:ilvl w:val="1"/>
          <w:numId w:val="1"/>
        </w:numPr>
        <w:rPr>
          <w:ins w:id="4532" w:author="Ernesto del Puerto" w:date="2022-03-05T19:12:00Z"/>
          <w:rFonts w:ascii="Arial Narrow" w:eastAsia="Times New Roman" w:hAnsi="Arial Narrow" w:cs="CourierNewPSMT"/>
          <w:b/>
          <w:color w:val="000000"/>
          <w:sz w:val="28"/>
          <w:szCs w:val="28"/>
          <w:lang w:val="es-ES"/>
        </w:rPr>
        <w:pPrChange w:id="4533" w:author="Ernesto del Puerto" w:date="2022-03-05T19:12:00Z">
          <w:pPr>
            <w:pStyle w:val="Ttulo1"/>
            <w:numPr>
              <w:ilvl w:val="1"/>
              <w:numId w:val="97"/>
            </w:numPr>
            <w:ind w:left="1080" w:hanging="720"/>
          </w:pPr>
        </w:pPrChange>
      </w:pPr>
      <w:bookmarkStart w:id="4534" w:name="_Toc97490037"/>
      <w:ins w:id="4535" w:author="Ernesto del Puerto" w:date="2022-03-05T19:13:00Z">
        <w:r>
          <w:rPr>
            <w:rFonts w:ascii="Arial Narrow" w:eastAsia="Times New Roman" w:hAnsi="Arial Narrow" w:cs="CourierNewPSMT"/>
            <w:b/>
            <w:color w:val="000000"/>
            <w:sz w:val="28"/>
            <w:szCs w:val="28"/>
            <w:lang w:val="es-ES"/>
          </w:rPr>
          <w:lastRenderedPageBreak/>
          <w:t>Ejercicio</w:t>
        </w:r>
      </w:ins>
      <w:bookmarkEnd w:id="4534"/>
    </w:p>
    <w:p w14:paraId="4A7917C2" w14:textId="77777777" w:rsidR="00177891" w:rsidRDefault="00177891" w:rsidP="00177891">
      <w:pPr>
        <w:autoSpaceDE w:val="0"/>
        <w:autoSpaceDN w:val="0"/>
        <w:adjustRightInd w:val="0"/>
        <w:spacing w:before="240"/>
        <w:rPr>
          <w:ins w:id="4536" w:author="Ernesto del Puerto" w:date="2022-03-05T18:34:00Z"/>
          <w:rFonts w:ascii="Arial Narrow" w:hAnsi="Arial Narrow" w:cs="TimesNewRoman"/>
          <w:color w:val="000000"/>
          <w:lang w:val="es-AR"/>
        </w:rPr>
      </w:pPr>
    </w:p>
    <w:p w14:paraId="06FC7EBD" w14:textId="035F2698" w:rsidR="00177891" w:rsidRDefault="00B26099" w:rsidP="00177891">
      <w:pPr>
        <w:autoSpaceDE w:val="0"/>
        <w:autoSpaceDN w:val="0"/>
        <w:adjustRightInd w:val="0"/>
        <w:spacing w:before="240"/>
        <w:rPr>
          <w:ins w:id="4537" w:author="Ernesto del Puerto" w:date="2022-03-05T18:34:00Z"/>
          <w:rFonts w:ascii="Arial Narrow" w:hAnsi="Arial Narrow" w:cs="TimesNewRoman"/>
          <w:color w:val="000000"/>
          <w:lang w:val="es-AR"/>
        </w:rPr>
      </w:pPr>
      <w:ins w:id="4538" w:author="Ernesto del Puerto" w:date="2022-03-05T19:12:00Z">
        <w:r>
          <w:rPr>
            <w:rFonts w:ascii="Arial Narrow" w:hAnsi="Arial Narrow" w:cs="TimesNewRoman"/>
            <w:noProof/>
            <w:color w:val="000000"/>
            <w:lang w:val="es-AR"/>
          </w:rPr>
          <w:drawing>
            <wp:inline distT="0" distB="0" distL="0" distR="0" wp14:anchorId="30BA6992" wp14:editId="42138EEE">
              <wp:extent cx="6103620" cy="982345"/>
              <wp:effectExtent l="0" t="0" r="0" b="825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03620" cy="982345"/>
                      </a:xfrm>
                      <a:prstGeom prst="rect">
                        <a:avLst/>
                      </a:prstGeom>
                      <a:noFill/>
                      <a:ln>
                        <a:noFill/>
                      </a:ln>
                    </pic:spPr>
                  </pic:pic>
                </a:graphicData>
              </a:graphic>
            </wp:inline>
          </w:drawing>
        </w:r>
      </w:ins>
    </w:p>
    <w:p w14:paraId="5EABCA23" w14:textId="516923CD" w:rsidR="008272D2" w:rsidRDefault="00B26099" w:rsidP="002426FB">
      <w:pPr>
        <w:autoSpaceDE w:val="0"/>
        <w:autoSpaceDN w:val="0"/>
        <w:adjustRightInd w:val="0"/>
        <w:spacing w:before="240"/>
        <w:rPr>
          <w:ins w:id="4539" w:author="Ernesto del Puerto" w:date="2022-03-05T19:13:00Z"/>
          <w:rFonts w:ascii="Arial Narrow" w:hAnsi="Arial Narrow" w:cs="TimesNewRoman"/>
          <w:color w:val="000000"/>
          <w:lang w:val="es-AR"/>
        </w:rPr>
      </w:pPr>
      <w:ins w:id="4540" w:author="Ernesto del Puerto" w:date="2022-03-05T19:13:00Z">
        <w:r>
          <w:rPr>
            <w:rFonts w:ascii="Arial Narrow" w:hAnsi="Arial Narrow" w:cs="TimesNewRoman"/>
            <w:color w:val="000000"/>
            <w:lang w:val="es-AR"/>
          </w:rPr>
          <w:t xml:space="preserve">Tomado del texto </w:t>
        </w:r>
        <w:proofErr w:type="spellStart"/>
        <w:r>
          <w:rPr>
            <w:rFonts w:ascii="Arial Narrow" w:hAnsi="Arial Narrow" w:cs="TimesNewRoman"/>
            <w:color w:val="000000"/>
            <w:lang w:val="es-AR"/>
          </w:rPr>
          <w:t>Advanced</w:t>
        </w:r>
        <w:proofErr w:type="spellEnd"/>
        <w:r>
          <w:rPr>
            <w:rFonts w:ascii="Arial Narrow" w:hAnsi="Arial Narrow" w:cs="TimesNewRoman"/>
            <w:color w:val="000000"/>
            <w:lang w:val="es-AR"/>
          </w:rPr>
          <w:t xml:space="preserve"> R.</w:t>
        </w:r>
      </w:ins>
    </w:p>
    <w:p w14:paraId="2CD11821" w14:textId="77777777" w:rsidR="00105A55" w:rsidRPr="00105A55" w:rsidRDefault="00105A55">
      <w:pPr>
        <w:pStyle w:val="Ttulo1"/>
        <w:numPr>
          <w:ilvl w:val="0"/>
          <w:numId w:val="1"/>
        </w:numPr>
        <w:rPr>
          <w:ins w:id="4541" w:author="Ernesto del Puerto" w:date="2022-03-05T19:14:00Z"/>
          <w:rFonts w:ascii="Arial Narrow" w:hAnsi="Arial Narrow" w:cs="CourierNewPSMT"/>
          <w:b/>
          <w:color w:val="000000"/>
          <w:sz w:val="28"/>
          <w:szCs w:val="28"/>
          <w:lang w:val="es-ES"/>
          <w:rPrChange w:id="4542" w:author="Ernesto del Puerto" w:date="2022-03-05T19:14:00Z">
            <w:rPr>
              <w:ins w:id="4543" w:author="Ernesto del Puerto" w:date="2022-03-05T19:14:00Z"/>
              <w:rFonts w:ascii="Arial Narrow" w:hAnsi="Arial Narrow" w:cs="TimesNewRoman"/>
              <w:color w:val="000000"/>
              <w:lang w:val="es-AR"/>
            </w:rPr>
          </w:rPrChange>
        </w:rPr>
        <w:pPrChange w:id="4544" w:author="Ernesto del Puerto" w:date="2022-03-05T19:14:00Z">
          <w:pPr>
            <w:autoSpaceDE w:val="0"/>
            <w:autoSpaceDN w:val="0"/>
            <w:adjustRightInd w:val="0"/>
            <w:spacing w:before="240"/>
          </w:pPr>
        </w:pPrChange>
      </w:pPr>
      <w:bookmarkStart w:id="4545" w:name="_Toc97490038"/>
      <w:ins w:id="4546" w:author="Ernesto del Puerto" w:date="2022-03-05T19:14:00Z">
        <w:r w:rsidRPr="00105A55">
          <w:rPr>
            <w:rFonts w:ascii="Arial Narrow" w:eastAsia="Times New Roman" w:hAnsi="Arial Narrow" w:cs="CourierNewPSMT"/>
            <w:b/>
            <w:color w:val="000000"/>
            <w:sz w:val="28"/>
            <w:szCs w:val="28"/>
            <w:lang w:val="es-ES"/>
            <w:rPrChange w:id="4547" w:author="Ernesto del Puerto" w:date="2022-03-05T19:14:00Z">
              <w:rPr>
                <w:rFonts w:ascii="Arial Narrow" w:hAnsi="Arial Narrow" w:cs="TimesNewRoman"/>
                <w:color w:val="000000"/>
                <w:lang w:val="es-AR"/>
              </w:rPr>
            </w:rPrChange>
          </w:rPr>
          <w:t>¿Por qué R6?</w:t>
        </w:r>
        <w:bookmarkEnd w:id="4545"/>
      </w:ins>
    </w:p>
    <w:p w14:paraId="607EA39C" w14:textId="77777777" w:rsidR="00105A55" w:rsidRDefault="00105A55" w:rsidP="00105A55">
      <w:pPr>
        <w:autoSpaceDE w:val="0"/>
        <w:autoSpaceDN w:val="0"/>
        <w:adjustRightInd w:val="0"/>
        <w:spacing w:before="240"/>
        <w:rPr>
          <w:ins w:id="4548" w:author="Ernesto del Puerto" w:date="2022-03-05T19:15:00Z"/>
          <w:rFonts w:ascii="Arial Narrow" w:hAnsi="Arial Narrow" w:cs="TimesNewRoman"/>
          <w:color w:val="000000"/>
          <w:lang w:val="es-AR"/>
        </w:rPr>
      </w:pPr>
      <w:ins w:id="4549" w:author="Ernesto del Puerto" w:date="2022-03-05T19:14:00Z">
        <w:r w:rsidRPr="00105A55">
          <w:rPr>
            <w:rFonts w:ascii="Arial Narrow" w:hAnsi="Arial Narrow" w:cs="TimesNewRoman"/>
            <w:color w:val="000000"/>
            <w:lang w:val="es-AR"/>
          </w:rPr>
          <w:t>R6 es muy similar a un sistema OO incorporado llamado clases de referencia, o RC para abreviar.</w:t>
        </w:r>
      </w:ins>
    </w:p>
    <w:p w14:paraId="6C97760A" w14:textId="15032515" w:rsidR="00105A55" w:rsidRPr="00105A55" w:rsidRDefault="00105A55" w:rsidP="00105A55">
      <w:pPr>
        <w:autoSpaceDE w:val="0"/>
        <w:autoSpaceDN w:val="0"/>
        <w:adjustRightInd w:val="0"/>
        <w:spacing w:before="240"/>
        <w:rPr>
          <w:ins w:id="4550" w:author="Ernesto del Puerto" w:date="2022-03-05T19:14:00Z"/>
          <w:rFonts w:ascii="Arial Narrow" w:hAnsi="Arial Narrow" w:cs="TimesNewRoman"/>
          <w:color w:val="000000"/>
          <w:lang w:val="es-AR"/>
        </w:rPr>
      </w:pPr>
      <w:ins w:id="4551" w:author="Ernesto del Puerto" w:date="2022-03-05T19:15:00Z">
        <w:r>
          <w:rPr>
            <w:rFonts w:ascii="Arial Narrow" w:hAnsi="Arial Narrow" w:cs="TimesNewRoman"/>
            <w:color w:val="000000"/>
            <w:lang w:val="es-AR"/>
          </w:rPr>
          <w:t>Es ´p</w:t>
        </w:r>
      </w:ins>
      <w:ins w:id="4552" w:author="Ernesto del Puerto" w:date="2022-03-05T19:14:00Z">
        <w:r w:rsidRPr="00105A55">
          <w:rPr>
            <w:rFonts w:ascii="Arial Narrow" w:hAnsi="Arial Narrow" w:cs="TimesNewRoman"/>
            <w:color w:val="000000"/>
            <w:lang w:val="es-AR"/>
          </w:rPr>
          <w:t>refer</w:t>
        </w:r>
      </w:ins>
      <w:ins w:id="4553" w:author="Ernesto del Puerto" w:date="2022-03-05T19:15:00Z">
        <w:r>
          <w:rPr>
            <w:rFonts w:ascii="Arial Narrow" w:hAnsi="Arial Narrow" w:cs="TimesNewRoman"/>
            <w:color w:val="000000"/>
            <w:lang w:val="es-AR"/>
          </w:rPr>
          <w:t>ible</w:t>
        </w:r>
      </w:ins>
      <w:ins w:id="4554" w:author="Ernesto del Puerto" w:date="2022-03-05T19:14:00Z">
        <w:r w:rsidRPr="00105A55">
          <w:rPr>
            <w:rFonts w:ascii="Arial Narrow" w:hAnsi="Arial Narrow" w:cs="TimesNewRoman"/>
            <w:color w:val="000000"/>
            <w:lang w:val="es-AR"/>
          </w:rPr>
          <w:t xml:space="preserve"> R6 a RC porque:</w:t>
        </w:r>
      </w:ins>
    </w:p>
    <w:p w14:paraId="48F7C2EF" w14:textId="77777777" w:rsidR="00105A55" w:rsidRDefault="00105A55" w:rsidP="00105A55">
      <w:pPr>
        <w:pStyle w:val="Prrafodelista"/>
        <w:numPr>
          <w:ilvl w:val="0"/>
          <w:numId w:val="98"/>
        </w:numPr>
        <w:autoSpaceDE w:val="0"/>
        <w:autoSpaceDN w:val="0"/>
        <w:adjustRightInd w:val="0"/>
        <w:spacing w:before="240"/>
        <w:rPr>
          <w:ins w:id="4555" w:author="Ernesto del Puerto" w:date="2022-03-05T19:15:00Z"/>
          <w:rFonts w:ascii="Arial Narrow" w:hAnsi="Arial Narrow" w:cs="TimesNewRoman"/>
          <w:color w:val="000000"/>
          <w:lang w:val="es-AR"/>
        </w:rPr>
      </w:pPr>
      <w:ins w:id="4556" w:author="Ernesto del Puerto" w:date="2022-03-05T19:14:00Z">
        <w:r w:rsidRPr="00105A55">
          <w:rPr>
            <w:rFonts w:ascii="Arial Narrow" w:hAnsi="Arial Narrow" w:cs="TimesNewRoman"/>
            <w:color w:val="000000"/>
            <w:lang w:val="es-AR"/>
            <w:rPrChange w:id="4557" w:author="Ernesto del Puerto" w:date="2022-03-05T19:15:00Z">
              <w:rPr>
                <w:lang w:val="es-AR"/>
              </w:rPr>
            </w:rPrChange>
          </w:rPr>
          <w:t>R6 es mucho más simple.</w:t>
        </w:r>
      </w:ins>
    </w:p>
    <w:p w14:paraId="35A9722D" w14:textId="0ED7E4CB" w:rsidR="00105A55" w:rsidRDefault="00105A55" w:rsidP="00105A55">
      <w:pPr>
        <w:autoSpaceDE w:val="0"/>
        <w:autoSpaceDN w:val="0"/>
        <w:adjustRightInd w:val="0"/>
        <w:spacing w:before="240"/>
        <w:rPr>
          <w:ins w:id="4558" w:author="Ernesto del Puerto" w:date="2022-03-05T19:16:00Z"/>
          <w:rFonts w:ascii="Arial Narrow" w:hAnsi="Arial Narrow" w:cs="TimesNewRoman"/>
          <w:color w:val="000000"/>
          <w:lang w:val="es-AR"/>
        </w:rPr>
      </w:pPr>
      <w:ins w:id="4559" w:author="Ernesto del Puerto" w:date="2022-03-05T19:14:00Z">
        <w:r w:rsidRPr="00105A55">
          <w:rPr>
            <w:rFonts w:ascii="Arial Narrow" w:hAnsi="Arial Narrow" w:cs="TimesNewRoman"/>
            <w:color w:val="000000"/>
            <w:lang w:val="es-AR"/>
            <w:rPrChange w:id="4560" w:author="Ernesto del Puerto" w:date="2022-03-05T19:15:00Z">
              <w:rPr>
                <w:lang w:val="es-AR"/>
              </w:rPr>
            </w:rPrChange>
          </w:rPr>
          <w:t>Tanto R6 como RC están construidos sobre entornos, pero mientras que R6 usa S3, RC usa S4.</w:t>
        </w:r>
      </w:ins>
    </w:p>
    <w:p w14:paraId="31AE7699" w14:textId="29E16706" w:rsidR="00105A55" w:rsidRPr="00105A55" w:rsidRDefault="00105A55" w:rsidP="00105A55">
      <w:pPr>
        <w:autoSpaceDE w:val="0"/>
        <w:autoSpaceDN w:val="0"/>
        <w:adjustRightInd w:val="0"/>
        <w:spacing w:before="240"/>
        <w:rPr>
          <w:ins w:id="4561" w:author="Ernesto del Puerto" w:date="2022-03-05T19:14:00Z"/>
          <w:rFonts w:ascii="Arial Narrow" w:hAnsi="Arial Narrow" w:cs="TimesNewRoman"/>
          <w:color w:val="000000"/>
          <w:lang w:val="es-AR"/>
          <w:rPrChange w:id="4562" w:author="Ernesto del Puerto" w:date="2022-03-05T19:15:00Z">
            <w:rPr>
              <w:ins w:id="4563" w:author="Ernesto del Puerto" w:date="2022-03-05T19:14:00Z"/>
              <w:lang w:val="es-AR"/>
            </w:rPr>
          </w:rPrChange>
        </w:rPr>
      </w:pPr>
      <w:ins w:id="4564" w:author="Ernesto del Puerto" w:date="2022-03-05T19:14:00Z">
        <w:r w:rsidRPr="00105A55">
          <w:rPr>
            <w:rFonts w:ascii="Arial Narrow" w:hAnsi="Arial Narrow" w:cs="TimesNewRoman"/>
            <w:color w:val="000000"/>
            <w:lang w:val="es-AR"/>
            <w:rPrChange w:id="4565" w:author="Ernesto del Puerto" w:date="2022-03-05T19:15:00Z">
              <w:rPr>
                <w:lang w:val="es-AR"/>
              </w:rPr>
            </w:rPrChange>
          </w:rPr>
          <w:t xml:space="preserve">Esto significa </w:t>
        </w:r>
        <w:proofErr w:type="gramStart"/>
        <w:r w:rsidRPr="00105A55">
          <w:rPr>
            <w:rFonts w:ascii="Arial Narrow" w:hAnsi="Arial Narrow" w:cs="TimesNewRoman"/>
            <w:color w:val="000000"/>
            <w:lang w:val="es-AR"/>
            <w:rPrChange w:id="4566" w:author="Ernesto del Puerto" w:date="2022-03-05T19:15:00Z">
              <w:rPr>
                <w:lang w:val="es-AR"/>
              </w:rPr>
            </w:rPrChange>
          </w:rPr>
          <w:t>que</w:t>
        </w:r>
        <w:proofErr w:type="gramEnd"/>
        <w:r w:rsidRPr="00105A55">
          <w:rPr>
            <w:rFonts w:ascii="Arial Narrow" w:hAnsi="Arial Narrow" w:cs="TimesNewRoman"/>
            <w:color w:val="000000"/>
            <w:lang w:val="es-AR"/>
            <w:rPrChange w:id="4567" w:author="Ernesto del Puerto" w:date="2022-03-05T19:15:00Z">
              <w:rPr>
                <w:lang w:val="es-AR"/>
              </w:rPr>
            </w:rPrChange>
          </w:rPr>
          <w:t xml:space="preserve"> para comprender completamente RC, debe comprender cómo funciona el S4 más complicado.</w:t>
        </w:r>
      </w:ins>
    </w:p>
    <w:p w14:paraId="1B8342AA" w14:textId="6788B10C" w:rsidR="00105A55" w:rsidRDefault="00105A55" w:rsidP="00105A55">
      <w:pPr>
        <w:pStyle w:val="Prrafodelista"/>
        <w:numPr>
          <w:ilvl w:val="0"/>
          <w:numId w:val="98"/>
        </w:numPr>
        <w:autoSpaceDE w:val="0"/>
        <w:autoSpaceDN w:val="0"/>
        <w:adjustRightInd w:val="0"/>
        <w:spacing w:before="240"/>
        <w:rPr>
          <w:ins w:id="4568" w:author="Ernesto del Puerto" w:date="2022-03-05T19:16:00Z"/>
          <w:rFonts w:ascii="Arial Narrow" w:hAnsi="Arial Narrow" w:cs="TimesNewRoman"/>
          <w:color w:val="000000"/>
          <w:lang w:val="es-AR"/>
        </w:rPr>
      </w:pPr>
      <w:ins w:id="4569" w:author="Ernesto del Puerto" w:date="2022-03-05T19:14:00Z">
        <w:r w:rsidRPr="00105A55">
          <w:rPr>
            <w:rFonts w:ascii="Arial Narrow" w:hAnsi="Arial Narrow" w:cs="TimesNewRoman"/>
            <w:color w:val="000000"/>
            <w:lang w:val="es-AR"/>
            <w:rPrChange w:id="4570" w:author="Ernesto del Puerto" w:date="2022-03-05T19:15:00Z">
              <w:rPr>
                <w:lang w:val="es-AR"/>
              </w:rPr>
            </w:rPrChange>
          </w:rPr>
          <w:t xml:space="preserve">R6 tiene documentación completa en línea en </w:t>
        </w:r>
      </w:ins>
      <w:ins w:id="4571" w:author="Ernesto del Puerto" w:date="2022-03-05T19:16:00Z">
        <w:r>
          <w:rPr>
            <w:rFonts w:ascii="Arial Narrow" w:hAnsi="Arial Narrow" w:cs="TimesNewRoman"/>
            <w:color w:val="000000"/>
            <w:lang w:val="es-AR"/>
          </w:rPr>
          <w:fldChar w:fldCharType="begin"/>
        </w:r>
        <w:r>
          <w:rPr>
            <w:rFonts w:ascii="Arial Narrow" w:hAnsi="Arial Narrow" w:cs="TimesNewRoman"/>
            <w:color w:val="000000"/>
            <w:lang w:val="es-AR"/>
          </w:rPr>
          <w:instrText xml:space="preserve"> HYPERLINK "</w:instrText>
        </w:r>
      </w:ins>
      <w:ins w:id="4572" w:author="Ernesto del Puerto" w:date="2022-03-05T19:14:00Z">
        <w:r w:rsidRPr="00105A55">
          <w:rPr>
            <w:rFonts w:ascii="Arial Narrow" w:hAnsi="Arial Narrow" w:cs="TimesNewRoman"/>
            <w:color w:val="000000"/>
            <w:lang w:val="es-AR"/>
            <w:rPrChange w:id="4573" w:author="Ernesto del Puerto" w:date="2022-03-05T19:15:00Z">
              <w:rPr>
                <w:lang w:val="es-AR"/>
              </w:rPr>
            </w:rPrChange>
          </w:rPr>
          <w:instrText>https://r6.r-lib.org</w:instrText>
        </w:r>
      </w:ins>
      <w:ins w:id="4574" w:author="Ernesto del Puerto" w:date="2022-03-05T19:16:00Z">
        <w:r>
          <w:rPr>
            <w:rFonts w:ascii="Arial Narrow" w:hAnsi="Arial Narrow" w:cs="TimesNewRoman"/>
            <w:color w:val="000000"/>
            <w:lang w:val="es-AR"/>
          </w:rPr>
          <w:instrText xml:space="preserve">" </w:instrText>
        </w:r>
        <w:r>
          <w:rPr>
            <w:rFonts w:ascii="Arial Narrow" w:hAnsi="Arial Narrow" w:cs="TimesNewRoman"/>
            <w:color w:val="000000"/>
            <w:lang w:val="es-AR"/>
          </w:rPr>
          <w:fldChar w:fldCharType="separate"/>
        </w:r>
      </w:ins>
      <w:ins w:id="4575" w:author="Ernesto del Puerto" w:date="2022-03-05T19:14:00Z">
        <w:r w:rsidRPr="007770D6">
          <w:rPr>
            <w:rStyle w:val="Hipervnculo"/>
            <w:rFonts w:ascii="Arial Narrow" w:hAnsi="Arial Narrow" w:cs="TimesNewRoman"/>
            <w:rPrChange w:id="4576" w:author="Ernesto del Puerto" w:date="2022-07-12T14:21:00Z">
              <w:rPr>
                <w:lang w:val="es-AR"/>
              </w:rPr>
            </w:rPrChange>
          </w:rPr>
          <w:t>https://r6.r-lib.org</w:t>
        </w:r>
      </w:ins>
      <w:ins w:id="4577" w:author="Ernesto del Puerto" w:date="2022-03-05T19:16:00Z">
        <w:r>
          <w:rPr>
            <w:rFonts w:ascii="Arial Narrow" w:hAnsi="Arial Narrow" w:cs="TimesNewRoman"/>
            <w:color w:val="000000"/>
            <w:lang w:val="es-AR"/>
          </w:rPr>
          <w:fldChar w:fldCharType="end"/>
        </w:r>
      </w:ins>
      <w:ins w:id="4578" w:author="Ernesto del Puerto" w:date="2022-03-05T19:14:00Z">
        <w:r w:rsidRPr="00105A55">
          <w:rPr>
            <w:rFonts w:ascii="Arial Narrow" w:hAnsi="Arial Narrow" w:cs="TimesNewRoman"/>
            <w:color w:val="000000"/>
            <w:lang w:val="es-AR"/>
            <w:rPrChange w:id="4579" w:author="Ernesto del Puerto" w:date="2022-03-05T19:15:00Z">
              <w:rPr>
                <w:lang w:val="es-AR"/>
              </w:rPr>
            </w:rPrChange>
          </w:rPr>
          <w:t>.</w:t>
        </w:r>
      </w:ins>
    </w:p>
    <w:p w14:paraId="05FCD191" w14:textId="77777777" w:rsidR="00105A55" w:rsidRDefault="00105A55" w:rsidP="00105A55">
      <w:pPr>
        <w:pStyle w:val="Prrafodelista"/>
        <w:numPr>
          <w:ilvl w:val="0"/>
          <w:numId w:val="98"/>
        </w:numPr>
        <w:autoSpaceDE w:val="0"/>
        <w:autoSpaceDN w:val="0"/>
        <w:adjustRightInd w:val="0"/>
        <w:spacing w:before="240"/>
        <w:rPr>
          <w:ins w:id="4580" w:author="Ernesto del Puerto" w:date="2022-03-05T19:16:00Z"/>
          <w:rFonts w:ascii="Arial Narrow" w:hAnsi="Arial Narrow" w:cs="TimesNewRoman"/>
          <w:color w:val="000000"/>
          <w:lang w:val="es-AR"/>
        </w:rPr>
      </w:pPr>
      <w:ins w:id="4581" w:author="Ernesto del Puerto" w:date="2022-03-05T19:14:00Z">
        <w:r w:rsidRPr="00105A55">
          <w:rPr>
            <w:rFonts w:ascii="Arial Narrow" w:hAnsi="Arial Narrow" w:cs="TimesNewRoman"/>
            <w:color w:val="000000"/>
            <w:lang w:val="es-AR"/>
            <w:rPrChange w:id="4582" w:author="Ernesto del Puerto" w:date="2022-03-05T19:15:00Z">
              <w:rPr>
                <w:lang w:val="es-AR"/>
              </w:rPr>
            </w:rPrChange>
          </w:rPr>
          <w:t>R6 tiene un mecanismo más simple para la subclasificación de paquetes cruzados, que simplemente funciona sin que usted tenga que pensar en ello.</w:t>
        </w:r>
      </w:ins>
    </w:p>
    <w:p w14:paraId="6536BA44" w14:textId="36614B95" w:rsidR="00105A55" w:rsidRPr="00105A55" w:rsidRDefault="00105A55" w:rsidP="00105A55">
      <w:pPr>
        <w:autoSpaceDE w:val="0"/>
        <w:autoSpaceDN w:val="0"/>
        <w:adjustRightInd w:val="0"/>
        <w:spacing w:before="240"/>
        <w:rPr>
          <w:ins w:id="4583" w:author="Ernesto del Puerto" w:date="2022-03-05T19:14:00Z"/>
          <w:rFonts w:ascii="Arial Narrow" w:hAnsi="Arial Narrow" w:cs="TimesNewRoman"/>
          <w:color w:val="000000"/>
          <w:lang w:val="es-AR"/>
          <w:rPrChange w:id="4584" w:author="Ernesto del Puerto" w:date="2022-03-05T19:15:00Z">
            <w:rPr>
              <w:ins w:id="4585" w:author="Ernesto del Puerto" w:date="2022-03-05T19:14:00Z"/>
              <w:lang w:val="es-AR"/>
            </w:rPr>
          </w:rPrChange>
        </w:rPr>
      </w:pPr>
      <w:ins w:id="4586" w:author="Ernesto del Puerto" w:date="2022-03-05T19:14:00Z">
        <w:r w:rsidRPr="00105A55">
          <w:rPr>
            <w:rFonts w:ascii="Arial Narrow" w:hAnsi="Arial Narrow" w:cs="TimesNewRoman"/>
            <w:color w:val="000000"/>
            <w:lang w:val="es-AR"/>
            <w:rPrChange w:id="4587" w:author="Ernesto del Puerto" w:date="2022-03-05T19:15:00Z">
              <w:rPr>
                <w:lang w:val="es-AR"/>
              </w:rPr>
            </w:rPrChange>
          </w:rPr>
          <w:t xml:space="preserve">Para RC, </w:t>
        </w:r>
      </w:ins>
      <w:ins w:id="4588" w:author="Ernesto del Puerto" w:date="2022-03-05T19:17:00Z">
        <w:r>
          <w:rPr>
            <w:rFonts w:ascii="Arial Narrow" w:hAnsi="Arial Narrow" w:cs="TimesNewRoman"/>
            <w:color w:val="000000"/>
            <w:lang w:val="es-AR"/>
          </w:rPr>
          <w:t xml:space="preserve">el lector puede </w:t>
        </w:r>
      </w:ins>
      <w:ins w:id="4589" w:author="Ernesto del Puerto" w:date="2022-03-05T19:14:00Z">
        <w:r w:rsidRPr="00105A55">
          <w:rPr>
            <w:rFonts w:ascii="Arial Narrow" w:hAnsi="Arial Narrow" w:cs="TimesNewRoman"/>
            <w:color w:val="000000"/>
            <w:lang w:val="es-AR"/>
            <w:rPrChange w:id="4590" w:author="Ernesto del Puerto" w:date="2022-03-05T19:15:00Z">
              <w:rPr>
                <w:lang w:val="es-AR"/>
              </w:rPr>
            </w:rPrChange>
          </w:rPr>
          <w:t>le</w:t>
        </w:r>
      </w:ins>
      <w:ins w:id="4591" w:author="Ernesto del Puerto" w:date="2022-03-05T19:17:00Z">
        <w:r>
          <w:rPr>
            <w:rFonts w:ascii="Arial Narrow" w:hAnsi="Arial Narrow" w:cs="TimesNewRoman"/>
            <w:color w:val="000000"/>
            <w:lang w:val="es-AR"/>
          </w:rPr>
          <w:t>er</w:t>
        </w:r>
      </w:ins>
      <w:ins w:id="4592" w:author="Ernesto del Puerto" w:date="2022-03-05T19:14:00Z">
        <w:r w:rsidRPr="00105A55">
          <w:rPr>
            <w:rFonts w:ascii="Arial Narrow" w:hAnsi="Arial Narrow" w:cs="TimesNewRoman"/>
            <w:color w:val="000000"/>
            <w:lang w:val="es-AR"/>
            <w:rPrChange w:id="4593" w:author="Ernesto del Puerto" w:date="2022-03-05T19:15:00Z">
              <w:rPr>
                <w:lang w:val="es-AR"/>
              </w:rPr>
            </w:rPrChange>
          </w:rPr>
          <w:t xml:space="preserve"> los detalles en </w:t>
        </w:r>
      </w:ins>
      <w:proofErr w:type="spellStart"/>
      <w:ins w:id="4594" w:author="Ernesto del Puerto" w:date="2022-03-05T19:18:00Z">
        <w:r>
          <w:rPr>
            <w:rFonts w:ascii="Arial Narrow" w:hAnsi="Arial Narrow" w:cs="TimesNewRoman"/>
            <w:color w:val="000000"/>
            <w:lang w:val="es-AR"/>
          </w:rPr>
          <w:t>External</w:t>
        </w:r>
        <w:proofErr w:type="spellEnd"/>
        <w:r>
          <w:rPr>
            <w:rFonts w:ascii="Arial Narrow" w:hAnsi="Arial Narrow" w:cs="TimesNewRoman"/>
            <w:color w:val="000000"/>
            <w:lang w:val="es-AR"/>
          </w:rPr>
          <w:t xml:space="preserve"> </w:t>
        </w:r>
      </w:ins>
      <w:proofErr w:type="spellStart"/>
      <w:ins w:id="4595" w:author="Ernesto del Puerto" w:date="2022-03-05T19:14:00Z">
        <w:r w:rsidRPr="00105A55">
          <w:rPr>
            <w:rFonts w:ascii="Arial Narrow" w:hAnsi="Arial Narrow" w:cs="TimesNewRoman"/>
            <w:color w:val="000000"/>
            <w:lang w:val="es-AR"/>
            <w:rPrChange w:id="4596" w:author="Ernesto del Puerto" w:date="2022-03-05T19:15:00Z">
              <w:rPr>
                <w:lang w:val="es-AR"/>
              </w:rPr>
            </w:rPrChange>
          </w:rPr>
          <w:t>M</w:t>
        </w:r>
      </w:ins>
      <w:ins w:id="4597" w:author="Ernesto del Puerto" w:date="2022-03-05T19:18:00Z">
        <w:r>
          <w:rPr>
            <w:rFonts w:ascii="Arial Narrow" w:hAnsi="Arial Narrow" w:cs="TimesNewRoman"/>
            <w:color w:val="000000"/>
            <w:lang w:val="es-AR"/>
          </w:rPr>
          <w:t>ethodos</w:t>
        </w:r>
      </w:ins>
      <w:proofErr w:type="spellEnd"/>
      <w:ins w:id="4598" w:author="Ernesto del Puerto" w:date="2022-03-05T19:19:00Z">
        <w:r w:rsidR="00455410">
          <w:rPr>
            <w:rFonts w:ascii="Arial Narrow" w:hAnsi="Arial Narrow" w:cs="TimesNewRoman"/>
            <w:color w:val="000000"/>
            <w:lang w:val="es-AR"/>
          </w:rPr>
          <w:t>;</w:t>
        </w:r>
      </w:ins>
      <w:ins w:id="4599" w:author="Ernesto del Puerto" w:date="2022-03-05T19:18:00Z">
        <w:r>
          <w:rPr>
            <w:rFonts w:ascii="Arial Narrow" w:hAnsi="Arial Narrow" w:cs="TimesNewRoman"/>
            <w:color w:val="000000"/>
            <w:lang w:val="es-AR"/>
          </w:rPr>
          <w:t xml:space="preserve"> </w:t>
        </w:r>
      </w:ins>
      <w:ins w:id="4600" w:author="Ernesto del Puerto" w:date="2022-03-05T19:14:00Z">
        <w:r w:rsidRPr="00105A55">
          <w:rPr>
            <w:rFonts w:ascii="Arial Narrow" w:hAnsi="Arial Narrow" w:cs="TimesNewRoman"/>
            <w:color w:val="000000"/>
            <w:lang w:val="es-AR"/>
            <w:rPrChange w:id="4601" w:author="Ernesto del Puerto" w:date="2022-03-05T19:15:00Z">
              <w:rPr>
                <w:lang w:val="es-AR"/>
              </w:rPr>
            </w:rPrChange>
          </w:rPr>
          <w:t>Inter-</w:t>
        </w:r>
        <w:proofErr w:type="spellStart"/>
        <w:r w:rsidRPr="00105A55">
          <w:rPr>
            <w:rFonts w:ascii="Arial Narrow" w:hAnsi="Arial Narrow" w:cs="TimesNewRoman"/>
            <w:color w:val="000000"/>
            <w:lang w:val="es-AR"/>
            <w:rPrChange w:id="4602" w:author="Ernesto del Puerto" w:date="2022-03-05T19:15:00Z">
              <w:rPr>
                <w:lang w:val="es-AR"/>
              </w:rPr>
            </w:rPrChange>
          </w:rPr>
          <w:t>Package</w:t>
        </w:r>
        <w:proofErr w:type="spellEnd"/>
        <w:r w:rsidRPr="00105A55">
          <w:rPr>
            <w:rFonts w:ascii="Arial Narrow" w:hAnsi="Arial Narrow" w:cs="TimesNewRoman"/>
            <w:color w:val="000000"/>
            <w:lang w:val="es-AR"/>
            <w:rPrChange w:id="4603" w:author="Ernesto del Puerto" w:date="2022-03-05T19:15:00Z">
              <w:rPr>
                <w:lang w:val="es-AR"/>
              </w:rPr>
            </w:rPrChange>
          </w:rPr>
          <w:t xml:space="preserve"> </w:t>
        </w:r>
        <w:proofErr w:type="spellStart"/>
        <w:r w:rsidRPr="00105A55">
          <w:rPr>
            <w:rFonts w:ascii="Arial Narrow" w:hAnsi="Arial Narrow" w:cs="TimesNewRoman"/>
            <w:color w:val="000000"/>
            <w:lang w:val="es-AR"/>
            <w:rPrChange w:id="4604" w:author="Ernesto del Puerto" w:date="2022-03-05T19:15:00Z">
              <w:rPr>
                <w:lang w:val="es-AR"/>
              </w:rPr>
            </w:rPrChange>
          </w:rPr>
          <w:t>Superclasses</w:t>
        </w:r>
        <w:proofErr w:type="spellEnd"/>
        <w:r w:rsidRPr="00105A55">
          <w:rPr>
            <w:rFonts w:ascii="Arial Narrow" w:hAnsi="Arial Narrow" w:cs="TimesNewRoman"/>
            <w:color w:val="000000"/>
            <w:lang w:val="es-AR"/>
            <w:rPrChange w:id="4605" w:author="Ernesto del Puerto" w:date="2022-03-05T19:15:00Z">
              <w:rPr>
                <w:lang w:val="es-AR"/>
              </w:rPr>
            </w:rPrChange>
          </w:rPr>
          <w:t xml:space="preserve"> de </w:t>
        </w:r>
      </w:ins>
      <w:ins w:id="4606" w:author="Ernesto del Puerto" w:date="2022-03-05T19:18:00Z">
        <w:r>
          <w:rPr>
            <w:rFonts w:ascii="Arial Narrow" w:hAnsi="Arial Narrow" w:cs="TimesNewRoman"/>
            <w:color w:val="000000"/>
            <w:lang w:val="es-AR"/>
          </w:rPr>
          <w:t>la ayu</w:t>
        </w:r>
      </w:ins>
      <w:ins w:id="4607" w:author="Ernesto del Puerto" w:date="2022-03-05T19:19:00Z">
        <w:r>
          <w:rPr>
            <w:rFonts w:ascii="Arial Narrow" w:hAnsi="Arial Narrow" w:cs="TimesNewRoman"/>
            <w:color w:val="000000"/>
            <w:lang w:val="es-AR"/>
          </w:rPr>
          <w:t xml:space="preserve">da de </w:t>
        </w:r>
      </w:ins>
      <w:proofErr w:type="spellStart"/>
      <w:ins w:id="4608" w:author="Ernesto del Puerto" w:date="2022-03-05T19:14:00Z">
        <w:r w:rsidRPr="00105A55">
          <w:rPr>
            <w:rFonts w:ascii="Arial Narrow" w:hAnsi="Arial Narrow" w:cs="TimesNewRoman"/>
            <w:b/>
            <w:bCs/>
            <w:i/>
            <w:iCs/>
            <w:color w:val="000000"/>
            <w:lang w:val="es-AR"/>
            <w:rPrChange w:id="4609" w:author="Ernesto del Puerto" w:date="2022-03-05T19:19:00Z">
              <w:rPr>
                <w:lang w:val="es-AR"/>
              </w:rPr>
            </w:rPrChange>
          </w:rPr>
          <w:t>setRefClass</w:t>
        </w:r>
        <w:proofErr w:type="spellEnd"/>
        <w:r w:rsidRPr="00105A55">
          <w:rPr>
            <w:rFonts w:ascii="Arial Narrow" w:hAnsi="Arial Narrow" w:cs="TimesNewRoman"/>
            <w:color w:val="000000"/>
            <w:lang w:val="es-AR"/>
            <w:rPrChange w:id="4610" w:author="Ernesto del Puerto" w:date="2022-03-05T19:15:00Z">
              <w:rPr>
                <w:lang w:val="es-AR"/>
              </w:rPr>
            </w:rPrChange>
          </w:rPr>
          <w:t>.</w:t>
        </w:r>
      </w:ins>
    </w:p>
    <w:p w14:paraId="5026534D" w14:textId="77777777" w:rsidR="00455410" w:rsidRDefault="00105A55" w:rsidP="00105A55">
      <w:pPr>
        <w:pStyle w:val="Prrafodelista"/>
        <w:numPr>
          <w:ilvl w:val="0"/>
          <w:numId w:val="98"/>
        </w:numPr>
        <w:autoSpaceDE w:val="0"/>
        <w:autoSpaceDN w:val="0"/>
        <w:adjustRightInd w:val="0"/>
        <w:spacing w:before="240"/>
        <w:rPr>
          <w:ins w:id="4611" w:author="Ernesto del Puerto" w:date="2022-03-05T19:22:00Z"/>
          <w:rFonts w:ascii="Arial Narrow" w:hAnsi="Arial Narrow" w:cs="TimesNewRoman"/>
          <w:color w:val="000000"/>
          <w:lang w:val="es-AR"/>
        </w:rPr>
      </w:pPr>
      <w:ins w:id="4612" w:author="Ernesto del Puerto" w:date="2022-03-05T19:14:00Z">
        <w:r w:rsidRPr="00105A55">
          <w:rPr>
            <w:rFonts w:ascii="Arial Narrow" w:hAnsi="Arial Narrow" w:cs="TimesNewRoman"/>
            <w:color w:val="000000"/>
            <w:lang w:val="es-AR"/>
            <w:rPrChange w:id="4613" w:author="Ernesto del Puerto" w:date="2022-03-05T19:15:00Z">
              <w:rPr>
                <w:lang w:val="es-AR"/>
              </w:rPr>
            </w:rPrChange>
          </w:rPr>
          <w:t xml:space="preserve">RC mezcla variables y campos en la misma pila de entornos para que </w:t>
        </w:r>
      </w:ins>
      <w:proofErr w:type="spellStart"/>
      <w:ins w:id="4614" w:author="Ernesto del Puerto" w:date="2022-03-05T19:20:00Z">
        <w:r w:rsidR="00455410" w:rsidRPr="00455410">
          <w:rPr>
            <w:rFonts w:ascii="Arial Narrow" w:hAnsi="Arial Narrow" w:cs="TimesNewRoman"/>
            <w:b/>
            <w:bCs/>
            <w:i/>
            <w:iCs/>
            <w:color w:val="000000"/>
            <w:lang w:val="es-AR"/>
            <w:rPrChange w:id="4615" w:author="Ernesto del Puerto" w:date="2022-03-05T19:20:00Z">
              <w:rPr>
                <w:rFonts w:ascii="Arial Narrow" w:hAnsi="Arial Narrow" w:cs="TimesNewRoman"/>
                <w:color w:val="000000"/>
                <w:lang w:val="es-AR"/>
              </w:rPr>
            </w:rPrChange>
          </w:rPr>
          <w:t>get</w:t>
        </w:r>
      </w:ins>
      <w:proofErr w:type="spellEnd"/>
      <w:ins w:id="4616" w:author="Ernesto del Puerto" w:date="2022-03-05T19:14:00Z">
        <w:r w:rsidRPr="00455410">
          <w:rPr>
            <w:rFonts w:ascii="Arial Narrow" w:hAnsi="Arial Narrow" w:cs="TimesNewRoman"/>
            <w:b/>
            <w:bCs/>
            <w:i/>
            <w:iCs/>
            <w:color w:val="000000"/>
            <w:lang w:val="es-AR"/>
            <w:rPrChange w:id="4617" w:author="Ernesto del Puerto" w:date="2022-03-05T19:20:00Z">
              <w:rPr>
                <w:lang w:val="es-AR"/>
              </w:rPr>
            </w:rPrChange>
          </w:rPr>
          <w:t xml:space="preserve"> (</w:t>
        </w:r>
      </w:ins>
      <w:proofErr w:type="spellStart"/>
      <w:ins w:id="4618" w:author="Ernesto del Puerto" w:date="2022-03-05T19:20:00Z">
        <w:r w:rsidR="00455410" w:rsidRPr="00455410">
          <w:rPr>
            <w:rFonts w:ascii="Arial Narrow" w:hAnsi="Arial Narrow" w:cs="TimesNewRoman"/>
            <w:b/>
            <w:bCs/>
            <w:i/>
            <w:iCs/>
            <w:color w:val="000000"/>
            <w:lang w:val="es-AR"/>
            <w:rPrChange w:id="4619" w:author="Ernesto del Puerto" w:date="2022-03-05T19:20:00Z">
              <w:rPr>
                <w:rFonts w:ascii="Arial Narrow" w:hAnsi="Arial Narrow" w:cs="TimesNewRoman"/>
                <w:color w:val="000000"/>
                <w:lang w:val="es-AR"/>
              </w:rPr>
            </w:rPrChange>
          </w:rPr>
          <w:t>field</w:t>
        </w:r>
      </w:ins>
      <w:proofErr w:type="spellEnd"/>
      <w:ins w:id="4620" w:author="Ernesto del Puerto" w:date="2022-03-05T19:14:00Z">
        <w:r w:rsidRPr="00455410">
          <w:rPr>
            <w:rFonts w:ascii="Arial Narrow" w:hAnsi="Arial Narrow" w:cs="TimesNewRoman"/>
            <w:b/>
            <w:bCs/>
            <w:i/>
            <w:iCs/>
            <w:color w:val="000000"/>
            <w:lang w:val="es-AR"/>
            <w:rPrChange w:id="4621" w:author="Ernesto del Puerto" w:date="2022-03-05T19:20:00Z">
              <w:rPr>
                <w:lang w:val="es-AR"/>
              </w:rPr>
            </w:rPrChange>
          </w:rPr>
          <w:t>)</w:t>
        </w:r>
        <w:r w:rsidRPr="00105A55">
          <w:rPr>
            <w:rFonts w:ascii="Arial Narrow" w:hAnsi="Arial Narrow" w:cs="TimesNewRoman"/>
            <w:color w:val="000000"/>
            <w:lang w:val="es-AR"/>
            <w:rPrChange w:id="4622" w:author="Ernesto del Puerto" w:date="2022-03-05T19:15:00Z">
              <w:rPr>
                <w:lang w:val="es-AR"/>
              </w:rPr>
            </w:rPrChange>
          </w:rPr>
          <w:t xml:space="preserve"> y </w:t>
        </w:r>
      </w:ins>
      <w:ins w:id="4623" w:author="Ernesto del Puerto" w:date="2022-03-05T19:21:00Z">
        <w:r w:rsidR="00455410" w:rsidRPr="00455410">
          <w:rPr>
            <w:rFonts w:ascii="Arial Narrow" w:hAnsi="Arial Narrow" w:cs="TimesNewRoman"/>
            <w:b/>
            <w:bCs/>
            <w:i/>
            <w:iCs/>
            <w:color w:val="000000"/>
            <w:lang w:val="es-AR"/>
            <w:rPrChange w:id="4624" w:author="Ernesto del Puerto" w:date="2022-03-05T19:22:00Z">
              <w:rPr>
                <w:rFonts w:ascii="Arial Narrow" w:hAnsi="Arial Narrow" w:cs="TimesNewRoman"/>
                <w:color w:val="000000"/>
                <w:lang w:val="es-AR"/>
              </w:rPr>
            </w:rPrChange>
          </w:rPr>
          <w:t>set</w:t>
        </w:r>
      </w:ins>
      <w:ins w:id="4625" w:author="Ernesto del Puerto" w:date="2022-03-05T19:14:00Z">
        <w:r w:rsidRPr="00455410">
          <w:rPr>
            <w:rFonts w:ascii="Arial Narrow" w:hAnsi="Arial Narrow" w:cs="TimesNewRoman"/>
            <w:b/>
            <w:bCs/>
            <w:i/>
            <w:iCs/>
            <w:color w:val="000000"/>
            <w:lang w:val="es-AR"/>
            <w:rPrChange w:id="4626" w:author="Ernesto del Puerto" w:date="2022-03-05T19:22:00Z">
              <w:rPr>
                <w:lang w:val="es-AR"/>
              </w:rPr>
            </w:rPrChange>
          </w:rPr>
          <w:t xml:space="preserve"> (</w:t>
        </w:r>
      </w:ins>
      <w:proofErr w:type="spellStart"/>
      <w:ins w:id="4627" w:author="Ernesto del Puerto" w:date="2022-03-05T19:21:00Z">
        <w:r w:rsidR="00455410" w:rsidRPr="00455410">
          <w:rPr>
            <w:rFonts w:ascii="Arial Narrow" w:hAnsi="Arial Narrow" w:cs="TimesNewRoman"/>
            <w:b/>
            <w:bCs/>
            <w:i/>
            <w:iCs/>
            <w:color w:val="000000"/>
            <w:lang w:val="es-AR"/>
            <w:rPrChange w:id="4628" w:author="Ernesto del Puerto" w:date="2022-03-05T19:22:00Z">
              <w:rPr>
                <w:rFonts w:ascii="Arial Narrow" w:hAnsi="Arial Narrow" w:cs="TimesNewRoman"/>
                <w:color w:val="000000"/>
                <w:lang w:val="es-AR"/>
              </w:rPr>
            </w:rPrChange>
          </w:rPr>
          <w:t>fie</w:t>
        </w:r>
      </w:ins>
      <w:ins w:id="4629" w:author="Ernesto del Puerto" w:date="2022-03-05T19:22:00Z">
        <w:r w:rsidR="00455410" w:rsidRPr="00455410">
          <w:rPr>
            <w:rFonts w:ascii="Arial Narrow" w:hAnsi="Arial Narrow" w:cs="TimesNewRoman"/>
            <w:b/>
            <w:bCs/>
            <w:i/>
            <w:iCs/>
            <w:color w:val="000000"/>
            <w:lang w:val="es-AR"/>
            <w:rPrChange w:id="4630" w:author="Ernesto del Puerto" w:date="2022-03-05T19:22:00Z">
              <w:rPr>
                <w:rFonts w:ascii="Arial Narrow" w:hAnsi="Arial Narrow" w:cs="TimesNewRoman"/>
                <w:color w:val="000000"/>
                <w:lang w:val="es-AR"/>
              </w:rPr>
            </w:rPrChange>
          </w:rPr>
          <w:t>ld</w:t>
        </w:r>
      </w:ins>
      <w:proofErr w:type="spellEnd"/>
      <w:ins w:id="4631" w:author="Ernesto del Puerto" w:date="2022-03-05T19:14:00Z">
        <w:r w:rsidRPr="00455410">
          <w:rPr>
            <w:rFonts w:ascii="Arial Narrow" w:hAnsi="Arial Narrow" w:cs="TimesNewRoman"/>
            <w:b/>
            <w:bCs/>
            <w:i/>
            <w:iCs/>
            <w:color w:val="000000"/>
            <w:lang w:val="es-AR"/>
            <w:rPrChange w:id="4632" w:author="Ernesto del Puerto" w:date="2022-03-05T19:22:00Z">
              <w:rPr>
                <w:lang w:val="es-AR"/>
              </w:rPr>
            </w:rPrChange>
          </w:rPr>
          <w:t xml:space="preserve"> &lt;&lt;- </w:t>
        </w:r>
        <w:proofErr w:type="spellStart"/>
        <w:r w:rsidRPr="00455410">
          <w:rPr>
            <w:rFonts w:ascii="Arial Narrow" w:hAnsi="Arial Narrow" w:cs="TimesNewRoman"/>
            <w:b/>
            <w:bCs/>
            <w:i/>
            <w:iCs/>
            <w:color w:val="000000"/>
            <w:lang w:val="es-AR"/>
            <w:rPrChange w:id="4633" w:author="Ernesto del Puerto" w:date="2022-03-05T19:22:00Z">
              <w:rPr>
                <w:lang w:val="es-AR"/>
              </w:rPr>
            </w:rPrChange>
          </w:rPr>
          <w:t>val</w:t>
        </w:r>
      </w:ins>
      <w:ins w:id="4634" w:author="Ernesto del Puerto" w:date="2022-03-05T19:22:00Z">
        <w:r w:rsidR="00455410" w:rsidRPr="00455410">
          <w:rPr>
            <w:rFonts w:ascii="Arial Narrow" w:hAnsi="Arial Narrow" w:cs="TimesNewRoman"/>
            <w:b/>
            <w:bCs/>
            <w:i/>
            <w:iCs/>
            <w:color w:val="000000"/>
            <w:lang w:val="es-AR"/>
            <w:rPrChange w:id="4635" w:author="Ernesto del Puerto" w:date="2022-03-05T19:22:00Z">
              <w:rPr>
                <w:rFonts w:ascii="Arial Narrow" w:hAnsi="Arial Narrow" w:cs="TimesNewRoman"/>
                <w:color w:val="000000"/>
                <w:lang w:val="es-AR"/>
              </w:rPr>
            </w:rPrChange>
          </w:rPr>
          <w:t>ue</w:t>
        </w:r>
      </w:ins>
      <w:proofErr w:type="spellEnd"/>
      <w:ins w:id="4636" w:author="Ernesto del Puerto" w:date="2022-03-05T19:14:00Z">
        <w:r w:rsidRPr="00455410">
          <w:rPr>
            <w:rFonts w:ascii="Arial Narrow" w:hAnsi="Arial Narrow" w:cs="TimesNewRoman"/>
            <w:b/>
            <w:bCs/>
            <w:i/>
            <w:iCs/>
            <w:color w:val="000000"/>
            <w:lang w:val="es-AR"/>
            <w:rPrChange w:id="4637" w:author="Ernesto del Puerto" w:date="2022-03-05T19:22:00Z">
              <w:rPr>
                <w:lang w:val="es-AR"/>
              </w:rPr>
            </w:rPrChange>
          </w:rPr>
          <w:t>)</w:t>
        </w:r>
        <w:r w:rsidRPr="00105A55">
          <w:rPr>
            <w:rFonts w:ascii="Arial Narrow" w:hAnsi="Arial Narrow" w:cs="TimesNewRoman"/>
            <w:color w:val="000000"/>
            <w:lang w:val="es-AR"/>
            <w:rPrChange w:id="4638" w:author="Ernesto del Puerto" w:date="2022-03-05T19:15:00Z">
              <w:rPr>
                <w:lang w:val="es-AR"/>
              </w:rPr>
            </w:rPrChange>
          </w:rPr>
          <w:t xml:space="preserve"> como valores regulares.</w:t>
        </w:r>
      </w:ins>
    </w:p>
    <w:p w14:paraId="149B32EE" w14:textId="6F07A751" w:rsidR="00455410" w:rsidRDefault="00105A55" w:rsidP="00455410">
      <w:pPr>
        <w:autoSpaceDE w:val="0"/>
        <w:autoSpaceDN w:val="0"/>
        <w:adjustRightInd w:val="0"/>
        <w:spacing w:before="240"/>
        <w:rPr>
          <w:ins w:id="4639" w:author="Ernesto del Puerto" w:date="2022-03-05T19:23:00Z"/>
          <w:rFonts w:ascii="Arial Narrow" w:hAnsi="Arial Narrow" w:cs="TimesNewRoman"/>
          <w:color w:val="000000"/>
          <w:lang w:val="es-AR"/>
        </w:rPr>
      </w:pPr>
      <w:ins w:id="4640" w:author="Ernesto del Puerto" w:date="2022-03-05T19:14:00Z">
        <w:r w:rsidRPr="00105A55">
          <w:rPr>
            <w:rFonts w:ascii="Arial Narrow" w:hAnsi="Arial Narrow" w:cs="TimesNewRoman"/>
            <w:color w:val="000000"/>
            <w:lang w:val="es-AR"/>
            <w:rPrChange w:id="4641" w:author="Ernesto del Puerto" w:date="2022-03-05T19:15:00Z">
              <w:rPr>
                <w:lang w:val="es-AR"/>
              </w:rPr>
            </w:rPrChange>
          </w:rPr>
          <w:t xml:space="preserve">R6 coloca los campos en un entorno separado para que </w:t>
        </w:r>
      </w:ins>
      <w:proofErr w:type="spellStart"/>
      <w:ins w:id="4642" w:author="Ernesto del Puerto" w:date="2022-03-05T19:23:00Z">
        <w:r w:rsidR="00455410" w:rsidRPr="00455410">
          <w:rPr>
            <w:rFonts w:ascii="Arial Narrow" w:hAnsi="Arial Narrow" w:cs="TimesNewRoman"/>
            <w:b/>
            <w:bCs/>
            <w:i/>
            <w:iCs/>
            <w:color w:val="000000"/>
            <w:lang w:val="es-AR"/>
            <w:rPrChange w:id="4643" w:author="Ernesto del Puerto" w:date="2022-03-05T19:23:00Z">
              <w:rPr>
                <w:rFonts w:ascii="Arial Narrow" w:hAnsi="Arial Narrow" w:cs="TimesNewRoman"/>
                <w:color w:val="000000"/>
                <w:lang w:val="es-AR"/>
              </w:rPr>
            </w:rPrChange>
          </w:rPr>
          <w:t>get</w:t>
        </w:r>
      </w:ins>
      <w:proofErr w:type="spellEnd"/>
      <w:ins w:id="4644" w:author="Ernesto del Puerto" w:date="2022-03-05T19:14:00Z">
        <w:r w:rsidRPr="00455410">
          <w:rPr>
            <w:rFonts w:ascii="Arial Narrow" w:hAnsi="Arial Narrow" w:cs="TimesNewRoman"/>
            <w:b/>
            <w:bCs/>
            <w:i/>
            <w:iCs/>
            <w:color w:val="000000"/>
            <w:lang w:val="es-AR"/>
            <w:rPrChange w:id="4645" w:author="Ernesto del Puerto" w:date="2022-03-05T19:23:00Z">
              <w:rPr>
                <w:lang w:val="es-AR"/>
              </w:rPr>
            </w:rPrChange>
          </w:rPr>
          <w:t xml:space="preserve"> (</w:t>
        </w:r>
        <w:proofErr w:type="spellStart"/>
        <w:r w:rsidRPr="00455410">
          <w:rPr>
            <w:rFonts w:ascii="Arial Narrow" w:hAnsi="Arial Narrow" w:cs="TimesNewRoman"/>
            <w:b/>
            <w:bCs/>
            <w:i/>
            <w:iCs/>
            <w:color w:val="000000"/>
            <w:lang w:val="es-AR"/>
            <w:rPrChange w:id="4646" w:author="Ernesto del Puerto" w:date="2022-03-05T19:23:00Z">
              <w:rPr>
                <w:lang w:val="es-AR"/>
              </w:rPr>
            </w:rPrChange>
          </w:rPr>
          <w:t>self$field</w:t>
        </w:r>
        <w:proofErr w:type="spellEnd"/>
        <w:r w:rsidRPr="00455410">
          <w:rPr>
            <w:rFonts w:ascii="Arial Narrow" w:hAnsi="Arial Narrow" w:cs="TimesNewRoman"/>
            <w:b/>
            <w:bCs/>
            <w:i/>
            <w:iCs/>
            <w:color w:val="000000"/>
            <w:lang w:val="es-AR"/>
            <w:rPrChange w:id="4647" w:author="Ernesto del Puerto" w:date="2022-03-05T19:23:00Z">
              <w:rPr>
                <w:lang w:val="es-AR"/>
              </w:rPr>
            </w:rPrChange>
          </w:rPr>
          <w:t>)</w:t>
        </w:r>
        <w:r w:rsidRPr="00105A55">
          <w:rPr>
            <w:rFonts w:ascii="Arial Narrow" w:hAnsi="Arial Narrow" w:cs="TimesNewRoman"/>
            <w:color w:val="000000"/>
            <w:lang w:val="es-AR"/>
            <w:rPrChange w:id="4648" w:author="Ernesto del Puerto" w:date="2022-03-05T19:15:00Z">
              <w:rPr>
                <w:lang w:val="es-AR"/>
              </w:rPr>
            </w:rPrChange>
          </w:rPr>
          <w:t xml:space="preserve"> y </w:t>
        </w:r>
      </w:ins>
      <w:ins w:id="4649" w:author="Ernesto del Puerto" w:date="2022-03-05T19:23:00Z">
        <w:r w:rsidR="00455410" w:rsidRPr="00455410">
          <w:rPr>
            <w:rFonts w:ascii="Arial Narrow" w:hAnsi="Arial Narrow" w:cs="TimesNewRoman"/>
            <w:b/>
            <w:bCs/>
            <w:i/>
            <w:iCs/>
            <w:color w:val="000000"/>
            <w:lang w:val="es-AR"/>
            <w:rPrChange w:id="4650" w:author="Ernesto del Puerto" w:date="2022-03-05T19:23:00Z">
              <w:rPr>
                <w:rFonts w:ascii="Arial Narrow" w:hAnsi="Arial Narrow" w:cs="TimesNewRoman"/>
                <w:color w:val="000000"/>
                <w:lang w:val="es-AR"/>
              </w:rPr>
            </w:rPrChange>
          </w:rPr>
          <w:t>set</w:t>
        </w:r>
      </w:ins>
      <w:ins w:id="4651" w:author="Ernesto del Puerto" w:date="2022-03-05T19:14:00Z">
        <w:r w:rsidRPr="00455410">
          <w:rPr>
            <w:rFonts w:ascii="Arial Narrow" w:hAnsi="Arial Narrow" w:cs="TimesNewRoman"/>
            <w:b/>
            <w:bCs/>
            <w:i/>
            <w:iCs/>
            <w:color w:val="000000"/>
            <w:lang w:val="es-AR"/>
            <w:rPrChange w:id="4652" w:author="Ernesto del Puerto" w:date="2022-03-05T19:23:00Z">
              <w:rPr>
                <w:lang w:val="es-AR"/>
              </w:rPr>
            </w:rPrChange>
          </w:rPr>
          <w:t xml:space="preserve"> (</w:t>
        </w:r>
        <w:proofErr w:type="spellStart"/>
        <w:r w:rsidRPr="00455410">
          <w:rPr>
            <w:rFonts w:ascii="Arial Narrow" w:hAnsi="Arial Narrow" w:cs="TimesNewRoman"/>
            <w:b/>
            <w:bCs/>
            <w:i/>
            <w:iCs/>
            <w:color w:val="000000"/>
            <w:lang w:val="es-AR"/>
            <w:rPrChange w:id="4653" w:author="Ernesto del Puerto" w:date="2022-03-05T19:23:00Z">
              <w:rPr>
                <w:lang w:val="es-AR"/>
              </w:rPr>
            </w:rPrChange>
          </w:rPr>
          <w:t>self$field</w:t>
        </w:r>
        <w:proofErr w:type="spellEnd"/>
        <w:r w:rsidRPr="00455410">
          <w:rPr>
            <w:rFonts w:ascii="Arial Narrow" w:hAnsi="Arial Narrow" w:cs="TimesNewRoman"/>
            <w:b/>
            <w:bCs/>
            <w:i/>
            <w:iCs/>
            <w:color w:val="000000"/>
            <w:lang w:val="es-AR"/>
            <w:rPrChange w:id="4654" w:author="Ernesto del Puerto" w:date="2022-03-05T19:23:00Z">
              <w:rPr>
                <w:lang w:val="es-AR"/>
              </w:rPr>
            </w:rPrChange>
          </w:rPr>
          <w:t xml:space="preserve"> &lt;- </w:t>
        </w:r>
        <w:proofErr w:type="spellStart"/>
        <w:r w:rsidRPr="00455410">
          <w:rPr>
            <w:rFonts w:ascii="Arial Narrow" w:hAnsi="Arial Narrow" w:cs="TimesNewRoman"/>
            <w:b/>
            <w:bCs/>
            <w:i/>
            <w:iCs/>
            <w:color w:val="000000"/>
            <w:lang w:val="es-AR"/>
            <w:rPrChange w:id="4655" w:author="Ernesto del Puerto" w:date="2022-03-05T19:23:00Z">
              <w:rPr>
                <w:lang w:val="es-AR"/>
              </w:rPr>
            </w:rPrChange>
          </w:rPr>
          <w:t>value</w:t>
        </w:r>
        <w:proofErr w:type="spellEnd"/>
        <w:r w:rsidRPr="00455410">
          <w:rPr>
            <w:rFonts w:ascii="Arial Narrow" w:hAnsi="Arial Narrow" w:cs="TimesNewRoman"/>
            <w:b/>
            <w:bCs/>
            <w:i/>
            <w:iCs/>
            <w:color w:val="000000"/>
            <w:lang w:val="es-AR"/>
            <w:rPrChange w:id="4656" w:author="Ernesto del Puerto" w:date="2022-03-05T19:23:00Z">
              <w:rPr>
                <w:lang w:val="es-AR"/>
              </w:rPr>
            </w:rPrChange>
          </w:rPr>
          <w:t>)</w:t>
        </w:r>
        <w:r w:rsidRPr="00105A55">
          <w:rPr>
            <w:rFonts w:ascii="Arial Narrow" w:hAnsi="Arial Narrow" w:cs="TimesNewRoman"/>
            <w:color w:val="000000"/>
            <w:lang w:val="es-AR"/>
            <w:rPrChange w:id="4657" w:author="Ernesto del Puerto" w:date="2022-03-05T19:15:00Z">
              <w:rPr>
                <w:lang w:val="es-AR"/>
              </w:rPr>
            </w:rPrChange>
          </w:rPr>
          <w:t xml:space="preserve"> con un prefijo.</w:t>
        </w:r>
      </w:ins>
    </w:p>
    <w:p w14:paraId="04A7E244" w14:textId="18280981" w:rsidR="00105A55" w:rsidRPr="00105A55" w:rsidRDefault="00105A55" w:rsidP="00455410">
      <w:pPr>
        <w:autoSpaceDE w:val="0"/>
        <w:autoSpaceDN w:val="0"/>
        <w:adjustRightInd w:val="0"/>
        <w:spacing w:before="240"/>
        <w:rPr>
          <w:ins w:id="4658" w:author="Ernesto del Puerto" w:date="2022-03-05T19:14:00Z"/>
          <w:rFonts w:ascii="Arial Narrow" w:hAnsi="Arial Narrow" w:cs="TimesNewRoman"/>
          <w:color w:val="000000"/>
          <w:lang w:val="es-AR"/>
          <w:rPrChange w:id="4659" w:author="Ernesto del Puerto" w:date="2022-03-05T19:15:00Z">
            <w:rPr>
              <w:ins w:id="4660" w:author="Ernesto del Puerto" w:date="2022-03-05T19:14:00Z"/>
              <w:lang w:val="es-AR"/>
            </w:rPr>
          </w:rPrChange>
        </w:rPr>
      </w:pPr>
      <w:ins w:id="4661" w:author="Ernesto del Puerto" w:date="2022-03-05T19:14:00Z">
        <w:r w:rsidRPr="00105A55">
          <w:rPr>
            <w:rFonts w:ascii="Arial Narrow" w:hAnsi="Arial Narrow" w:cs="TimesNewRoman"/>
            <w:color w:val="000000"/>
            <w:lang w:val="es-AR"/>
            <w:rPrChange w:id="4662" w:author="Ernesto del Puerto" w:date="2022-03-05T19:15:00Z">
              <w:rPr>
                <w:lang w:val="es-AR"/>
              </w:rPr>
            </w:rPrChange>
          </w:rPr>
          <w:t xml:space="preserve">El enfoque R6 es más detallado, pero </w:t>
        </w:r>
      </w:ins>
      <w:ins w:id="4663" w:author="Ernesto del Puerto" w:date="2022-03-05T19:25:00Z">
        <w:r w:rsidR="00F03473">
          <w:rPr>
            <w:rFonts w:ascii="Arial Narrow" w:hAnsi="Arial Narrow" w:cs="TimesNewRoman"/>
            <w:color w:val="000000"/>
            <w:lang w:val="es-AR"/>
          </w:rPr>
          <w:t>nos</w:t>
        </w:r>
      </w:ins>
      <w:ins w:id="4664" w:author="Ernesto del Puerto" w:date="2022-03-05T19:14:00Z">
        <w:r w:rsidRPr="00105A55">
          <w:rPr>
            <w:rFonts w:ascii="Arial Narrow" w:hAnsi="Arial Narrow" w:cs="TimesNewRoman"/>
            <w:color w:val="000000"/>
            <w:lang w:val="es-AR"/>
            <w:rPrChange w:id="4665" w:author="Ernesto del Puerto" w:date="2022-03-05T19:15:00Z">
              <w:rPr>
                <w:lang w:val="es-AR"/>
              </w:rPr>
            </w:rPrChange>
          </w:rPr>
          <w:t xml:space="preserve"> gusta porque es más explícito.</w:t>
        </w:r>
      </w:ins>
    </w:p>
    <w:p w14:paraId="1C65A0BB" w14:textId="77777777" w:rsidR="00F03473" w:rsidRDefault="00105A55" w:rsidP="00105A55">
      <w:pPr>
        <w:pStyle w:val="Prrafodelista"/>
        <w:numPr>
          <w:ilvl w:val="0"/>
          <w:numId w:val="98"/>
        </w:numPr>
        <w:autoSpaceDE w:val="0"/>
        <w:autoSpaceDN w:val="0"/>
        <w:adjustRightInd w:val="0"/>
        <w:spacing w:before="240"/>
        <w:rPr>
          <w:ins w:id="4666" w:author="Ernesto del Puerto" w:date="2022-03-05T19:25:00Z"/>
          <w:rFonts w:ascii="Arial Narrow" w:hAnsi="Arial Narrow" w:cs="TimesNewRoman"/>
          <w:color w:val="000000"/>
          <w:lang w:val="es-AR"/>
        </w:rPr>
      </w:pPr>
      <w:ins w:id="4667" w:author="Ernesto del Puerto" w:date="2022-03-05T19:14:00Z">
        <w:r w:rsidRPr="00105A55">
          <w:rPr>
            <w:rFonts w:ascii="Arial Narrow" w:hAnsi="Arial Narrow" w:cs="TimesNewRoman"/>
            <w:color w:val="000000"/>
            <w:lang w:val="es-AR"/>
            <w:rPrChange w:id="4668" w:author="Ernesto del Puerto" w:date="2022-03-05T19:15:00Z">
              <w:rPr>
                <w:lang w:val="es-AR"/>
              </w:rPr>
            </w:rPrChange>
          </w:rPr>
          <w:t>R6 es mucho más rápido que RC.</w:t>
        </w:r>
      </w:ins>
    </w:p>
    <w:p w14:paraId="67584015" w14:textId="55EA45E8" w:rsidR="00F03473" w:rsidRDefault="00105A55" w:rsidP="00F03473">
      <w:pPr>
        <w:autoSpaceDE w:val="0"/>
        <w:autoSpaceDN w:val="0"/>
        <w:adjustRightInd w:val="0"/>
        <w:spacing w:before="240"/>
        <w:rPr>
          <w:ins w:id="4669" w:author="Ernesto del Puerto" w:date="2022-03-05T19:26:00Z"/>
          <w:rFonts w:ascii="Arial Narrow" w:hAnsi="Arial Narrow" w:cs="TimesNewRoman"/>
          <w:color w:val="000000"/>
          <w:lang w:val="es-AR"/>
        </w:rPr>
      </w:pPr>
      <w:ins w:id="4670" w:author="Ernesto del Puerto" w:date="2022-03-05T19:14:00Z">
        <w:r w:rsidRPr="00105A55">
          <w:rPr>
            <w:rFonts w:ascii="Arial Narrow" w:hAnsi="Arial Narrow" w:cs="TimesNewRoman"/>
            <w:color w:val="000000"/>
            <w:lang w:val="es-AR"/>
            <w:rPrChange w:id="4671" w:author="Ernesto del Puerto" w:date="2022-03-05T19:15:00Z">
              <w:rPr>
                <w:lang w:val="es-AR"/>
              </w:rPr>
            </w:rPrChange>
          </w:rPr>
          <w:t xml:space="preserve">En general, la velocidad de envío del método no es importante fuera de los </w:t>
        </w:r>
      </w:ins>
      <w:proofErr w:type="spellStart"/>
      <w:ins w:id="4672" w:author="Ernesto del Puerto" w:date="2022-03-05T19:27:00Z">
        <w:r w:rsidR="00F03473">
          <w:rPr>
            <w:rFonts w:ascii="Arial Narrow" w:hAnsi="Arial Narrow" w:cs="TimesNewRoman"/>
            <w:color w:val="000000"/>
            <w:lang w:val="es-AR"/>
          </w:rPr>
          <w:t>benchmarks</w:t>
        </w:r>
        <w:proofErr w:type="spellEnd"/>
        <w:r w:rsidR="00F03473">
          <w:rPr>
            <w:rFonts w:ascii="Arial Narrow" w:hAnsi="Arial Narrow" w:cs="TimesNewRoman"/>
            <w:color w:val="000000"/>
            <w:lang w:val="es-AR"/>
          </w:rPr>
          <w:t>.</w:t>
        </w:r>
      </w:ins>
    </w:p>
    <w:p w14:paraId="21E7442B" w14:textId="0FD5DB83" w:rsidR="00F03473" w:rsidRDefault="00105A55" w:rsidP="00F03473">
      <w:pPr>
        <w:autoSpaceDE w:val="0"/>
        <w:autoSpaceDN w:val="0"/>
        <w:adjustRightInd w:val="0"/>
        <w:spacing w:before="240"/>
        <w:rPr>
          <w:ins w:id="4673" w:author="Ernesto del Puerto" w:date="2022-03-05T19:27:00Z"/>
          <w:rFonts w:ascii="Arial Narrow" w:hAnsi="Arial Narrow" w:cs="TimesNewRoman"/>
          <w:color w:val="000000"/>
          <w:lang w:val="es-AR"/>
        </w:rPr>
      </w:pPr>
      <w:ins w:id="4674" w:author="Ernesto del Puerto" w:date="2022-03-05T19:14:00Z">
        <w:r w:rsidRPr="00105A55">
          <w:rPr>
            <w:rFonts w:ascii="Arial Narrow" w:hAnsi="Arial Narrow" w:cs="TimesNewRoman"/>
            <w:color w:val="000000"/>
            <w:lang w:val="es-AR"/>
            <w:rPrChange w:id="4675" w:author="Ernesto del Puerto" w:date="2022-03-05T19:15:00Z">
              <w:rPr>
                <w:lang w:val="es-AR"/>
              </w:rPr>
            </w:rPrChange>
          </w:rPr>
          <w:t xml:space="preserve">Sin embargo, RC es bastante lento y cambiar de RC a R6 condujo a una mejora sustancial del rendimiento en el paquete </w:t>
        </w:r>
      </w:ins>
      <w:proofErr w:type="spellStart"/>
      <w:ins w:id="4676" w:author="Ernesto del Puerto" w:date="2022-03-05T19:27:00Z">
        <w:r w:rsidR="00F03473">
          <w:rPr>
            <w:rFonts w:ascii="Arial Narrow" w:hAnsi="Arial Narrow" w:cs="TimesNewRoman"/>
            <w:b/>
            <w:bCs/>
            <w:i/>
            <w:iCs/>
            <w:color w:val="000000"/>
            <w:lang w:val="es-AR"/>
          </w:rPr>
          <w:t>shiny</w:t>
        </w:r>
      </w:ins>
      <w:proofErr w:type="spellEnd"/>
      <w:ins w:id="4677" w:author="Ernesto del Puerto" w:date="2022-03-05T19:14:00Z">
        <w:r w:rsidRPr="00105A55">
          <w:rPr>
            <w:rFonts w:ascii="Arial Narrow" w:hAnsi="Arial Narrow" w:cs="TimesNewRoman"/>
            <w:color w:val="000000"/>
            <w:lang w:val="es-AR"/>
            <w:rPrChange w:id="4678" w:author="Ernesto del Puerto" w:date="2022-03-05T19:15:00Z">
              <w:rPr>
                <w:lang w:val="es-AR"/>
              </w:rPr>
            </w:rPrChange>
          </w:rPr>
          <w:t>.</w:t>
        </w:r>
      </w:ins>
    </w:p>
    <w:p w14:paraId="0E9F4B21" w14:textId="7C4B0F20" w:rsidR="00105A55" w:rsidRPr="00105A55" w:rsidRDefault="00105A55" w:rsidP="00F03473">
      <w:pPr>
        <w:autoSpaceDE w:val="0"/>
        <w:autoSpaceDN w:val="0"/>
        <w:adjustRightInd w:val="0"/>
        <w:spacing w:before="240"/>
        <w:rPr>
          <w:ins w:id="4679" w:author="Ernesto del Puerto" w:date="2022-03-05T19:14:00Z"/>
          <w:rFonts w:ascii="Arial Narrow" w:hAnsi="Arial Narrow" w:cs="TimesNewRoman"/>
          <w:color w:val="000000"/>
          <w:lang w:val="es-AR"/>
          <w:rPrChange w:id="4680" w:author="Ernesto del Puerto" w:date="2022-03-05T19:15:00Z">
            <w:rPr>
              <w:ins w:id="4681" w:author="Ernesto del Puerto" w:date="2022-03-05T19:14:00Z"/>
              <w:lang w:val="es-AR"/>
            </w:rPr>
          </w:rPrChange>
        </w:rPr>
      </w:pPr>
      <w:ins w:id="4682" w:author="Ernesto del Puerto" w:date="2022-03-05T19:14:00Z">
        <w:r w:rsidRPr="00105A55">
          <w:rPr>
            <w:rFonts w:ascii="Arial Narrow" w:hAnsi="Arial Narrow" w:cs="TimesNewRoman"/>
            <w:color w:val="000000"/>
            <w:lang w:val="es-AR"/>
            <w:rPrChange w:id="4683" w:author="Ernesto del Puerto" w:date="2022-03-05T19:15:00Z">
              <w:rPr>
                <w:lang w:val="es-AR"/>
              </w:rPr>
            </w:rPrChange>
          </w:rPr>
          <w:t xml:space="preserve">Para obtener más detalles, consulte </w:t>
        </w:r>
      </w:ins>
      <w:ins w:id="4684" w:author="Ernesto del Puerto" w:date="2022-03-05T19:28:00Z">
        <w:r w:rsidR="00F03473">
          <w:rPr>
            <w:rFonts w:ascii="Arial Narrow" w:hAnsi="Arial Narrow" w:cs="TimesNewRoman"/>
            <w:color w:val="000000"/>
            <w:lang w:val="es-AR"/>
          </w:rPr>
          <w:t xml:space="preserve">lector </w:t>
        </w:r>
        <w:proofErr w:type="spellStart"/>
        <w:r w:rsidR="00F03473" w:rsidRPr="00F03473">
          <w:rPr>
            <w:rFonts w:ascii="Arial Narrow" w:hAnsi="Arial Narrow" w:cs="TimesNewRoman"/>
            <w:b/>
            <w:bCs/>
            <w:i/>
            <w:iCs/>
            <w:color w:val="000000"/>
            <w:lang w:val="es-AR"/>
            <w:rPrChange w:id="4685" w:author="Ernesto del Puerto" w:date="2022-03-05T19:29:00Z">
              <w:rPr>
                <w:rFonts w:ascii="Arial Narrow" w:hAnsi="Arial Narrow" w:cs="TimesNewRoman"/>
                <w:color w:val="000000"/>
                <w:lang w:val="es-AR"/>
              </w:rPr>
            </w:rPrChange>
          </w:rPr>
          <w:t>vignete</w:t>
        </w:r>
      </w:ins>
      <w:proofErr w:type="spellEnd"/>
      <w:ins w:id="4686" w:author="Ernesto del Puerto" w:date="2022-03-05T19:14:00Z">
        <w:r w:rsidRPr="00F03473">
          <w:rPr>
            <w:rFonts w:ascii="Arial Narrow" w:hAnsi="Arial Narrow" w:cs="TimesNewRoman"/>
            <w:b/>
            <w:bCs/>
            <w:i/>
            <w:iCs/>
            <w:color w:val="000000"/>
            <w:lang w:val="es-AR"/>
            <w:rPrChange w:id="4687" w:author="Ernesto del Puerto" w:date="2022-03-05T19:29:00Z">
              <w:rPr>
                <w:lang w:val="es-AR"/>
              </w:rPr>
            </w:rPrChange>
          </w:rPr>
          <w:t xml:space="preserve"> ("</w:t>
        </w:r>
      </w:ins>
      <w:proofErr w:type="spellStart"/>
      <w:ins w:id="4688" w:author="Ernesto del Puerto" w:date="2022-03-05T19:29:00Z">
        <w:r w:rsidR="00F03473" w:rsidRPr="00F03473">
          <w:rPr>
            <w:rFonts w:ascii="Arial Narrow" w:hAnsi="Arial Narrow" w:cs="TimesNewRoman"/>
            <w:b/>
            <w:bCs/>
            <w:i/>
            <w:iCs/>
            <w:color w:val="000000"/>
            <w:lang w:val="es-AR"/>
            <w:rPrChange w:id="4689" w:author="Ernesto del Puerto" w:date="2022-03-05T19:29:00Z">
              <w:rPr>
                <w:rFonts w:ascii="Arial Narrow" w:hAnsi="Arial Narrow" w:cs="TimesNewRoman"/>
                <w:color w:val="000000"/>
                <w:lang w:val="es-AR"/>
              </w:rPr>
            </w:rPrChange>
          </w:rPr>
          <w:t>Perfomance</w:t>
        </w:r>
      </w:ins>
      <w:proofErr w:type="spellEnd"/>
      <w:ins w:id="4690" w:author="Ernesto del Puerto" w:date="2022-03-05T19:14:00Z">
        <w:r w:rsidRPr="00F03473">
          <w:rPr>
            <w:rFonts w:ascii="Arial Narrow" w:hAnsi="Arial Narrow" w:cs="TimesNewRoman"/>
            <w:b/>
            <w:bCs/>
            <w:i/>
            <w:iCs/>
            <w:color w:val="000000"/>
            <w:lang w:val="es-AR"/>
            <w:rPrChange w:id="4691" w:author="Ernesto del Puerto" w:date="2022-03-05T19:29:00Z">
              <w:rPr>
                <w:lang w:val="es-AR"/>
              </w:rPr>
            </w:rPrChange>
          </w:rPr>
          <w:t>", "R6")</w:t>
        </w:r>
        <w:r w:rsidRPr="00105A55">
          <w:rPr>
            <w:rFonts w:ascii="Arial Narrow" w:hAnsi="Arial Narrow" w:cs="TimesNewRoman"/>
            <w:color w:val="000000"/>
            <w:lang w:val="es-AR"/>
            <w:rPrChange w:id="4692" w:author="Ernesto del Puerto" w:date="2022-03-05T19:15:00Z">
              <w:rPr>
                <w:lang w:val="es-AR"/>
              </w:rPr>
            </w:rPrChange>
          </w:rPr>
          <w:t>.</w:t>
        </w:r>
      </w:ins>
    </w:p>
    <w:p w14:paraId="7D6D4628" w14:textId="77777777" w:rsidR="000C398A" w:rsidRDefault="00105A55" w:rsidP="00105A55">
      <w:pPr>
        <w:pStyle w:val="Prrafodelista"/>
        <w:numPr>
          <w:ilvl w:val="0"/>
          <w:numId w:val="98"/>
        </w:numPr>
        <w:autoSpaceDE w:val="0"/>
        <w:autoSpaceDN w:val="0"/>
        <w:adjustRightInd w:val="0"/>
        <w:spacing w:before="240"/>
        <w:rPr>
          <w:ins w:id="4693" w:author="Ernesto del Puerto" w:date="2022-03-05T19:29:00Z"/>
          <w:rFonts w:ascii="Arial Narrow" w:hAnsi="Arial Narrow" w:cs="TimesNewRoman"/>
          <w:color w:val="000000"/>
          <w:lang w:val="es-AR"/>
        </w:rPr>
      </w:pPr>
      <w:ins w:id="4694" w:author="Ernesto del Puerto" w:date="2022-03-05T19:14:00Z">
        <w:r w:rsidRPr="00105A55">
          <w:rPr>
            <w:rFonts w:ascii="Arial Narrow" w:hAnsi="Arial Narrow" w:cs="TimesNewRoman"/>
            <w:color w:val="000000"/>
            <w:lang w:val="es-AR"/>
            <w:rPrChange w:id="4695" w:author="Ernesto del Puerto" w:date="2022-03-05T19:15:00Z">
              <w:rPr>
                <w:lang w:val="es-AR"/>
              </w:rPr>
            </w:rPrChange>
          </w:rPr>
          <w:lastRenderedPageBreak/>
          <w:t>RC está vinculado a R.</w:t>
        </w:r>
      </w:ins>
    </w:p>
    <w:p w14:paraId="114C50D4" w14:textId="77777777" w:rsidR="0047132A" w:rsidRDefault="00105A55" w:rsidP="0047132A">
      <w:pPr>
        <w:autoSpaceDE w:val="0"/>
        <w:autoSpaceDN w:val="0"/>
        <w:adjustRightInd w:val="0"/>
        <w:spacing w:before="240"/>
        <w:rPr>
          <w:ins w:id="4696" w:author="Ernesto del Puerto" w:date="2022-03-05T19:30:00Z"/>
          <w:rFonts w:ascii="Arial Narrow" w:hAnsi="Arial Narrow" w:cs="TimesNewRoman"/>
          <w:color w:val="000000"/>
          <w:lang w:val="es-AR"/>
        </w:rPr>
      </w:pPr>
      <w:ins w:id="4697" w:author="Ernesto del Puerto" w:date="2022-03-05T19:14:00Z">
        <w:r w:rsidRPr="00105A55">
          <w:rPr>
            <w:rFonts w:ascii="Arial Narrow" w:hAnsi="Arial Narrow" w:cs="TimesNewRoman"/>
            <w:color w:val="000000"/>
            <w:lang w:val="es-AR"/>
            <w:rPrChange w:id="4698" w:author="Ernesto del Puerto" w:date="2022-03-05T19:15:00Z">
              <w:rPr>
                <w:lang w:val="es-AR"/>
              </w:rPr>
            </w:rPrChange>
          </w:rPr>
          <w:t xml:space="preserve">Eso significa </w:t>
        </w:r>
        <w:proofErr w:type="gramStart"/>
        <w:r w:rsidRPr="00105A55">
          <w:rPr>
            <w:rFonts w:ascii="Arial Narrow" w:hAnsi="Arial Narrow" w:cs="TimesNewRoman"/>
            <w:color w:val="000000"/>
            <w:lang w:val="es-AR"/>
            <w:rPrChange w:id="4699" w:author="Ernesto del Puerto" w:date="2022-03-05T19:15:00Z">
              <w:rPr>
                <w:lang w:val="es-AR"/>
              </w:rPr>
            </w:rPrChange>
          </w:rPr>
          <w:t>que</w:t>
        </w:r>
        <w:proofErr w:type="gramEnd"/>
        <w:r w:rsidRPr="00105A55">
          <w:rPr>
            <w:rFonts w:ascii="Arial Narrow" w:hAnsi="Arial Narrow" w:cs="TimesNewRoman"/>
            <w:color w:val="000000"/>
            <w:lang w:val="es-AR"/>
            <w:rPrChange w:id="4700" w:author="Ernesto del Puerto" w:date="2022-03-05T19:15:00Z">
              <w:rPr>
                <w:lang w:val="es-AR"/>
              </w:rPr>
            </w:rPrChange>
          </w:rPr>
          <w:t xml:space="preserve"> si se corrige algún error, solo p</w:t>
        </w:r>
      </w:ins>
      <w:ins w:id="4701" w:author="Ernesto del Puerto" w:date="2022-03-05T19:30:00Z">
        <w:r w:rsidR="0047132A">
          <w:rPr>
            <w:rFonts w:ascii="Arial Narrow" w:hAnsi="Arial Narrow" w:cs="TimesNewRoman"/>
            <w:color w:val="000000"/>
            <w:lang w:val="es-AR"/>
          </w:rPr>
          <w:t>o</w:t>
        </w:r>
      </w:ins>
      <w:ins w:id="4702" w:author="Ernesto del Puerto" w:date="2022-03-05T19:14:00Z">
        <w:r w:rsidRPr="00105A55">
          <w:rPr>
            <w:rFonts w:ascii="Arial Narrow" w:hAnsi="Arial Narrow" w:cs="TimesNewRoman"/>
            <w:color w:val="000000"/>
            <w:lang w:val="es-AR"/>
            <w:rPrChange w:id="4703" w:author="Ernesto del Puerto" w:date="2022-03-05T19:15:00Z">
              <w:rPr>
                <w:lang w:val="es-AR"/>
              </w:rPr>
            </w:rPrChange>
          </w:rPr>
          <w:t>de</w:t>
        </w:r>
      </w:ins>
      <w:ins w:id="4704" w:author="Ernesto del Puerto" w:date="2022-03-05T19:30:00Z">
        <w:r w:rsidR="0047132A">
          <w:rPr>
            <w:rFonts w:ascii="Arial Narrow" w:hAnsi="Arial Narrow" w:cs="TimesNewRoman"/>
            <w:color w:val="000000"/>
            <w:lang w:val="es-AR"/>
          </w:rPr>
          <w:t>mos</w:t>
        </w:r>
      </w:ins>
      <w:ins w:id="4705" w:author="Ernesto del Puerto" w:date="2022-03-05T19:14:00Z">
        <w:r w:rsidRPr="00105A55">
          <w:rPr>
            <w:rFonts w:ascii="Arial Narrow" w:hAnsi="Arial Narrow" w:cs="TimesNewRoman"/>
            <w:color w:val="000000"/>
            <w:lang w:val="es-AR"/>
            <w:rPrChange w:id="4706" w:author="Ernesto del Puerto" w:date="2022-03-05T19:15:00Z">
              <w:rPr>
                <w:lang w:val="es-AR"/>
              </w:rPr>
            </w:rPrChange>
          </w:rPr>
          <w:t xml:space="preserve"> aprovechar las correcciones al solicitar una versión más nueva de R.</w:t>
        </w:r>
      </w:ins>
    </w:p>
    <w:p w14:paraId="1ACF6B63" w14:textId="651D4638" w:rsidR="00105A55" w:rsidRPr="00105A55" w:rsidRDefault="00105A55" w:rsidP="0047132A">
      <w:pPr>
        <w:autoSpaceDE w:val="0"/>
        <w:autoSpaceDN w:val="0"/>
        <w:adjustRightInd w:val="0"/>
        <w:spacing w:before="240"/>
        <w:rPr>
          <w:ins w:id="4707" w:author="Ernesto del Puerto" w:date="2022-03-05T19:14:00Z"/>
          <w:rFonts w:ascii="Arial Narrow" w:hAnsi="Arial Narrow" w:cs="TimesNewRoman"/>
          <w:color w:val="000000"/>
          <w:lang w:val="es-AR"/>
          <w:rPrChange w:id="4708" w:author="Ernesto del Puerto" w:date="2022-03-05T19:15:00Z">
            <w:rPr>
              <w:ins w:id="4709" w:author="Ernesto del Puerto" w:date="2022-03-05T19:14:00Z"/>
              <w:lang w:val="es-AR"/>
            </w:rPr>
          </w:rPrChange>
        </w:rPr>
      </w:pPr>
      <w:ins w:id="4710" w:author="Ernesto del Puerto" w:date="2022-03-05T19:14:00Z">
        <w:r w:rsidRPr="00105A55">
          <w:rPr>
            <w:rFonts w:ascii="Arial Narrow" w:hAnsi="Arial Narrow" w:cs="TimesNewRoman"/>
            <w:color w:val="000000"/>
            <w:lang w:val="es-AR"/>
            <w:rPrChange w:id="4711" w:author="Ernesto del Puerto" w:date="2022-03-05T19:15:00Z">
              <w:rPr>
                <w:lang w:val="es-AR"/>
              </w:rPr>
            </w:rPrChange>
          </w:rPr>
          <w:t xml:space="preserve">Esto dificulta los paquetes (como los del </w:t>
        </w:r>
        <w:proofErr w:type="spellStart"/>
        <w:r w:rsidRPr="0047132A">
          <w:rPr>
            <w:rFonts w:ascii="Arial Narrow" w:hAnsi="Arial Narrow" w:cs="TimesNewRoman"/>
            <w:b/>
            <w:bCs/>
            <w:i/>
            <w:iCs/>
            <w:color w:val="000000"/>
            <w:lang w:val="es-AR"/>
            <w:rPrChange w:id="4712" w:author="Ernesto del Puerto" w:date="2022-03-05T19:30:00Z">
              <w:rPr>
                <w:lang w:val="es-AR"/>
              </w:rPr>
            </w:rPrChange>
          </w:rPr>
          <w:t>tidyverse</w:t>
        </w:r>
        <w:proofErr w:type="spellEnd"/>
        <w:r w:rsidRPr="00105A55">
          <w:rPr>
            <w:rFonts w:ascii="Arial Narrow" w:hAnsi="Arial Narrow" w:cs="TimesNewRoman"/>
            <w:color w:val="000000"/>
            <w:lang w:val="es-AR"/>
            <w:rPrChange w:id="4713" w:author="Ernesto del Puerto" w:date="2022-03-05T19:15:00Z">
              <w:rPr>
                <w:lang w:val="es-AR"/>
              </w:rPr>
            </w:rPrChange>
          </w:rPr>
          <w:t>) que necesitan funcionar en much</w:t>
        </w:r>
      </w:ins>
      <w:ins w:id="4714" w:author="Ernesto del Puerto" w:date="2022-03-05T19:30:00Z">
        <w:r w:rsidR="0047132A">
          <w:rPr>
            <w:rFonts w:ascii="Arial Narrow" w:hAnsi="Arial Narrow" w:cs="TimesNewRoman"/>
            <w:color w:val="000000"/>
            <w:lang w:val="es-AR"/>
          </w:rPr>
          <w:t>a</w:t>
        </w:r>
      </w:ins>
      <w:ins w:id="4715" w:author="Ernesto del Puerto" w:date="2022-03-05T19:14:00Z">
        <w:r w:rsidRPr="00105A55">
          <w:rPr>
            <w:rFonts w:ascii="Arial Narrow" w:hAnsi="Arial Narrow" w:cs="TimesNewRoman"/>
            <w:color w:val="000000"/>
            <w:lang w:val="es-AR"/>
            <w:rPrChange w:id="4716" w:author="Ernesto del Puerto" w:date="2022-03-05T19:15:00Z">
              <w:rPr>
                <w:lang w:val="es-AR"/>
              </w:rPr>
            </w:rPrChange>
          </w:rPr>
          <w:t xml:space="preserve">s </w:t>
        </w:r>
      </w:ins>
      <w:ins w:id="4717" w:author="Ernesto del Puerto" w:date="2022-03-05T19:31:00Z">
        <w:r w:rsidR="0047132A" w:rsidRPr="00091F35">
          <w:rPr>
            <w:rFonts w:ascii="Arial Narrow" w:hAnsi="Arial Narrow" w:cs="TimesNewRoman"/>
            <w:color w:val="000000"/>
            <w:lang w:val="es-AR"/>
          </w:rPr>
          <w:t>version</w:t>
        </w:r>
        <w:r w:rsidR="0047132A">
          <w:rPr>
            <w:rFonts w:ascii="Arial Narrow" w:hAnsi="Arial Narrow" w:cs="TimesNewRoman"/>
            <w:color w:val="000000"/>
            <w:lang w:val="es-AR"/>
          </w:rPr>
          <w:t>es de</w:t>
        </w:r>
        <w:r w:rsidR="0047132A" w:rsidRPr="0047132A">
          <w:rPr>
            <w:rFonts w:ascii="Arial Narrow" w:hAnsi="Arial Narrow" w:cs="TimesNewRoman"/>
            <w:color w:val="000000"/>
            <w:lang w:val="es-AR"/>
          </w:rPr>
          <w:t xml:space="preserve"> </w:t>
        </w:r>
      </w:ins>
      <w:ins w:id="4718" w:author="Ernesto del Puerto" w:date="2022-03-05T19:14:00Z">
        <w:r w:rsidRPr="00105A55">
          <w:rPr>
            <w:rFonts w:ascii="Arial Narrow" w:hAnsi="Arial Narrow" w:cs="TimesNewRoman"/>
            <w:color w:val="000000"/>
            <w:lang w:val="es-AR"/>
            <w:rPrChange w:id="4719" w:author="Ernesto del Puerto" w:date="2022-03-05T19:15:00Z">
              <w:rPr>
                <w:lang w:val="es-AR"/>
              </w:rPr>
            </w:rPrChange>
          </w:rPr>
          <w:t>R.</w:t>
        </w:r>
      </w:ins>
    </w:p>
    <w:p w14:paraId="0EDE4242" w14:textId="77777777" w:rsidR="00105A55" w:rsidRPr="00105A55" w:rsidRDefault="00105A55">
      <w:pPr>
        <w:pStyle w:val="Prrafodelista"/>
        <w:numPr>
          <w:ilvl w:val="0"/>
          <w:numId w:val="98"/>
        </w:numPr>
        <w:autoSpaceDE w:val="0"/>
        <w:autoSpaceDN w:val="0"/>
        <w:adjustRightInd w:val="0"/>
        <w:spacing w:before="240"/>
        <w:rPr>
          <w:ins w:id="4720" w:author="Ernesto del Puerto" w:date="2022-03-05T19:14:00Z"/>
          <w:rFonts w:ascii="Arial Narrow" w:hAnsi="Arial Narrow" w:cs="TimesNewRoman"/>
          <w:color w:val="000000"/>
          <w:lang w:val="es-AR"/>
          <w:rPrChange w:id="4721" w:author="Ernesto del Puerto" w:date="2022-03-05T19:15:00Z">
            <w:rPr>
              <w:ins w:id="4722" w:author="Ernesto del Puerto" w:date="2022-03-05T19:14:00Z"/>
              <w:lang w:val="es-AR"/>
            </w:rPr>
          </w:rPrChange>
        </w:rPr>
        <w:pPrChange w:id="4723" w:author="Ernesto del Puerto" w:date="2022-03-05T19:15:00Z">
          <w:pPr>
            <w:autoSpaceDE w:val="0"/>
            <w:autoSpaceDN w:val="0"/>
            <w:adjustRightInd w:val="0"/>
            <w:spacing w:before="240"/>
          </w:pPr>
        </w:pPrChange>
      </w:pPr>
      <w:ins w:id="4724" w:author="Ernesto del Puerto" w:date="2022-03-05T19:14:00Z">
        <w:r w:rsidRPr="00105A55">
          <w:rPr>
            <w:rFonts w:ascii="Arial Narrow" w:hAnsi="Arial Narrow" w:cs="TimesNewRoman"/>
            <w:color w:val="000000"/>
            <w:lang w:val="es-AR"/>
            <w:rPrChange w:id="4725" w:author="Ernesto del Puerto" w:date="2022-03-05T19:15:00Z">
              <w:rPr>
                <w:lang w:val="es-AR"/>
              </w:rPr>
            </w:rPrChange>
          </w:rPr>
          <w:t>Finalmente, debido a que las ideas que subyacen en R6 y RC son similares, solo requerirá una pequeña cantidad de esfuerzo adicional para aprender RC si es necesario.</w:t>
        </w:r>
      </w:ins>
    </w:p>
    <w:p w14:paraId="30099EF0" w14:textId="139B877F" w:rsidR="00A95586" w:rsidRPr="00A547A0" w:rsidRDefault="00A547A0">
      <w:pPr>
        <w:pStyle w:val="Ttulo1"/>
        <w:numPr>
          <w:ilvl w:val="0"/>
          <w:numId w:val="1"/>
        </w:numPr>
        <w:rPr>
          <w:ins w:id="4726" w:author="Ernesto del Puerto" w:date="2022-03-05T18:34:00Z"/>
          <w:rFonts w:ascii="Arial Narrow" w:hAnsi="Arial Narrow" w:cs="CourierNewPSMT"/>
          <w:b/>
          <w:color w:val="000000"/>
          <w:sz w:val="28"/>
          <w:szCs w:val="28"/>
          <w:lang w:val="es-ES"/>
          <w:rPrChange w:id="4727" w:author="Ernesto del Puerto" w:date="2022-03-05T19:35:00Z">
            <w:rPr>
              <w:ins w:id="4728" w:author="Ernesto del Puerto" w:date="2022-03-05T18:34:00Z"/>
              <w:rFonts w:ascii="Arial Narrow" w:hAnsi="Arial Narrow" w:cs="TimesNewRoman"/>
              <w:color w:val="000000"/>
              <w:lang w:val="es-AR"/>
            </w:rPr>
          </w:rPrChange>
        </w:rPr>
        <w:pPrChange w:id="4729" w:author="Ernesto del Puerto" w:date="2022-03-05T19:35:00Z">
          <w:pPr>
            <w:autoSpaceDE w:val="0"/>
            <w:autoSpaceDN w:val="0"/>
            <w:adjustRightInd w:val="0"/>
            <w:spacing w:before="240"/>
          </w:pPr>
        </w:pPrChange>
      </w:pPr>
      <w:bookmarkStart w:id="4730" w:name="_Toc97490039"/>
      <w:ins w:id="4731" w:author="Ernesto del Puerto" w:date="2022-03-05T19:35:00Z">
        <w:r w:rsidRPr="00A547A0">
          <w:rPr>
            <w:rFonts w:ascii="Arial Narrow" w:eastAsia="Times New Roman" w:hAnsi="Arial Narrow" w:cs="CourierNewPSMT"/>
            <w:b/>
            <w:color w:val="000000"/>
            <w:sz w:val="28"/>
            <w:szCs w:val="28"/>
            <w:lang w:val="es-ES"/>
            <w:rPrChange w:id="4732" w:author="Ernesto del Puerto" w:date="2022-03-05T19:35:00Z">
              <w:rPr>
                <w:rFonts w:ascii="Arial Narrow" w:hAnsi="Arial Narrow" w:cs="TimesNewRoman"/>
                <w:color w:val="000000"/>
                <w:lang w:val="es-AR"/>
              </w:rPr>
            </w:rPrChange>
          </w:rPr>
          <w:t>S4</w:t>
        </w:r>
      </w:ins>
      <w:bookmarkEnd w:id="4730"/>
    </w:p>
    <w:p w14:paraId="416C2ECB" w14:textId="77777777" w:rsidR="00CF48DF" w:rsidRDefault="00CF48DF" w:rsidP="00CF48DF">
      <w:pPr>
        <w:autoSpaceDE w:val="0"/>
        <w:autoSpaceDN w:val="0"/>
        <w:adjustRightInd w:val="0"/>
        <w:spacing w:before="240"/>
        <w:rPr>
          <w:ins w:id="4733" w:author="Ernesto del Puerto" w:date="2022-03-05T19:36:00Z"/>
          <w:rFonts w:ascii="Arial Narrow" w:hAnsi="Arial Narrow" w:cs="TimesNewRoman"/>
          <w:color w:val="000000"/>
          <w:lang w:val="es-AR"/>
        </w:rPr>
      </w:pPr>
      <w:ins w:id="4734" w:author="Ernesto del Puerto" w:date="2022-03-05T19:36:00Z">
        <w:r w:rsidRPr="00CF48DF">
          <w:rPr>
            <w:rFonts w:ascii="Arial Narrow" w:hAnsi="Arial Narrow" w:cs="TimesNewRoman"/>
            <w:color w:val="000000"/>
            <w:lang w:val="es-AR"/>
          </w:rPr>
          <w:t>S4 proporciona un enfoque formal para la programación orientada a objetos funcional.</w:t>
        </w:r>
      </w:ins>
    </w:p>
    <w:p w14:paraId="5CAD89C7" w14:textId="77777777" w:rsidR="00CF48DF" w:rsidRDefault="00CF48DF" w:rsidP="00CF48DF">
      <w:pPr>
        <w:autoSpaceDE w:val="0"/>
        <w:autoSpaceDN w:val="0"/>
        <w:adjustRightInd w:val="0"/>
        <w:spacing w:before="240"/>
        <w:rPr>
          <w:ins w:id="4735" w:author="Ernesto del Puerto" w:date="2022-03-05T19:37:00Z"/>
          <w:rFonts w:ascii="Arial Narrow" w:hAnsi="Arial Narrow" w:cs="TimesNewRoman"/>
          <w:color w:val="000000"/>
          <w:lang w:val="es-AR"/>
        </w:rPr>
      </w:pPr>
      <w:ins w:id="4736" w:author="Ernesto del Puerto" w:date="2022-03-05T19:36:00Z">
        <w:r w:rsidRPr="00CF48DF">
          <w:rPr>
            <w:rFonts w:ascii="Arial Narrow" w:hAnsi="Arial Narrow" w:cs="TimesNewRoman"/>
            <w:color w:val="000000"/>
            <w:lang w:val="es-AR"/>
          </w:rPr>
          <w:t>Las ideas subyacentes son similares a S3, pero la implementación es mucho más estricta y utiliza funciones especializadas para crear clases (</w:t>
        </w:r>
        <w:proofErr w:type="spellStart"/>
        <w:proofErr w:type="gramStart"/>
        <w:r w:rsidRPr="00CF48DF">
          <w:rPr>
            <w:rFonts w:ascii="Arial Narrow" w:hAnsi="Arial Narrow" w:cs="TimesNewRoman"/>
            <w:b/>
            <w:bCs/>
            <w:i/>
            <w:iCs/>
            <w:color w:val="000000"/>
            <w:lang w:val="es-AR"/>
            <w:rPrChange w:id="4737" w:author="Ernesto del Puerto" w:date="2022-03-05T19:37:00Z">
              <w:rPr>
                <w:rFonts w:ascii="Arial Narrow" w:hAnsi="Arial Narrow" w:cs="TimesNewRoman"/>
                <w:color w:val="000000"/>
                <w:lang w:val="es-AR"/>
              </w:rPr>
            </w:rPrChange>
          </w:rPr>
          <w:t>setClass</w:t>
        </w:r>
        <w:proofErr w:type="spellEnd"/>
        <w:r w:rsidRPr="00CF48DF">
          <w:rPr>
            <w:rFonts w:ascii="Arial Narrow" w:hAnsi="Arial Narrow" w:cs="TimesNewRoman"/>
            <w:b/>
            <w:bCs/>
            <w:i/>
            <w:iCs/>
            <w:color w:val="000000"/>
            <w:lang w:val="es-AR"/>
            <w:rPrChange w:id="4738" w:author="Ernesto del Puerto" w:date="2022-03-05T19:37:00Z">
              <w:rPr>
                <w:rFonts w:ascii="Arial Narrow" w:hAnsi="Arial Narrow" w:cs="TimesNewRoman"/>
                <w:color w:val="000000"/>
                <w:lang w:val="es-AR"/>
              </w:rPr>
            </w:rPrChange>
          </w:rPr>
          <w:t>(</w:t>
        </w:r>
        <w:proofErr w:type="gramEnd"/>
        <w:r w:rsidRPr="00CF48DF">
          <w:rPr>
            <w:rFonts w:ascii="Arial Narrow" w:hAnsi="Arial Narrow" w:cs="TimesNewRoman"/>
            <w:b/>
            <w:bCs/>
            <w:i/>
            <w:iCs/>
            <w:color w:val="000000"/>
            <w:lang w:val="es-AR"/>
            <w:rPrChange w:id="4739" w:author="Ernesto del Puerto" w:date="2022-03-05T19:37:00Z">
              <w:rPr>
                <w:rFonts w:ascii="Arial Narrow" w:hAnsi="Arial Narrow" w:cs="TimesNewRoman"/>
                <w:color w:val="000000"/>
                <w:lang w:val="es-AR"/>
              </w:rPr>
            </w:rPrChange>
          </w:rPr>
          <w:t>)</w:t>
        </w:r>
        <w:r w:rsidRPr="00CF48DF">
          <w:rPr>
            <w:rFonts w:ascii="Arial Narrow" w:hAnsi="Arial Narrow" w:cs="TimesNewRoman"/>
            <w:color w:val="000000"/>
            <w:lang w:val="es-AR"/>
          </w:rPr>
          <w:t>), genéricos (</w:t>
        </w:r>
        <w:proofErr w:type="spellStart"/>
        <w:r w:rsidRPr="00CF48DF">
          <w:rPr>
            <w:rFonts w:ascii="Arial Narrow" w:hAnsi="Arial Narrow" w:cs="TimesNewRoman"/>
            <w:b/>
            <w:bCs/>
            <w:i/>
            <w:iCs/>
            <w:color w:val="000000"/>
            <w:lang w:val="es-AR"/>
            <w:rPrChange w:id="4740" w:author="Ernesto del Puerto" w:date="2022-03-05T19:37:00Z">
              <w:rPr>
                <w:rFonts w:ascii="Arial Narrow" w:hAnsi="Arial Narrow" w:cs="TimesNewRoman"/>
                <w:color w:val="000000"/>
                <w:lang w:val="es-AR"/>
              </w:rPr>
            </w:rPrChange>
          </w:rPr>
          <w:t>setGeneric</w:t>
        </w:r>
        <w:proofErr w:type="spellEnd"/>
        <w:r w:rsidRPr="00CF48DF">
          <w:rPr>
            <w:rFonts w:ascii="Arial Narrow" w:hAnsi="Arial Narrow" w:cs="TimesNewRoman"/>
            <w:b/>
            <w:bCs/>
            <w:i/>
            <w:iCs/>
            <w:color w:val="000000"/>
            <w:lang w:val="es-AR"/>
            <w:rPrChange w:id="4741" w:author="Ernesto del Puerto" w:date="2022-03-05T19:37:00Z">
              <w:rPr>
                <w:rFonts w:ascii="Arial Narrow" w:hAnsi="Arial Narrow" w:cs="TimesNewRoman"/>
                <w:color w:val="000000"/>
                <w:lang w:val="es-AR"/>
              </w:rPr>
            </w:rPrChange>
          </w:rPr>
          <w:t>()</w:t>
        </w:r>
        <w:r w:rsidRPr="00CF48DF">
          <w:rPr>
            <w:rFonts w:ascii="Arial Narrow" w:hAnsi="Arial Narrow" w:cs="TimesNewRoman"/>
            <w:color w:val="000000"/>
            <w:lang w:val="es-AR"/>
          </w:rPr>
          <w:t>) y métodos (</w:t>
        </w:r>
        <w:proofErr w:type="spellStart"/>
        <w:r w:rsidRPr="00CF48DF">
          <w:rPr>
            <w:rFonts w:ascii="Arial Narrow" w:hAnsi="Arial Narrow" w:cs="TimesNewRoman"/>
            <w:b/>
            <w:bCs/>
            <w:i/>
            <w:iCs/>
            <w:color w:val="000000"/>
            <w:lang w:val="es-AR"/>
            <w:rPrChange w:id="4742" w:author="Ernesto del Puerto" w:date="2022-03-05T19:37:00Z">
              <w:rPr>
                <w:rFonts w:ascii="Arial Narrow" w:hAnsi="Arial Narrow" w:cs="TimesNewRoman"/>
                <w:color w:val="000000"/>
                <w:lang w:val="es-AR"/>
              </w:rPr>
            </w:rPrChange>
          </w:rPr>
          <w:t>setMethod</w:t>
        </w:r>
        <w:proofErr w:type="spellEnd"/>
        <w:r w:rsidRPr="00CF48DF">
          <w:rPr>
            <w:rFonts w:ascii="Arial Narrow" w:hAnsi="Arial Narrow" w:cs="TimesNewRoman"/>
            <w:b/>
            <w:bCs/>
            <w:i/>
            <w:iCs/>
            <w:color w:val="000000"/>
            <w:lang w:val="es-AR"/>
            <w:rPrChange w:id="4743" w:author="Ernesto del Puerto" w:date="2022-03-05T19:37:00Z">
              <w:rPr>
                <w:rFonts w:ascii="Arial Narrow" w:hAnsi="Arial Narrow" w:cs="TimesNewRoman"/>
                <w:color w:val="000000"/>
                <w:lang w:val="es-AR"/>
              </w:rPr>
            </w:rPrChange>
          </w:rPr>
          <w:t>(</w:t>
        </w:r>
        <w:r w:rsidRPr="00CF48DF">
          <w:rPr>
            <w:rFonts w:ascii="Arial Narrow" w:hAnsi="Arial Narrow" w:cs="TimesNewRoman"/>
            <w:color w:val="000000"/>
            <w:lang w:val="es-AR"/>
          </w:rPr>
          <w:t>)).</w:t>
        </w:r>
      </w:ins>
    </w:p>
    <w:p w14:paraId="24F376A1" w14:textId="67C04828" w:rsidR="00CF48DF" w:rsidRPr="00CF48DF" w:rsidRDefault="00CF48DF" w:rsidP="00CF48DF">
      <w:pPr>
        <w:autoSpaceDE w:val="0"/>
        <w:autoSpaceDN w:val="0"/>
        <w:adjustRightInd w:val="0"/>
        <w:spacing w:before="240"/>
        <w:rPr>
          <w:ins w:id="4744" w:author="Ernesto del Puerto" w:date="2022-03-05T19:36:00Z"/>
          <w:rFonts w:ascii="Arial Narrow" w:hAnsi="Arial Narrow" w:cs="TimesNewRoman"/>
          <w:color w:val="000000"/>
          <w:lang w:val="es-AR"/>
        </w:rPr>
      </w:pPr>
      <w:ins w:id="4745" w:author="Ernesto del Puerto" w:date="2022-03-05T19:36:00Z">
        <w:r w:rsidRPr="00CF48DF">
          <w:rPr>
            <w:rFonts w:ascii="Arial Narrow" w:hAnsi="Arial Narrow" w:cs="TimesNewRoman"/>
            <w:color w:val="000000"/>
            <w:lang w:val="es-AR"/>
          </w:rPr>
          <w:t>Además, S4 proporciona herencia múltiple (es decir, una clase puede tener varios padres) y envío múltiple (es decir, el envío del método puede usar la clase de varios argumentos).</w:t>
        </w:r>
      </w:ins>
    </w:p>
    <w:p w14:paraId="5630894E" w14:textId="77777777" w:rsidR="00CF48DF" w:rsidRDefault="00CF48DF" w:rsidP="00CF48DF">
      <w:pPr>
        <w:autoSpaceDE w:val="0"/>
        <w:autoSpaceDN w:val="0"/>
        <w:adjustRightInd w:val="0"/>
        <w:spacing w:before="240"/>
        <w:rPr>
          <w:ins w:id="4746" w:author="Ernesto del Puerto" w:date="2022-03-05T19:39:00Z"/>
          <w:rFonts w:ascii="Arial Narrow" w:hAnsi="Arial Narrow" w:cs="TimesNewRoman"/>
          <w:color w:val="000000"/>
          <w:lang w:val="es-AR"/>
        </w:rPr>
      </w:pPr>
      <w:ins w:id="4747" w:author="Ernesto del Puerto" w:date="2022-03-05T19:36:00Z">
        <w:r w:rsidRPr="00CF48DF">
          <w:rPr>
            <w:rFonts w:ascii="Arial Narrow" w:hAnsi="Arial Narrow" w:cs="TimesNewRoman"/>
            <w:color w:val="000000"/>
            <w:lang w:val="es-AR"/>
          </w:rPr>
          <w:t xml:space="preserve">Un nuevo componente importante de S4 es </w:t>
        </w:r>
      </w:ins>
      <w:ins w:id="4748" w:author="Ernesto del Puerto" w:date="2022-03-05T19:38:00Z">
        <w:r>
          <w:rPr>
            <w:rFonts w:ascii="Arial Narrow" w:hAnsi="Arial Narrow" w:cs="TimesNewRoman"/>
            <w:b/>
            <w:bCs/>
            <w:i/>
            <w:iCs/>
            <w:color w:val="000000"/>
            <w:lang w:val="es-AR"/>
          </w:rPr>
          <w:t>slot</w:t>
        </w:r>
      </w:ins>
      <w:ins w:id="4749" w:author="Ernesto del Puerto" w:date="2022-03-05T19:36:00Z">
        <w:r w:rsidRPr="00CF48DF">
          <w:rPr>
            <w:rFonts w:ascii="Arial Narrow" w:hAnsi="Arial Narrow" w:cs="TimesNewRoman"/>
            <w:color w:val="000000"/>
            <w:lang w:val="es-AR"/>
          </w:rPr>
          <w:t xml:space="preserve">, un componente con nombre del objeto al que se accede mediante el operador de subconjunto especializado </w:t>
        </w:r>
        <w:r w:rsidRPr="00CF48DF">
          <w:rPr>
            <w:rFonts w:ascii="Arial Narrow" w:hAnsi="Arial Narrow" w:cs="TimesNewRoman"/>
            <w:b/>
            <w:bCs/>
            <w:i/>
            <w:iCs/>
            <w:color w:val="000000"/>
            <w:lang w:val="es-AR"/>
            <w:rPrChange w:id="4750" w:author="Ernesto del Puerto" w:date="2022-03-05T19:39:00Z">
              <w:rPr>
                <w:rFonts w:ascii="Arial Narrow" w:hAnsi="Arial Narrow" w:cs="TimesNewRoman"/>
                <w:color w:val="000000"/>
                <w:lang w:val="es-AR"/>
              </w:rPr>
            </w:rPrChange>
          </w:rPr>
          <w:t>@</w:t>
        </w:r>
        <w:r w:rsidRPr="00CF48DF">
          <w:rPr>
            <w:rFonts w:ascii="Arial Narrow" w:hAnsi="Arial Narrow" w:cs="TimesNewRoman"/>
            <w:color w:val="000000"/>
            <w:lang w:val="es-AR"/>
          </w:rPr>
          <w:t>.</w:t>
        </w:r>
      </w:ins>
    </w:p>
    <w:p w14:paraId="3CC50466" w14:textId="137E93FC" w:rsidR="00CF48DF" w:rsidRPr="00CF48DF" w:rsidRDefault="00CF48DF" w:rsidP="00CF48DF">
      <w:pPr>
        <w:autoSpaceDE w:val="0"/>
        <w:autoSpaceDN w:val="0"/>
        <w:adjustRightInd w:val="0"/>
        <w:spacing w:before="240"/>
        <w:rPr>
          <w:ins w:id="4751" w:author="Ernesto del Puerto" w:date="2022-03-05T19:36:00Z"/>
          <w:rFonts w:ascii="Arial Narrow" w:hAnsi="Arial Narrow" w:cs="TimesNewRoman"/>
          <w:color w:val="000000"/>
          <w:lang w:val="es-AR"/>
        </w:rPr>
      </w:pPr>
      <w:ins w:id="4752" w:author="Ernesto del Puerto" w:date="2022-03-05T19:36:00Z">
        <w:r w:rsidRPr="00CF48DF">
          <w:rPr>
            <w:rFonts w:ascii="Arial Narrow" w:hAnsi="Arial Narrow" w:cs="TimesNewRoman"/>
            <w:color w:val="000000"/>
            <w:lang w:val="es-AR"/>
          </w:rPr>
          <w:t>El conjunto de ranuras y sus clases forma una parte importante de la definición de una clase S4.</w:t>
        </w:r>
      </w:ins>
    </w:p>
    <w:p w14:paraId="48795C77" w14:textId="63892515" w:rsidR="00CF48DF" w:rsidRPr="00CF48DF" w:rsidRDefault="00CF48DF">
      <w:pPr>
        <w:pStyle w:val="Ttulo1"/>
        <w:numPr>
          <w:ilvl w:val="1"/>
          <w:numId w:val="1"/>
        </w:numPr>
        <w:rPr>
          <w:ins w:id="4753" w:author="Ernesto del Puerto" w:date="2022-03-05T19:36:00Z"/>
          <w:rFonts w:ascii="Arial Narrow" w:hAnsi="Arial Narrow" w:cs="CourierNewPSMT"/>
          <w:b/>
          <w:color w:val="000000"/>
          <w:sz w:val="28"/>
          <w:szCs w:val="28"/>
          <w:lang w:val="es-ES"/>
          <w:rPrChange w:id="4754" w:author="Ernesto del Puerto" w:date="2022-03-05T19:39:00Z">
            <w:rPr>
              <w:ins w:id="4755" w:author="Ernesto del Puerto" w:date="2022-03-05T19:36:00Z"/>
              <w:rFonts w:ascii="Arial Narrow" w:hAnsi="Arial Narrow" w:cs="TimesNewRoman"/>
              <w:color w:val="000000"/>
              <w:lang w:val="es-AR"/>
            </w:rPr>
          </w:rPrChange>
        </w:rPr>
        <w:pPrChange w:id="4756" w:author="Ernesto del Puerto" w:date="2022-03-05T19:40:00Z">
          <w:pPr>
            <w:autoSpaceDE w:val="0"/>
            <w:autoSpaceDN w:val="0"/>
            <w:adjustRightInd w:val="0"/>
            <w:spacing w:before="240"/>
          </w:pPr>
        </w:pPrChange>
      </w:pPr>
      <w:bookmarkStart w:id="4757" w:name="_Toc97490040"/>
      <w:proofErr w:type="spellStart"/>
      <w:ins w:id="4758" w:author="Ernesto del Puerto" w:date="2022-03-05T19:39:00Z">
        <w:r w:rsidRPr="00CF48DF">
          <w:rPr>
            <w:rFonts w:ascii="Arial Narrow" w:eastAsia="Times New Roman" w:hAnsi="Arial Narrow" w:cs="CourierNewPSMT"/>
            <w:b/>
            <w:color w:val="000000"/>
            <w:sz w:val="28"/>
            <w:szCs w:val="28"/>
            <w:lang w:val="es-ES"/>
            <w:rPrChange w:id="4759" w:author="Ernesto del Puerto" w:date="2022-03-05T19:39:00Z">
              <w:rPr>
                <w:rFonts w:ascii="Arial Narrow" w:hAnsi="Arial Narrow" w:cs="TimesNewRoman"/>
                <w:color w:val="000000"/>
                <w:lang w:val="es-AR"/>
              </w:rPr>
            </w:rPrChange>
          </w:rPr>
          <w:t>Outline</w:t>
        </w:r>
      </w:ins>
      <w:bookmarkEnd w:id="4757"/>
      <w:proofErr w:type="spellEnd"/>
    </w:p>
    <w:p w14:paraId="72DD27F4" w14:textId="0720AF3D" w:rsidR="00CF48DF" w:rsidRPr="00CF48DF" w:rsidRDefault="00CF48DF" w:rsidP="00CF48DF">
      <w:pPr>
        <w:autoSpaceDE w:val="0"/>
        <w:autoSpaceDN w:val="0"/>
        <w:adjustRightInd w:val="0"/>
        <w:spacing w:before="240"/>
        <w:rPr>
          <w:ins w:id="4760" w:author="Ernesto del Puerto" w:date="2022-03-05T19:36:00Z"/>
          <w:rFonts w:ascii="Arial Narrow" w:hAnsi="Arial Narrow" w:cs="TimesNewRoman"/>
          <w:color w:val="000000"/>
          <w:lang w:val="es-AR"/>
        </w:rPr>
      </w:pPr>
      <w:ins w:id="4761" w:author="Ernesto del Puerto" w:date="2022-03-05T19:40:00Z">
        <w:r>
          <w:rPr>
            <w:rFonts w:ascii="Arial Narrow" w:hAnsi="Arial Narrow" w:cs="TimesNewRoman"/>
            <w:color w:val="000000"/>
            <w:lang w:val="es-AR"/>
          </w:rPr>
          <w:t xml:space="preserve">Analicemos </w:t>
        </w:r>
      </w:ins>
      <w:ins w:id="4762" w:author="Ernesto del Puerto" w:date="2022-03-05T19:36:00Z">
        <w:r w:rsidRPr="00CF48DF">
          <w:rPr>
            <w:rFonts w:ascii="Arial Narrow" w:hAnsi="Arial Narrow" w:cs="TimesNewRoman"/>
            <w:color w:val="000000"/>
            <w:lang w:val="es-AR"/>
          </w:rPr>
          <w:t>una descripción general rápida de los componentes principales de S4: clases, genéricos y métodos.</w:t>
        </w:r>
      </w:ins>
    </w:p>
    <w:p w14:paraId="66283D59" w14:textId="62EBA0BE" w:rsidR="00CF48DF" w:rsidRPr="00CF48DF" w:rsidRDefault="006F516B" w:rsidP="00CF48DF">
      <w:pPr>
        <w:autoSpaceDE w:val="0"/>
        <w:autoSpaceDN w:val="0"/>
        <w:adjustRightInd w:val="0"/>
        <w:spacing w:before="240"/>
        <w:rPr>
          <w:ins w:id="4763" w:author="Ernesto del Puerto" w:date="2022-03-05T19:36:00Z"/>
          <w:rFonts w:ascii="Arial Narrow" w:hAnsi="Arial Narrow" w:cs="TimesNewRoman"/>
          <w:color w:val="000000"/>
          <w:lang w:val="es-AR"/>
        </w:rPr>
      </w:pPr>
      <w:ins w:id="4764" w:author="Ernesto del Puerto" w:date="2022-03-05T19:40:00Z">
        <w:r>
          <w:rPr>
            <w:rFonts w:ascii="Arial Narrow" w:hAnsi="Arial Narrow" w:cs="TimesNewRoman"/>
            <w:color w:val="000000"/>
            <w:lang w:val="es-AR"/>
          </w:rPr>
          <w:t>Analicemos</w:t>
        </w:r>
      </w:ins>
      <w:ins w:id="4765" w:author="Ernesto del Puerto" w:date="2022-03-05T19:41:00Z">
        <w:r>
          <w:rPr>
            <w:rFonts w:ascii="Arial Narrow" w:hAnsi="Arial Narrow" w:cs="TimesNewRoman"/>
            <w:color w:val="000000"/>
            <w:lang w:val="es-AR"/>
          </w:rPr>
          <w:t>,</w:t>
        </w:r>
      </w:ins>
      <w:ins w:id="4766" w:author="Ernesto del Puerto" w:date="2022-03-05T19:40:00Z">
        <w:r>
          <w:rPr>
            <w:rFonts w:ascii="Arial Narrow" w:hAnsi="Arial Narrow" w:cs="TimesNewRoman"/>
            <w:color w:val="000000"/>
            <w:lang w:val="es-AR"/>
          </w:rPr>
          <w:t xml:space="preserve"> además, </w:t>
        </w:r>
      </w:ins>
      <w:ins w:id="4767" w:author="Ernesto del Puerto" w:date="2022-03-05T19:36:00Z">
        <w:r w:rsidR="00CF48DF" w:rsidRPr="00CF48DF">
          <w:rPr>
            <w:rFonts w:ascii="Arial Narrow" w:hAnsi="Arial Narrow" w:cs="TimesNewRoman"/>
            <w:color w:val="000000"/>
            <w:lang w:val="es-AR"/>
          </w:rPr>
          <w:t>detalles de las clases S4, incluidos los prototipos, constructores, ayudantes y validadores.</w:t>
        </w:r>
      </w:ins>
    </w:p>
    <w:p w14:paraId="4468D94D" w14:textId="77777777" w:rsidR="006F516B" w:rsidRDefault="006F516B" w:rsidP="00CF48DF">
      <w:pPr>
        <w:autoSpaceDE w:val="0"/>
        <w:autoSpaceDN w:val="0"/>
        <w:adjustRightInd w:val="0"/>
        <w:spacing w:before="240"/>
        <w:rPr>
          <w:ins w:id="4768" w:author="Ernesto del Puerto" w:date="2022-03-05T19:41:00Z"/>
          <w:rFonts w:ascii="Arial Narrow" w:hAnsi="Arial Narrow" w:cs="TimesNewRoman"/>
          <w:color w:val="000000"/>
          <w:lang w:val="es-AR"/>
        </w:rPr>
      </w:pPr>
      <w:ins w:id="4769" w:author="Ernesto del Puerto" w:date="2022-03-05T19:41:00Z">
        <w:r>
          <w:rPr>
            <w:rFonts w:ascii="Arial Narrow" w:hAnsi="Arial Narrow" w:cs="TimesNewRoman"/>
            <w:color w:val="000000"/>
            <w:lang w:val="es-AR"/>
          </w:rPr>
          <w:t xml:space="preserve">Analicemos </w:t>
        </w:r>
      </w:ins>
      <w:ins w:id="4770" w:author="Ernesto del Puerto" w:date="2022-03-05T19:36:00Z">
        <w:r w:rsidR="00CF48DF" w:rsidRPr="00CF48DF">
          <w:rPr>
            <w:rFonts w:ascii="Arial Narrow" w:hAnsi="Arial Narrow" w:cs="TimesNewRoman"/>
            <w:color w:val="000000"/>
            <w:lang w:val="es-AR"/>
          </w:rPr>
          <w:t>cómo crear nuevos genéricos de S4 y cómo proporcionar métodos a esos genéricos.</w:t>
        </w:r>
      </w:ins>
    </w:p>
    <w:p w14:paraId="48992DA4" w14:textId="7E9517A3" w:rsidR="00CF48DF" w:rsidRPr="00CF48DF" w:rsidRDefault="00CF48DF" w:rsidP="00CF48DF">
      <w:pPr>
        <w:autoSpaceDE w:val="0"/>
        <w:autoSpaceDN w:val="0"/>
        <w:adjustRightInd w:val="0"/>
        <w:spacing w:before="240"/>
        <w:rPr>
          <w:ins w:id="4771" w:author="Ernesto del Puerto" w:date="2022-03-05T19:36:00Z"/>
          <w:rFonts w:ascii="Arial Narrow" w:hAnsi="Arial Narrow" w:cs="TimesNewRoman"/>
          <w:color w:val="000000"/>
          <w:lang w:val="es-AR"/>
        </w:rPr>
      </w:pPr>
      <w:ins w:id="4772" w:author="Ernesto del Puerto" w:date="2022-03-05T19:36:00Z">
        <w:r w:rsidRPr="00CF48DF">
          <w:rPr>
            <w:rFonts w:ascii="Arial Narrow" w:hAnsi="Arial Narrow" w:cs="TimesNewRoman"/>
            <w:color w:val="000000"/>
            <w:lang w:val="es-AR"/>
          </w:rPr>
          <w:t xml:space="preserve">También </w:t>
        </w:r>
      </w:ins>
      <w:ins w:id="4773" w:author="Ernesto del Puerto" w:date="2022-03-05T19:41:00Z">
        <w:r w:rsidR="006F516B">
          <w:rPr>
            <w:rFonts w:ascii="Arial Narrow" w:hAnsi="Arial Narrow" w:cs="TimesNewRoman"/>
            <w:color w:val="000000"/>
            <w:lang w:val="es-AR"/>
          </w:rPr>
          <w:t xml:space="preserve">analicemos </w:t>
        </w:r>
      </w:ins>
      <w:ins w:id="4774" w:author="Ernesto del Puerto" w:date="2022-03-05T19:36:00Z">
        <w:r w:rsidRPr="00CF48DF">
          <w:rPr>
            <w:rFonts w:ascii="Arial Narrow" w:hAnsi="Arial Narrow" w:cs="TimesNewRoman"/>
            <w:color w:val="000000"/>
            <w:lang w:val="es-AR"/>
          </w:rPr>
          <w:t>las funciones de acceso que están diseñadas para permitir a los usuarios inspeccionar y modificar l</w:t>
        </w:r>
      </w:ins>
      <w:ins w:id="4775" w:author="Ernesto del Puerto" w:date="2022-03-05T19:41:00Z">
        <w:r w:rsidR="006F516B">
          <w:rPr>
            <w:rFonts w:ascii="Arial Narrow" w:hAnsi="Arial Narrow" w:cs="TimesNewRoman"/>
            <w:color w:val="000000"/>
            <w:lang w:val="es-AR"/>
          </w:rPr>
          <w:t xml:space="preserve">os </w:t>
        </w:r>
        <w:r w:rsidR="006F516B" w:rsidRPr="006F516B">
          <w:rPr>
            <w:rFonts w:ascii="Arial Narrow" w:hAnsi="Arial Narrow" w:cs="TimesNewRoman"/>
            <w:b/>
            <w:bCs/>
            <w:i/>
            <w:iCs/>
            <w:color w:val="000000"/>
            <w:lang w:val="es-AR"/>
            <w:rPrChange w:id="4776" w:author="Ernesto del Puerto" w:date="2022-03-05T19:42:00Z">
              <w:rPr>
                <w:rFonts w:ascii="Arial Narrow" w:hAnsi="Arial Narrow" w:cs="TimesNewRoman"/>
                <w:color w:val="000000"/>
                <w:lang w:val="es-AR"/>
              </w:rPr>
            </w:rPrChange>
          </w:rPr>
          <w:t>slots</w:t>
        </w:r>
        <w:r w:rsidR="006F516B">
          <w:rPr>
            <w:rFonts w:ascii="Arial Narrow" w:hAnsi="Arial Narrow" w:cs="TimesNewRoman"/>
            <w:color w:val="000000"/>
            <w:lang w:val="es-AR"/>
          </w:rPr>
          <w:t xml:space="preserve"> </w:t>
        </w:r>
      </w:ins>
      <w:ins w:id="4777" w:author="Ernesto del Puerto" w:date="2022-03-05T19:36:00Z">
        <w:r w:rsidRPr="00CF48DF">
          <w:rPr>
            <w:rFonts w:ascii="Arial Narrow" w:hAnsi="Arial Narrow" w:cs="TimesNewRoman"/>
            <w:color w:val="000000"/>
            <w:lang w:val="es-AR"/>
          </w:rPr>
          <w:t>de objetos de forma segura.</w:t>
        </w:r>
      </w:ins>
    </w:p>
    <w:p w14:paraId="736E50B2" w14:textId="77777777" w:rsidR="006F516B" w:rsidRDefault="006F516B" w:rsidP="00CF48DF">
      <w:pPr>
        <w:autoSpaceDE w:val="0"/>
        <w:autoSpaceDN w:val="0"/>
        <w:adjustRightInd w:val="0"/>
        <w:spacing w:before="240"/>
        <w:rPr>
          <w:ins w:id="4778" w:author="Ernesto del Puerto" w:date="2022-03-05T19:42:00Z"/>
          <w:rFonts w:ascii="Arial Narrow" w:hAnsi="Arial Narrow" w:cs="TimesNewRoman"/>
          <w:color w:val="000000"/>
          <w:lang w:val="es-AR"/>
        </w:rPr>
      </w:pPr>
      <w:ins w:id="4779" w:author="Ernesto del Puerto" w:date="2022-03-05T19:42:00Z">
        <w:r>
          <w:rPr>
            <w:rFonts w:ascii="Arial Narrow" w:hAnsi="Arial Narrow" w:cs="TimesNewRoman"/>
            <w:color w:val="000000"/>
            <w:lang w:val="es-AR"/>
          </w:rPr>
          <w:t xml:space="preserve">Analicemos </w:t>
        </w:r>
      </w:ins>
      <w:ins w:id="4780" w:author="Ernesto del Puerto" w:date="2022-03-05T19:36:00Z">
        <w:r w:rsidR="00CF48DF" w:rsidRPr="00CF48DF">
          <w:rPr>
            <w:rFonts w:ascii="Arial Narrow" w:hAnsi="Arial Narrow" w:cs="TimesNewRoman"/>
            <w:color w:val="000000"/>
            <w:lang w:val="es-AR"/>
          </w:rPr>
          <w:t>los detalles completos del método de envío en S4.</w:t>
        </w:r>
      </w:ins>
    </w:p>
    <w:p w14:paraId="30F6164F" w14:textId="2D3C7B4B" w:rsidR="00CF48DF" w:rsidRPr="00CF48DF" w:rsidRDefault="00CF48DF" w:rsidP="00CF48DF">
      <w:pPr>
        <w:autoSpaceDE w:val="0"/>
        <w:autoSpaceDN w:val="0"/>
        <w:adjustRightInd w:val="0"/>
        <w:spacing w:before="240"/>
        <w:rPr>
          <w:ins w:id="4781" w:author="Ernesto del Puerto" w:date="2022-03-05T19:36:00Z"/>
          <w:rFonts w:ascii="Arial Narrow" w:hAnsi="Arial Narrow" w:cs="TimesNewRoman"/>
          <w:color w:val="000000"/>
          <w:lang w:val="es-AR"/>
        </w:rPr>
      </w:pPr>
      <w:ins w:id="4782" w:author="Ernesto del Puerto" w:date="2022-03-05T19:36:00Z">
        <w:r w:rsidRPr="00CF48DF">
          <w:rPr>
            <w:rFonts w:ascii="Arial Narrow" w:hAnsi="Arial Narrow" w:cs="TimesNewRoman"/>
            <w:color w:val="000000"/>
            <w:lang w:val="es-AR"/>
          </w:rPr>
          <w:t>La idea básica es simple, pero rápidamente se vuelve más compleja una vez que se combinan la herencia múltiple y el envío múltiple.</w:t>
        </w:r>
      </w:ins>
    </w:p>
    <w:p w14:paraId="2BFC4EA3" w14:textId="39474A66" w:rsidR="00CF48DF" w:rsidRDefault="006F516B" w:rsidP="00CF48DF">
      <w:pPr>
        <w:autoSpaceDE w:val="0"/>
        <w:autoSpaceDN w:val="0"/>
        <w:adjustRightInd w:val="0"/>
        <w:spacing w:before="240"/>
        <w:rPr>
          <w:ins w:id="4783" w:author="Ernesto del Puerto" w:date="2022-03-05T19:36:00Z"/>
          <w:rFonts w:ascii="Arial Narrow" w:hAnsi="Arial Narrow" w:cs="TimesNewRoman"/>
          <w:color w:val="000000"/>
          <w:lang w:val="es-AR"/>
        </w:rPr>
      </w:pPr>
      <w:ins w:id="4784" w:author="Ernesto del Puerto" w:date="2022-03-05T19:42:00Z">
        <w:r>
          <w:rPr>
            <w:rFonts w:ascii="Arial Narrow" w:hAnsi="Arial Narrow" w:cs="TimesNewRoman"/>
            <w:color w:val="000000"/>
            <w:lang w:val="es-AR"/>
          </w:rPr>
          <w:t xml:space="preserve">Analicemos </w:t>
        </w:r>
      </w:ins>
      <w:ins w:id="4785" w:author="Ernesto del Puerto" w:date="2022-03-05T19:36:00Z">
        <w:r w:rsidR="00CF48DF" w:rsidRPr="00CF48DF">
          <w:rPr>
            <w:rFonts w:ascii="Arial Narrow" w:hAnsi="Arial Narrow" w:cs="TimesNewRoman"/>
            <w:color w:val="000000"/>
            <w:lang w:val="es-AR"/>
          </w:rPr>
          <w:t>la interacción entre S4 y S3 y cómo usarlos juntos.</w:t>
        </w:r>
      </w:ins>
    </w:p>
    <w:p w14:paraId="40550E53" w14:textId="77777777" w:rsidR="00235F4E" w:rsidRPr="00235F4E" w:rsidRDefault="00235F4E" w:rsidP="00235F4E">
      <w:pPr>
        <w:autoSpaceDE w:val="0"/>
        <w:autoSpaceDN w:val="0"/>
        <w:adjustRightInd w:val="0"/>
        <w:spacing w:before="240"/>
        <w:rPr>
          <w:ins w:id="4786" w:author="Ernesto del Puerto" w:date="2022-03-05T19:44:00Z"/>
          <w:rFonts w:ascii="Arial Narrow" w:hAnsi="Arial Narrow" w:cs="TimesNewRoman"/>
          <w:color w:val="000000"/>
          <w:lang w:val="es-AR"/>
        </w:rPr>
      </w:pPr>
      <w:ins w:id="4787" w:author="Ernesto del Puerto" w:date="2022-03-05T19:44:00Z">
        <w:r w:rsidRPr="00235F4E">
          <w:rPr>
            <w:rFonts w:ascii="Arial Narrow" w:hAnsi="Arial Narrow" w:cs="TimesNewRoman"/>
            <w:color w:val="000000"/>
            <w:lang w:val="es-AR"/>
          </w:rPr>
          <w:t>No hay una referencia que responda a todas sus preguntas sobre S4.</w:t>
        </w:r>
      </w:ins>
    </w:p>
    <w:p w14:paraId="7572F824" w14:textId="77777777" w:rsidR="00235F4E" w:rsidRPr="00235F4E" w:rsidRDefault="00235F4E" w:rsidP="00235F4E">
      <w:pPr>
        <w:autoSpaceDE w:val="0"/>
        <w:autoSpaceDN w:val="0"/>
        <w:adjustRightInd w:val="0"/>
        <w:spacing w:before="240"/>
        <w:rPr>
          <w:ins w:id="4788" w:author="Ernesto del Puerto" w:date="2022-03-05T19:44:00Z"/>
          <w:rFonts w:ascii="Arial Narrow" w:hAnsi="Arial Narrow" w:cs="TimesNewRoman"/>
          <w:color w:val="000000"/>
          <w:lang w:val="es-AR"/>
        </w:rPr>
      </w:pPr>
      <w:ins w:id="4789" w:author="Ernesto del Puerto" w:date="2022-03-05T19:44:00Z">
        <w:r w:rsidRPr="00235F4E">
          <w:rPr>
            <w:rFonts w:ascii="Arial Narrow" w:hAnsi="Arial Narrow" w:cs="TimesNewRoman"/>
            <w:color w:val="000000"/>
            <w:lang w:val="es-AR"/>
          </w:rPr>
          <w:t>La documentación integrada de R a veces choca con las mejores prácticas de la comunidad.</w:t>
        </w:r>
      </w:ins>
    </w:p>
    <w:p w14:paraId="23965F00" w14:textId="77777777" w:rsidR="00235F4E" w:rsidRDefault="00235F4E" w:rsidP="00235F4E">
      <w:pPr>
        <w:autoSpaceDE w:val="0"/>
        <w:autoSpaceDN w:val="0"/>
        <w:adjustRightInd w:val="0"/>
        <w:spacing w:before="240"/>
        <w:rPr>
          <w:ins w:id="4790" w:author="Ernesto del Puerto" w:date="2022-03-05T19:46:00Z"/>
          <w:rFonts w:ascii="Arial Narrow" w:hAnsi="Arial Narrow" w:cs="TimesNewRoman"/>
          <w:color w:val="000000"/>
          <w:lang w:val="es-AR"/>
        </w:rPr>
      </w:pPr>
      <w:ins w:id="4791" w:author="Ernesto del Puerto" w:date="2022-03-05T19:44:00Z">
        <w:r w:rsidRPr="00235F4E">
          <w:rPr>
            <w:rFonts w:ascii="Arial Narrow" w:hAnsi="Arial Narrow" w:cs="TimesNewRoman"/>
            <w:color w:val="000000"/>
            <w:lang w:val="es-AR"/>
          </w:rPr>
          <w:lastRenderedPageBreak/>
          <w:t>A medida que avan</w:t>
        </w:r>
      </w:ins>
      <w:ins w:id="4792" w:author="Ernesto del Puerto" w:date="2022-03-05T19:45:00Z">
        <w:r>
          <w:rPr>
            <w:rFonts w:ascii="Arial Narrow" w:hAnsi="Arial Narrow" w:cs="TimesNewRoman"/>
            <w:color w:val="000000"/>
            <w:lang w:val="es-AR"/>
          </w:rPr>
          <w:t>cemos</w:t>
        </w:r>
      </w:ins>
      <w:ins w:id="4793" w:author="Ernesto del Puerto" w:date="2022-03-05T19:44:00Z">
        <w:r w:rsidRPr="00235F4E">
          <w:rPr>
            <w:rFonts w:ascii="Arial Narrow" w:hAnsi="Arial Narrow" w:cs="TimesNewRoman"/>
            <w:color w:val="000000"/>
            <w:lang w:val="es-AR"/>
          </w:rPr>
          <w:t>, deber</w:t>
        </w:r>
      </w:ins>
      <w:ins w:id="4794" w:author="Ernesto del Puerto" w:date="2022-03-05T19:46:00Z">
        <w:r>
          <w:rPr>
            <w:rFonts w:ascii="Arial Narrow" w:hAnsi="Arial Narrow" w:cs="TimesNewRoman"/>
            <w:color w:val="000000"/>
            <w:lang w:val="es-AR"/>
          </w:rPr>
          <w:t>emos</w:t>
        </w:r>
      </w:ins>
      <w:ins w:id="4795" w:author="Ernesto del Puerto" w:date="2022-03-05T19:44:00Z">
        <w:r w:rsidRPr="00235F4E">
          <w:rPr>
            <w:rFonts w:ascii="Arial Narrow" w:hAnsi="Arial Narrow" w:cs="TimesNewRoman"/>
            <w:color w:val="000000"/>
            <w:lang w:val="es-AR"/>
          </w:rPr>
          <w:t xml:space="preserve"> reunir la información necesaria leyendo detenidamente la documentación, haciendo preguntas sobre </w:t>
        </w:r>
        <w:proofErr w:type="spellStart"/>
        <w:r w:rsidRPr="00235F4E">
          <w:rPr>
            <w:rFonts w:ascii="Arial Narrow" w:hAnsi="Arial Narrow" w:cs="TimesNewRoman"/>
            <w:color w:val="000000"/>
            <w:lang w:val="es-AR"/>
          </w:rPr>
          <w:t>StackOverflow</w:t>
        </w:r>
        <w:proofErr w:type="spellEnd"/>
        <w:r w:rsidRPr="00235F4E">
          <w:rPr>
            <w:rFonts w:ascii="Arial Narrow" w:hAnsi="Arial Narrow" w:cs="TimesNewRoman"/>
            <w:color w:val="000000"/>
            <w:lang w:val="es-AR"/>
          </w:rPr>
          <w:t xml:space="preserve"> y realizando experimentos.</w:t>
        </w:r>
      </w:ins>
    </w:p>
    <w:p w14:paraId="7A01A45A" w14:textId="77777777" w:rsidR="000A7027" w:rsidRDefault="000A7027" w:rsidP="00235F4E">
      <w:pPr>
        <w:autoSpaceDE w:val="0"/>
        <w:autoSpaceDN w:val="0"/>
        <w:adjustRightInd w:val="0"/>
        <w:spacing w:before="240"/>
        <w:rPr>
          <w:ins w:id="4796" w:author="Ernesto del Puerto" w:date="2022-03-05T20:10:00Z"/>
          <w:rFonts w:ascii="Arial Narrow" w:hAnsi="Arial Narrow" w:cs="TimesNewRoman"/>
          <w:color w:val="000000"/>
          <w:lang w:val="es-AR"/>
        </w:rPr>
      </w:pPr>
    </w:p>
    <w:p w14:paraId="2DB43BE4" w14:textId="67DA2A05" w:rsidR="000A7027" w:rsidRDefault="000A7027" w:rsidP="00235F4E">
      <w:pPr>
        <w:autoSpaceDE w:val="0"/>
        <w:autoSpaceDN w:val="0"/>
        <w:adjustRightInd w:val="0"/>
        <w:spacing w:before="240"/>
        <w:rPr>
          <w:ins w:id="4797" w:author="Ernesto del Puerto" w:date="2022-03-05T20:10:00Z"/>
          <w:rFonts w:ascii="Arial Narrow" w:hAnsi="Arial Narrow" w:cs="TimesNewRoman"/>
          <w:color w:val="000000"/>
          <w:lang w:val="es-AR"/>
        </w:rPr>
      </w:pPr>
      <w:ins w:id="4798" w:author="Ernesto del Puerto" w:date="2022-03-05T20:10:00Z">
        <w:r>
          <w:rPr>
            <w:rFonts w:ascii="Arial Narrow" w:hAnsi="Arial Narrow" w:cs="TimesNewRoman"/>
            <w:noProof/>
            <w:color w:val="000000"/>
            <w:lang w:val="es-AR"/>
          </w:rPr>
          <w:drawing>
            <wp:inline distT="0" distB="0" distL="0" distR="0" wp14:anchorId="1835B9AB" wp14:editId="61968E33">
              <wp:extent cx="4705350" cy="659638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05350" cy="6596380"/>
                      </a:xfrm>
                      <a:prstGeom prst="rect">
                        <a:avLst/>
                      </a:prstGeom>
                      <a:noFill/>
                      <a:ln>
                        <a:noFill/>
                      </a:ln>
                    </pic:spPr>
                  </pic:pic>
                </a:graphicData>
              </a:graphic>
            </wp:inline>
          </w:drawing>
        </w:r>
      </w:ins>
    </w:p>
    <w:p w14:paraId="0292CD5A" w14:textId="2961BBB6" w:rsidR="000A7027" w:rsidRDefault="000A7027" w:rsidP="000A7027">
      <w:pPr>
        <w:pStyle w:val="TtuloTDC"/>
        <w:autoSpaceDE w:val="0"/>
        <w:autoSpaceDN w:val="0"/>
        <w:adjustRightInd w:val="0"/>
        <w:outlineLvl w:val="2"/>
        <w:rPr>
          <w:ins w:id="4799" w:author="Ernesto del Puerto" w:date="2022-03-05T20:11:00Z"/>
          <w:rFonts w:ascii="Arial Narrow" w:hAnsi="Arial Narrow" w:cs="TimesNewRoman"/>
          <w:color w:val="000000"/>
          <w:lang w:val="es-AR"/>
        </w:rPr>
      </w:pPr>
      <w:bookmarkStart w:id="4800" w:name="_Toc97490041"/>
      <w:ins w:id="4801" w:author="Ernesto del Puerto" w:date="2022-03-05T20:11:00Z">
        <w:r>
          <w:rPr>
            <w:rFonts w:ascii="Arial Narrow" w:eastAsia="Times New Roman" w:hAnsi="Arial Narrow" w:cs="CourierNewPSMT"/>
            <w:b/>
            <w:color w:val="000000"/>
            <w:sz w:val="28"/>
            <w:szCs w:val="28"/>
            <w:lang w:val="es-ES" w:eastAsia="es-ES"/>
          </w:rPr>
          <w:t>Figura 38.1. Ejemplos de S4</w:t>
        </w:r>
        <w:bookmarkEnd w:id="4800"/>
      </w:ins>
    </w:p>
    <w:p w14:paraId="48698FA2" w14:textId="21622C4A" w:rsidR="00235F4E" w:rsidRPr="00235F4E" w:rsidRDefault="00235F4E" w:rsidP="00235F4E">
      <w:pPr>
        <w:autoSpaceDE w:val="0"/>
        <w:autoSpaceDN w:val="0"/>
        <w:adjustRightInd w:val="0"/>
        <w:spacing w:before="240"/>
        <w:rPr>
          <w:ins w:id="4802" w:author="Ernesto del Puerto" w:date="2022-03-05T19:44:00Z"/>
          <w:rFonts w:ascii="Arial Narrow" w:hAnsi="Arial Narrow" w:cs="TimesNewRoman"/>
          <w:color w:val="000000"/>
          <w:lang w:val="es-AR"/>
        </w:rPr>
      </w:pPr>
      <w:ins w:id="4803" w:author="Ernesto del Puerto" w:date="2022-03-05T19:44:00Z">
        <w:r w:rsidRPr="00235F4E">
          <w:rPr>
            <w:rFonts w:ascii="Arial Narrow" w:hAnsi="Arial Narrow" w:cs="TimesNewRoman"/>
            <w:color w:val="000000"/>
            <w:lang w:val="es-AR"/>
          </w:rPr>
          <w:t>Algunas recomendaciones:</w:t>
        </w:r>
      </w:ins>
    </w:p>
    <w:p w14:paraId="78C1C0A4" w14:textId="77777777" w:rsidR="00CE2DD1" w:rsidRDefault="00235F4E" w:rsidP="00B3376D">
      <w:pPr>
        <w:pStyle w:val="Prrafodelista"/>
        <w:numPr>
          <w:ilvl w:val="0"/>
          <w:numId w:val="98"/>
        </w:numPr>
        <w:autoSpaceDE w:val="0"/>
        <w:autoSpaceDN w:val="0"/>
        <w:adjustRightInd w:val="0"/>
        <w:spacing w:before="240"/>
        <w:rPr>
          <w:ins w:id="4804" w:author="Ernesto del Puerto" w:date="2022-03-05T19:48:00Z"/>
          <w:rFonts w:ascii="Arial Narrow" w:hAnsi="Arial Narrow" w:cs="TimesNewRoman"/>
          <w:color w:val="000000"/>
          <w:lang w:val="es-AR"/>
        </w:rPr>
      </w:pPr>
      <w:ins w:id="4805" w:author="Ernesto del Puerto" w:date="2022-03-05T19:44:00Z">
        <w:r w:rsidRPr="00B3376D">
          <w:rPr>
            <w:rFonts w:ascii="Arial Narrow" w:hAnsi="Arial Narrow" w:cs="TimesNewRoman"/>
            <w:color w:val="000000"/>
            <w:lang w:val="es-AR"/>
            <w:rPrChange w:id="4806" w:author="Ernesto del Puerto" w:date="2022-03-05T19:47:00Z">
              <w:rPr>
                <w:lang w:val="es-AR"/>
              </w:rPr>
            </w:rPrChange>
          </w:rPr>
          <w:lastRenderedPageBreak/>
          <w:t xml:space="preserve">La comunidad </w:t>
        </w:r>
      </w:ins>
      <w:proofErr w:type="spellStart"/>
      <w:ins w:id="4807" w:author="Ernesto del Puerto" w:date="2022-03-05T19:48:00Z">
        <w:r w:rsidR="00CE2DD1">
          <w:rPr>
            <w:rFonts w:ascii="Arial Narrow" w:hAnsi="Arial Narrow" w:cs="TimesNewRoman"/>
            <w:color w:val="000000"/>
            <w:lang w:val="es-AR"/>
          </w:rPr>
          <w:t>Bioconductor</w:t>
        </w:r>
      </w:ins>
      <w:proofErr w:type="spellEnd"/>
      <w:ins w:id="4808" w:author="Ernesto del Puerto" w:date="2022-03-05T19:44:00Z">
        <w:r w:rsidRPr="00B3376D">
          <w:rPr>
            <w:rFonts w:ascii="Arial Narrow" w:hAnsi="Arial Narrow" w:cs="TimesNewRoman"/>
            <w:color w:val="000000"/>
            <w:lang w:val="es-AR"/>
            <w:rPrChange w:id="4809" w:author="Ernesto del Puerto" w:date="2022-03-05T19:47:00Z">
              <w:rPr>
                <w:lang w:val="es-AR"/>
              </w:rPr>
            </w:rPrChange>
          </w:rPr>
          <w:t xml:space="preserve"> es un usuario de S4 desde hace mucho tiempo y ha producido gran parte del mejor material sobre su uso efectivo.</w:t>
        </w:r>
      </w:ins>
    </w:p>
    <w:p w14:paraId="77FA3AE3" w14:textId="7DC4632E" w:rsidR="00235F4E" w:rsidRPr="00B3376D" w:rsidRDefault="00CE2DD1" w:rsidP="00CE2DD1">
      <w:pPr>
        <w:autoSpaceDE w:val="0"/>
        <w:autoSpaceDN w:val="0"/>
        <w:adjustRightInd w:val="0"/>
        <w:spacing w:before="240"/>
        <w:rPr>
          <w:ins w:id="4810" w:author="Ernesto del Puerto" w:date="2022-03-05T19:44:00Z"/>
          <w:rFonts w:ascii="Arial Narrow" w:hAnsi="Arial Narrow" w:cs="TimesNewRoman"/>
          <w:color w:val="000000"/>
          <w:lang w:val="es-AR"/>
          <w:rPrChange w:id="4811" w:author="Ernesto del Puerto" w:date="2022-03-05T19:47:00Z">
            <w:rPr>
              <w:ins w:id="4812" w:author="Ernesto del Puerto" w:date="2022-03-05T19:44:00Z"/>
              <w:lang w:val="es-AR"/>
            </w:rPr>
          </w:rPrChange>
        </w:rPr>
      </w:pPr>
      <w:ins w:id="4813" w:author="Ernesto del Puerto" w:date="2022-03-05T19:48:00Z">
        <w:r>
          <w:rPr>
            <w:rFonts w:ascii="Arial Narrow" w:hAnsi="Arial Narrow" w:cs="TimesNewRoman"/>
            <w:color w:val="000000"/>
            <w:lang w:val="es-AR"/>
          </w:rPr>
          <w:t>Recomendamos c</w:t>
        </w:r>
      </w:ins>
      <w:ins w:id="4814" w:author="Ernesto del Puerto" w:date="2022-03-05T19:44:00Z">
        <w:r w:rsidR="00235F4E" w:rsidRPr="00B3376D">
          <w:rPr>
            <w:rFonts w:ascii="Arial Narrow" w:hAnsi="Arial Narrow" w:cs="TimesNewRoman"/>
            <w:color w:val="000000"/>
            <w:lang w:val="es-AR"/>
            <w:rPrChange w:id="4815" w:author="Ernesto del Puerto" w:date="2022-03-05T19:47:00Z">
              <w:rPr>
                <w:lang w:val="es-AR"/>
              </w:rPr>
            </w:rPrChange>
          </w:rPr>
          <w:t>omen</w:t>
        </w:r>
      </w:ins>
      <w:ins w:id="4816" w:author="Ernesto del Puerto" w:date="2022-03-05T19:48:00Z">
        <w:r>
          <w:rPr>
            <w:rFonts w:ascii="Arial Narrow" w:hAnsi="Arial Narrow" w:cs="TimesNewRoman"/>
            <w:color w:val="000000"/>
            <w:lang w:val="es-AR"/>
          </w:rPr>
          <w:t>za</w:t>
        </w:r>
      </w:ins>
      <w:ins w:id="4817" w:author="Ernesto del Puerto" w:date="2022-03-05T19:49:00Z">
        <w:r>
          <w:rPr>
            <w:rFonts w:ascii="Arial Narrow" w:hAnsi="Arial Narrow" w:cs="TimesNewRoman"/>
            <w:color w:val="000000"/>
            <w:lang w:val="es-AR"/>
          </w:rPr>
          <w:t>r</w:t>
        </w:r>
      </w:ins>
      <w:ins w:id="4818" w:author="Ernesto del Puerto" w:date="2022-03-05T19:44:00Z">
        <w:r w:rsidR="00235F4E" w:rsidRPr="00B3376D">
          <w:rPr>
            <w:rFonts w:ascii="Arial Narrow" w:hAnsi="Arial Narrow" w:cs="TimesNewRoman"/>
            <w:color w:val="000000"/>
            <w:lang w:val="es-AR"/>
            <w:rPrChange w:id="4819" w:author="Ernesto del Puerto" w:date="2022-03-05T19:47:00Z">
              <w:rPr>
                <w:lang w:val="es-AR"/>
              </w:rPr>
            </w:rPrChange>
          </w:rPr>
          <w:t xml:space="preserve"> con las clases y los métodos de S4 impartidos por Martin Morgan y Hervé Pagès, o bus</w:t>
        </w:r>
      </w:ins>
      <w:ins w:id="4820" w:author="Ernesto del Puerto" w:date="2022-03-05T19:49:00Z">
        <w:r>
          <w:rPr>
            <w:rFonts w:ascii="Arial Narrow" w:hAnsi="Arial Narrow" w:cs="TimesNewRoman"/>
            <w:color w:val="000000"/>
            <w:lang w:val="es-AR"/>
          </w:rPr>
          <w:t>car</w:t>
        </w:r>
      </w:ins>
      <w:ins w:id="4821" w:author="Ernesto del Puerto" w:date="2022-03-05T19:44:00Z">
        <w:r w:rsidR="00235F4E" w:rsidRPr="00B3376D">
          <w:rPr>
            <w:rFonts w:ascii="Arial Narrow" w:hAnsi="Arial Narrow" w:cs="TimesNewRoman"/>
            <w:color w:val="000000"/>
            <w:lang w:val="es-AR"/>
            <w:rPrChange w:id="4822" w:author="Ernesto del Puerto" w:date="2022-03-05T19:47:00Z">
              <w:rPr>
                <w:lang w:val="es-AR"/>
              </w:rPr>
            </w:rPrChange>
          </w:rPr>
          <w:t xml:space="preserve"> una versión más reciente en los materiales del curso </w:t>
        </w:r>
        <w:proofErr w:type="spellStart"/>
        <w:r w:rsidR="00235F4E" w:rsidRPr="00B3376D">
          <w:rPr>
            <w:rFonts w:ascii="Arial Narrow" w:hAnsi="Arial Narrow" w:cs="TimesNewRoman"/>
            <w:color w:val="000000"/>
            <w:lang w:val="es-AR"/>
            <w:rPrChange w:id="4823" w:author="Ernesto del Puerto" w:date="2022-03-05T19:47:00Z">
              <w:rPr>
                <w:lang w:val="es-AR"/>
              </w:rPr>
            </w:rPrChange>
          </w:rPr>
          <w:t>Bioconductor</w:t>
        </w:r>
        <w:proofErr w:type="spellEnd"/>
        <w:r w:rsidR="00235F4E" w:rsidRPr="00B3376D">
          <w:rPr>
            <w:rFonts w:ascii="Arial Narrow" w:hAnsi="Arial Narrow" w:cs="TimesNewRoman"/>
            <w:color w:val="000000"/>
            <w:lang w:val="es-AR"/>
            <w:rPrChange w:id="4824" w:author="Ernesto del Puerto" w:date="2022-03-05T19:47:00Z">
              <w:rPr>
                <w:lang w:val="es-AR"/>
              </w:rPr>
            </w:rPrChange>
          </w:rPr>
          <w:t>.</w:t>
        </w:r>
      </w:ins>
    </w:p>
    <w:p w14:paraId="1563FDE3" w14:textId="77777777" w:rsidR="00CE2DD1" w:rsidRDefault="00235F4E" w:rsidP="00B3376D">
      <w:pPr>
        <w:pStyle w:val="Prrafodelista"/>
        <w:numPr>
          <w:ilvl w:val="0"/>
          <w:numId w:val="98"/>
        </w:numPr>
        <w:autoSpaceDE w:val="0"/>
        <w:autoSpaceDN w:val="0"/>
        <w:adjustRightInd w:val="0"/>
        <w:spacing w:before="240"/>
        <w:rPr>
          <w:ins w:id="4825" w:author="Ernesto del Puerto" w:date="2022-03-05T19:49:00Z"/>
          <w:rFonts w:ascii="Arial Narrow" w:hAnsi="Arial Narrow" w:cs="TimesNewRoman"/>
          <w:color w:val="000000"/>
          <w:lang w:val="es-AR"/>
        </w:rPr>
      </w:pPr>
      <w:ins w:id="4826" w:author="Ernesto del Puerto" w:date="2022-03-05T19:44:00Z">
        <w:r w:rsidRPr="00B3376D">
          <w:rPr>
            <w:rFonts w:ascii="Arial Narrow" w:hAnsi="Arial Narrow" w:cs="TimesNewRoman"/>
            <w:color w:val="000000"/>
            <w:lang w:val="es-AR"/>
            <w:rPrChange w:id="4827" w:author="Ernesto del Puerto" w:date="2022-03-05T19:47:00Z">
              <w:rPr>
                <w:lang w:val="es-AR"/>
              </w:rPr>
            </w:rPrChange>
          </w:rPr>
          <w:t>Martin Morgan es miembro de R-</w:t>
        </w:r>
        <w:proofErr w:type="spellStart"/>
        <w:r w:rsidRPr="00B3376D">
          <w:rPr>
            <w:rFonts w:ascii="Arial Narrow" w:hAnsi="Arial Narrow" w:cs="TimesNewRoman"/>
            <w:color w:val="000000"/>
            <w:lang w:val="es-AR"/>
            <w:rPrChange w:id="4828" w:author="Ernesto del Puerto" w:date="2022-03-05T19:47:00Z">
              <w:rPr>
                <w:lang w:val="es-AR"/>
              </w:rPr>
            </w:rPrChange>
          </w:rPr>
          <w:t>core</w:t>
        </w:r>
        <w:proofErr w:type="spellEnd"/>
        <w:r w:rsidRPr="00B3376D">
          <w:rPr>
            <w:rFonts w:ascii="Arial Narrow" w:hAnsi="Arial Narrow" w:cs="TimesNewRoman"/>
            <w:color w:val="000000"/>
            <w:lang w:val="es-AR"/>
            <w:rPrChange w:id="4829" w:author="Ernesto del Puerto" w:date="2022-03-05T19:47:00Z">
              <w:rPr>
                <w:lang w:val="es-AR"/>
              </w:rPr>
            </w:rPrChange>
          </w:rPr>
          <w:t xml:space="preserve"> y líder del proyecto de </w:t>
        </w:r>
        <w:proofErr w:type="spellStart"/>
        <w:r w:rsidRPr="00B3376D">
          <w:rPr>
            <w:rFonts w:ascii="Arial Narrow" w:hAnsi="Arial Narrow" w:cs="TimesNewRoman"/>
            <w:color w:val="000000"/>
            <w:lang w:val="es-AR"/>
            <w:rPrChange w:id="4830" w:author="Ernesto del Puerto" w:date="2022-03-05T19:47:00Z">
              <w:rPr>
                <w:lang w:val="es-AR"/>
              </w:rPr>
            </w:rPrChange>
          </w:rPr>
          <w:t>Bioconductor</w:t>
        </w:r>
        <w:proofErr w:type="spellEnd"/>
        <w:r w:rsidRPr="00B3376D">
          <w:rPr>
            <w:rFonts w:ascii="Arial Narrow" w:hAnsi="Arial Narrow" w:cs="TimesNewRoman"/>
            <w:color w:val="000000"/>
            <w:lang w:val="es-AR"/>
            <w:rPrChange w:id="4831" w:author="Ernesto del Puerto" w:date="2022-03-05T19:47:00Z">
              <w:rPr>
                <w:lang w:val="es-AR"/>
              </w:rPr>
            </w:rPrChange>
          </w:rPr>
          <w:t>.</w:t>
        </w:r>
      </w:ins>
    </w:p>
    <w:p w14:paraId="2C364EA1" w14:textId="6508EEA5" w:rsidR="00235F4E" w:rsidRPr="00B3376D" w:rsidRDefault="00235F4E" w:rsidP="00CE2DD1">
      <w:pPr>
        <w:autoSpaceDE w:val="0"/>
        <w:autoSpaceDN w:val="0"/>
        <w:adjustRightInd w:val="0"/>
        <w:spacing w:before="240"/>
        <w:rPr>
          <w:ins w:id="4832" w:author="Ernesto del Puerto" w:date="2022-03-05T19:44:00Z"/>
          <w:rFonts w:ascii="Arial Narrow" w:hAnsi="Arial Narrow" w:cs="TimesNewRoman"/>
          <w:color w:val="000000"/>
          <w:lang w:val="es-AR"/>
          <w:rPrChange w:id="4833" w:author="Ernesto del Puerto" w:date="2022-03-05T19:47:00Z">
            <w:rPr>
              <w:ins w:id="4834" w:author="Ernesto del Puerto" w:date="2022-03-05T19:44:00Z"/>
              <w:lang w:val="es-AR"/>
            </w:rPr>
          </w:rPrChange>
        </w:rPr>
      </w:pPr>
      <w:ins w:id="4835" w:author="Ernesto del Puerto" w:date="2022-03-05T19:44:00Z">
        <w:r w:rsidRPr="00B3376D">
          <w:rPr>
            <w:rFonts w:ascii="Arial Narrow" w:hAnsi="Arial Narrow" w:cs="TimesNewRoman"/>
            <w:color w:val="000000"/>
            <w:lang w:val="es-AR"/>
            <w:rPrChange w:id="4836" w:author="Ernesto del Puerto" w:date="2022-03-05T19:47:00Z">
              <w:rPr>
                <w:lang w:val="es-AR"/>
              </w:rPr>
            </w:rPrChange>
          </w:rPr>
          <w:t>Es un experto mundial en el uso práctico de S4 y recomend</w:t>
        </w:r>
      </w:ins>
      <w:ins w:id="4837" w:author="Ernesto del Puerto" w:date="2022-03-05T19:50:00Z">
        <w:r w:rsidR="00CE2DD1">
          <w:rPr>
            <w:rFonts w:ascii="Arial Narrow" w:hAnsi="Arial Narrow" w:cs="TimesNewRoman"/>
            <w:color w:val="000000"/>
            <w:lang w:val="es-AR"/>
          </w:rPr>
          <w:t>am</w:t>
        </w:r>
      </w:ins>
      <w:ins w:id="4838" w:author="Ernesto del Puerto" w:date="2022-03-05T19:44:00Z">
        <w:r w:rsidRPr="00B3376D">
          <w:rPr>
            <w:rFonts w:ascii="Arial Narrow" w:hAnsi="Arial Narrow" w:cs="TimesNewRoman"/>
            <w:color w:val="000000"/>
            <w:lang w:val="es-AR"/>
            <w:rPrChange w:id="4839" w:author="Ernesto del Puerto" w:date="2022-03-05T19:47:00Z">
              <w:rPr>
                <w:lang w:val="es-AR"/>
              </w:rPr>
            </w:rPrChange>
          </w:rPr>
          <w:t>o</w:t>
        </w:r>
      </w:ins>
      <w:ins w:id="4840" w:author="Ernesto del Puerto" w:date="2022-03-05T19:50:00Z">
        <w:r w:rsidR="00CE2DD1">
          <w:rPr>
            <w:rFonts w:ascii="Arial Narrow" w:hAnsi="Arial Narrow" w:cs="TimesNewRoman"/>
            <w:color w:val="000000"/>
            <w:lang w:val="es-AR"/>
          </w:rPr>
          <w:t>s</w:t>
        </w:r>
      </w:ins>
      <w:ins w:id="4841" w:author="Ernesto del Puerto" w:date="2022-03-05T19:44:00Z">
        <w:r w:rsidRPr="00B3376D">
          <w:rPr>
            <w:rFonts w:ascii="Arial Narrow" w:hAnsi="Arial Narrow" w:cs="TimesNewRoman"/>
            <w:color w:val="000000"/>
            <w:lang w:val="es-AR"/>
            <w:rPrChange w:id="4842" w:author="Ernesto del Puerto" w:date="2022-03-05T19:47:00Z">
              <w:rPr>
                <w:lang w:val="es-AR"/>
              </w:rPr>
            </w:rPrChange>
          </w:rPr>
          <w:t xml:space="preserve"> leer todo lo que ha escrito al respecto, comenzando con las preguntas que ha respondido en </w:t>
        </w:r>
        <w:proofErr w:type="spellStart"/>
        <w:r w:rsidRPr="00B3376D">
          <w:rPr>
            <w:rFonts w:ascii="Arial Narrow" w:hAnsi="Arial Narrow" w:cs="TimesNewRoman"/>
            <w:color w:val="000000"/>
            <w:lang w:val="es-AR"/>
            <w:rPrChange w:id="4843" w:author="Ernesto del Puerto" w:date="2022-03-05T19:47:00Z">
              <w:rPr>
                <w:lang w:val="es-AR"/>
              </w:rPr>
            </w:rPrChange>
          </w:rPr>
          <w:t>stackoverflow</w:t>
        </w:r>
        <w:proofErr w:type="spellEnd"/>
        <w:r w:rsidRPr="00B3376D">
          <w:rPr>
            <w:rFonts w:ascii="Arial Narrow" w:hAnsi="Arial Narrow" w:cs="TimesNewRoman"/>
            <w:color w:val="000000"/>
            <w:lang w:val="es-AR"/>
            <w:rPrChange w:id="4844" w:author="Ernesto del Puerto" w:date="2022-03-05T19:47:00Z">
              <w:rPr>
                <w:lang w:val="es-AR"/>
              </w:rPr>
            </w:rPrChange>
          </w:rPr>
          <w:t>.</w:t>
        </w:r>
      </w:ins>
    </w:p>
    <w:p w14:paraId="43FE79A4" w14:textId="77777777" w:rsidR="00CE2DD1" w:rsidRDefault="00235F4E" w:rsidP="00CF0F74">
      <w:pPr>
        <w:pStyle w:val="Prrafodelista"/>
        <w:numPr>
          <w:ilvl w:val="0"/>
          <w:numId w:val="98"/>
        </w:numPr>
        <w:autoSpaceDE w:val="0"/>
        <w:autoSpaceDN w:val="0"/>
        <w:adjustRightInd w:val="0"/>
        <w:spacing w:before="240"/>
        <w:rPr>
          <w:ins w:id="4845" w:author="Ernesto del Puerto" w:date="2022-03-05T19:50:00Z"/>
          <w:rFonts w:ascii="Arial Narrow" w:hAnsi="Arial Narrow" w:cs="TimesNewRoman"/>
          <w:color w:val="000000"/>
          <w:lang w:val="es-AR"/>
        </w:rPr>
      </w:pPr>
      <w:ins w:id="4846" w:author="Ernesto del Puerto" w:date="2022-03-05T19:44:00Z">
        <w:r w:rsidRPr="00CE2DD1">
          <w:rPr>
            <w:rFonts w:ascii="Arial Narrow" w:hAnsi="Arial Narrow" w:cs="TimesNewRoman"/>
            <w:color w:val="000000"/>
            <w:lang w:val="es-AR"/>
            <w:rPrChange w:id="4847" w:author="Ernesto del Puerto" w:date="2022-03-05T19:50:00Z">
              <w:rPr>
                <w:lang w:val="es-AR"/>
              </w:rPr>
            </w:rPrChange>
          </w:rPr>
          <w:t>John Chambers es el autor del sistema S4 y proporciona una descripción general</w:t>
        </w:r>
      </w:ins>
      <w:ins w:id="4848" w:author="Ernesto del Puerto" w:date="2022-03-05T19:50:00Z">
        <w:r w:rsidR="00CE2DD1" w:rsidRPr="00CE2DD1">
          <w:rPr>
            <w:rFonts w:ascii="Arial Narrow" w:hAnsi="Arial Narrow" w:cs="TimesNewRoman"/>
            <w:color w:val="000000"/>
            <w:lang w:val="es-AR"/>
          </w:rPr>
          <w:t xml:space="preserve"> </w:t>
        </w:r>
      </w:ins>
      <w:ins w:id="4849" w:author="Ernesto del Puerto" w:date="2022-03-05T19:44:00Z">
        <w:r w:rsidRPr="00CE2DD1">
          <w:rPr>
            <w:rFonts w:ascii="Arial Narrow" w:hAnsi="Arial Narrow" w:cs="TimesNewRoman"/>
            <w:color w:val="000000"/>
            <w:lang w:val="es-AR"/>
            <w:rPrChange w:id="4850" w:author="Ernesto del Puerto" w:date="2022-03-05T19:50:00Z">
              <w:rPr>
                <w:lang w:val="es-AR"/>
              </w:rPr>
            </w:rPrChange>
          </w:rPr>
          <w:t>de su motivación y contexto histórico en la programación orientada a objetos, la programación funcional y R.</w:t>
        </w:r>
      </w:ins>
    </w:p>
    <w:p w14:paraId="2C5F2FA0" w14:textId="47EAA587" w:rsidR="00235F4E" w:rsidRPr="00CE2DD1" w:rsidRDefault="00CE2DD1" w:rsidP="00CE2DD1">
      <w:pPr>
        <w:autoSpaceDE w:val="0"/>
        <w:autoSpaceDN w:val="0"/>
        <w:adjustRightInd w:val="0"/>
        <w:spacing w:before="240"/>
        <w:rPr>
          <w:ins w:id="4851" w:author="Ernesto del Puerto" w:date="2022-03-05T19:44:00Z"/>
          <w:rFonts w:ascii="Arial Narrow" w:hAnsi="Arial Narrow" w:cs="TimesNewRoman"/>
          <w:color w:val="000000"/>
          <w:lang w:val="es-AR"/>
          <w:rPrChange w:id="4852" w:author="Ernesto del Puerto" w:date="2022-03-05T19:50:00Z">
            <w:rPr>
              <w:ins w:id="4853" w:author="Ernesto del Puerto" w:date="2022-03-05T19:44:00Z"/>
              <w:lang w:val="es-AR"/>
            </w:rPr>
          </w:rPrChange>
        </w:rPr>
      </w:pPr>
      <w:ins w:id="4854" w:author="Ernesto del Puerto" w:date="2022-03-05T19:51:00Z">
        <w:r>
          <w:rPr>
            <w:rFonts w:ascii="Arial Narrow" w:hAnsi="Arial Narrow" w:cs="TimesNewRoman"/>
            <w:color w:val="000000"/>
            <w:lang w:val="es-AR"/>
          </w:rPr>
          <w:t>Lector p</w:t>
        </w:r>
      </w:ins>
      <w:ins w:id="4855" w:author="Ernesto del Puerto" w:date="2022-03-05T19:44:00Z">
        <w:r w:rsidR="00235F4E" w:rsidRPr="00CE2DD1">
          <w:rPr>
            <w:rFonts w:ascii="Arial Narrow" w:hAnsi="Arial Narrow" w:cs="TimesNewRoman"/>
            <w:color w:val="000000"/>
            <w:lang w:val="es-AR"/>
            <w:rPrChange w:id="4856" w:author="Ernesto del Puerto" w:date="2022-03-05T19:50:00Z">
              <w:rPr>
                <w:lang w:val="es-AR"/>
              </w:rPr>
            </w:rPrChange>
          </w:rPr>
          <w:t xml:space="preserve">ara una exploración más completa de S4, consulte su libro Software </w:t>
        </w:r>
        <w:proofErr w:type="spellStart"/>
        <w:r w:rsidR="00235F4E" w:rsidRPr="00CE2DD1">
          <w:rPr>
            <w:rFonts w:ascii="Arial Narrow" w:hAnsi="Arial Narrow" w:cs="TimesNewRoman"/>
            <w:color w:val="000000"/>
            <w:lang w:val="es-AR"/>
            <w:rPrChange w:id="4857" w:author="Ernesto del Puerto" w:date="2022-03-05T19:50:00Z">
              <w:rPr>
                <w:lang w:val="es-AR"/>
              </w:rPr>
            </w:rPrChange>
          </w:rPr>
          <w:t>for</w:t>
        </w:r>
        <w:proofErr w:type="spellEnd"/>
        <w:r w:rsidR="00235F4E" w:rsidRPr="00CE2DD1">
          <w:rPr>
            <w:rFonts w:ascii="Arial Narrow" w:hAnsi="Arial Narrow" w:cs="TimesNewRoman"/>
            <w:color w:val="000000"/>
            <w:lang w:val="es-AR"/>
            <w:rPrChange w:id="4858" w:author="Ernesto del Puerto" w:date="2022-03-05T19:50:00Z">
              <w:rPr>
                <w:lang w:val="es-AR"/>
              </w:rPr>
            </w:rPrChange>
          </w:rPr>
          <w:t xml:space="preserve"> Data </w:t>
        </w:r>
        <w:proofErr w:type="spellStart"/>
        <w:r w:rsidR="00235F4E" w:rsidRPr="00CE2DD1">
          <w:rPr>
            <w:rFonts w:ascii="Arial Narrow" w:hAnsi="Arial Narrow" w:cs="TimesNewRoman"/>
            <w:color w:val="000000"/>
            <w:lang w:val="es-AR"/>
            <w:rPrChange w:id="4859" w:author="Ernesto del Puerto" w:date="2022-03-05T19:50:00Z">
              <w:rPr>
                <w:lang w:val="es-AR"/>
              </w:rPr>
            </w:rPrChange>
          </w:rPr>
          <w:t>Analysis</w:t>
        </w:r>
        <w:proofErr w:type="spellEnd"/>
        <w:r w:rsidR="00235F4E" w:rsidRPr="00CE2DD1">
          <w:rPr>
            <w:rFonts w:ascii="Arial Narrow" w:hAnsi="Arial Narrow" w:cs="TimesNewRoman"/>
            <w:color w:val="000000"/>
            <w:lang w:val="es-AR"/>
            <w:rPrChange w:id="4860" w:author="Ernesto del Puerto" w:date="2022-03-05T19:50:00Z">
              <w:rPr>
                <w:lang w:val="es-AR"/>
              </w:rPr>
            </w:rPrChange>
          </w:rPr>
          <w:t>.</w:t>
        </w:r>
      </w:ins>
    </w:p>
    <w:p w14:paraId="22987F3D" w14:textId="77777777" w:rsidR="00CE2DD1" w:rsidRDefault="00CE2DD1" w:rsidP="00CE2DD1">
      <w:pPr>
        <w:autoSpaceDE w:val="0"/>
        <w:autoSpaceDN w:val="0"/>
        <w:adjustRightInd w:val="0"/>
        <w:spacing w:before="240"/>
        <w:rPr>
          <w:ins w:id="4861" w:author="Ernesto del Puerto" w:date="2022-03-05T19:52:00Z"/>
          <w:rFonts w:ascii="Arial Narrow" w:hAnsi="Arial Narrow" w:cs="TimesNewRoman"/>
          <w:color w:val="000000"/>
          <w:lang w:val="es-AR"/>
        </w:rPr>
      </w:pPr>
      <w:ins w:id="4862" w:author="Ernesto del Puerto" w:date="2022-03-05T19:52:00Z">
        <w:r w:rsidRPr="00CE2DD1">
          <w:rPr>
            <w:rFonts w:ascii="Arial Narrow" w:hAnsi="Arial Narrow" w:cs="TimesNewRoman"/>
            <w:color w:val="000000"/>
            <w:lang w:val="es-AR"/>
          </w:rPr>
          <w:t xml:space="preserve">Todas las funciones relacionadas con S4 </w:t>
        </w:r>
        <w:r>
          <w:rPr>
            <w:rFonts w:ascii="Arial Narrow" w:hAnsi="Arial Narrow" w:cs="TimesNewRoman"/>
            <w:color w:val="000000"/>
            <w:lang w:val="es-AR"/>
          </w:rPr>
          <w:t>están</w:t>
        </w:r>
        <w:r w:rsidRPr="00CE2DD1">
          <w:rPr>
            <w:rFonts w:ascii="Arial Narrow" w:hAnsi="Arial Narrow" w:cs="TimesNewRoman"/>
            <w:color w:val="000000"/>
            <w:lang w:val="es-AR"/>
          </w:rPr>
          <w:t xml:space="preserve"> en el paquete de </w:t>
        </w:r>
        <w:proofErr w:type="spellStart"/>
        <w:r w:rsidRPr="00CE2DD1">
          <w:rPr>
            <w:rFonts w:ascii="Arial Narrow" w:hAnsi="Arial Narrow" w:cs="TimesNewRoman"/>
            <w:b/>
            <w:bCs/>
            <w:i/>
            <w:iCs/>
            <w:color w:val="000000"/>
            <w:lang w:val="es-AR"/>
            <w:rPrChange w:id="4863" w:author="Ernesto del Puerto" w:date="2022-03-05T19:52:00Z">
              <w:rPr>
                <w:rFonts w:ascii="Arial Narrow" w:hAnsi="Arial Narrow" w:cs="TimesNewRoman"/>
                <w:color w:val="000000"/>
                <w:lang w:val="es-AR"/>
              </w:rPr>
            </w:rPrChange>
          </w:rPr>
          <w:t>methods</w:t>
        </w:r>
        <w:proofErr w:type="spellEnd"/>
        <w:r w:rsidRPr="00CE2DD1">
          <w:rPr>
            <w:rFonts w:ascii="Arial Narrow" w:hAnsi="Arial Narrow" w:cs="TimesNewRoman"/>
            <w:color w:val="000000"/>
            <w:lang w:val="es-AR"/>
          </w:rPr>
          <w:t>.</w:t>
        </w:r>
      </w:ins>
    </w:p>
    <w:p w14:paraId="492556E0" w14:textId="669151E0" w:rsidR="00CE2DD1" w:rsidRDefault="00CE2DD1" w:rsidP="00CE2DD1">
      <w:pPr>
        <w:autoSpaceDE w:val="0"/>
        <w:autoSpaceDN w:val="0"/>
        <w:adjustRightInd w:val="0"/>
        <w:spacing w:before="240"/>
        <w:rPr>
          <w:ins w:id="4864" w:author="Ernesto del Puerto" w:date="2022-03-05T19:53:00Z"/>
          <w:rFonts w:ascii="Arial Narrow" w:hAnsi="Arial Narrow" w:cs="TimesNewRoman"/>
          <w:color w:val="000000"/>
          <w:lang w:val="es-AR"/>
        </w:rPr>
      </w:pPr>
      <w:ins w:id="4865" w:author="Ernesto del Puerto" w:date="2022-03-05T19:52:00Z">
        <w:r w:rsidRPr="00CE2DD1">
          <w:rPr>
            <w:rFonts w:ascii="Arial Narrow" w:hAnsi="Arial Narrow" w:cs="TimesNewRoman"/>
            <w:color w:val="000000"/>
            <w:lang w:val="es-AR"/>
          </w:rPr>
          <w:t xml:space="preserve">Este paquete siempre está disponible cuando ejecuta R de forma interactiva, pero es posible que no esté disponible cuando ejecuta R en modo por lotes, es decir, desde </w:t>
        </w:r>
        <w:proofErr w:type="spellStart"/>
        <w:r w:rsidRPr="00CE2DD1">
          <w:rPr>
            <w:rFonts w:ascii="Arial Narrow" w:hAnsi="Arial Narrow" w:cs="TimesNewRoman"/>
            <w:color w:val="000000"/>
            <w:lang w:val="es-AR"/>
          </w:rPr>
          <w:t>Rscript</w:t>
        </w:r>
      </w:ins>
      <w:proofErr w:type="spellEnd"/>
      <w:ins w:id="4866" w:author="Ernesto del Puerto" w:date="2022-03-05T19:53:00Z">
        <w:r>
          <w:rPr>
            <w:rFonts w:ascii="Arial Narrow" w:hAnsi="Arial Narrow" w:cs="TimesNewRoman"/>
            <w:color w:val="000000"/>
            <w:lang w:val="es-AR"/>
          </w:rPr>
          <w:t>.</w:t>
        </w:r>
      </w:ins>
    </w:p>
    <w:p w14:paraId="5DEF2D55" w14:textId="77777777" w:rsidR="00E829E3" w:rsidRDefault="00CE2DD1" w:rsidP="00CE2DD1">
      <w:pPr>
        <w:autoSpaceDE w:val="0"/>
        <w:autoSpaceDN w:val="0"/>
        <w:adjustRightInd w:val="0"/>
        <w:spacing w:before="240"/>
        <w:rPr>
          <w:ins w:id="4867" w:author="Ernesto del Puerto" w:date="2022-03-05T19:53:00Z"/>
          <w:rFonts w:ascii="Arial Narrow" w:hAnsi="Arial Narrow" w:cs="TimesNewRoman"/>
          <w:color w:val="000000"/>
          <w:lang w:val="es-AR"/>
        </w:rPr>
      </w:pPr>
      <w:ins w:id="4868" w:author="Ernesto del Puerto" w:date="2022-03-05T19:52:00Z">
        <w:r w:rsidRPr="00CE2DD1">
          <w:rPr>
            <w:rFonts w:ascii="Arial Narrow" w:hAnsi="Arial Narrow" w:cs="TimesNewRoman"/>
            <w:color w:val="000000"/>
            <w:lang w:val="es-AR"/>
          </w:rPr>
          <w:t>Por esta razón, es una buena idea llamar a la biblioteca siempre que use</w:t>
        </w:r>
      </w:ins>
      <w:ins w:id="4869" w:author="Ernesto del Puerto" w:date="2022-03-05T19:53:00Z">
        <w:r w:rsidR="00E829E3">
          <w:rPr>
            <w:rFonts w:ascii="Arial Narrow" w:hAnsi="Arial Narrow" w:cs="TimesNewRoman"/>
            <w:color w:val="000000"/>
            <w:lang w:val="es-AR"/>
          </w:rPr>
          <w:t>mos</w:t>
        </w:r>
      </w:ins>
      <w:ins w:id="4870" w:author="Ernesto del Puerto" w:date="2022-03-05T19:52:00Z">
        <w:r w:rsidRPr="00CE2DD1">
          <w:rPr>
            <w:rFonts w:ascii="Arial Narrow" w:hAnsi="Arial Narrow" w:cs="TimesNewRoman"/>
            <w:color w:val="000000"/>
            <w:lang w:val="es-AR"/>
          </w:rPr>
          <w:t xml:space="preserve"> S4.</w:t>
        </w:r>
      </w:ins>
    </w:p>
    <w:p w14:paraId="7DC07AF2" w14:textId="77777777" w:rsidR="00C2477E" w:rsidRDefault="00C2477E" w:rsidP="00C2477E">
      <w:pPr>
        <w:autoSpaceDE w:val="0"/>
        <w:autoSpaceDN w:val="0"/>
        <w:adjustRightInd w:val="0"/>
        <w:spacing w:before="240"/>
        <w:rPr>
          <w:ins w:id="4871" w:author="Ernesto del Puerto" w:date="2022-03-05T20:14:00Z"/>
          <w:rFonts w:ascii="Arial Narrow" w:hAnsi="Arial Narrow" w:cs="TimesNewRoman"/>
          <w:color w:val="000000"/>
          <w:lang w:val="es-AR"/>
        </w:rPr>
      </w:pPr>
      <w:ins w:id="4872" w:author="Ernesto del Puerto" w:date="2022-03-05T20:14:00Z">
        <w:r w:rsidRPr="00C2477E">
          <w:rPr>
            <w:rFonts w:ascii="Arial Narrow" w:hAnsi="Arial Narrow" w:cs="TimesNewRoman"/>
            <w:color w:val="000000"/>
            <w:lang w:val="es-AR"/>
          </w:rPr>
          <w:t>Comenzaremos con una descripción general rápida de los componentes principales de S4.</w:t>
        </w:r>
      </w:ins>
    </w:p>
    <w:p w14:paraId="624373D4" w14:textId="31EDA238" w:rsidR="00C2477E" w:rsidRPr="00C2477E" w:rsidRDefault="00C2477E" w:rsidP="00C2477E">
      <w:pPr>
        <w:autoSpaceDE w:val="0"/>
        <w:autoSpaceDN w:val="0"/>
        <w:adjustRightInd w:val="0"/>
        <w:spacing w:before="240"/>
        <w:rPr>
          <w:ins w:id="4873" w:author="Ernesto del Puerto" w:date="2022-03-05T20:14:00Z"/>
          <w:rFonts w:ascii="Arial Narrow" w:hAnsi="Arial Narrow" w:cs="TimesNewRoman"/>
          <w:color w:val="000000"/>
          <w:lang w:val="es-AR"/>
        </w:rPr>
      </w:pPr>
      <w:ins w:id="4874" w:author="Ernesto del Puerto" w:date="2022-03-05T20:14:00Z">
        <w:r w:rsidRPr="00C2477E">
          <w:rPr>
            <w:rFonts w:ascii="Arial Narrow" w:hAnsi="Arial Narrow" w:cs="TimesNewRoman"/>
            <w:color w:val="000000"/>
            <w:lang w:val="es-AR"/>
          </w:rPr>
          <w:t xml:space="preserve">Una clase de S4 se define llamando a </w:t>
        </w:r>
        <w:proofErr w:type="spellStart"/>
        <w:proofErr w:type="gramStart"/>
        <w:r w:rsidRPr="00C2477E">
          <w:rPr>
            <w:rFonts w:ascii="Arial Narrow" w:hAnsi="Arial Narrow" w:cs="TimesNewRoman"/>
            <w:b/>
            <w:bCs/>
            <w:i/>
            <w:iCs/>
            <w:color w:val="000000"/>
            <w:lang w:val="es-AR"/>
            <w:rPrChange w:id="4875" w:author="Ernesto del Puerto" w:date="2022-03-05T20:14:00Z">
              <w:rPr>
                <w:rFonts w:ascii="Arial Narrow" w:hAnsi="Arial Narrow" w:cs="TimesNewRoman"/>
                <w:color w:val="000000"/>
                <w:lang w:val="es-AR"/>
              </w:rPr>
            </w:rPrChange>
          </w:rPr>
          <w:t>setClass</w:t>
        </w:r>
        <w:proofErr w:type="spellEnd"/>
        <w:r w:rsidRPr="00C2477E">
          <w:rPr>
            <w:rFonts w:ascii="Arial Narrow" w:hAnsi="Arial Narrow" w:cs="TimesNewRoman"/>
            <w:b/>
            <w:bCs/>
            <w:i/>
            <w:iCs/>
            <w:color w:val="000000"/>
            <w:lang w:val="es-AR"/>
            <w:rPrChange w:id="4876" w:author="Ernesto del Puerto" w:date="2022-03-05T20:14:00Z">
              <w:rPr>
                <w:rFonts w:ascii="Arial Narrow" w:hAnsi="Arial Narrow" w:cs="TimesNewRoman"/>
                <w:color w:val="000000"/>
                <w:lang w:val="es-AR"/>
              </w:rPr>
            </w:rPrChange>
          </w:rPr>
          <w:t>(</w:t>
        </w:r>
        <w:proofErr w:type="gramEnd"/>
        <w:r w:rsidRPr="00C2477E">
          <w:rPr>
            <w:rFonts w:ascii="Arial Narrow" w:hAnsi="Arial Narrow" w:cs="TimesNewRoman"/>
            <w:b/>
            <w:bCs/>
            <w:i/>
            <w:iCs/>
            <w:color w:val="000000"/>
            <w:lang w:val="es-AR"/>
            <w:rPrChange w:id="4877" w:author="Ernesto del Puerto" w:date="2022-03-05T20:14:00Z">
              <w:rPr>
                <w:rFonts w:ascii="Arial Narrow" w:hAnsi="Arial Narrow" w:cs="TimesNewRoman"/>
                <w:color w:val="000000"/>
                <w:lang w:val="es-AR"/>
              </w:rPr>
            </w:rPrChange>
          </w:rPr>
          <w:t>)</w:t>
        </w:r>
        <w:r w:rsidRPr="00C2477E">
          <w:rPr>
            <w:rFonts w:ascii="Arial Narrow" w:hAnsi="Arial Narrow" w:cs="TimesNewRoman"/>
            <w:color w:val="000000"/>
            <w:lang w:val="es-AR"/>
          </w:rPr>
          <w:t xml:space="preserve"> con el nombre de la clase y una definición de sus espacios, y los nombres y clases de los datos de la clase</w:t>
        </w:r>
        <w:r>
          <w:rPr>
            <w:rFonts w:ascii="Arial Narrow" w:hAnsi="Arial Narrow" w:cs="TimesNewRoman"/>
            <w:color w:val="000000"/>
            <w:lang w:val="es-AR"/>
          </w:rPr>
          <w:t xml:space="preserve">, </w:t>
        </w:r>
      </w:ins>
      <w:ins w:id="4878" w:author="Ernesto del Puerto" w:date="2022-03-05T20:15:00Z">
        <w:r>
          <w:rPr>
            <w:rFonts w:ascii="Arial Narrow" w:hAnsi="Arial Narrow" w:cs="TimesNewRoman"/>
            <w:color w:val="000000"/>
            <w:lang w:val="es-AR"/>
          </w:rPr>
          <w:t>v</w:t>
        </w:r>
      </w:ins>
      <w:ins w:id="4879" w:author="Ernesto del Puerto" w:date="2022-03-05T20:14:00Z">
        <w:r>
          <w:rPr>
            <w:rFonts w:ascii="Arial Narrow" w:hAnsi="Arial Narrow" w:cs="TimesNewRoman"/>
            <w:color w:val="000000"/>
            <w:lang w:val="es-AR"/>
          </w:rPr>
          <w:t>er figura</w:t>
        </w:r>
      </w:ins>
      <w:ins w:id="4880" w:author="Ernesto del Puerto" w:date="2022-03-05T20:15:00Z">
        <w:r>
          <w:rPr>
            <w:rFonts w:ascii="Arial Narrow" w:hAnsi="Arial Narrow" w:cs="TimesNewRoman"/>
            <w:color w:val="000000"/>
            <w:lang w:val="es-AR"/>
          </w:rPr>
          <w:t xml:space="preserve"> 38.1</w:t>
        </w:r>
      </w:ins>
      <w:ins w:id="4881" w:author="Ernesto del Puerto" w:date="2022-03-05T20:14:00Z">
        <w:r>
          <w:rPr>
            <w:rFonts w:ascii="Arial Narrow" w:hAnsi="Arial Narrow" w:cs="TimesNewRoman"/>
            <w:color w:val="000000"/>
            <w:lang w:val="es-AR"/>
          </w:rPr>
          <w:t>.</w:t>
        </w:r>
      </w:ins>
    </w:p>
    <w:p w14:paraId="50BF78E3" w14:textId="571E31B3" w:rsidR="00C2477E" w:rsidRPr="00C2477E" w:rsidRDefault="00C2477E" w:rsidP="00C2477E">
      <w:pPr>
        <w:autoSpaceDE w:val="0"/>
        <w:autoSpaceDN w:val="0"/>
        <w:adjustRightInd w:val="0"/>
        <w:spacing w:before="240"/>
        <w:rPr>
          <w:ins w:id="4882" w:author="Ernesto del Puerto" w:date="2022-03-05T20:14:00Z"/>
          <w:rFonts w:ascii="Arial Narrow" w:hAnsi="Arial Narrow" w:cs="TimesNewRoman"/>
          <w:color w:val="000000"/>
          <w:lang w:val="es-AR"/>
        </w:rPr>
      </w:pPr>
      <w:ins w:id="4883" w:author="Ernesto del Puerto" w:date="2022-03-05T20:14:00Z">
        <w:r w:rsidRPr="00C2477E">
          <w:rPr>
            <w:rFonts w:ascii="Arial Narrow" w:hAnsi="Arial Narrow" w:cs="TimesNewRoman"/>
            <w:color w:val="000000"/>
            <w:lang w:val="es-AR"/>
          </w:rPr>
          <w:t>Una vez que se define la clase, p</w:t>
        </w:r>
      </w:ins>
      <w:ins w:id="4884" w:author="Ernesto del Puerto" w:date="2022-03-05T20:15:00Z">
        <w:r>
          <w:rPr>
            <w:rFonts w:ascii="Arial Narrow" w:hAnsi="Arial Narrow" w:cs="TimesNewRoman"/>
            <w:color w:val="000000"/>
            <w:lang w:val="es-AR"/>
          </w:rPr>
          <w:t>o</w:t>
        </w:r>
      </w:ins>
      <w:ins w:id="4885" w:author="Ernesto del Puerto" w:date="2022-03-05T20:14:00Z">
        <w:r w:rsidRPr="00C2477E">
          <w:rPr>
            <w:rFonts w:ascii="Arial Narrow" w:hAnsi="Arial Narrow" w:cs="TimesNewRoman"/>
            <w:color w:val="000000"/>
            <w:lang w:val="es-AR"/>
          </w:rPr>
          <w:t>de</w:t>
        </w:r>
      </w:ins>
      <w:ins w:id="4886" w:author="Ernesto del Puerto" w:date="2022-03-05T20:15:00Z">
        <w:r>
          <w:rPr>
            <w:rFonts w:ascii="Arial Narrow" w:hAnsi="Arial Narrow" w:cs="TimesNewRoman"/>
            <w:color w:val="000000"/>
            <w:lang w:val="es-AR"/>
          </w:rPr>
          <w:t>mos</w:t>
        </w:r>
      </w:ins>
      <w:ins w:id="4887" w:author="Ernesto del Puerto" w:date="2022-03-05T20:14:00Z">
        <w:r w:rsidRPr="00C2477E">
          <w:rPr>
            <w:rFonts w:ascii="Arial Narrow" w:hAnsi="Arial Narrow" w:cs="TimesNewRoman"/>
            <w:color w:val="000000"/>
            <w:lang w:val="es-AR"/>
          </w:rPr>
          <w:t xml:space="preserve"> construir nuevos objetos a partir de ella llamando a </w:t>
        </w:r>
        <w:proofErr w:type="gramStart"/>
        <w:r w:rsidRPr="00C2477E">
          <w:rPr>
            <w:rFonts w:ascii="Arial Narrow" w:hAnsi="Arial Narrow" w:cs="TimesNewRoman"/>
            <w:b/>
            <w:bCs/>
            <w:i/>
            <w:iCs/>
            <w:color w:val="000000"/>
            <w:lang w:val="es-AR"/>
            <w:rPrChange w:id="4888" w:author="Ernesto del Puerto" w:date="2022-03-05T20:15:00Z">
              <w:rPr>
                <w:rFonts w:ascii="Arial Narrow" w:hAnsi="Arial Narrow" w:cs="TimesNewRoman"/>
                <w:color w:val="000000"/>
                <w:lang w:val="es-AR"/>
              </w:rPr>
            </w:rPrChange>
          </w:rPr>
          <w:t>new(</w:t>
        </w:r>
        <w:proofErr w:type="gramEnd"/>
        <w:r w:rsidRPr="00C2477E">
          <w:rPr>
            <w:rFonts w:ascii="Arial Narrow" w:hAnsi="Arial Narrow" w:cs="TimesNewRoman"/>
            <w:b/>
            <w:bCs/>
            <w:i/>
            <w:iCs/>
            <w:color w:val="000000"/>
            <w:lang w:val="es-AR"/>
            <w:rPrChange w:id="4889" w:author="Ernesto del Puerto" w:date="2022-03-05T20:15:00Z">
              <w:rPr>
                <w:rFonts w:ascii="Arial Narrow" w:hAnsi="Arial Narrow" w:cs="TimesNewRoman"/>
                <w:color w:val="000000"/>
                <w:lang w:val="es-AR"/>
              </w:rPr>
            </w:rPrChange>
          </w:rPr>
          <w:t>)</w:t>
        </w:r>
        <w:r w:rsidRPr="00C2477E">
          <w:rPr>
            <w:rFonts w:ascii="Arial Narrow" w:hAnsi="Arial Narrow" w:cs="TimesNewRoman"/>
            <w:color w:val="000000"/>
            <w:lang w:val="es-AR"/>
          </w:rPr>
          <w:t xml:space="preserve"> con el nombre de la clase y un valor para cada </w:t>
        </w:r>
      </w:ins>
      <w:ins w:id="4890" w:author="Ernesto del Puerto" w:date="2022-03-05T20:15:00Z">
        <w:r>
          <w:rPr>
            <w:rFonts w:ascii="Arial Narrow" w:hAnsi="Arial Narrow" w:cs="TimesNewRoman"/>
            <w:color w:val="000000"/>
            <w:lang w:val="es-AR"/>
          </w:rPr>
          <w:t>slot.</w:t>
        </w:r>
      </w:ins>
    </w:p>
    <w:p w14:paraId="7AFC721E" w14:textId="77777777" w:rsidR="00C2477E" w:rsidRDefault="00C2477E" w:rsidP="00C2477E">
      <w:pPr>
        <w:autoSpaceDE w:val="0"/>
        <w:autoSpaceDN w:val="0"/>
        <w:adjustRightInd w:val="0"/>
        <w:spacing w:before="240"/>
        <w:rPr>
          <w:ins w:id="4891" w:author="Ernesto del Puerto" w:date="2022-03-05T20:16:00Z"/>
          <w:rFonts w:ascii="Arial Narrow" w:hAnsi="Arial Narrow" w:cs="TimesNewRoman"/>
          <w:color w:val="000000"/>
          <w:lang w:val="es-AR"/>
        </w:rPr>
      </w:pPr>
      <w:ins w:id="4892" w:author="Ernesto del Puerto" w:date="2022-03-05T20:14:00Z">
        <w:r w:rsidRPr="00C2477E">
          <w:rPr>
            <w:rFonts w:ascii="Arial Narrow" w:hAnsi="Arial Narrow" w:cs="TimesNewRoman"/>
            <w:color w:val="000000"/>
            <w:lang w:val="es-AR"/>
          </w:rPr>
          <w:t>En general, solo debe</w:t>
        </w:r>
      </w:ins>
      <w:ins w:id="4893" w:author="Ernesto del Puerto" w:date="2022-03-05T20:15:00Z">
        <w:r>
          <w:rPr>
            <w:rFonts w:ascii="Arial Narrow" w:hAnsi="Arial Narrow" w:cs="TimesNewRoman"/>
            <w:color w:val="000000"/>
            <w:lang w:val="es-AR"/>
          </w:rPr>
          <w:t>mos</w:t>
        </w:r>
      </w:ins>
      <w:ins w:id="4894" w:author="Ernesto del Puerto" w:date="2022-03-05T20:14:00Z">
        <w:r w:rsidRPr="00C2477E">
          <w:rPr>
            <w:rFonts w:ascii="Arial Narrow" w:hAnsi="Arial Narrow" w:cs="TimesNewRoman"/>
            <w:color w:val="000000"/>
            <w:lang w:val="es-AR"/>
          </w:rPr>
          <w:t xml:space="preserve"> usar </w:t>
        </w:r>
        <w:r w:rsidRPr="00C2477E">
          <w:rPr>
            <w:rFonts w:ascii="Arial Narrow" w:hAnsi="Arial Narrow" w:cs="TimesNewRoman"/>
            <w:b/>
            <w:bCs/>
            <w:i/>
            <w:iCs/>
            <w:color w:val="000000"/>
            <w:lang w:val="es-AR"/>
            <w:rPrChange w:id="4895" w:author="Ernesto del Puerto" w:date="2022-03-05T20:16:00Z">
              <w:rPr>
                <w:rFonts w:ascii="Arial Narrow" w:hAnsi="Arial Narrow" w:cs="TimesNewRoman"/>
                <w:color w:val="000000"/>
                <w:lang w:val="es-AR"/>
              </w:rPr>
            </w:rPrChange>
          </w:rPr>
          <w:t>@</w:t>
        </w:r>
        <w:r w:rsidRPr="00C2477E">
          <w:rPr>
            <w:rFonts w:ascii="Arial Narrow" w:hAnsi="Arial Narrow" w:cs="TimesNewRoman"/>
            <w:color w:val="000000"/>
            <w:lang w:val="es-AR"/>
          </w:rPr>
          <w:t xml:space="preserve"> en </w:t>
        </w:r>
      </w:ins>
      <w:ins w:id="4896" w:author="Ernesto del Puerto" w:date="2022-03-05T20:16:00Z">
        <w:r>
          <w:rPr>
            <w:rFonts w:ascii="Arial Narrow" w:hAnsi="Arial Narrow" w:cs="TimesNewRoman"/>
            <w:color w:val="000000"/>
            <w:lang w:val="es-AR"/>
          </w:rPr>
          <w:t>n</w:t>
        </w:r>
      </w:ins>
      <w:ins w:id="4897" w:author="Ernesto del Puerto" w:date="2022-03-05T20:14:00Z">
        <w:r w:rsidRPr="00C2477E">
          <w:rPr>
            <w:rFonts w:ascii="Arial Narrow" w:hAnsi="Arial Narrow" w:cs="TimesNewRoman"/>
            <w:color w:val="000000"/>
            <w:lang w:val="es-AR"/>
          </w:rPr>
          <w:t>u</w:t>
        </w:r>
      </w:ins>
      <w:ins w:id="4898" w:author="Ernesto del Puerto" w:date="2022-03-05T20:16:00Z">
        <w:r>
          <w:rPr>
            <w:rFonts w:ascii="Arial Narrow" w:hAnsi="Arial Narrow" w:cs="TimesNewRoman"/>
            <w:color w:val="000000"/>
            <w:lang w:val="es-AR"/>
          </w:rPr>
          <w:t>e</w:t>
        </w:r>
      </w:ins>
      <w:ins w:id="4899" w:author="Ernesto del Puerto" w:date="2022-03-05T20:14:00Z">
        <w:r w:rsidRPr="00C2477E">
          <w:rPr>
            <w:rFonts w:ascii="Arial Narrow" w:hAnsi="Arial Narrow" w:cs="TimesNewRoman"/>
            <w:color w:val="000000"/>
            <w:lang w:val="es-AR"/>
          </w:rPr>
          <w:t>s</w:t>
        </w:r>
      </w:ins>
      <w:ins w:id="4900" w:author="Ernesto del Puerto" w:date="2022-03-05T20:16:00Z">
        <w:r>
          <w:rPr>
            <w:rFonts w:ascii="Arial Narrow" w:hAnsi="Arial Narrow" w:cs="TimesNewRoman"/>
            <w:color w:val="000000"/>
            <w:lang w:val="es-AR"/>
          </w:rPr>
          <w:t>tros</w:t>
        </w:r>
      </w:ins>
      <w:ins w:id="4901" w:author="Ernesto del Puerto" w:date="2022-03-05T20:14:00Z">
        <w:r w:rsidRPr="00C2477E">
          <w:rPr>
            <w:rFonts w:ascii="Arial Narrow" w:hAnsi="Arial Narrow" w:cs="TimesNewRoman"/>
            <w:color w:val="000000"/>
            <w:lang w:val="es-AR"/>
          </w:rPr>
          <w:t xml:space="preserve"> métodos.</w:t>
        </w:r>
      </w:ins>
    </w:p>
    <w:p w14:paraId="61EF3F47" w14:textId="77777777" w:rsidR="00C2477E" w:rsidRDefault="00C2477E" w:rsidP="00C2477E">
      <w:pPr>
        <w:autoSpaceDE w:val="0"/>
        <w:autoSpaceDN w:val="0"/>
        <w:adjustRightInd w:val="0"/>
        <w:spacing w:before="240"/>
        <w:rPr>
          <w:ins w:id="4902" w:author="Ernesto del Puerto" w:date="2022-03-05T20:16:00Z"/>
          <w:rFonts w:ascii="Arial Narrow" w:hAnsi="Arial Narrow" w:cs="TimesNewRoman"/>
          <w:color w:val="000000"/>
          <w:lang w:val="es-AR"/>
        </w:rPr>
      </w:pPr>
      <w:ins w:id="4903" w:author="Ernesto del Puerto" w:date="2022-03-05T20:14:00Z">
        <w:r w:rsidRPr="00C2477E">
          <w:rPr>
            <w:rFonts w:ascii="Arial Narrow" w:hAnsi="Arial Narrow" w:cs="TimesNewRoman"/>
            <w:color w:val="000000"/>
            <w:lang w:val="es-AR"/>
          </w:rPr>
          <w:t>Si est</w:t>
        </w:r>
      </w:ins>
      <w:ins w:id="4904" w:author="Ernesto del Puerto" w:date="2022-03-05T20:16:00Z">
        <w:r>
          <w:rPr>
            <w:rFonts w:ascii="Arial Narrow" w:hAnsi="Arial Narrow" w:cs="TimesNewRoman"/>
            <w:color w:val="000000"/>
            <w:lang w:val="es-AR"/>
          </w:rPr>
          <w:t>amos</w:t>
        </w:r>
      </w:ins>
      <w:ins w:id="4905" w:author="Ernesto del Puerto" w:date="2022-03-05T20:14:00Z">
        <w:r w:rsidRPr="00C2477E">
          <w:rPr>
            <w:rFonts w:ascii="Arial Narrow" w:hAnsi="Arial Narrow" w:cs="TimesNewRoman"/>
            <w:color w:val="000000"/>
            <w:lang w:val="es-AR"/>
          </w:rPr>
          <w:t xml:space="preserve"> trabajando con la clase de otra persona, busque</w:t>
        </w:r>
      </w:ins>
      <w:ins w:id="4906" w:author="Ernesto del Puerto" w:date="2022-03-05T20:16:00Z">
        <w:r>
          <w:rPr>
            <w:rFonts w:ascii="Arial Narrow" w:hAnsi="Arial Narrow" w:cs="TimesNewRoman"/>
            <w:color w:val="000000"/>
            <w:lang w:val="es-AR"/>
          </w:rPr>
          <w:t>mos</w:t>
        </w:r>
      </w:ins>
      <w:ins w:id="4907" w:author="Ernesto del Puerto" w:date="2022-03-05T20:14:00Z">
        <w:r w:rsidRPr="00C2477E">
          <w:rPr>
            <w:rFonts w:ascii="Arial Narrow" w:hAnsi="Arial Narrow" w:cs="TimesNewRoman"/>
            <w:color w:val="000000"/>
            <w:lang w:val="es-AR"/>
          </w:rPr>
          <w:t xml:space="preserve"> funciones de acceso que </w:t>
        </w:r>
      </w:ins>
      <w:ins w:id="4908" w:author="Ernesto del Puerto" w:date="2022-03-05T20:16:00Z">
        <w:r>
          <w:rPr>
            <w:rFonts w:ascii="Arial Narrow" w:hAnsi="Arial Narrow" w:cs="TimesNewRoman"/>
            <w:color w:val="000000"/>
            <w:lang w:val="es-AR"/>
          </w:rPr>
          <w:t>nos</w:t>
        </w:r>
      </w:ins>
      <w:ins w:id="4909" w:author="Ernesto del Puerto" w:date="2022-03-05T20:14:00Z">
        <w:r w:rsidRPr="00C2477E">
          <w:rPr>
            <w:rFonts w:ascii="Arial Narrow" w:hAnsi="Arial Narrow" w:cs="TimesNewRoman"/>
            <w:color w:val="000000"/>
            <w:lang w:val="es-AR"/>
          </w:rPr>
          <w:t xml:space="preserve"> permitan establecer y obtener valores de </w:t>
        </w:r>
      </w:ins>
      <w:ins w:id="4910" w:author="Ernesto del Puerto" w:date="2022-03-05T20:16:00Z">
        <w:r>
          <w:rPr>
            <w:rFonts w:ascii="Arial Narrow" w:hAnsi="Arial Narrow" w:cs="TimesNewRoman"/>
            <w:color w:val="000000"/>
            <w:lang w:val="es-AR"/>
          </w:rPr>
          <w:t>slot</w:t>
        </w:r>
      </w:ins>
      <w:ins w:id="4911" w:author="Ernesto del Puerto" w:date="2022-03-05T20:14:00Z">
        <w:r w:rsidRPr="00C2477E">
          <w:rPr>
            <w:rFonts w:ascii="Arial Narrow" w:hAnsi="Arial Narrow" w:cs="TimesNewRoman"/>
            <w:color w:val="000000"/>
            <w:lang w:val="es-AR"/>
          </w:rPr>
          <w:t xml:space="preserve"> de forma segura.</w:t>
        </w:r>
      </w:ins>
    </w:p>
    <w:p w14:paraId="6811A28E" w14:textId="77777777" w:rsidR="00C2477E" w:rsidRDefault="00C2477E" w:rsidP="00C2477E">
      <w:pPr>
        <w:autoSpaceDE w:val="0"/>
        <w:autoSpaceDN w:val="0"/>
        <w:adjustRightInd w:val="0"/>
        <w:spacing w:before="240"/>
        <w:rPr>
          <w:ins w:id="4912" w:author="Ernesto del Puerto" w:date="2022-03-05T20:17:00Z"/>
          <w:rFonts w:ascii="Arial Narrow" w:hAnsi="Arial Narrow" w:cs="TimesNewRoman"/>
          <w:color w:val="000000"/>
          <w:lang w:val="es-AR"/>
        </w:rPr>
      </w:pPr>
      <w:ins w:id="4913" w:author="Ernesto del Puerto" w:date="2022-03-05T20:14:00Z">
        <w:r w:rsidRPr="00C2477E">
          <w:rPr>
            <w:rFonts w:ascii="Arial Narrow" w:hAnsi="Arial Narrow" w:cs="TimesNewRoman"/>
            <w:color w:val="000000"/>
            <w:lang w:val="es-AR"/>
          </w:rPr>
          <w:t>Como desarrollador</w:t>
        </w:r>
      </w:ins>
      <w:ins w:id="4914" w:author="Ernesto del Puerto" w:date="2022-03-05T20:16:00Z">
        <w:r>
          <w:rPr>
            <w:rFonts w:ascii="Arial Narrow" w:hAnsi="Arial Narrow" w:cs="TimesNewRoman"/>
            <w:color w:val="000000"/>
            <w:lang w:val="es-AR"/>
          </w:rPr>
          <w:t>es</w:t>
        </w:r>
      </w:ins>
      <w:ins w:id="4915" w:author="Ernesto del Puerto" w:date="2022-03-05T20:14:00Z">
        <w:r w:rsidRPr="00C2477E">
          <w:rPr>
            <w:rFonts w:ascii="Arial Narrow" w:hAnsi="Arial Narrow" w:cs="TimesNewRoman"/>
            <w:color w:val="000000"/>
            <w:lang w:val="es-AR"/>
          </w:rPr>
          <w:t xml:space="preserve"> de una clase, también debe</w:t>
        </w:r>
      </w:ins>
      <w:ins w:id="4916" w:author="Ernesto del Puerto" w:date="2022-03-05T20:16:00Z">
        <w:r>
          <w:rPr>
            <w:rFonts w:ascii="Arial Narrow" w:hAnsi="Arial Narrow" w:cs="TimesNewRoman"/>
            <w:color w:val="000000"/>
            <w:lang w:val="es-AR"/>
          </w:rPr>
          <w:t>mos</w:t>
        </w:r>
      </w:ins>
      <w:ins w:id="4917" w:author="Ernesto del Puerto" w:date="2022-03-05T20:14:00Z">
        <w:r w:rsidRPr="00C2477E">
          <w:rPr>
            <w:rFonts w:ascii="Arial Narrow" w:hAnsi="Arial Narrow" w:cs="TimesNewRoman"/>
            <w:color w:val="000000"/>
            <w:lang w:val="es-AR"/>
          </w:rPr>
          <w:t xml:space="preserve"> proporcionar </w:t>
        </w:r>
      </w:ins>
      <w:ins w:id="4918" w:author="Ernesto del Puerto" w:date="2022-03-05T20:16:00Z">
        <w:r>
          <w:rPr>
            <w:rFonts w:ascii="Arial Narrow" w:hAnsi="Arial Narrow" w:cs="TimesNewRoman"/>
            <w:color w:val="000000"/>
            <w:lang w:val="es-AR"/>
          </w:rPr>
          <w:t>n</w:t>
        </w:r>
      </w:ins>
      <w:ins w:id="4919" w:author="Ernesto del Puerto" w:date="2022-03-05T20:14:00Z">
        <w:r w:rsidRPr="00C2477E">
          <w:rPr>
            <w:rFonts w:ascii="Arial Narrow" w:hAnsi="Arial Narrow" w:cs="TimesNewRoman"/>
            <w:color w:val="000000"/>
            <w:lang w:val="es-AR"/>
          </w:rPr>
          <w:t>u</w:t>
        </w:r>
      </w:ins>
      <w:ins w:id="4920" w:author="Ernesto del Puerto" w:date="2022-03-05T20:17:00Z">
        <w:r>
          <w:rPr>
            <w:rFonts w:ascii="Arial Narrow" w:hAnsi="Arial Narrow" w:cs="TimesNewRoman"/>
            <w:color w:val="000000"/>
            <w:lang w:val="es-AR"/>
          </w:rPr>
          <w:t>e</w:t>
        </w:r>
      </w:ins>
      <w:ins w:id="4921" w:author="Ernesto del Puerto" w:date="2022-03-05T20:14:00Z">
        <w:r w:rsidRPr="00C2477E">
          <w:rPr>
            <w:rFonts w:ascii="Arial Narrow" w:hAnsi="Arial Narrow" w:cs="TimesNewRoman"/>
            <w:color w:val="000000"/>
            <w:lang w:val="es-AR"/>
          </w:rPr>
          <w:t>s</w:t>
        </w:r>
      </w:ins>
      <w:ins w:id="4922" w:author="Ernesto del Puerto" w:date="2022-03-05T20:17:00Z">
        <w:r>
          <w:rPr>
            <w:rFonts w:ascii="Arial Narrow" w:hAnsi="Arial Narrow" w:cs="TimesNewRoman"/>
            <w:color w:val="000000"/>
            <w:lang w:val="es-AR"/>
          </w:rPr>
          <w:t>tras</w:t>
        </w:r>
      </w:ins>
      <w:ins w:id="4923" w:author="Ernesto del Puerto" w:date="2022-03-05T20:14:00Z">
        <w:r w:rsidRPr="00C2477E">
          <w:rPr>
            <w:rFonts w:ascii="Arial Narrow" w:hAnsi="Arial Narrow" w:cs="TimesNewRoman"/>
            <w:color w:val="000000"/>
            <w:lang w:val="es-AR"/>
          </w:rPr>
          <w:t xml:space="preserve"> propias funciones de acceso.</w:t>
        </w:r>
      </w:ins>
    </w:p>
    <w:p w14:paraId="5C8D7361" w14:textId="19AA4916" w:rsidR="00C2477E" w:rsidRPr="00C2477E" w:rsidRDefault="00C2477E" w:rsidP="00C2477E">
      <w:pPr>
        <w:autoSpaceDE w:val="0"/>
        <w:autoSpaceDN w:val="0"/>
        <w:adjustRightInd w:val="0"/>
        <w:spacing w:before="240"/>
        <w:rPr>
          <w:ins w:id="4924" w:author="Ernesto del Puerto" w:date="2022-03-05T20:14:00Z"/>
          <w:rFonts w:ascii="Arial Narrow" w:hAnsi="Arial Narrow" w:cs="TimesNewRoman"/>
          <w:color w:val="000000"/>
          <w:lang w:val="es-AR"/>
        </w:rPr>
      </w:pPr>
      <w:ins w:id="4925" w:author="Ernesto del Puerto" w:date="2022-03-05T20:14:00Z">
        <w:r w:rsidRPr="00C2477E">
          <w:rPr>
            <w:rFonts w:ascii="Arial Narrow" w:hAnsi="Arial Narrow" w:cs="TimesNewRoman"/>
            <w:color w:val="000000"/>
            <w:lang w:val="es-AR"/>
          </w:rPr>
          <w:t xml:space="preserve">Los </w:t>
        </w:r>
        <w:proofErr w:type="spellStart"/>
        <w:r w:rsidRPr="00C2477E">
          <w:rPr>
            <w:rFonts w:ascii="Arial Narrow" w:hAnsi="Arial Narrow" w:cs="TimesNewRoman"/>
            <w:color w:val="000000"/>
            <w:lang w:val="es-AR"/>
          </w:rPr>
          <w:t>accesores</w:t>
        </w:r>
        <w:proofErr w:type="spellEnd"/>
        <w:r w:rsidRPr="00C2477E">
          <w:rPr>
            <w:rFonts w:ascii="Arial Narrow" w:hAnsi="Arial Narrow" w:cs="TimesNewRoman"/>
            <w:color w:val="000000"/>
            <w:lang w:val="es-AR"/>
          </w:rPr>
          <w:t xml:space="preserve"> suelen ser genéricos de S4 que permiten que varias clases compartan la misma interfaz externa.</w:t>
        </w:r>
      </w:ins>
    </w:p>
    <w:p w14:paraId="6EB5E461" w14:textId="0EAA651F" w:rsidR="00C2477E" w:rsidRPr="00C2477E" w:rsidRDefault="00C2477E" w:rsidP="00C2477E">
      <w:pPr>
        <w:autoSpaceDE w:val="0"/>
        <w:autoSpaceDN w:val="0"/>
        <w:adjustRightInd w:val="0"/>
        <w:spacing w:before="240"/>
        <w:rPr>
          <w:ins w:id="4926" w:author="Ernesto del Puerto" w:date="2022-03-05T20:14:00Z"/>
          <w:rFonts w:ascii="Arial Narrow" w:hAnsi="Arial Narrow" w:cs="TimesNewRoman"/>
          <w:color w:val="000000"/>
          <w:lang w:val="es-AR"/>
        </w:rPr>
      </w:pPr>
      <w:ins w:id="4927" w:author="Ernesto del Puerto" w:date="2022-03-05T20:17:00Z">
        <w:r>
          <w:rPr>
            <w:rFonts w:ascii="Arial Narrow" w:hAnsi="Arial Narrow" w:cs="TimesNewRoman"/>
            <w:color w:val="000000"/>
            <w:lang w:val="es-AR"/>
          </w:rPr>
          <w:t xml:space="preserve">En el ejemplo </w:t>
        </w:r>
      </w:ins>
      <w:ins w:id="4928" w:author="Ernesto del Puerto" w:date="2022-03-05T20:14:00Z">
        <w:r w:rsidRPr="00C2477E">
          <w:rPr>
            <w:rFonts w:ascii="Arial Narrow" w:hAnsi="Arial Narrow" w:cs="TimesNewRoman"/>
            <w:color w:val="000000"/>
            <w:lang w:val="es-AR"/>
          </w:rPr>
          <w:t xml:space="preserve">creamos un setter y </w:t>
        </w:r>
        <w:proofErr w:type="spellStart"/>
        <w:r w:rsidRPr="00C2477E">
          <w:rPr>
            <w:rFonts w:ascii="Arial Narrow" w:hAnsi="Arial Narrow" w:cs="TimesNewRoman"/>
            <w:color w:val="000000"/>
            <w:lang w:val="es-AR"/>
          </w:rPr>
          <w:t>getter</w:t>
        </w:r>
        <w:proofErr w:type="spellEnd"/>
        <w:r w:rsidRPr="00C2477E">
          <w:rPr>
            <w:rFonts w:ascii="Arial Narrow" w:hAnsi="Arial Narrow" w:cs="TimesNewRoman"/>
            <w:color w:val="000000"/>
            <w:lang w:val="es-AR"/>
          </w:rPr>
          <w:t xml:space="preserve"> para el intervalo de edad creando primero genéricos con </w:t>
        </w:r>
        <w:proofErr w:type="spellStart"/>
        <w:proofErr w:type="gramStart"/>
        <w:r w:rsidRPr="00C2477E">
          <w:rPr>
            <w:rFonts w:ascii="Arial Narrow" w:hAnsi="Arial Narrow" w:cs="TimesNewRoman"/>
            <w:b/>
            <w:bCs/>
            <w:i/>
            <w:iCs/>
            <w:color w:val="000000"/>
            <w:lang w:val="es-AR"/>
            <w:rPrChange w:id="4929" w:author="Ernesto del Puerto" w:date="2022-03-05T20:18:00Z">
              <w:rPr>
                <w:rFonts w:ascii="Arial Narrow" w:hAnsi="Arial Narrow" w:cs="TimesNewRoman"/>
                <w:color w:val="000000"/>
                <w:lang w:val="es-AR"/>
              </w:rPr>
            </w:rPrChange>
          </w:rPr>
          <w:t>setGeneric</w:t>
        </w:r>
        <w:proofErr w:type="spellEnd"/>
        <w:r w:rsidRPr="00C2477E">
          <w:rPr>
            <w:rFonts w:ascii="Arial Narrow" w:hAnsi="Arial Narrow" w:cs="TimesNewRoman"/>
            <w:b/>
            <w:bCs/>
            <w:i/>
            <w:iCs/>
            <w:color w:val="000000"/>
            <w:lang w:val="es-AR"/>
            <w:rPrChange w:id="4930" w:author="Ernesto del Puerto" w:date="2022-03-05T20:18:00Z">
              <w:rPr>
                <w:rFonts w:ascii="Arial Narrow" w:hAnsi="Arial Narrow" w:cs="TimesNewRoman"/>
                <w:color w:val="000000"/>
                <w:lang w:val="es-AR"/>
              </w:rPr>
            </w:rPrChange>
          </w:rPr>
          <w:t>(</w:t>
        </w:r>
        <w:proofErr w:type="gramEnd"/>
        <w:r w:rsidRPr="00C2477E">
          <w:rPr>
            <w:rFonts w:ascii="Arial Narrow" w:hAnsi="Arial Narrow" w:cs="TimesNewRoman"/>
            <w:b/>
            <w:bCs/>
            <w:i/>
            <w:iCs/>
            <w:color w:val="000000"/>
            <w:lang w:val="es-AR"/>
            <w:rPrChange w:id="4931" w:author="Ernesto del Puerto" w:date="2022-03-05T20:18:00Z">
              <w:rPr>
                <w:rFonts w:ascii="Arial Narrow" w:hAnsi="Arial Narrow" w:cs="TimesNewRoman"/>
                <w:color w:val="000000"/>
                <w:lang w:val="es-AR"/>
              </w:rPr>
            </w:rPrChange>
          </w:rPr>
          <w:t>)</w:t>
        </w:r>
      </w:ins>
      <w:ins w:id="4932" w:author="Ernesto del Puerto" w:date="2022-03-05T20:17:00Z">
        <w:r>
          <w:rPr>
            <w:rFonts w:ascii="Arial Narrow" w:hAnsi="Arial Narrow" w:cs="TimesNewRoman"/>
            <w:color w:val="000000"/>
            <w:lang w:val="es-AR"/>
          </w:rPr>
          <w:t>.</w:t>
        </w:r>
      </w:ins>
    </w:p>
    <w:p w14:paraId="53074337" w14:textId="34F7952C" w:rsidR="00C2477E" w:rsidRPr="00C2477E" w:rsidRDefault="00C2477E" w:rsidP="00C2477E">
      <w:pPr>
        <w:autoSpaceDE w:val="0"/>
        <w:autoSpaceDN w:val="0"/>
        <w:adjustRightInd w:val="0"/>
        <w:spacing w:before="240"/>
        <w:rPr>
          <w:ins w:id="4933" w:author="Ernesto del Puerto" w:date="2022-03-05T20:14:00Z"/>
          <w:rFonts w:ascii="Arial Narrow" w:hAnsi="Arial Narrow" w:cs="TimesNewRoman"/>
          <w:color w:val="000000"/>
          <w:lang w:val="es-AR"/>
        </w:rPr>
      </w:pPr>
      <w:ins w:id="4934" w:author="Ernesto del Puerto" w:date="2022-03-05T20:14:00Z">
        <w:r w:rsidRPr="00C2477E">
          <w:rPr>
            <w:rFonts w:ascii="Arial Narrow" w:hAnsi="Arial Narrow" w:cs="TimesNewRoman"/>
            <w:color w:val="000000"/>
            <w:lang w:val="es-AR"/>
          </w:rPr>
          <w:t xml:space="preserve">Y luego definiendo métodos con </w:t>
        </w:r>
        <w:proofErr w:type="spellStart"/>
        <w:proofErr w:type="gramStart"/>
        <w:r w:rsidRPr="00C2477E">
          <w:rPr>
            <w:rFonts w:ascii="Arial Narrow" w:hAnsi="Arial Narrow" w:cs="TimesNewRoman"/>
            <w:b/>
            <w:bCs/>
            <w:i/>
            <w:iCs/>
            <w:color w:val="000000"/>
            <w:lang w:val="es-AR"/>
            <w:rPrChange w:id="4935" w:author="Ernesto del Puerto" w:date="2022-03-05T20:18:00Z">
              <w:rPr>
                <w:rFonts w:ascii="Arial Narrow" w:hAnsi="Arial Narrow" w:cs="TimesNewRoman"/>
                <w:color w:val="000000"/>
                <w:lang w:val="es-AR"/>
              </w:rPr>
            </w:rPrChange>
          </w:rPr>
          <w:t>setMethod</w:t>
        </w:r>
        <w:proofErr w:type="spellEnd"/>
        <w:r w:rsidRPr="00C2477E">
          <w:rPr>
            <w:rFonts w:ascii="Arial Narrow" w:hAnsi="Arial Narrow" w:cs="TimesNewRoman"/>
            <w:b/>
            <w:bCs/>
            <w:i/>
            <w:iCs/>
            <w:color w:val="000000"/>
            <w:lang w:val="es-AR"/>
            <w:rPrChange w:id="4936" w:author="Ernesto del Puerto" w:date="2022-03-05T20:18:00Z">
              <w:rPr>
                <w:rFonts w:ascii="Arial Narrow" w:hAnsi="Arial Narrow" w:cs="TimesNewRoman"/>
                <w:color w:val="000000"/>
                <w:lang w:val="es-AR"/>
              </w:rPr>
            </w:rPrChange>
          </w:rPr>
          <w:t>(</w:t>
        </w:r>
        <w:proofErr w:type="gramEnd"/>
        <w:r w:rsidRPr="00C2477E">
          <w:rPr>
            <w:rFonts w:ascii="Arial Narrow" w:hAnsi="Arial Narrow" w:cs="TimesNewRoman"/>
            <w:b/>
            <w:bCs/>
            <w:i/>
            <w:iCs/>
            <w:color w:val="000000"/>
            <w:lang w:val="es-AR"/>
            <w:rPrChange w:id="4937" w:author="Ernesto del Puerto" w:date="2022-03-05T20:18:00Z">
              <w:rPr>
                <w:rFonts w:ascii="Arial Narrow" w:hAnsi="Arial Narrow" w:cs="TimesNewRoman"/>
                <w:color w:val="000000"/>
                <w:lang w:val="es-AR"/>
              </w:rPr>
            </w:rPrChange>
          </w:rPr>
          <w:t>)</w:t>
        </w:r>
      </w:ins>
      <w:ins w:id="4938" w:author="Ernesto del Puerto" w:date="2022-03-05T20:18:00Z">
        <w:r>
          <w:rPr>
            <w:rFonts w:ascii="Arial Narrow" w:hAnsi="Arial Narrow" w:cs="TimesNewRoman"/>
            <w:color w:val="000000"/>
            <w:lang w:val="es-AR"/>
          </w:rPr>
          <w:t>.</w:t>
        </w:r>
      </w:ins>
    </w:p>
    <w:p w14:paraId="47E9E30A" w14:textId="77777777" w:rsidR="00C2477E" w:rsidRDefault="00C2477E" w:rsidP="00C2477E">
      <w:pPr>
        <w:autoSpaceDE w:val="0"/>
        <w:autoSpaceDN w:val="0"/>
        <w:adjustRightInd w:val="0"/>
        <w:spacing w:before="240"/>
        <w:rPr>
          <w:ins w:id="4939" w:author="Ernesto del Puerto" w:date="2022-03-05T20:18:00Z"/>
          <w:rFonts w:ascii="Arial Narrow" w:hAnsi="Arial Narrow" w:cs="TimesNewRoman"/>
          <w:color w:val="000000"/>
          <w:lang w:val="es-AR"/>
        </w:rPr>
      </w:pPr>
      <w:ins w:id="4940" w:author="Ernesto del Puerto" w:date="2022-03-05T20:14:00Z">
        <w:r w:rsidRPr="00C2477E">
          <w:rPr>
            <w:rFonts w:ascii="Arial Narrow" w:hAnsi="Arial Narrow" w:cs="TimesNewRoman"/>
            <w:color w:val="000000"/>
            <w:lang w:val="es-AR"/>
          </w:rPr>
          <w:t>Si est</w:t>
        </w:r>
      </w:ins>
      <w:ins w:id="4941" w:author="Ernesto del Puerto" w:date="2022-03-05T20:18:00Z">
        <w:r>
          <w:rPr>
            <w:rFonts w:ascii="Arial Narrow" w:hAnsi="Arial Narrow" w:cs="TimesNewRoman"/>
            <w:color w:val="000000"/>
            <w:lang w:val="es-AR"/>
          </w:rPr>
          <w:t>amos</w:t>
        </w:r>
      </w:ins>
      <w:ins w:id="4942" w:author="Ernesto del Puerto" w:date="2022-03-05T20:14:00Z">
        <w:r w:rsidRPr="00C2477E">
          <w:rPr>
            <w:rFonts w:ascii="Arial Narrow" w:hAnsi="Arial Narrow" w:cs="TimesNewRoman"/>
            <w:color w:val="000000"/>
            <w:lang w:val="es-AR"/>
          </w:rPr>
          <w:t xml:space="preserve"> utilizando una clase S4 definida en un paquete, p</w:t>
        </w:r>
      </w:ins>
      <w:ins w:id="4943" w:author="Ernesto del Puerto" w:date="2022-03-05T20:18:00Z">
        <w:r>
          <w:rPr>
            <w:rFonts w:ascii="Arial Narrow" w:hAnsi="Arial Narrow" w:cs="TimesNewRoman"/>
            <w:color w:val="000000"/>
            <w:lang w:val="es-AR"/>
          </w:rPr>
          <w:t>o</w:t>
        </w:r>
      </w:ins>
      <w:ins w:id="4944" w:author="Ernesto del Puerto" w:date="2022-03-05T20:14:00Z">
        <w:r w:rsidRPr="00C2477E">
          <w:rPr>
            <w:rFonts w:ascii="Arial Narrow" w:hAnsi="Arial Narrow" w:cs="TimesNewRoman"/>
            <w:color w:val="000000"/>
            <w:lang w:val="es-AR"/>
          </w:rPr>
          <w:t>de</w:t>
        </w:r>
      </w:ins>
      <w:ins w:id="4945" w:author="Ernesto del Puerto" w:date="2022-03-05T20:18:00Z">
        <w:r>
          <w:rPr>
            <w:rFonts w:ascii="Arial Narrow" w:hAnsi="Arial Narrow" w:cs="TimesNewRoman"/>
            <w:color w:val="000000"/>
            <w:lang w:val="es-AR"/>
          </w:rPr>
          <w:t>mos</w:t>
        </w:r>
      </w:ins>
      <w:ins w:id="4946" w:author="Ernesto del Puerto" w:date="2022-03-05T20:14:00Z">
        <w:r w:rsidRPr="00C2477E">
          <w:rPr>
            <w:rFonts w:ascii="Arial Narrow" w:hAnsi="Arial Narrow" w:cs="TimesNewRoman"/>
            <w:color w:val="000000"/>
            <w:lang w:val="es-AR"/>
          </w:rPr>
          <w:t xml:space="preserve"> obtener ayuda con </w:t>
        </w:r>
        <w:proofErr w:type="spellStart"/>
        <w:proofErr w:type="gramStart"/>
        <w:r w:rsidRPr="00C2477E">
          <w:rPr>
            <w:rFonts w:ascii="Arial Narrow" w:hAnsi="Arial Narrow" w:cs="TimesNewRoman"/>
            <w:color w:val="000000"/>
            <w:lang w:val="es-AR"/>
          </w:rPr>
          <w:t>class?Person</w:t>
        </w:r>
        <w:proofErr w:type="spellEnd"/>
        <w:proofErr w:type="gramEnd"/>
        <w:r w:rsidRPr="00C2477E">
          <w:rPr>
            <w:rFonts w:ascii="Arial Narrow" w:hAnsi="Arial Narrow" w:cs="TimesNewRoman"/>
            <w:color w:val="000000"/>
            <w:lang w:val="es-AR"/>
          </w:rPr>
          <w:t>.</w:t>
        </w:r>
      </w:ins>
    </w:p>
    <w:p w14:paraId="58AA770F" w14:textId="751747DF" w:rsidR="00C2477E" w:rsidRPr="00C2477E" w:rsidRDefault="00C2477E" w:rsidP="00C2477E">
      <w:pPr>
        <w:autoSpaceDE w:val="0"/>
        <w:autoSpaceDN w:val="0"/>
        <w:adjustRightInd w:val="0"/>
        <w:spacing w:before="240"/>
        <w:rPr>
          <w:ins w:id="4947" w:author="Ernesto del Puerto" w:date="2022-03-05T20:14:00Z"/>
          <w:rFonts w:ascii="Arial Narrow" w:hAnsi="Arial Narrow" w:cs="TimesNewRoman"/>
          <w:color w:val="000000"/>
          <w:lang w:val="es-AR"/>
        </w:rPr>
      </w:pPr>
      <w:ins w:id="4948" w:author="Ernesto del Puerto" w:date="2022-03-05T20:14:00Z">
        <w:r w:rsidRPr="00C2477E">
          <w:rPr>
            <w:rFonts w:ascii="Arial Narrow" w:hAnsi="Arial Narrow" w:cs="TimesNewRoman"/>
            <w:color w:val="000000"/>
            <w:lang w:val="es-AR"/>
          </w:rPr>
          <w:t xml:space="preserve">Para obtener ayuda para un método, </w:t>
        </w:r>
        <w:proofErr w:type="gramStart"/>
        <w:r w:rsidRPr="00C2477E">
          <w:rPr>
            <w:rFonts w:ascii="Arial Narrow" w:hAnsi="Arial Narrow" w:cs="TimesNewRoman"/>
            <w:color w:val="000000"/>
            <w:lang w:val="es-AR"/>
          </w:rPr>
          <w:t>escriba</w:t>
        </w:r>
      </w:ins>
      <w:ins w:id="4949" w:author="Ernesto del Puerto" w:date="2022-03-05T20:19:00Z">
        <w:r>
          <w:rPr>
            <w:rFonts w:ascii="Arial Narrow" w:hAnsi="Arial Narrow" w:cs="TimesNewRoman"/>
            <w:color w:val="000000"/>
            <w:lang w:val="es-AR"/>
          </w:rPr>
          <w:t>mos</w:t>
        </w:r>
      </w:ins>
      <w:ins w:id="4950" w:author="Ernesto del Puerto" w:date="2022-03-05T20:14:00Z">
        <w:r w:rsidRPr="00C2477E">
          <w:rPr>
            <w:rFonts w:ascii="Arial Narrow" w:hAnsi="Arial Narrow" w:cs="TimesNewRoman"/>
            <w:color w:val="000000"/>
            <w:lang w:val="es-AR"/>
          </w:rPr>
          <w:t xml:space="preserve"> ?</w:t>
        </w:r>
        <w:proofErr w:type="gramEnd"/>
        <w:r w:rsidRPr="00C2477E">
          <w:rPr>
            <w:rFonts w:ascii="Arial Narrow" w:hAnsi="Arial Narrow" w:cs="TimesNewRoman"/>
            <w:color w:val="000000"/>
            <w:lang w:val="es-AR"/>
          </w:rPr>
          <w:t xml:space="preserve"> delante de una llamada (por ejemplo, </w:t>
        </w:r>
        <w:r w:rsidRPr="00C2477E">
          <w:rPr>
            <w:rFonts w:ascii="Arial Narrow" w:hAnsi="Arial Narrow" w:cs="TimesNewRoman"/>
            <w:b/>
            <w:bCs/>
            <w:i/>
            <w:iCs/>
            <w:color w:val="000000"/>
            <w:lang w:val="es-AR"/>
            <w:rPrChange w:id="4951" w:author="Ernesto del Puerto" w:date="2022-03-05T20:19:00Z">
              <w:rPr>
                <w:rFonts w:ascii="Arial Narrow" w:hAnsi="Arial Narrow" w:cs="TimesNewRoman"/>
                <w:color w:val="000000"/>
                <w:lang w:val="es-AR"/>
              </w:rPr>
            </w:rPrChange>
          </w:rPr>
          <w:t>?</w:t>
        </w:r>
        <w:proofErr w:type="spellStart"/>
        <w:r w:rsidRPr="00C2477E">
          <w:rPr>
            <w:rFonts w:ascii="Arial Narrow" w:hAnsi="Arial Narrow" w:cs="TimesNewRoman"/>
            <w:b/>
            <w:bCs/>
            <w:i/>
            <w:iCs/>
            <w:color w:val="000000"/>
            <w:lang w:val="es-AR"/>
            <w:rPrChange w:id="4952" w:author="Ernesto del Puerto" w:date="2022-03-05T20:19:00Z">
              <w:rPr>
                <w:rFonts w:ascii="Arial Narrow" w:hAnsi="Arial Narrow" w:cs="TimesNewRoman"/>
                <w:color w:val="000000"/>
                <w:lang w:val="es-AR"/>
              </w:rPr>
            </w:rPrChange>
          </w:rPr>
          <w:t>age</w:t>
        </w:r>
        <w:proofErr w:type="spellEnd"/>
        <w:r w:rsidRPr="00C2477E">
          <w:rPr>
            <w:rFonts w:ascii="Arial Narrow" w:hAnsi="Arial Narrow" w:cs="TimesNewRoman"/>
            <w:b/>
            <w:bCs/>
            <w:i/>
            <w:iCs/>
            <w:color w:val="000000"/>
            <w:lang w:val="es-AR"/>
            <w:rPrChange w:id="4953" w:author="Ernesto del Puerto" w:date="2022-03-05T20:19:00Z">
              <w:rPr>
                <w:rFonts w:ascii="Arial Narrow" w:hAnsi="Arial Narrow" w:cs="TimesNewRoman"/>
                <w:color w:val="000000"/>
                <w:lang w:val="es-AR"/>
              </w:rPr>
            </w:rPrChange>
          </w:rPr>
          <w:t>(</w:t>
        </w:r>
        <w:proofErr w:type="spellStart"/>
        <w:r w:rsidRPr="00C2477E">
          <w:rPr>
            <w:rFonts w:ascii="Arial Narrow" w:hAnsi="Arial Narrow" w:cs="TimesNewRoman"/>
            <w:b/>
            <w:bCs/>
            <w:i/>
            <w:iCs/>
            <w:color w:val="000000"/>
            <w:lang w:val="es-AR"/>
            <w:rPrChange w:id="4954" w:author="Ernesto del Puerto" w:date="2022-03-05T20:19:00Z">
              <w:rPr>
                <w:rFonts w:ascii="Arial Narrow" w:hAnsi="Arial Narrow" w:cs="TimesNewRoman"/>
                <w:color w:val="000000"/>
                <w:lang w:val="es-AR"/>
              </w:rPr>
            </w:rPrChange>
          </w:rPr>
          <w:t>john</w:t>
        </w:r>
        <w:proofErr w:type="spellEnd"/>
        <w:r w:rsidRPr="00C2477E">
          <w:rPr>
            <w:rFonts w:ascii="Arial Narrow" w:hAnsi="Arial Narrow" w:cs="TimesNewRoman"/>
            <w:b/>
            <w:bCs/>
            <w:i/>
            <w:iCs/>
            <w:color w:val="000000"/>
            <w:lang w:val="es-AR"/>
            <w:rPrChange w:id="4955" w:author="Ernesto del Puerto" w:date="2022-03-05T20:19:00Z">
              <w:rPr>
                <w:rFonts w:ascii="Arial Narrow" w:hAnsi="Arial Narrow" w:cs="TimesNewRoman"/>
                <w:color w:val="000000"/>
                <w:lang w:val="es-AR"/>
              </w:rPr>
            </w:rPrChange>
          </w:rPr>
          <w:t>)</w:t>
        </w:r>
        <w:r w:rsidRPr="00C2477E">
          <w:rPr>
            <w:rFonts w:ascii="Arial Narrow" w:hAnsi="Arial Narrow" w:cs="TimesNewRoman"/>
            <w:color w:val="000000"/>
            <w:lang w:val="es-AR"/>
          </w:rPr>
          <w:t>) y ? utilizará la clase de los argumentos para averiguar qué archivo de ayuda necesita</w:t>
        </w:r>
      </w:ins>
      <w:ins w:id="4956" w:author="Ernesto del Puerto" w:date="2022-03-05T20:19:00Z">
        <w:r w:rsidR="005002B5">
          <w:rPr>
            <w:rFonts w:ascii="Arial Narrow" w:hAnsi="Arial Narrow" w:cs="TimesNewRoman"/>
            <w:color w:val="000000"/>
            <w:lang w:val="es-AR"/>
          </w:rPr>
          <w:t>mos</w:t>
        </w:r>
      </w:ins>
      <w:ins w:id="4957" w:author="Ernesto del Puerto" w:date="2022-03-05T20:14:00Z">
        <w:r w:rsidRPr="00C2477E">
          <w:rPr>
            <w:rFonts w:ascii="Arial Narrow" w:hAnsi="Arial Narrow" w:cs="TimesNewRoman"/>
            <w:color w:val="000000"/>
            <w:lang w:val="es-AR"/>
          </w:rPr>
          <w:t>.</w:t>
        </w:r>
      </w:ins>
    </w:p>
    <w:p w14:paraId="7250372F" w14:textId="77777777" w:rsidR="005002B5" w:rsidRDefault="00C2477E" w:rsidP="00C2477E">
      <w:pPr>
        <w:autoSpaceDE w:val="0"/>
        <w:autoSpaceDN w:val="0"/>
        <w:adjustRightInd w:val="0"/>
        <w:spacing w:before="240"/>
        <w:rPr>
          <w:ins w:id="4958" w:author="Ernesto del Puerto" w:date="2022-03-05T20:19:00Z"/>
          <w:rFonts w:ascii="Arial Narrow" w:hAnsi="Arial Narrow" w:cs="TimesNewRoman"/>
          <w:color w:val="000000"/>
          <w:lang w:val="es-AR"/>
        </w:rPr>
      </w:pPr>
      <w:ins w:id="4959" w:author="Ernesto del Puerto" w:date="2022-03-05T20:14:00Z">
        <w:r w:rsidRPr="00C2477E">
          <w:rPr>
            <w:rFonts w:ascii="Arial Narrow" w:hAnsi="Arial Narrow" w:cs="TimesNewRoman"/>
            <w:color w:val="000000"/>
            <w:lang w:val="es-AR"/>
          </w:rPr>
          <w:lastRenderedPageBreak/>
          <w:t xml:space="preserve">Finalmente, puede usar las funciones de </w:t>
        </w:r>
        <w:proofErr w:type="spellStart"/>
        <w:r w:rsidRPr="00C2477E">
          <w:rPr>
            <w:rFonts w:ascii="Arial Narrow" w:hAnsi="Arial Narrow" w:cs="TimesNewRoman"/>
            <w:color w:val="000000"/>
            <w:lang w:val="es-AR"/>
          </w:rPr>
          <w:t>sloop</w:t>
        </w:r>
        <w:proofErr w:type="spellEnd"/>
        <w:r w:rsidRPr="00C2477E">
          <w:rPr>
            <w:rFonts w:ascii="Arial Narrow" w:hAnsi="Arial Narrow" w:cs="TimesNewRoman"/>
            <w:color w:val="000000"/>
            <w:lang w:val="es-AR"/>
          </w:rPr>
          <w:t xml:space="preserve"> para identificar los objetos y genéricos de S4 que se encuentran en la naturaleza</w:t>
        </w:r>
      </w:ins>
      <w:ins w:id="4960" w:author="Ernesto del Puerto" w:date="2022-03-05T20:19:00Z">
        <w:r w:rsidR="005002B5">
          <w:rPr>
            <w:rFonts w:ascii="Arial Narrow" w:hAnsi="Arial Narrow" w:cs="TimesNewRoman"/>
            <w:color w:val="000000"/>
            <w:lang w:val="es-AR"/>
          </w:rPr>
          <w:t>.</w:t>
        </w:r>
      </w:ins>
    </w:p>
    <w:p w14:paraId="22432300" w14:textId="52E3E0C8" w:rsidR="005002B5" w:rsidRPr="00EB301F" w:rsidRDefault="00EB301F">
      <w:pPr>
        <w:pStyle w:val="Ttulo1"/>
        <w:numPr>
          <w:ilvl w:val="1"/>
          <w:numId w:val="1"/>
        </w:numPr>
        <w:rPr>
          <w:ins w:id="4961" w:author="Ernesto del Puerto" w:date="2022-03-05T20:22:00Z"/>
          <w:rFonts w:ascii="Arial Narrow" w:hAnsi="Arial Narrow" w:cs="CourierNewPSMT"/>
          <w:b/>
          <w:color w:val="000000"/>
          <w:sz w:val="28"/>
          <w:szCs w:val="28"/>
          <w:lang w:val="es-ES"/>
          <w:rPrChange w:id="4962" w:author="Ernesto del Puerto" w:date="2022-03-05T20:23:00Z">
            <w:rPr>
              <w:ins w:id="4963" w:author="Ernesto del Puerto" w:date="2022-03-05T20:22:00Z"/>
              <w:rFonts w:ascii="Arial Narrow" w:hAnsi="Arial Narrow" w:cs="TimesNewRoman"/>
              <w:color w:val="000000"/>
              <w:lang w:val="es-AR"/>
            </w:rPr>
          </w:rPrChange>
        </w:rPr>
        <w:pPrChange w:id="4964" w:author="Ernesto del Puerto" w:date="2022-03-05T20:23:00Z">
          <w:pPr>
            <w:autoSpaceDE w:val="0"/>
            <w:autoSpaceDN w:val="0"/>
            <w:adjustRightInd w:val="0"/>
            <w:spacing w:before="240"/>
          </w:pPr>
        </w:pPrChange>
      </w:pPr>
      <w:bookmarkStart w:id="4965" w:name="_Toc97490042"/>
      <w:ins w:id="4966" w:author="Ernesto del Puerto" w:date="2022-03-05T20:22:00Z">
        <w:r w:rsidRPr="00EB301F">
          <w:rPr>
            <w:rFonts w:ascii="Arial Narrow" w:eastAsia="Times New Roman" w:hAnsi="Arial Narrow" w:cs="CourierNewPSMT"/>
            <w:b/>
            <w:color w:val="000000"/>
            <w:sz w:val="28"/>
            <w:szCs w:val="28"/>
            <w:lang w:val="es-ES"/>
            <w:rPrChange w:id="4967" w:author="Ernesto del Puerto" w:date="2022-03-05T20:23:00Z">
              <w:rPr>
                <w:rFonts w:ascii="Arial Narrow" w:hAnsi="Arial Narrow" w:cs="TimesNewRoman"/>
                <w:color w:val="000000"/>
                <w:lang w:val="es-AR"/>
              </w:rPr>
            </w:rPrChange>
          </w:rPr>
          <w:t>Ejercicios</w:t>
        </w:r>
        <w:bookmarkEnd w:id="4965"/>
      </w:ins>
    </w:p>
    <w:p w14:paraId="0B334947" w14:textId="5F986C23" w:rsidR="00EB301F" w:rsidRDefault="00EB301F" w:rsidP="00C2477E">
      <w:pPr>
        <w:autoSpaceDE w:val="0"/>
        <w:autoSpaceDN w:val="0"/>
        <w:adjustRightInd w:val="0"/>
        <w:spacing w:before="240"/>
        <w:rPr>
          <w:ins w:id="4968" w:author="Ernesto del Puerto" w:date="2022-03-05T20:22:00Z"/>
          <w:rFonts w:ascii="Arial Narrow" w:hAnsi="Arial Narrow" w:cs="TimesNewRoman"/>
          <w:color w:val="000000"/>
          <w:lang w:val="es-AR"/>
        </w:rPr>
      </w:pPr>
    </w:p>
    <w:p w14:paraId="7579559A" w14:textId="2AC84A1E" w:rsidR="00EB301F" w:rsidRDefault="00EB301F" w:rsidP="00C2477E">
      <w:pPr>
        <w:autoSpaceDE w:val="0"/>
        <w:autoSpaceDN w:val="0"/>
        <w:adjustRightInd w:val="0"/>
        <w:spacing w:before="240"/>
        <w:rPr>
          <w:ins w:id="4969" w:author="Ernesto del Puerto" w:date="2022-03-05T20:19:00Z"/>
          <w:rFonts w:ascii="Arial Narrow" w:hAnsi="Arial Narrow" w:cs="TimesNewRoman"/>
          <w:color w:val="000000"/>
          <w:lang w:val="es-AR"/>
        </w:rPr>
      </w:pPr>
      <w:ins w:id="4970" w:author="Ernesto del Puerto" w:date="2022-03-05T20:22:00Z">
        <w:r>
          <w:rPr>
            <w:rFonts w:ascii="Arial Narrow" w:hAnsi="Arial Narrow" w:cs="TimesNewRoman"/>
            <w:noProof/>
            <w:color w:val="000000"/>
            <w:lang w:val="es-AR"/>
          </w:rPr>
          <w:drawing>
            <wp:inline distT="0" distB="0" distL="0" distR="0" wp14:anchorId="1AFE7E47" wp14:editId="34F80AEF">
              <wp:extent cx="6106160" cy="1333500"/>
              <wp:effectExtent l="0" t="0" r="889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06160" cy="1333500"/>
                      </a:xfrm>
                      <a:prstGeom prst="rect">
                        <a:avLst/>
                      </a:prstGeom>
                      <a:noFill/>
                      <a:ln>
                        <a:noFill/>
                      </a:ln>
                    </pic:spPr>
                  </pic:pic>
                </a:graphicData>
              </a:graphic>
            </wp:inline>
          </w:drawing>
        </w:r>
      </w:ins>
    </w:p>
    <w:p w14:paraId="4D1FB55B" w14:textId="3F862D87" w:rsidR="005002B5" w:rsidRDefault="00EB301F" w:rsidP="00C2477E">
      <w:pPr>
        <w:autoSpaceDE w:val="0"/>
        <w:autoSpaceDN w:val="0"/>
        <w:adjustRightInd w:val="0"/>
        <w:spacing w:before="240"/>
        <w:rPr>
          <w:ins w:id="4971" w:author="Ernesto del Puerto" w:date="2022-03-05T20:19:00Z"/>
          <w:rFonts w:ascii="Arial Narrow" w:hAnsi="Arial Narrow" w:cs="TimesNewRoman"/>
          <w:color w:val="000000"/>
          <w:lang w:val="es-AR"/>
        </w:rPr>
      </w:pPr>
      <w:ins w:id="4972" w:author="Ernesto del Puerto" w:date="2022-03-05T20:22:00Z">
        <w:r>
          <w:rPr>
            <w:rFonts w:ascii="Arial Narrow" w:hAnsi="Arial Narrow" w:cs="TimesNewRoman"/>
            <w:color w:val="000000"/>
            <w:lang w:val="es-AR"/>
          </w:rPr>
          <w:t>To</w:t>
        </w:r>
      </w:ins>
      <w:ins w:id="4973" w:author="Ernesto del Puerto" w:date="2022-03-05T20:23:00Z">
        <w:r>
          <w:rPr>
            <w:rFonts w:ascii="Arial Narrow" w:hAnsi="Arial Narrow" w:cs="TimesNewRoman"/>
            <w:color w:val="000000"/>
            <w:lang w:val="es-AR"/>
          </w:rPr>
          <w:t xml:space="preserve">mados del texto </w:t>
        </w:r>
        <w:proofErr w:type="spellStart"/>
        <w:r>
          <w:rPr>
            <w:rFonts w:ascii="Arial Narrow" w:hAnsi="Arial Narrow" w:cs="TimesNewRoman"/>
            <w:color w:val="000000"/>
            <w:lang w:val="es-AR"/>
          </w:rPr>
          <w:t>Advanced</w:t>
        </w:r>
        <w:proofErr w:type="spellEnd"/>
        <w:r>
          <w:rPr>
            <w:rFonts w:ascii="Arial Narrow" w:hAnsi="Arial Narrow" w:cs="TimesNewRoman"/>
            <w:color w:val="000000"/>
            <w:lang w:val="es-AR"/>
          </w:rPr>
          <w:t xml:space="preserve"> R.</w:t>
        </w:r>
      </w:ins>
    </w:p>
    <w:p w14:paraId="1A44A935" w14:textId="77777777" w:rsidR="00EB301F" w:rsidRPr="00EB301F" w:rsidRDefault="00EB301F">
      <w:pPr>
        <w:pStyle w:val="Ttulo1"/>
        <w:numPr>
          <w:ilvl w:val="0"/>
          <w:numId w:val="1"/>
        </w:numPr>
        <w:rPr>
          <w:ins w:id="4974" w:author="Ernesto del Puerto" w:date="2022-03-05T20:24:00Z"/>
          <w:rFonts w:ascii="Arial Narrow" w:hAnsi="Arial Narrow" w:cs="CourierNewPSMT"/>
          <w:b/>
          <w:color w:val="000000"/>
          <w:sz w:val="28"/>
          <w:szCs w:val="28"/>
          <w:lang w:val="es-ES"/>
          <w:rPrChange w:id="4975" w:author="Ernesto del Puerto" w:date="2022-03-05T20:24:00Z">
            <w:rPr>
              <w:ins w:id="4976" w:author="Ernesto del Puerto" w:date="2022-03-05T20:24:00Z"/>
              <w:rFonts w:ascii="Arial Narrow" w:hAnsi="Arial Narrow" w:cs="TimesNewRoman"/>
              <w:color w:val="000000"/>
              <w:lang w:val="es-AR"/>
            </w:rPr>
          </w:rPrChange>
        </w:rPr>
        <w:pPrChange w:id="4977" w:author="Ernesto del Puerto" w:date="2022-03-05T20:24:00Z">
          <w:pPr>
            <w:autoSpaceDE w:val="0"/>
            <w:autoSpaceDN w:val="0"/>
            <w:adjustRightInd w:val="0"/>
            <w:spacing w:before="240"/>
          </w:pPr>
        </w:pPrChange>
      </w:pPr>
      <w:bookmarkStart w:id="4978" w:name="_Toc97490043"/>
      <w:ins w:id="4979" w:author="Ernesto del Puerto" w:date="2022-03-05T20:24:00Z">
        <w:r w:rsidRPr="00EB301F">
          <w:rPr>
            <w:rFonts w:ascii="Arial Narrow" w:eastAsia="Times New Roman" w:hAnsi="Arial Narrow" w:cs="CourierNewPSMT"/>
            <w:b/>
            <w:color w:val="000000"/>
            <w:sz w:val="28"/>
            <w:szCs w:val="28"/>
            <w:lang w:val="es-ES"/>
            <w:rPrChange w:id="4980" w:author="Ernesto del Puerto" w:date="2022-03-05T20:24:00Z">
              <w:rPr>
                <w:rFonts w:ascii="Arial Narrow" w:hAnsi="Arial Narrow" w:cs="TimesNewRoman"/>
                <w:color w:val="000000"/>
                <w:lang w:val="es-AR"/>
              </w:rPr>
            </w:rPrChange>
          </w:rPr>
          <w:t>Clases</w:t>
        </w:r>
        <w:bookmarkEnd w:id="4978"/>
      </w:ins>
    </w:p>
    <w:p w14:paraId="1E39B6ED" w14:textId="77777777" w:rsidR="009528F5" w:rsidRDefault="009528F5" w:rsidP="00EB301F">
      <w:pPr>
        <w:autoSpaceDE w:val="0"/>
        <w:autoSpaceDN w:val="0"/>
        <w:adjustRightInd w:val="0"/>
        <w:spacing w:before="240"/>
        <w:rPr>
          <w:ins w:id="4981" w:author="Ernesto del Puerto" w:date="2022-03-05T20:32:00Z"/>
          <w:rFonts w:ascii="Arial Narrow" w:hAnsi="Arial Narrow" w:cs="TimesNewRoman"/>
          <w:color w:val="000000"/>
          <w:lang w:val="es-AR"/>
        </w:rPr>
      </w:pPr>
    </w:p>
    <w:p w14:paraId="43527EA2" w14:textId="7F19F7BB" w:rsidR="009528F5" w:rsidRDefault="009528F5" w:rsidP="00EB301F">
      <w:pPr>
        <w:autoSpaceDE w:val="0"/>
        <w:autoSpaceDN w:val="0"/>
        <w:adjustRightInd w:val="0"/>
        <w:spacing w:before="240"/>
        <w:rPr>
          <w:ins w:id="4982" w:author="Ernesto del Puerto" w:date="2022-03-05T20:32:00Z"/>
          <w:rFonts w:ascii="Arial Narrow" w:hAnsi="Arial Narrow" w:cs="TimesNewRoman"/>
          <w:color w:val="000000"/>
          <w:lang w:val="es-AR"/>
        </w:rPr>
      </w:pPr>
      <w:ins w:id="4983" w:author="Ernesto del Puerto" w:date="2022-03-05T20:32:00Z">
        <w:r>
          <w:rPr>
            <w:rFonts w:ascii="Arial Narrow" w:hAnsi="Arial Narrow" w:cs="TimesNewRoman"/>
            <w:noProof/>
            <w:color w:val="000000"/>
            <w:lang w:val="es-AR"/>
          </w:rPr>
          <w:drawing>
            <wp:inline distT="0" distB="0" distL="0" distR="0" wp14:anchorId="22D3D921" wp14:editId="051B3056">
              <wp:extent cx="4144645" cy="3238500"/>
              <wp:effectExtent l="0" t="0" r="825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44645" cy="3238500"/>
                      </a:xfrm>
                      <a:prstGeom prst="rect">
                        <a:avLst/>
                      </a:prstGeom>
                      <a:noFill/>
                      <a:ln>
                        <a:noFill/>
                      </a:ln>
                    </pic:spPr>
                  </pic:pic>
                </a:graphicData>
              </a:graphic>
            </wp:inline>
          </w:drawing>
        </w:r>
      </w:ins>
    </w:p>
    <w:p w14:paraId="684F7BC3" w14:textId="64A73C76" w:rsidR="009528F5" w:rsidRDefault="009528F5" w:rsidP="009528F5">
      <w:pPr>
        <w:pStyle w:val="TtuloTDC"/>
        <w:autoSpaceDE w:val="0"/>
        <w:autoSpaceDN w:val="0"/>
        <w:adjustRightInd w:val="0"/>
        <w:outlineLvl w:val="2"/>
        <w:rPr>
          <w:ins w:id="4984" w:author="Ernesto del Puerto" w:date="2022-03-05T20:33:00Z"/>
          <w:rFonts w:ascii="Arial Narrow" w:hAnsi="Arial Narrow" w:cs="TimesNewRoman"/>
          <w:color w:val="000000"/>
          <w:lang w:val="es-AR"/>
        </w:rPr>
      </w:pPr>
      <w:bookmarkStart w:id="4985" w:name="_Toc97490044"/>
      <w:ins w:id="4986" w:author="Ernesto del Puerto" w:date="2022-03-05T20:33:00Z">
        <w:r>
          <w:rPr>
            <w:rFonts w:ascii="Arial Narrow" w:eastAsia="Times New Roman" w:hAnsi="Arial Narrow" w:cs="CourierNewPSMT"/>
            <w:b/>
            <w:color w:val="000000"/>
            <w:sz w:val="28"/>
            <w:szCs w:val="28"/>
            <w:lang w:val="es-ES" w:eastAsia="es-ES"/>
          </w:rPr>
          <w:t>Figura 39.1. Ejemplos de clases S4</w:t>
        </w:r>
        <w:bookmarkEnd w:id="4985"/>
      </w:ins>
    </w:p>
    <w:p w14:paraId="571C0562" w14:textId="4DA43E8E" w:rsidR="00EB301F" w:rsidRPr="00EB301F" w:rsidRDefault="00EB301F" w:rsidP="00EB301F">
      <w:pPr>
        <w:autoSpaceDE w:val="0"/>
        <w:autoSpaceDN w:val="0"/>
        <w:adjustRightInd w:val="0"/>
        <w:spacing w:before="240"/>
        <w:rPr>
          <w:ins w:id="4987" w:author="Ernesto del Puerto" w:date="2022-03-05T20:24:00Z"/>
          <w:rFonts w:ascii="Arial Narrow" w:hAnsi="Arial Narrow" w:cs="TimesNewRoman"/>
          <w:color w:val="000000"/>
          <w:lang w:val="es-AR"/>
        </w:rPr>
      </w:pPr>
      <w:ins w:id="4988" w:author="Ernesto del Puerto" w:date="2022-03-05T20:24:00Z">
        <w:r w:rsidRPr="00EB301F">
          <w:rPr>
            <w:rFonts w:ascii="Arial Narrow" w:hAnsi="Arial Narrow" w:cs="TimesNewRoman"/>
            <w:color w:val="000000"/>
            <w:lang w:val="es-AR"/>
          </w:rPr>
          <w:t>Para definir una clase S4, llame</w:t>
        </w:r>
        <w:r w:rsidR="007612FF">
          <w:rPr>
            <w:rFonts w:ascii="Arial Narrow" w:hAnsi="Arial Narrow" w:cs="TimesNewRoman"/>
            <w:color w:val="000000"/>
            <w:lang w:val="es-AR"/>
          </w:rPr>
          <w:t>mos</w:t>
        </w:r>
        <w:r w:rsidRPr="00EB301F">
          <w:rPr>
            <w:rFonts w:ascii="Arial Narrow" w:hAnsi="Arial Narrow" w:cs="TimesNewRoman"/>
            <w:color w:val="000000"/>
            <w:lang w:val="es-AR"/>
          </w:rPr>
          <w:t xml:space="preserve"> a </w:t>
        </w:r>
        <w:proofErr w:type="spellStart"/>
        <w:proofErr w:type="gramStart"/>
        <w:r w:rsidRPr="007612FF">
          <w:rPr>
            <w:rFonts w:ascii="Arial Narrow" w:hAnsi="Arial Narrow" w:cs="TimesNewRoman"/>
            <w:b/>
            <w:bCs/>
            <w:i/>
            <w:iCs/>
            <w:color w:val="000000"/>
            <w:lang w:val="es-AR"/>
            <w:rPrChange w:id="4989" w:author="Ernesto del Puerto" w:date="2022-03-05T20:25:00Z">
              <w:rPr>
                <w:rFonts w:ascii="Arial Narrow" w:hAnsi="Arial Narrow" w:cs="TimesNewRoman"/>
                <w:color w:val="000000"/>
                <w:lang w:val="es-AR"/>
              </w:rPr>
            </w:rPrChange>
          </w:rPr>
          <w:t>setClass</w:t>
        </w:r>
        <w:proofErr w:type="spellEnd"/>
        <w:r w:rsidRPr="007612FF">
          <w:rPr>
            <w:rFonts w:ascii="Arial Narrow" w:hAnsi="Arial Narrow" w:cs="TimesNewRoman"/>
            <w:b/>
            <w:bCs/>
            <w:i/>
            <w:iCs/>
            <w:color w:val="000000"/>
            <w:lang w:val="es-AR"/>
            <w:rPrChange w:id="4990" w:author="Ernesto del Puerto" w:date="2022-03-05T20:25:00Z">
              <w:rPr>
                <w:rFonts w:ascii="Arial Narrow" w:hAnsi="Arial Narrow" w:cs="TimesNewRoman"/>
                <w:color w:val="000000"/>
                <w:lang w:val="es-AR"/>
              </w:rPr>
            </w:rPrChange>
          </w:rPr>
          <w:t>(</w:t>
        </w:r>
        <w:proofErr w:type="gramEnd"/>
        <w:r w:rsidRPr="007612FF">
          <w:rPr>
            <w:rFonts w:ascii="Arial Narrow" w:hAnsi="Arial Narrow" w:cs="TimesNewRoman"/>
            <w:b/>
            <w:bCs/>
            <w:i/>
            <w:iCs/>
            <w:color w:val="000000"/>
            <w:lang w:val="es-AR"/>
            <w:rPrChange w:id="4991" w:author="Ernesto del Puerto" w:date="2022-03-05T20:25:00Z">
              <w:rPr>
                <w:rFonts w:ascii="Arial Narrow" w:hAnsi="Arial Narrow" w:cs="TimesNewRoman"/>
                <w:color w:val="000000"/>
                <w:lang w:val="es-AR"/>
              </w:rPr>
            </w:rPrChange>
          </w:rPr>
          <w:t>)</w:t>
        </w:r>
        <w:r w:rsidRPr="00EB301F">
          <w:rPr>
            <w:rFonts w:ascii="Arial Narrow" w:hAnsi="Arial Narrow" w:cs="TimesNewRoman"/>
            <w:color w:val="000000"/>
            <w:lang w:val="es-AR"/>
          </w:rPr>
          <w:t xml:space="preserve"> con tres argumentos:</w:t>
        </w:r>
      </w:ins>
    </w:p>
    <w:p w14:paraId="09F0C8EC" w14:textId="77777777" w:rsidR="007612FF" w:rsidRDefault="00EB301F" w:rsidP="007612FF">
      <w:pPr>
        <w:pStyle w:val="Prrafodelista"/>
        <w:numPr>
          <w:ilvl w:val="0"/>
          <w:numId w:val="100"/>
        </w:numPr>
        <w:autoSpaceDE w:val="0"/>
        <w:autoSpaceDN w:val="0"/>
        <w:adjustRightInd w:val="0"/>
        <w:spacing w:before="240"/>
        <w:rPr>
          <w:ins w:id="4992" w:author="Ernesto del Puerto" w:date="2022-03-05T20:25:00Z"/>
          <w:rFonts w:ascii="Arial Narrow" w:hAnsi="Arial Narrow" w:cs="TimesNewRoman"/>
          <w:color w:val="000000"/>
          <w:lang w:val="es-AR"/>
        </w:rPr>
      </w:pPr>
      <w:ins w:id="4993" w:author="Ernesto del Puerto" w:date="2022-03-05T20:24:00Z">
        <w:r w:rsidRPr="007612FF">
          <w:rPr>
            <w:rFonts w:ascii="Arial Narrow" w:hAnsi="Arial Narrow" w:cs="TimesNewRoman"/>
            <w:color w:val="000000"/>
            <w:lang w:val="es-AR"/>
            <w:rPrChange w:id="4994" w:author="Ernesto del Puerto" w:date="2022-03-05T20:25:00Z">
              <w:rPr>
                <w:lang w:val="es-AR"/>
              </w:rPr>
            </w:rPrChange>
          </w:rPr>
          <w:t>El nombre de la clase.</w:t>
        </w:r>
      </w:ins>
    </w:p>
    <w:p w14:paraId="5B98420A" w14:textId="26A9EDC6" w:rsidR="00EB301F" w:rsidRPr="007612FF" w:rsidRDefault="007612FF" w:rsidP="007612FF">
      <w:pPr>
        <w:autoSpaceDE w:val="0"/>
        <w:autoSpaceDN w:val="0"/>
        <w:adjustRightInd w:val="0"/>
        <w:spacing w:before="240"/>
        <w:rPr>
          <w:ins w:id="4995" w:author="Ernesto del Puerto" w:date="2022-03-05T20:24:00Z"/>
          <w:rFonts w:ascii="Arial Narrow" w:hAnsi="Arial Narrow" w:cs="TimesNewRoman"/>
          <w:color w:val="000000"/>
          <w:lang w:val="es-AR"/>
          <w:rPrChange w:id="4996" w:author="Ernesto del Puerto" w:date="2022-03-05T20:25:00Z">
            <w:rPr>
              <w:ins w:id="4997" w:author="Ernesto del Puerto" w:date="2022-03-05T20:24:00Z"/>
              <w:lang w:val="es-AR"/>
            </w:rPr>
          </w:rPrChange>
        </w:rPr>
      </w:pPr>
      <w:ins w:id="4998" w:author="Ernesto del Puerto" w:date="2022-03-05T20:26:00Z">
        <w:r>
          <w:rPr>
            <w:rFonts w:ascii="Arial Narrow" w:hAnsi="Arial Narrow" w:cs="TimesNewRoman"/>
            <w:color w:val="000000"/>
            <w:lang w:val="es-AR"/>
          </w:rPr>
          <w:t>P</w:t>
        </w:r>
      </w:ins>
      <w:ins w:id="4999" w:author="Ernesto del Puerto" w:date="2022-03-05T20:24:00Z">
        <w:r w:rsidR="00EB301F" w:rsidRPr="007612FF">
          <w:rPr>
            <w:rFonts w:ascii="Arial Narrow" w:hAnsi="Arial Narrow" w:cs="TimesNewRoman"/>
            <w:color w:val="000000"/>
            <w:lang w:val="es-AR"/>
            <w:rPrChange w:id="5000" w:author="Ernesto del Puerto" w:date="2022-03-05T20:25:00Z">
              <w:rPr>
                <w:lang w:val="es-AR"/>
              </w:rPr>
            </w:rPrChange>
          </w:rPr>
          <w:t xml:space="preserve">or convención, los nombres de clase de S4 usan </w:t>
        </w:r>
        <w:proofErr w:type="spellStart"/>
        <w:r w:rsidR="00EB301F" w:rsidRPr="007612FF">
          <w:rPr>
            <w:rFonts w:ascii="Arial Narrow" w:hAnsi="Arial Narrow" w:cs="TimesNewRoman"/>
            <w:color w:val="000000"/>
            <w:lang w:val="es-AR"/>
            <w:rPrChange w:id="5001" w:author="Ernesto del Puerto" w:date="2022-03-05T20:25:00Z">
              <w:rPr>
                <w:lang w:val="es-AR"/>
              </w:rPr>
            </w:rPrChange>
          </w:rPr>
          <w:t>UpperCamelCase</w:t>
        </w:r>
        <w:proofErr w:type="spellEnd"/>
        <w:r w:rsidR="00EB301F" w:rsidRPr="007612FF">
          <w:rPr>
            <w:rFonts w:ascii="Arial Narrow" w:hAnsi="Arial Narrow" w:cs="TimesNewRoman"/>
            <w:color w:val="000000"/>
            <w:lang w:val="es-AR"/>
            <w:rPrChange w:id="5002" w:author="Ernesto del Puerto" w:date="2022-03-05T20:25:00Z">
              <w:rPr>
                <w:lang w:val="es-AR"/>
              </w:rPr>
            </w:rPrChange>
          </w:rPr>
          <w:t>.</w:t>
        </w:r>
      </w:ins>
    </w:p>
    <w:p w14:paraId="4D036336" w14:textId="77777777" w:rsidR="007612FF" w:rsidRDefault="00EB301F" w:rsidP="007612FF">
      <w:pPr>
        <w:pStyle w:val="Prrafodelista"/>
        <w:numPr>
          <w:ilvl w:val="0"/>
          <w:numId w:val="100"/>
        </w:numPr>
        <w:autoSpaceDE w:val="0"/>
        <w:autoSpaceDN w:val="0"/>
        <w:adjustRightInd w:val="0"/>
        <w:spacing w:before="240"/>
        <w:rPr>
          <w:ins w:id="5003" w:author="Ernesto del Puerto" w:date="2022-03-05T20:26:00Z"/>
          <w:rFonts w:ascii="Arial Narrow" w:hAnsi="Arial Narrow" w:cs="TimesNewRoman"/>
          <w:color w:val="000000"/>
          <w:lang w:val="es-AR"/>
        </w:rPr>
      </w:pPr>
      <w:ins w:id="5004" w:author="Ernesto del Puerto" w:date="2022-03-05T20:24:00Z">
        <w:r w:rsidRPr="007612FF">
          <w:rPr>
            <w:rFonts w:ascii="Arial Narrow" w:hAnsi="Arial Narrow" w:cs="TimesNewRoman"/>
            <w:color w:val="000000"/>
            <w:lang w:val="es-AR"/>
            <w:rPrChange w:id="5005" w:author="Ernesto del Puerto" w:date="2022-03-05T20:25:00Z">
              <w:rPr>
                <w:lang w:val="es-AR"/>
              </w:rPr>
            </w:rPrChange>
          </w:rPr>
          <w:lastRenderedPageBreak/>
          <w:t>Un vector de caracteres con nombre que describe los nombres y las clases de l</w:t>
        </w:r>
      </w:ins>
      <w:ins w:id="5006" w:author="Ernesto del Puerto" w:date="2022-03-05T20:26:00Z">
        <w:r w:rsidR="007612FF">
          <w:rPr>
            <w:rFonts w:ascii="Arial Narrow" w:hAnsi="Arial Narrow" w:cs="TimesNewRoman"/>
            <w:color w:val="000000"/>
            <w:lang w:val="es-AR"/>
          </w:rPr>
          <w:t>os</w:t>
        </w:r>
      </w:ins>
      <w:ins w:id="5007" w:author="Ernesto del Puerto" w:date="2022-03-05T20:24:00Z">
        <w:r w:rsidRPr="007612FF">
          <w:rPr>
            <w:rFonts w:ascii="Arial Narrow" w:hAnsi="Arial Narrow" w:cs="TimesNewRoman"/>
            <w:color w:val="000000"/>
            <w:lang w:val="es-AR"/>
            <w:rPrChange w:id="5008" w:author="Ernesto del Puerto" w:date="2022-03-05T20:25:00Z">
              <w:rPr>
                <w:lang w:val="es-AR"/>
              </w:rPr>
            </w:rPrChange>
          </w:rPr>
          <w:t xml:space="preserve"> </w:t>
        </w:r>
      </w:ins>
      <w:ins w:id="5009" w:author="Ernesto del Puerto" w:date="2022-03-05T20:26:00Z">
        <w:r w:rsidR="007612FF">
          <w:rPr>
            <w:rFonts w:ascii="Arial Narrow" w:hAnsi="Arial Narrow" w:cs="TimesNewRoman"/>
            <w:color w:val="000000"/>
            <w:lang w:val="es-AR"/>
          </w:rPr>
          <w:t>slots</w:t>
        </w:r>
      </w:ins>
      <w:ins w:id="5010" w:author="Ernesto del Puerto" w:date="2022-03-05T20:24:00Z">
        <w:r w:rsidRPr="007612FF">
          <w:rPr>
            <w:rFonts w:ascii="Arial Narrow" w:hAnsi="Arial Narrow" w:cs="TimesNewRoman"/>
            <w:color w:val="000000"/>
            <w:lang w:val="es-AR"/>
            <w:rPrChange w:id="5011" w:author="Ernesto del Puerto" w:date="2022-03-05T20:25:00Z">
              <w:rPr>
                <w:lang w:val="es-AR"/>
              </w:rPr>
            </w:rPrChange>
          </w:rPr>
          <w:t xml:space="preserve"> (campos).</w:t>
        </w:r>
      </w:ins>
    </w:p>
    <w:p w14:paraId="3C0073EE" w14:textId="77BE9DA2" w:rsidR="007612FF" w:rsidRDefault="00EB301F" w:rsidP="007612FF">
      <w:pPr>
        <w:autoSpaceDE w:val="0"/>
        <w:autoSpaceDN w:val="0"/>
        <w:adjustRightInd w:val="0"/>
        <w:spacing w:before="240"/>
        <w:rPr>
          <w:ins w:id="5012" w:author="Ernesto del Puerto" w:date="2022-03-05T20:26:00Z"/>
          <w:rFonts w:ascii="Arial Narrow" w:hAnsi="Arial Narrow" w:cs="TimesNewRoman"/>
          <w:color w:val="000000"/>
          <w:lang w:val="es-AR"/>
        </w:rPr>
      </w:pPr>
      <w:ins w:id="5013" w:author="Ernesto del Puerto" w:date="2022-03-05T20:24:00Z">
        <w:r w:rsidRPr="007612FF">
          <w:rPr>
            <w:rFonts w:ascii="Arial Narrow" w:hAnsi="Arial Narrow" w:cs="TimesNewRoman"/>
            <w:color w:val="000000"/>
            <w:lang w:val="es-AR"/>
            <w:rPrChange w:id="5014" w:author="Ernesto del Puerto" w:date="2022-03-05T20:25:00Z">
              <w:rPr>
                <w:lang w:val="es-AR"/>
              </w:rPr>
            </w:rPrChange>
          </w:rPr>
          <w:t xml:space="preserve">Por ejemplo, una persona puede estar representada por un nombre de personaje y una edad numérica: </w:t>
        </w:r>
        <w:proofErr w:type="gramStart"/>
        <w:r w:rsidRPr="007612FF">
          <w:rPr>
            <w:rFonts w:ascii="Arial Narrow" w:hAnsi="Arial Narrow" w:cs="TimesNewRoman"/>
            <w:color w:val="000000"/>
            <w:lang w:val="es-AR"/>
            <w:rPrChange w:id="5015" w:author="Ernesto del Puerto" w:date="2022-03-05T20:25:00Z">
              <w:rPr>
                <w:lang w:val="es-AR"/>
              </w:rPr>
            </w:rPrChange>
          </w:rPr>
          <w:t>c(</w:t>
        </w:r>
        <w:proofErr w:type="gramEnd"/>
        <w:r w:rsidRPr="007612FF">
          <w:rPr>
            <w:rFonts w:ascii="Arial Narrow" w:hAnsi="Arial Narrow" w:cs="TimesNewRoman"/>
            <w:color w:val="000000"/>
            <w:lang w:val="es-AR"/>
            <w:rPrChange w:id="5016" w:author="Ernesto del Puerto" w:date="2022-03-05T20:25:00Z">
              <w:rPr>
                <w:lang w:val="es-AR"/>
              </w:rPr>
            </w:rPrChange>
          </w:rPr>
          <w:t>nombre = "personaje", edad = "numérico").</w:t>
        </w:r>
      </w:ins>
    </w:p>
    <w:p w14:paraId="2291B1F7" w14:textId="4A468FB7" w:rsidR="00EB301F" w:rsidRPr="007612FF" w:rsidRDefault="00EB301F" w:rsidP="007612FF">
      <w:pPr>
        <w:autoSpaceDE w:val="0"/>
        <w:autoSpaceDN w:val="0"/>
        <w:adjustRightInd w:val="0"/>
        <w:spacing w:before="240"/>
        <w:rPr>
          <w:ins w:id="5017" w:author="Ernesto del Puerto" w:date="2022-03-05T20:24:00Z"/>
          <w:rFonts w:ascii="Arial Narrow" w:hAnsi="Arial Narrow" w:cs="TimesNewRoman"/>
          <w:color w:val="000000"/>
          <w:lang w:val="es-AR"/>
          <w:rPrChange w:id="5018" w:author="Ernesto del Puerto" w:date="2022-03-05T20:25:00Z">
            <w:rPr>
              <w:ins w:id="5019" w:author="Ernesto del Puerto" w:date="2022-03-05T20:24:00Z"/>
              <w:lang w:val="es-AR"/>
            </w:rPr>
          </w:rPrChange>
        </w:rPr>
      </w:pPr>
      <w:ins w:id="5020" w:author="Ernesto del Puerto" w:date="2022-03-05T20:24:00Z">
        <w:r w:rsidRPr="007612FF">
          <w:rPr>
            <w:rFonts w:ascii="Arial Narrow" w:hAnsi="Arial Narrow" w:cs="TimesNewRoman"/>
            <w:color w:val="000000"/>
            <w:lang w:val="es-AR"/>
            <w:rPrChange w:id="5021" w:author="Ernesto del Puerto" w:date="2022-03-05T20:25:00Z">
              <w:rPr>
                <w:lang w:val="es-AR"/>
              </w:rPr>
            </w:rPrChange>
          </w:rPr>
          <w:t xml:space="preserve">La </w:t>
        </w:r>
        <w:proofErr w:type="spellStart"/>
        <w:r w:rsidRPr="007612FF">
          <w:rPr>
            <w:rFonts w:ascii="Arial Narrow" w:hAnsi="Arial Narrow" w:cs="TimesNewRoman"/>
            <w:color w:val="000000"/>
            <w:lang w:val="es-AR"/>
            <w:rPrChange w:id="5022" w:author="Ernesto del Puerto" w:date="2022-03-05T20:25:00Z">
              <w:rPr>
                <w:lang w:val="es-AR"/>
              </w:rPr>
            </w:rPrChange>
          </w:rPr>
          <w:t>pseudoclase</w:t>
        </w:r>
        <w:proofErr w:type="spellEnd"/>
        <w:r w:rsidRPr="007612FF">
          <w:rPr>
            <w:rFonts w:ascii="Arial Narrow" w:hAnsi="Arial Narrow" w:cs="TimesNewRoman"/>
            <w:color w:val="000000"/>
            <w:lang w:val="es-AR"/>
            <w:rPrChange w:id="5023" w:author="Ernesto del Puerto" w:date="2022-03-05T20:25:00Z">
              <w:rPr>
                <w:lang w:val="es-AR"/>
              </w:rPr>
            </w:rPrChange>
          </w:rPr>
          <w:t xml:space="preserve"> ANY permite que un</w:t>
        </w:r>
      </w:ins>
      <w:ins w:id="5024" w:author="Ernesto del Puerto" w:date="2022-03-05T20:27:00Z">
        <w:r w:rsidR="007612FF">
          <w:rPr>
            <w:rFonts w:ascii="Arial Narrow" w:hAnsi="Arial Narrow" w:cs="TimesNewRoman"/>
            <w:color w:val="000000"/>
            <w:lang w:val="es-AR"/>
          </w:rPr>
          <w:t xml:space="preserve"> slot</w:t>
        </w:r>
      </w:ins>
      <w:ins w:id="5025" w:author="Ernesto del Puerto" w:date="2022-03-05T20:24:00Z">
        <w:r w:rsidRPr="007612FF">
          <w:rPr>
            <w:rFonts w:ascii="Arial Narrow" w:hAnsi="Arial Narrow" w:cs="TimesNewRoman"/>
            <w:color w:val="000000"/>
            <w:lang w:val="es-AR"/>
            <w:rPrChange w:id="5026" w:author="Ernesto del Puerto" w:date="2022-03-05T20:25:00Z">
              <w:rPr>
                <w:lang w:val="es-AR"/>
              </w:rPr>
            </w:rPrChange>
          </w:rPr>
          <w:t xml:space="preserve"> acepte objetos de cualquier tipo.</w:t>
        </w:r>
      </w:ins>
    </w:p>
    <w:p w14:paraId="2671D336" w14:textId="77777777" w:rsidR="007612FF" w:rsidRDefault="00EB301F" w:rsidP="007612FF">
      <w:pPr>
        <w:pStyle w:val="Prrafodelista"/>
        <w:numPr>
          <w:ilvl w:val="0"/>
          <w:numId w:val="100"/>
        </w:numPr>
        <w:autoSpaceDE w:val="0"/>
        <w:autoSpaceDN w:val="0"/>
        <w:adjustRightInd w:val="0"/>
        <w:spacing w:before="240"/>
        <w:rPr>
          <w:ins w:id="5027" w:author="Ernesto del Puerto" w:date="2022-03-05T20:27:00Z"/>
          <w:rFonts w:ascii="Arial Narrow" w:hAnsi="Arial Narrow" w:cs="TimesNewRoman"/>
          <w:color w:val="000000"/>
          <w:lang w:val="es-AR"/>
        </w:rPr>
      </w:pPr>
      <w:ins w:id="5028" w:author="Ernesto del Puerto" w:date="2022-03-05T20:24:00Z">
        <w:r w:rsidRPr="007612FF">
          <w:rPr>
            <w:rFonts w:ascii="Arial Narrow" w:hAnsi="Arial Narrow" w:cs="TimesNewRoman"/>
            <w:color w:val="000000"/>
            <w:lang w:val="es-AR"/>
            <w:rPrChange w:id="5029" w:author="Ernesto del Puerto" w:date="2022-03-05T20:25:00Z">
              <w:rPr>
                <w:lang w:val="es-AR"/>
              </w:rPr>
            </w:rPrChange>
          </w:rPr>
          <w:t xml:space="preserve">Un prototipo, una lista de valores predeterminados para cada </w:t>
        </w:r>
      </w:ins>
      <w:ins w:id="5030" w:author="Ernesto del Puerto" w:date="2022-03-05T20:27:00Z">
        <w:r w:rsidR="007612FF">
          <w:rPr>
            <w:rFonts w:ascii="Arial Narrow" w:hAnsi="Arial Narrow" w:cs="TimesNewRoman"/>
            <w:color w:val="000000"/>
            <w:lang w:val="es-AR"/>
          </w:rPr>
          <w:t>slot</w:t>
        </w:r>
      </w:ins>
      <w:ins w:id="5031" w:author="Ernesto del Puerto" w:date="2022-03-05T20:24:00Z">
        <w:r w:rsidRPr="007612FF">
          <w:rPr>
            <w:rFonts w:ascii="Arial Narrow" w:hAnsi="Arial Narrow" w:cs="TimesNewRoman"/>
            <w:color w:val="000000"/>
            <w:lang w:val="es-AR"/>
            <w:rPrChange w:id="5032" w:author="Ernesto del Puerto" w:date="2022-03-05T20:25:00Z">
              <w:rPr>
                <w:lang w:val="es-AR"/>
              </w:rPr>
            </w:rPrChange>
          </w:rPr>
          <w:t>.</w:t>
        </w:r>
      </w:ins>
    </w:p>
    <w:p w14:paraId="24EE426C" w14:textId="1F5222E0" w:rsidR="00EB301F" w:rsidRPr="007612FF" w:rsidRDefault="00EB301F" w:rsidP="007612FF">
      <w:pPr>
        <w:autoSpaceDE w:val="0"/>
        <w:autoSpaceDN w:val="0"/>
        <w:adjustRightInd w:val="0"/>
        <w:spacing w:before="240"/>
        <w:rPr>
          <w:ins w:id="5033" w:author="Ernesto del Puerto" w:date="2022-03-05T20:24:00Z"/>
          <w:rFonts w:ascii="Arial Narrow" w:hAnsi="Arial Narrow" w:cs="TimesNewRoman"/>
          <w:color w:val="000000"/>
          <w:lang w:val="es-AR"/>
          <w:rPrChange w:id="5034" w:author="Ernesto del Puerto" w:date="2022-03-05T20:25:00Z">
            <w:rPr>
              <w:ins w:id="5035" w:author="Ernesto del Puerto" w:date="2022-03-05T20:24:00Z"/>
              <w:lang w:val="es-AR"/>
            </w:rPr>
          </w:rPrChange>
        </w:rPr>
      </w:pPr>
      <w:ins w:id="5036" w:author="Ernesto del Puerto" w:date="2022-03-05T20:24:00Z">
        <w:r w:rsidRPr="007612FF">
          <w:rPr>
            <w:rFonts w:ascii="Arial Narrow" w:hAnsi="Arial Narrow" w:cs="TimesNewRoman"/>
            <w:color w:val="000000"/>
            <w:lang w:val="es-AR"/>
            <w:rPrChange w:id="5037" w:author="Ernesto del Puerto" w:date="2022-03-05T20:25:00Z">
              <w:rPr>
                <w:lang w:val="es-AR"/>
              </w:rPr>
            </w:rPrChange>
          </w:rPr>
          <w:t>Técnicamente, el prototipo es opcional80, pero siempre debes proporcionarlo.</w:t>
        </w:r>
      </w:ins>
    </w:p>
    <w:p w14:paraId="7A549CFB" w14:textId="6D24B0AB" w:rsidR="00EB301F" w:rsidRDefault="00EB301F" w:rsidP="00EB301F">
      <w:pPr>
        <w:autoSpaceDE w:val="0"/>
        <w:autoSpaceDN w:val="0"/>
        <w:adjustRightInd w:val="0"/>
        <w:spacing w:before="240"/>
        <w:rPr>
          <w:ins w:id="5038" w:author="Ernesto del Puerto" w:date="2022-03-05T20:14:00Z"/>
          <w:rFonts w:ascii="Arial Narrow" w:hAnsi="Arial Narrow" w:cs="TimesNewRoman"/>
          <w:color w:val="000000"/>
          <w:lang w:val="es-AR"/>
        </w:rPr>
      </w:pPr>
      <w:ins w:id="5039" w:author="Ernesto del Puerto" w:date="2022-03-05T20:24:00Z">
        <w:r w:rsidRPr="00EB301F">
          <w:rPr>
            <w:rFonts w:ascii="Arial Narrow" w:hAnsi="Arial Narrow" w:cs="TimesNewRoman"/>
            <w:color w:val="000000"/>
            <w:lang w:val="es-AR"/>
          </w:rPr>
          <w:t xml:space="preserve">El código </w:t>
        </w:r>
      </w:ins>
      <w:ins w:id="5040" w:author="Ernesto del Puerto" w:date="2022-03-05T20:34:00Z">
        <w:r w:rsidR="009528F5">
          <w:rPr>
            <w:rFonts w:ascii="Arial Narrow" w:hAnsi="Arial Narrow" w:cs="TimesNewRoman"/>
            <w:color w:val="000000"/>
            <w:lang w:val="es-AR"/>
          </w:rPr>
          <w:t xml:space="preserve">de la figura 39.1 </w:t>
        </w:r>
      </w:ins>
      <w:ins w:id="5041" w:author="Ernesto del Puerto" w:date="2022-03-05T20:24:00Z">
        <w:r w:rsidRPr="00EB301F">
          <w:rPr>
            <w:rFonts w:ascii="Arial Narrow" w:hAnsi="Arial Narrow" w:cs="TimesNewRoman"/>
            <w:color w:val="000000"/>
            <w:lang w:val="es-AR"/>
          </w:rPr>
          <w:t xml:space="preserve">ilustra los tres argumentos mediante la creación de una clase </w:t>
        </w:r>
        <w:proofErr w:type="spellStart"/>
        <w:r w:rsidRPr="00EB301F">
          <w:rPr>
            <w:rFonts w:ascii="Arial Narrow" w:hAnsi="Arial Narrow" w:cs="TimesNewRoman"/>
            <w:color w:val="000000"/>
            <w:lang w:val="es-AR"/>
          </w:rPr>
          <w:t>Person</w:t>
        </w:r>
        <w:proofErr w:type="spellEnd"/>
        <w:r w:rsidRPr="00EB301F">
          <w:rPr>
            <w:rFonts w:ascii="Arial Narrow" w:hAnsi="Arial Narrow" w:cs="TimesNewRoman"/>
            <w:color w:val="000000"/>
            <w:lang w:val="es-AR"/>
          </w:rPr>
          <w:t xml:space="preserve"> con el nombre del personaje y franjas horarias numéricas.</w:t>
        </w:r>
      </w:ins>
    </w:p>
    <w:p w14:paraId="2A60C245" w14:textId="77777777" w:rsidR="001A58CC" w:rsidRPr="001A58CC" w:rsidRDefault="001A58CC">
      <w:pPr>
        <w:pStyle w:val="Ttulo1"/>
        <w:numPr>
          <w:ilvl w:val="0"/>
          <w:numId w:val="1"/>
        </w:numPr>
        <w:rPr>
          <w:ins w:id="5042" w:author="Ernesto del Puerto" w:date="2022-03-06T19:36:00Z"/>
          <w:rFonts w:ascii="Arial Narrow" w:hAnsi="Arial Narrow" w:cs="CourierNewPSMT"/>
          <w:b/>
          <w:color w:val="000000"/>
          <w:sz w:val="28"/>
          <w:szCs w:val="28"/>
          <w:lang w:val="es-ES"/>
          <w:rPrChange w:id="5043" w:author="Ernesto del Puerto" w:date="2022-03-06T19:37:00Z">
            <w:rPr>
              <w:ins w:id="5044" w:author="Ernesto del Puerto" w:date="2022-03-06T19:36:00Z"/>
              <w:rFonts w:ascii="Arial Narrow" w:hAnsi="Arial Narrow" w:cs="TimesNewRoman"/>
              <w:color w:val="000000"/>
              <w:lang w:val="es-AR"/>
            </w:rPr>
          </w:rPrChange>
        </w:rPr>
        <w:pPrChange w:id="5045" w:author="Ernesto del Puerto" w:date="2022-03-06T19:37:00Z">
          <w:pPr>
            <w:autoSpaceDE w:val="0"/>
            <w:autoSpaceDN w:val="0"/>
            <w:adjustRightInd w:val="0"/>
            <w:spacing w:before="240"/>
          </w:pPr>
        </w:pPrChange>
      </w:pPr>
      <w:bookmarkStart w:id="5046" w:name="_Toc97490045"/>
      <w:ins w:id="5047" w:author="Ernesto del Puerto" w:date="2022-03-06T19:36:00Z">
        <w:r w:rsidRPr="001A58CC">
          <w:rPr>
            <w:rFonts w:ascii="Arial Narrow" w:eastAsia="Times New Roman" w:hAnsi="Arial Narrow" w:cs="CourierNewPSMT"/>
            <w:b/>
            <w:color w:val="000000"/>
            <w:sz w:val="28"/>
            <w:szCs w:val="28"/>
            <w:lang w:val="es-ES"/>
            <w:rPrChange w:id="5048" w:author="Ernesto del Puerto" w:date="2022-03-06T19:37:00Z">
              <w:rPr>
                <w:rFonts w:ascii="Arial Narrow" w:hAnsi="Arial Narrow" w:cs="TimesNewRoman"/>
                <w:color w:val="000000"/>
                <w:lang w:val="es-AR"/>
              </w:rPr>
            </w:rPrChange>
          </w:rPr>
          <w:t>Herencia</w:t>
        </w:r>
        <w:bookmarkEnd w:id="5046"/>
      </w:ins>
    </w:p>
    <w:p w14:paraId="772F0C9F" w14:textId="77777777" w:rsidR="008F50B0" w:rsidRDefault="008F50B0" w:rsidP="001A58CC">
      <w:pPr>
        <w:autoSpaceDE w:val="0"/>
        <w:autoSpaceDN w:val="0"/>
        <w:adjustRightInd w:val="0"/>
        <w:spacing w:before="240"/>
        <w:rPr>
          <w:ins w:id="5049" w:author="Ernesto del Puerto" w:date="2022-03-06T19:43:00Z"/>
          <w:rFonts w:ascii="Arial Narrow" w:hAnsi="Arial Narrow" w:cs="TimesNewRoman"/>
          <w:color w:val="000000"/>
          <w:lang w:val="es-AR"/>
        </w:rPr>
      </w:pPr>
    </w:p>
    <w:p w14:paraId="3ADFA13B" w14:textId="7832460A" w:rsidR="008F50B0" w:rsidRDefault="008F50B0" w:rsidP="001A58CC">
      <w:pPr>
        <w:autoSpaceDE w:val="0"/>
        <w:autoSpaceDN w:val="0"/>
        <w:adjustRightInd w:val="0"/>
        <w:spacing w:before="240"/>
        <w:rPr>
          <w:ins w:id="5050" w:author="Ernesto del Puerto" w:date="2022-03-06T19:43:00Z"/>
          <w:rFonts w:ascii="Arial Narrow" w:hAnsi="Arial Narrow" w:cs="TimesNewRoman"/>
          <w:color w:val="000000"/>
          <w:lang w:val="es-AR"/>
        </w:rPr>
      </w:pPr>
      <w:ins w:id="5051" w:author="Ernesto del Puerto" w:date="2022-03-06T19:43:00Z">
        <w:r>
          <w:rPr>
            <w:rFonts w:ascii="Arial Narrow" w:hAnsi="Arial Narrow" w:cs="TimesNewRoman"/>
            <w:noProof/>
            <w:color w:val="000000"/>
            <w:lang w:val="es-AR"/>
          </w:rPr>
          <w:drawing>
            <wp:inline distT="0" distB="0" distL="0" distR="0" wp14:anchorId="192A3DC5" wp14:editId="22C84600">
              <wp:extent cx="4849495" cy="2873375"/>
              <wp:effectExtent l="0" t="0" r="8255" b="317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49495" cy="2873375"/>
                      </a:xfrm>
                      <a:prstGeom prst="rect">
                        <a:avLst/>
                      </a:prstGeom>
                      <a:noFill/>
                      <a:ln>
                        <a:noFill/>
                      </a:ln>
                    </pic:spPr>
                  </pic:pic>
                </a:graphicData>
              </a:graphic>
            </wp:inline>
          </w:drawing>
        </w:r>
      </w:ins>
    </w:p>
    <w:p w14:paraId="47DC0A75" w14:textId="505CD94E" w:rsidR="008F50B0" w:rsidRDefault="008F50B0" w:rsidP="008F50B0">
      <w:pPr>
        <w:pStyle w:val="TtuloTDC"/>
        <w:autoSpaceDE w:val="0"/>
        <w:autoSpaceDN w:val="0"/>
        <w:adjustRightInd w:val="0"/>
        <w:outlineLvl w:val="2"/>
        <w:rPr>
          <w:ins w:id="5052" w:author="Ernesto del Puerto" w:date="2022-03-06T19:43:00Z"/>
          <w:rFonts w:ascii="Arial Narrow" w:hAnsi="Arial Narrow" w:cs="TimesNewRoman"/>
          <w:color w:val="000000"/>
          <w:lang w:val="es-AR"/>
        </w:rPr>
      </w:pPr>
      <w:bookmarkStart w:id="5053" w:name="_Toc97490046"/>
      <w:ins w:id="5054" w:author="Ernesto del Puerto" w:date="2022-03-06T19:43:00Z">
        <w:r>
          <w:rPr>
            <w:rFonts w:ascii="Arial Narrow" w:eastAsia="Times New Roman" w:hAnsi="Arial Narrow" w:cs="CourierNewPSMT"/>
            <w:b/>
            <w:color w:val="000000"/>
            <w:sz w:val="28"/>
            <w:szCs w:val="28"/>
            <w:lang w:val="es-ES" w:eastAsia="es-ES"/>
          </w:rPr>
          <w:t>Figura 40.1. Ejemplos de herencia</w:t>
        </w:r>
        <w:bookmarkEnd w:id="5053"/>
      </w:ins>
    </w:p>
    <w:p w14:paraId="10F190DB" w14:textId="595B5FB7" w:rsidR="001A58CC" w:rsidRDefault="001A58CC" w:rsidP="001A58CC">
      <w:pPr>
        <w:autoSpaceDE w:val="0"/>
        <w:autoSpaceDN w:val="0"/>
        <w:adjustRightInd w:val="0"/>
        <w:spacing w:before="240"/>
        <w:rPr>
          <w:ins w:id="5055" w:author="Ernesto del Puerto" w:date="2022-03-06T19:37:00Z"/>
          <w:rFonts w:ascii="Arial Narrow" w:hAnsi="Arial Narrow" w:cs="TimesNewRoman"/>
          <w:color w:val="000000"/>
          <w:lang w:val="es-AR"/>
        </w:rPr>
      </w:pPr>
      <w:ins w:id="5056" w:author="Ernesto del Puerto" w:date="2022-03-06T19:36:00Z">
        <w:r w:rsidRPr="001A58CC">
          <w:rPr>
            <w:rFonts w:ascii="Arial Narrow" w:hAnsi="Arial Narrow" w:cs="TimesNewRoman"/>
            <w:color w:val="000000"/>
            <w:lang w:val="es-AR"/>
          </w:rPr>
          <w:t xml:space="preserve">Hay otro argumento importante para </w:t>
        </w:r>
        <w:proofErr w:type="spellStart"/>
        <w:proofErr w:type="gramStart"/>
        <w:r w:rsidRPr="001A58CC">
          <w:rPr>
            <w:rFonts w:ascii="Arial Narrow" w:hAnsi="Arial Narrow" w:cs="TimesNewRoman"/>
            <w:b/>
            <w:bCs/>
            <w:i/>
            <w:iCs/>
            <w:color w:val="000000"/>
            <w:lang w:val="es-AR"/>
            <w:rPrChange w:id="5057" w:author="Ernesto del Puerto" w:date="2022-03-06T19:37:00Z">
              <w:rPr>
                <w:rFonts w:ascii="Arial Narrow" w:hAnsi="Arial Narrow" w:cs="TimesNewRoman"/>
                <w:color w:val="000000"/>
                <w:lang w:val="es-AR"/>
              </w:rPr>
            </w:rPrChange>
          </w:rPr>
          <w:t>setClass</w:t>
        </w:r>
        <w:proofErr w:type="spellEnd"/>
        <w:r w:rsidRPr="001A58CC">
          <w:rPr>
            <w:rFonts w:ascii="Arial Narrow" w:hAnsi="Arial Narrow" w:cs="TimesNewRoman"/>
            <w:b/>
            <w:bCs/>
            <w:i/>
            <w:iCs/>
            <w:color w:val="000000"/>
            <w:lang w:val="es-AR"/>
            <w:rPrChange w:id="5058" w:author="Ernesto del Puerto" w:date="2022-03-06T19:37:00Z">
              <w:rPr>
                <w:rFonts w:ascii="Arial Narrow" w:hAnsi="Arial Narrow" w:cs="TimesNewRoman"/>
                <w:color w:val="000000"/>
                <w:lang w:val="es-AR"/>
              </w:rPr>
            </w:rPrChange>
          </w:rPr>
          <w:t>(</w:t>
        </w:r>
        <w:proofErr w:type="gramEnd"/>
        <w:r w:rsidRPr="001A58CC">
          <w:rPr>
            <w:rFonts w:ascii="Arial Narrow" w:hAnsi="Arial Narrow" w:cs="TimesNewRoman"/>
            <w:b/>
            <w:bCs/>
            <w:i/>
            <w:iCs/>
            <w:color w:val="000000"/>
            <w:lang w:val="es-AR"/>
            <w:rPrChange w:id="5059" w:author="Ernesto del Puerto" w:date="2022-03-06T19:37:00Z">
              <w:rPr>
                <w:rFonts w:ascii="Arial Narrow" w:hAnsi="Arial Narrow" w:cs="TimesNewRoman"/>
                <w:color w:val="000000"/>
                <w:lang w:val="es-AR"/>
              </w:rPr>
            </w:rPrChange>
          </w:rPr>
          <w:t>)</w:t>
        </w:r>
        <w:r w:rsidRPr="001A58CC">
          <w:rPr>
            <w:rFonts w:ascii="Arial Narrow" w:hAnsi="Arial Narrow" w:cs="TimesNewRoman"/>
            <w:color w:val="000000"/>
            <w:lang w:val="es-AR"/>
          </w:rPr>
          <w:t xml:space="preserve">: </w:t>
        </w:r>
        <w:proofErr w:type="spellStart"/>
        <w:r w:rsidRPr="001A58CC">
          <w:rPr>
            <w:rFonts w:ascii="Arial Narrow" w:hAnsi="Arial Narrow" w:cs="TimesNewRoman"/>
            <w:b/>
            <w:bCs/>
            <w:i/>
            <w:iCs/>
            <w:color w:val="000000"/>
            <w:lang w:val="es-AR"/>
            <w:rPrChange w:id="5060" w:author="Ernesto del Puerto" w:date="2022-03-06T19:38:00Z">
              <w:rPr>
                <w:rFonts w:ascii="Arial Narrow" w:hAnsi="Arial Narrow" w:cs="TimesNewRoman"/>
                <w:color w:val="000000"/>
                <w:lang w:val="es-AR"/>
              </w:rPr>
            </w:rPrChange>
          </w:rPr>
          <w:t>cont</w:t>
        </w:r>
      </w:ins>
      <w:ins w:id="5061" w:author="Ernesto del Puerto" w:date="2022-03-06T19:38:00Z">
        <w:r>
          <w:rPr>
            <w:rFonts w:ascii="Arial Narrow" w:hAnsi="Arial Narrow" w:cs="TimesNewRoman"/>
            <w:b/>
            <w:bCs/>
            <w:i/>
            <w:iCs/>
            <w:color w:val="000000"/>
            <w:lang w:val="es-AR"/>
          </w:rPr>
          <w:t>a</w:t>
        </w:r>
      </w:ins>
      <w:ins w:id="5062" w:author="Ernesto del Puerto" w:date="2022-03-06T19:37:00Z">
        <w:r w:rsidRPr="001A58CC">
          <w:rPr>
            <w:rFonts w:ascii="Arial Narrow" w:hAnsi="Arial Narrow" w:cs="TimesNewRoman"/>
            <w:b/>
            <w:bCs/>
            <w:i/>
            <w:iCs/>
            <w:color w:val="000000"/>
            <w:lang w:val="es-AR"/>
            <w:rPrChange w:id="5063" w:author="Ernesto del Puerto" w:date="2022-03-06T19:38:00Z">
              <w:rPr>
                <w:rFonts w:ascii="Arial Narrow" w:hAnsi="Arial Narrow" w:cs="TimesNewRoman"/>
                <w:color w:val="000000"/>
                <w:lang w:val="es-AR"/>
              </w:rPr>
            </w:rPrChange>
          </w:rPr>
          <w:t>i</w:t>
        </w:r>
      </w:ins>
      <w:ins w:id="5064" w:author="Ernesto del Puerto" w:date="2022-03-06T19:36:00Z">
        <w:r w:rsidRPr="001A58CC">
          <w:rPr>
            <w:rFonts w:ascii="Arial Narrow" w:hAnsi="Arial Narrow" w:cs="TimesNewRoman"/>
            <w:b/>
            <w:bCs/>
            <w:i/>
            <w:iCs/>
            <w:color w:val="000000"/>
            <w:lang w:val="es-AR"/>
            <w:rPrChange w:id="5065" w:author="Ernesto del Puerto" w:date="2022-03-06T19:38:00Z">
              <w:rPr>
                <w:rFonts w:ascii="Arial Narrow" w:hAnsi="Arial Narrow" w:cs="TimesNewRoman"/>
                <w:color w:val="000000"/>
                <w:lang w:val="es-AR"/>
              </w:rPr>
            </w:rPrChange>
          </w:rPr>
          <w:t>n</w:t>
        </w:r>
      </w:ins>
      <w:ins w:id="5066" w:author="Ernesto del Puerto" w:date="2022-03-06T19:37:00Z">
        <w:r w:rsidRPr="001A58CC">
          <w:rPr>
            <w:rFonts w:ascii="Arial Narrow" w:hAnsi="Arial Narrow" w:cs="TimesNewRoman"/>
            <w:b/>
            <w:bCs/>
            <w:i/>
            <w:iCs/>
            <w:color w:val="000000"/>
            <w:lang w:val="es-AR"/>
            <w:rPrChange w:id="5067" w:author="Ernesto del Puerto" w:date="2022-03-06T19:38:00Z">
              <w:rPr>
                <w:rFonts w:ascii="Arial Narrow" w:hAnsi="Arial Narrow" w:cs="TimesNewRoman"/>
                <w:color w:val="000000"/>
                <w:lang w:val="es-AR"/>
              </w:rPr>
            </w:rPrChange>
          </w:rPr>
          <w:t>s</w:t>
        </w:r>
      </w:ins>
      <w:proofErr w:type="spellEnd"/>
      <w:ins w:id="5068" w:author="Ernesto del Puerto" w:date="2022-03-06T19:36:00Z">
        <w:r w:rsidRPr="001A58CC">
          <w:rPr>
            <w:rFonts w:ascii="Arial Narrow" w:hAnsi="Arial Narrow" w:cs="TimesNewRoman"/>
            <w:color w:val="000000"/>
            <w:lang w:val="es-AR"/>
          </w:rPr>
          <w:t>.</w:t>
        </w:r>
      </w:ins>
    </w:p>
    <w:p w14:paraId="0901E2B8" w14:textId="77777777" w:rsidR="001A58CC" w:rsidRDefault="001A58CC" w:rsidP="001A58CC">
      <w:pPr>
        <w:autoSpaceDE w:val="0"/>
        <w:autoSpaceDN w:val="0"/>
        <w:adjustRightInd w:val="0"/>
        <w:spacing w:before="240"/>
        <w:rPr>
          <w:ins w:id="5069" w:author="Ernesto del Puerto" w:date="2022-03-06T19:38:00Z"/>
          <w:rFonts w:ascii="Arial Narrow" w:hAnsi="Arial Narrow" w:cs="TimesNewRoman"/>
          <w:color w:val="000000"/>
          <w:lang w:val="es-AR"/>
        </w:rPr>
      </w:pPr>
      <w:ins w:id="5070" w:author="Ernesto del Puerto" w:date="2022-03-06T19:36:00Z">
        <w:r w:rsidRPr="001A58CC">
          <w:rPr>
            <w:rFonts w:ascii="Arial Narrow" w:hAnsi="Arial Narrow" w:cs="TimesNewRoman"/>
            <w:color w:val="000000"/>
            <w:lang w:val="es-AR"/>
          </w:rPr>
          <w:t>Esto especifica una clase (o clases) de las que heredar l</w:t>
        </w:r>
      </w:ins>
      <w:ins w:id="5071" w:author="Ernesto del Puerto" w:date="2022-03-06T19:38:00Z">
        <w:r>
          <w:rPr>
            <w:rFonts w:ascii="Arial Narrow" w:hAnsi="Arial Narrow" w:cs="TimesNewRoman"/>
            <w:color w:val="000000"/>
            <w:lang w:val="es-AR"/>
          </w:rPr>
          <w:t>os slots</w:t>
        </w:r>
      </w:ins>
      <w:ins w:id="5072" w:author="Ernesto del Puerto" w:date="2022-03-06T19:36:00Z">
        <w:r w:rsidRPr="001A58CC">
          <w:rPr>
            <w:rFonts w:ascii="Arial Narrow" w:hAnsi="Arial Narrow" w:cs="TimesNewRoman"/>
            <w:color w:val="000000"/>
            <w:lang w:val="es-AR"/>
          </w:rPr>
          <w:t xml:space="preserve"> y el comportamiento.</w:t>
        </w:r>
      </w:ins>
    </w:p>
    <w:p w14:paraId="19B48E9A" w14:textId="1FD882DE" w:rsidR="001A58CC" w:rsidRDefault="001A58CC" w:rsidP="001A58CC">
      <w:pPr>
        <w:autoSpaceDE w:val="0"/>
        <w:autoSpaceDN w:val="0"/>
        <w:adjustRightInd w:val="0"/>
        <w:spacing w:before="240"/>
        <w:rPr>
          <w:ins w:id="5073" w:author="Ernesto del Puerto" w:date="2022-03-06T19:36:00Z"/>
          <w:rFonts w:ascii="Arial Narrow" w:hAnsi="Arial Narrow" w:cs="TimesNewRoman"/>
          <w:color w:val="000000"/>
          <w:lang w:val="es-AR"/>
        </w:rPr>
      </w:pPr>
      <w:ins w:id="5074" w:author="Ernesto del Puerto" w:date="2022-03-06T19:36:00Z">
        <w:r w:rsidRPr="001A58CC">
          <w:rPr>
            <w:rFonts w:ascii="Arial Narrow" w:hAnsi="Arial Narrow" w:cs="TimesNewRoman"/>
            <w:color w:val="000000"/>
            <w:lang w:val="es-AR"/>
          </w:rPr>
          <w:t>Por ejemplo, podemos crear una clase de empleado que herede de la clase de persona, agregando un espacio adicional que describa a su jefe.</w:t>
        </w:r>
      </w:ins>
    </w:p>
    <w:p w14:paraId="3A0B17E2" w14:textId="77777777" w:rsidR="008F50B0" w:rsidRPr="008F50B0" w:rsidRDefault="008F50B0" w:rsidP="008F50B0">
      <w:pPr>
        <w:autoSpaceDE w:val="0"/>
        <w:autoSpaceDN w:val="0"/>
        <w:adjustRightInd w:val="0"/>
        <w:spacing w:before="240"/>
        <w:rPr>
          <w:ins w:id="5075" w:author="Ernesto del Puerto" w:date="2022-03-06T19:42:00Z"/>
          <w:rFonts w:ascii="Arial Narrow" w:hAnsi="Arial Narrow" w:cs="TimesNewRoman"/>
          <w:color w:val="000000"/>
          <w:lang w:val="es-AR"/>
        </w:rPr>
      </w:pPr>
      <w:proofErr w:type="spellStart"/>
      <w:proofErr w:type="gramStart"/>
      <w:ins w:id="5076" w:author="Ernesto del Puerto" w:date="2022-03-06T19:42:00Z">
        <w:r w:rsidRPr="008F50B0">
          <w:rPr>
            <w:rFonts w:ascii="Arial Narrow" w:hAnsi="Arial Narrow" w:cs="TimesNewRoman"/>
            <w:i/>
            <w:iCs/>
            <w:color w:val="000000"/>
            <w:lang w:val="es-AR"/>
            <w:rPrChange w:id="5077" w:author="Ernesto del Puerto" w:date="2022-03-06T19:44:00Z">
              <w:rPr>
                <w:rFonts w:ascii="Arial Narrow" w:hAnsi="Arial Narrow" w:cs="TimesNewRoman"/>
                <w:color w:val="000000"/>
                <w:lang w:val="es-AR"/>
              </w:rPr>
            </w:rPrChange>
          </w:rPr>
          <w:t>setClass</w:t>
        </w:r>
        <w:proofErr w:type="spellEnd"/>
        <w:r w:rsidRPr="008F50B0">
          <w:rPr>
            <w:rFonts w:ascii="Arial Narrow" w:hAnsi="Arial Narrow" w:cs="TimesNewRoman"/>
            <w:i/>
            <w:iCs/>
            <w:color w:val="000000"/>
            <w:lang w:val="es-AR"/>
            <w:rPrChange w:id="5078" w:author="Ernesto del Puerto" w:date="2022-03-06T19:44:00Z">
              <w:rPr>
                <w:rFonts w:ascii="Arial Narrow" w:hAnsi="Arial Narrow" w:cs="TimesNewRoman"/>
                <w:color w:val="000000"/>
                <w:lang w:val="es-AR"/>
              </w:rPr>
            </w:rPrChange>
          </w:rPr>
          <w:t>(</w:t>
        </w:r>
        <w:proofErr w:type="gramEnd"/>
        <w:r w:rsidRPr="008F50B0">
          <w:rPr>
            <w:rFonts w:ascii="Arial Narrow" w:hAnsi="Arial Narrow" w:cs="TimesNewRoman"/>
            <w:i/>
            <w:iCs/>
            <w:color w:val="000000"/>
            <w:lang w:val="es-AR"/>
            <w:rPrChange w:id="5079" w:author="Ernesto del Puerto" w:date="2022-03-06T19:44:00Z">
              <w:rPr>
                <w:rFonts w:ascii="Arial Narrow" w:hAnsi="Arial Narrow" w:cs="TimesNewRoman"/>
                <w:color w:val="000000"/>
                <w:lang w:val="es-AR"/>
              </w:rPr>
            </w:rPrChange>
          </w:rPr>
          <w:t>)</w:t>
        </w:r>
        <w:r w:rsidRPr="008F50B0">
          <w:rPr>
            <w:rFonts w:ascii="Arial Narrow" w:hAnsi="Arial Narrow" w:cs="TimesNewRoman"/>
            <w:color w:val="000000"/>
            <w:lang w:val="es-AR"/>
          </w:rPr>
          <w:t xml:space="preserve"> tiene otros 9 argumentos, pero están en desuso o no se recomiendan.</w:t>
        </w:r>
      </w:ins>
    </w:p>
    <w:p w14:paraId="54B053F2" w14:textId="1FB551CA" w:rsidR="008F50B0" w:rsidRPr="008F50B0" w:rsidRDefault="008F50B0">
      <w:pPr>
        <w:pStyle w:val="Ttulo1"/>
        <w:numPr>
          <w:ilvl w:val="0"/>
          <w:numId w:val="1"/>
        </w:numPr>
        <w:rPr>
          <w:ins w:id="5080" w:author="Ernesto del Puerto" w:date="2022-03-06T19:42:00Z"/>
          <w:rFonts w:ascii="Arial Narrow" w:hAnsi="Arial Narrow" w:cs="CourierNewPSMT"/>
          <w:b/>
          <w:color w:val="000000"/>
          <w:sz w:val="28"/>
          <w:szCs w:val="28"/>
          <w:lang w:val="es-ES"/>
          <w:rPrChange w:id="5081" w:author="Ernesto del Puerto" w:date="2022-03-06T19:44:00Z">
            <w:rPr>
              <w:ins w:id="5082" w:author="Ernesto del Puerto" w:date="2022-03-06T19:42:00Z"/>
              <w:rFonts w:ascii="Arial Narrow" w:hAnsi="Arial Narrow" w:cs="TimesNewRoman"/>
              <w:color w:val="000000"/>
              <w:lang w:val="es-AR"/>
            </w:rPr>
          </w:rPrChange>
        </w:rPr>
        <w:pPrChange w:id="5083" w:author="Ernesto del Puerto" w:date="2022-03-06T19:44:00Z">
          <w:pPr>
            <w:autoSpaceDE w:val="0"/>
            <w:autoSpaceDN w:val="0"/>
            <w:adjustRightInd w:val="0"/>
            <w:spacing w:before="240"/>
          </w:pPr>
        </w:pPrChange>
      </w:pPr>
      <w:bookmarkStart w:id="5084" w:name="_Toc97490047"/>
      <w:ins w:id="5085" w:author="Ernesto del Puerto" w:date="2022-03-06T19:42:00Z">
        <w:r w:rsidRPr="008F50B0">
          <w:rPr>
            <w:rFonts w:ascii="Arial Narrow" w:eastAsia="Times New Roman" w:hAnsi="Arial Narrow" w:cs="CourierNewPSMT"/>
            <w:b/>
            <w:color w:val="000000"/>
            <w:sz w:val="28"/>
            <w:szCs w:val="28"/>
            <w:lang w:val="es-ES"/>
            <w:rPrChange w:id="5086" w:author="Ernesto del Puerto" w:date="2022-03-06T19:44:00Z">
              <w:rPr>
                <w:rFonts w:ascii="Arial Narrow" w:hAnsi="Arial Narrow" w:cs="TimesNewRoman"/>
                <w:color w:val="000000"/>
                <w:lang w:val="es-AR"/>
              </w:rPr>
            </w:rPrChange>
          </w:rPr>
          <w:t>Introspección</w:t>
        </w:r>
        <w:bookmarkEnd w:id="5084"/>
      </w:ins>
    </w:p>
    <w:p w14:paraId="1F557E69" w14:textId="77777777" w:rsidR="008F50B0" w:rsidRDefault="008F50B0" w:rsidP="008F50B0">
      <w:pPr>
        <w:autoSpaceDE w:val="0"/>
        <w:autoSpaceDN w:val="0"/>
        <w:adjustRightInd w:val="0"/>
        <w:spacing w:before="240"/>
        <w:rPr>
          <w:ins w:id="5087" w:author="Ernesto del Puerto" w:date="2022-03-06T19:45:00Z"/>
          <w:rFonts w:ascii="Arial Narrow" w:hAnsi="Arial Narrow" w:cs="TimesNewRoman"/>
          <w:color w:val="000000"/>
          <w:lang w:val="es-AR"/>
        </w:rPr>
      </w:pPr>
      <w:ins w:id="5088" w:author="Ernesto del Puerto" w:date="2022-03-06T19:42:00Z">
        <w:r w:rsidRPr="008F50B0">
          <w:rPr>
            <w:rFonts w:ascii="Arial Narrow" w:hAnsi="Arial Narrow" w:cs="TimesNewRoman"/>
            <w:color w:val="000000"/>
            <w:lang w:val="es-AR"/>
          </w:rPr>
          <w:t>Para determinar de qué clases hereda un objeto, use</w:t>
        </w:r>
      </w:ins>
      <w:ins w:id="5089" w:author="Ernesto del Puerto" w:date="2022-03-06T19:44:00Z">
        <w:r>
          <w:rPr>
            <w:rFonts w:ascii="Arial Narrow" w:hAnsi="Arial Narrow" w:cs="TimesNewRoman"/>
            <w:color w:val="000000"/>
            <w:lang w:val="es-AR"/>
          </w:rPr>
          <w:t>mos</w:t>
        </w:r>
      </w:ins>
      <w:ins w:id="5090" w:author="Ernesto del Puerto" w:date="2022-03-06T19:42:00Z">
        <w:r w:rsidRPr="008F50B0">
          <w:rPr>
            <w:rFonts w:ascii="Arial Narrow" w:hAnsi="Arial Narrow" w:cs="TimesNewRoman"/>
            <w:color w:val="000000"/>
            <w:lang w:val="es-AR"/>
          </w:rPr>
          <w:t xml:space="preserve"> </w:t>
        </w:r>
        <w:proofErr w:type="spellStart"/>
        <w:proofErr w:type="gramStart"/>
        <w:r w:rsidRPr="008F50B0">
          <w:rPr>
            <w:rFonts w:ascii="Arial Narrow" w:hAnsi="Arial Narrow" w:cs="TimesNewRoman"/>
            <w:b/>
            <w:bCs/>
            <w:i/>
            <w:iCs/>
            <w:color w:val="000000"/>
            <w:lang w:val="es-AR"/>
            <w:rPrChange w:id="5091" w:author="Ernesto del Puerto" w:date="2022-03-06T19:45:00Z">
              <w:rPr>
                <w:rFonts w:ascii="Arial Narrow" w:hAnsi="Arial Narrow" w:cs="TimesNewRoman"/>
                <w:color w:val="000000"/>
                <w:lang w:val="es-AR"/>
              </w:rPr>
            </w:rPrChange>
          </w:rPr>
          <w:t>is</w:t>
        </w:r>
        <w:proofErr w:type="spellEnd"/>
        <w:r w:rsidRPr="008F50B0">
          <w:rPr>
            <w:rFonts w:ascii="Arial Narrow" w:hAnsi="Arial Narrow" w:cs="TimesNewRoman"/>
            <w:b/>
            <w:bCs/>
            <w:i/>
            <w:iCs/>
            <w:color w:val="000000"/>
            <w:lang w:val="es-AR"/>
            <w:rPrChange w:id="5092" w:author="Ernesto del Puerto" w:date="2022-03-06T19:45:00Z">
              <w:rPr>
                <w:rFonts w:ascii="Arial Narrow" w:hAnsi="Arial Narrow" w:cs="TimesNewRoman"/>
                <w:color w:val="000000"/>
                <w:lang w:val="es-AR"/>
              </w:rPr>
            </w:rPrChange>
          </w:rPr>
          <w:t>(</w:t>
        </w:r>
        <w:proofErr w:type="gramEnd"/>
        <w:r w:rsidRPr="008F50B0">
          <w:rPr>
            <w:rFonts w:ascii="Arial Narrow" w:hAnsi="Arial Narrow" w:cs="TimesNewRoman"/>
            <w:b/>
            <w:bCs/>
            <w:i/>
            <w:iCs/>
            <w:color w:val="000000"/>
            <w:lang w:val="es-AR"/>
            <w:rPrChange w:id="5093" w:author="Ernesto del Puerto" w:date="2022-03-06T19:45:00Z">
              <w:rPr>
                <w:rFonts w:ascii="Arial Narrow" w:hAnsi="Arial Narrow" w:cs="TimesNewRoman"/>
                <w:color w:val="000000"/>
                <w:lang w:val="es-AR"/>
              </w:rPr>
            </w:rPrChange>
          </w:rPr>
          <w:t>)</w:t>
        </w:r>
      </w:ins>
      <w:ins w:id="5094" w:author="Ernesto del Puerto" w:date="2022-03-06T19:45:00Z">
        <w:r>
          <w:rPr>
            <w:rFonts w:ascii="Arial Narrow" w:hAnsi="Arial Narrow" w:cs="TimesNewRoman"/>
            <w:color w:val="000000"/>
            <w:lang w:val="es-AR"/>
          </w:rPr>
          <w:t>.</w:t>
        </w:r>
      </w:ins>
    </w:p>
    <w:p w14:paraId="0FEBA949" w14:textId="77777777" w:rsidR="005C375D" w:rsidRDefault="005C375D" w:rsidP="00CE2DD1">
      <w:pPr>
        <w:autoSpaceDE w:val="0"/>
        <w:autoSpaceDN w:val="0"/>
        <w:adjustRightInd w:val="0"/>
        <w:spacing w:before="240"/>
        <w:rPr>
          <w:ins w:id="5095" w:author="Ernesto del Puerto" w:date="2022-03-06T19:46:00Z"/>
          <w:rFonts w:ascii="Arial Narrow" w:hAnsi="Arial Narrow" w:cs="TimesNewRoman"/>
          <w:color w:val="000000"/>
          <w:lang w:val="es-AR"/>
        </w:rPr>
      </w:pPr>
      <w:ins w:id="5096" w:author="Ernesto del Puerto" w:date="2022-03-06T19:46:00Z">
        <w:r w:rsidRPr="005C375D">
          <w:rPr>
            <w:rFonts w:ascii="Arial Narrow" w:hAnsi="Arial Narrow" w:cs="TimesNewRoman"/>
            <w:color w:val="000000"/>
            <w:lang w:val="es-AR"/>
          </w:rPr>
          <w:lastRenderedPageBreak/>
          <w:t>Para probar si un objeto hereda de una clase específica, use</w:t>
        </w:r>
        <w:r>
          <w:rPr>
            <w:rFonts w:ascii="Arial Narrow" w:hAnsi="Arial Narrow" w:cs="TimesNewRoman"/>
            <w:color w:val="000000"/>
            <w:lang w:val="es-AR"/>
          </w:rPr>
          <w:t>mos</w:t>
        </w:r>
        <w:r w:rsidRPr="005C375D">
          <w:rPr>
            <w:rFonts w:ascii="Arial Narrow" w:hAnsi="Arial Narrow" w:cs="TimesNewRoman"/>
            <w:color w:val="000000"/>
            <w:lang w:val="es-AR"/>
          </w:rPr>
          <w:t xml:space="preserve"> el segundo argumento de </w:t>
        </w:r>
        <w:proofErr w:type="spellStart"/>
        <w:proofErr w:type="gramStart"/>
        <w:r w:rsidRPr="005C375D">
          <w:rPr>
            <w:rFonts w:ascii="Arial Narrow" w:hAnsi="Arial Narrow" w:cs="TimesNewRoman"/>
            <w:b/>
            <w:bCs/>
            <w:i/>
            <w:iCs/>
            <w:color w:val="000000"/>
            <w:lang w:val="es-AR"/>
            <w:rPrChange w:id="5097" w:author="Ernesto del Puerto" w:date="2022-03-06T19:46:00Z">
              <w:rPr>
                <w:rFonts w:ascii="Arial Narrow" w:hAnsi="Arial Narrow" w:cs="TimesNewRoman"/>
                <w:color w:val="000000"/>
                <w:lang w:val="es-AR"/>
              </w:rPr>
            </w:rPrChange>
          </w:rPr>
          <w:t>is</w:t>
        </w:r>
        <w:proofErr w:type="spellEnd"/>
        <w:r w:rsidRPr="005C375D">
          <w:rPr>
            <w:rFonts w:ascii="Arial Narrow" w:hAnsi="Arial Narrow" w:cs="TimesNewRoman"/>
            <w:b/>
            <w:bCs/>
            <w:i/>
            <w:iCs/>
            <w:color w:val="000000"/>
            <w:lang w:val="es-AR"/>
            <w:rPrChange w:id="5098" w:author="Ernesto del Puerto" w:date="2022-03-06T19:46:00Z">
              <w:rPr>
                <w:rFonts w:ascii="Arial Narrow" w:hAnsi="Arial Narrow" w:cs="TimesNewRoman"/>
                <w:color w:val="000000"/>
                <w:lang w:val="es-AR"/>
              </w:rPr>
            </w:rPrChange>
          </w:rPr>
          <w:t>(</w:t>
        </w:r>
        <w:proofErr w:type="gramEnd"/>
        <w:r w:rsidRPr="005C375D">
          <w:rPr>
            <w:rFonts w:ascii="Arial Narrow" w:hAnsi="Arial Narrow" w:cs="TimesNewRoman"/>
            <w:b/>
            <w:bCs/>
            <w:i/>
            <w:iCs/>
            <w:color w:val="000000"/>
            <w:lang w:val="es-AR"/>
            <w:rPrChange w:id="5099" w:author="Ernesto del Puerto" w:date="2022-03-06T19:46:00Z">
              <w:rPr>
                <w:rFonts w:ascii="Arial Narrow" w:hAnsi="Arial Narrow" w:cs="TimesNewRoman"/>
                <w:color w:val="000000"/>
                <w:lang w:val="es-AR"/>
              </w:rPr>
            </w:rPrChange>
          </w:rPr>
          <w:t>)</w:t>
        </w:r>
        <w:r>
          <w:rPr>
            <w:rFonts w:ascii="Arial Narrow" w:hAnsi="Arial Narrow" w:cs="TimesNewRoman"/>
            <w:color w:val="000000"/>
            <w:lang w:val="es-AR"/>
          </w:rPr>
          <w:t>.</w:t>
        </w:r>
      </w:ins>
    </w:p>
    <w:p w14:paraId="121D4D06" w14:textId="77777777" w:rsidR="005C375D" w:rsidRDefault="005C375D" w:rsidP="00CE2DD1">
      <w:pPr>
        <w:autoSpaceDE w:val="0"/>
        <w:autoSpaceDN w:val="0"/>
        <w:adjustRightInd w:val="0"/>
        <w:spacing w:before="240"/>
        <w:rPr>
          <w:ins w:id="5100" w:author="Ernesto del Puerto" w:date="2022-03-06T19:46:00Z"/>
          <w:rFonts w:ascii="Arial Narrow" w:hAnsi="Arial Narrow" w:cs="TimesNewRoman"/>
          <w:color w:val="000000"/>
          <w:lang w:val="es-AR"/>
        </w:rPr>
      </w:pPr>
    </w:p>
    <w:p w14:paraId="67219A2F" w14:textId="32E603DA" w:rsidR="005C375D" w:rsidRDefault="005C375D" w:rsidP="00CE2DD1">
      <w:pPr>
        <w:autoSpaceDE w:val="0"/>
        <w:autoSpaceDN w:val="0"/>
        <w:adjustRightInd w:val="0"/>
        <w:spacing w:before="240"/>
        <w:rPr>
          <w:ins w:id="5101" w:author="Ernesto del Puerto" w:date="2022-03-06T19:46:00Z"/>
          <w:rFonts w:ascii="Arial Narrow" w:hAnsi="Arial Narrow" w:cs="TimesNewRoman"/>
          <w:color w:val="000000"/>
          <w:lang w:val="es-AR"/>
        </w:rPr>
      </w:pPr>
      <w:ins w:id="5102" w:author="Ernesto del Puerto" w:date="2022-03-06T19:49:00Z">
        <w:r>
          <w:rPr>
            <w:rFonts w:ascii="Arial Narrow" w:hAnsi="Arial Narrow" w:cs="TimesNewRoman"/>
            <w:noProof/>
            <w:color w:val="000000"/>
            <w:lang w:val="es-AR"/>
          </w:rPr>
          <w:drawing>
            <wp:inline distT="0" distB="0" distL="0" distR="0" wp14:anchorId="256665CD" wp14:editId="5A817157">
              <wp:extent cx="1885315" cy="1067435"/>
              <wp:effectExtent l="0" t="0" r="63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85315" cy="1067435"/>
                      </a:xfrm>
                      <a:prstGeom prst="rect">
                        <a:avLst/>
                      </a:prstGeom>
                      <a:noFill/>
                      <a:ln>
                        <a:noFill/>
                      </a:ln>
                    </pic:spPr>
                  </pic:pic>
                </a:graphicData>
              </a:graphic>
            </wp:inline>
          </w:drawing>
        </w:r>
      </w:ins>
    </w:p>
    <w:p w14:paraId="570E1262" w14:textId="3ED3350E" w:rsidR="005C375D" w:rsidRDefault="005C375D" w:rsidP="005C375D">
      <w:pPr>
        <w:pStyle w:val="TtuloTDC"/>
        <w:autoSpaceDE w:val="0"/>
        <w:autoSpaceDN w:val="0"/>
        <w:adjustRightInd w:val="0"/>
        <w:outlineLvl w:val="2"/>
        <w:rPr>
          <w:ins w:id="5103" w:author="Ernesto del Puerto" w:date="2022-03-06T19:50:00Z"/>
          <w:rFonts w:ascii="Arial Narrow" w:hAnsi="Arial Narrow" w:cs="TimesNewRoman"/>
          <w:color w:val="000000"/>
          <w:lang w:val="es-AR"/>
        </w:rPr>
      </w:pPr>
      <w:bookmarkStart w:id="5104" w:name="_Toc97490048"/>
      <w:ins w:id="5105" w:author="Ernesto del Puerto" w:date="2022-03-06T19:50:00Z">
        <w:r>
          <w:rPr>
            <w:rFonts w:ascii="Arial Narrow" w:eastAsia="Times New Roman" w:hAnsi="Arial Narrow" w:cs="CourierNewPSMT"/>
            <w:b/>
            <w:color w:val="000000"/>
            <w:sz w:val="28"/>
            <w:szCs w:val="28"/>
            <w:lang w:val="es-ES" w:eastAsia="es-ES"/>
          </w:rPr>
          <w:t>Figura 41.1. Introspección</w:t>
        </w:r>
        <w:bookmarkEnd w:id="5104"/>
      </w:ins>
    </w:p>
    <w:p w14:paraId="5969EF01" w14:textId="24FD9123" w:rsidR="004B4952" w:rsidRPr="004B4952" w:rsidRDefault="004B4952">
      <w:pPr>
        <w:pStyle w:val="Ttulo1"/>
        <w:numPr>
          <w:ilvl w:val="0"/>
          <w:numId w:val="1"/>
        </w:numPr>
        <w:rPr>
          <w:ins w:id="5106" w:author="Ernesto del Puerto" w:date="2022-03-06T19:53:00Z"/>
          <w:rFonts w:ascii="Arial Narrow" w:hAnsi="Arial Narrow" w:cs="CourierNewPSMT"/>
          <w:b/>
          <w:color w:val="000000"/>
          <w:sz w:val="28"/>
          <w:szCs w:val="28"/>
          <w:lang w:val="es-ES"/>
          <w:rPrChange w:id="5107" w:author="Ernesto del Puerto" w:date="2022-03-06T19:54:00Z">
            <w:rPr>
              <w:ins w:id="5108" w:author="Ernesto del Puerto" w:date="2022-03-06T19:53:00Z"/>
              <w:rFonts w:ascii="Arial Narrow" w:hAnsi="Arial Narrow" w:cs="TimesNewRoman"/>
              <w:color w:val="000000"/>
              <w:lang w:val="es-AR"/>
            </w:rPr>
          </w:rPrChange>
        </w:rPr>
        <w:pPrChange w:id="5109" w:author="Ernesto del Puerto" w:date="2022-03-06T19:54:00Z">
          <w:pPr>
            <w:autoSpaceDE w:val="0"/>
            <w:autoSpaceDN w:val="0"/>
            <w:adjustRightInd w:val="0"/>
            <w:spacing w:before="240"/>
          </w:pPr>
        </w:pPrChange>
      </w:pPr>
      <w:bookmarkStart w:id="5110" w:name="_Toc97490049"/>
      <w:ins w:id="5111" w:author="Ernesto del Puerto" w:date="2022-03-06T19:53:00Z">
        <w:r w:rsidRPr="004B4952">
          <w:rPr>
            <w:rFonts w:ascii="Arial Narrow" w:eastAsia="Times New Roman" w:hAnsi="Arial Narrow" w:cs="CourierNewPSMT"/>
            <w:b/>
            <w:color w:val="000000"/>
            <w:sz w:val="28"/>
            <w:szCs w:val="28"/>
            <w:lang w:val="es-ES"/>
            <w:rPrChange w:id="5112" w:author="Ernesto del Puerto" w:date="2022-03-06T19:54:00Z">
              <w:rPr>
                <w:rFonts w:ascii="Arial Narrow" w:hAnsi="Arial Narrow" w:cs="TimesNewRoman"/>
                <w:color w:val="000000"/>
                <w:lang w:val="es-AR"/>
              </w:rPr>
            </w:rPrChange>
          </w:rPr>
          <w:t>Redefinición</w:t>
        </w:r>
        <w:bookmarkEnd w:id="5110"/>
      </w:ins>
    </w:p>
    <w:p w14:paraId="0C8D735A" w14:textId="77777777" w:rsidR="004B4952" w:rsidRDefault="004B4952" w:rsidP="004B4952">
      <w:pPr>
        <w:autoSpaceDE w:val="0"/>
        <w:autoSpaceDN w:val="0"/>
        <w:adjustRightInd w:val="0"/>
        <w:spacing w:before="240"/>
        <w:rPr>
          <w:ins w:id="5113" w:author="Ernesto del Puerto" w:date="2022-03-06T19:54:00Z"/>
          <w:rFonts w:ascii="Arial Narrow" w:hAnsi="Arial Narrow" w:cs="TimesNewRoman"/>
          <w:color w:val="000000"/>
          <w:lang w:val="es-AR"/>
        </w:rPr>
      </w:pPr>
    </w:p>
    <w:p w14:paraId="182D3B98" w14:textId="450B4E2A" w:rsidR="004B4952" w:rsidRDefault="004B4952" w:rsidP="004B4952">
      <w:pPr>
        <w:autoSpaceDE w:val="0"/>
        <w:autoSpaceDN w:val="0"/>
        <w:adjustRightInd w:val="0"/>
        <w:spacing w:before="240"/>
        <w:rPr>
          <w:ins w:id="5114" w:author="Ernesto del Puerto" w:date="2022-03-06T19:54:00Z"/>
          <w:rFonts w:ascii="Arial Narrow" w:hAnsi="Arial Narrow" w:cs="TimesNewRoman"/>
          <w:color w:val="000000"/>
          <w:lang w:val="es-AR"/>
        </w:rPr>
      </w:pPr>
      <w:ins w:id="5115" w:author="Ernesto del Puerto" w:date="2022-03-06T19:57:00Z">
        <w:r>
          <w:rPr>
            <w:rFonts w:ascii="Arial Narrow" w:hAnsi="Arial Narrow" w:cs="TimesNewRoman"/>
            <w:noProof/>
            <w:color w:val="000000"/>
            <w:lang w:val="es-AR"/>
          </w:rPr>
          <w:drawing>
            <wp:inline distT="0" distB="0" distL="0" distR="0" wp14:anchorId="6009E1FE" wp14:editId="0A8FADCD">
              <wp:extent cx="6103620" cy="165925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103620" cy="1659255"/>
                      </a:xfrm>
                      <a:prstGeom prst="rect">
                        <a:avLst/>
                      </a:prstGeom>
                      <a:noFill/>
                      <a:ln>
                        <a:noFill/>
                      </a:ln>
                    </pic:spPr>
                  </pic:pic>
                </a:graphicData>
              </a:graphic>
            </wp:inline>
          </w:drawing>
        </w:r>
      </w:ins>
    </w:p>
    <w:p w14:paraId="0822BFBB" w14:textId="3A657955" w:rsidR="004B4952" w:rsidRDefault="004B4952" w:rsidP="004B4952">
      <w:pPr>
        <w:pStyle w:val="TtuloTDC"/>
        <w:autoSpaceDE w:val="0"/>
        <w:autoSpaceDN w:val="0"/>
        <w:adjustRightInd w:val="0"/>
        <w:outlineLvl w:val="2"/>
        <w:rPr>
          <w:ins w:id="5116" w:author="Ernesto del Puerto" w:date="2022-03-06T19:58:00Z"/>
          <w:rFonts w:ascii="Arial Narrow" w:hAnsi="Arial Narrow" w:cs="TimesNewRoman"/>
          <w:color w:val="000000"/>
          <w:lang w:val="es-AR"/>
        </w:rPr>
      </w:pPr>
      <w:bookmarkStart w:id="5117" w:name="_Toc97490050"/>
      <w:ins w:id="5118" w:author="Ernesto del Puerto" w:date="2022-03-06T19:58:00Z">
        <w:r>
          <w:rPr>
            <w:rFonts w:ascii="Arial Narrow" w:eastAsia="Times New Roman" w:hAnsi="Arial Narrow" w:cs="CourierNewPSMT"/>
            <w:b/>
            <w:color w:val="000000"/>
            <w:sz w:val="28"/>
            <w:szCs w:val="28"/>
            <w:lang w:val="es-ES" w:eastAsia="es-ES"/>
          </w:rPr>
          <w:t>Figura 42.1. Redefinición</w:t>
        </w:r>
        <w:bookmarkEnd w:id="5117"/>
      </w:ins>
    </w:p>
    <w:p w14:paraId="1B644348" w14:textId="77777777" w:rsidR="004B4952" w:rsidRDefault="004B4952" w:rsidP="004B4952">
      <w:pPr>
        <w:autoSpaceDE w:val="0"/>
        <w:autoSpaceDN w:val="0"/>
        <w:adjustRightInd w:val="0"/>
        <w:spacing w:before="240"/>
        <w:rPr>
          <w:ins w:id="5119" w:author="Ernesto del Puerto" w:date="2022-03-06T19:58:00Z"/>
          <w:rFonts w:ascii="Arial Narrow" w:hAnsi="Arial Narrow" w:cs="TimesNewRoman"/>
          <w:color w:val="000000"/>
          <w:lang w:val="es-AR"/>
        </w:rPr>
      </w:pPr>
      <w:ins w:id="5120" w:author="Ernesto del Puerto" w:date="2022-03-06T19:53:00Z">
        <w:r w:rsidRPr="004B4952">
          <w:rPr>
            <w:rFonts w:ascii="Arial Narrow" w:hAnsi="Arial Narrow" w:cs="TimesNewRoman"/>
            <w:color w:val="000000"/>
            <w:lang w:val="es-AR"/>
          </w:rPr>
          <w:t>En la mayoría de los lenguajes de programación, la definición de clase ocurre en tiempo de compilación y la construcción de objetos ocurre más tarde, en tiempo de ejecución.</w:t>
        </w:r>
      </w:ins>
    </w:p>
    <w:p w14:paraId="49A73A33" w14:textId="77777777" w:rsidR="004B4952" w:rsidRDefault="004B4952" w:rsidP="004B4952">
      <w:pPr>
        <w:autoSpaceDE w:val="0"/>
        <w:autoSpaceDN w:val="0"/>
        <w:adjustRightInd w:val="0"/>
        <w:spacing w:before="240"/>
        <w:rPr>
          <w:ins w:id="5121" w:author="Ernesto del Puerto" w:date="2022-03-06T19:58:00Z"/>
          <w:rFonts w:ascii="Arial Narrow" w:hAnsi="Arial Narrow" w:cs="TimesNewRoman"/>
          <w:color w:val="000000"/>
          <w:lang w:val="es-AR"/>
        </w:rPr>
      </w:pPr>
      <w:ins w:id="5122" w:author="Ernesto del Puerto" w:date="2022-03-06T19:53:00Z">
        <w:r w:rsidRPr="004B4952">
          <w:rPr>
            <w:rFonts w:ascii="Arial Narrow" w:hAnsi="Arial Narrow" w:cs="TimesNewRoman"/>
            <w:color w:val="000000"/>
            <w:lang w:val="es-AR"/>
          </w:rPr>
          <w:t>En R, sin embargo, tanto la definición como la construcción ocurren en tiempo de ejecución.</w:t>
        </w:r>
      </w:ins>
    </w:p>
    <w:p w14:paraId="0161BFB2" w14:textId="77777777" w:rsidR="005A2B95" w:rsidRDefault="004B4952" w:rsidP="004B4952">
      <w:pPr>
        <w:autoSpaceDE w:val="0"/>
        <w:autoSpaceDN w:val="0"/>
        <w:adjustRightInd w:val="0"/>
        <w:spacing w:before="240"/>
        <w:rPr>
          <w:ins w:id="5123" w:author="Ernesto del Puerto" w:date="2022-03-06T19:59:00Z"/>
          <w:rFonts w:ascii="Arial Narrow" w:hAnsi="Arial Narrow" w:cs="TimesNewRoman"/>
          <w:color w:val="000000"/>
          <w:lang w:val="es-AR"/>
        </w:rPr>
      </w:pPr>
      <w:ins w:id="5124" w:author="Ernesto del Puerto" w:date="2022-03-06T19:53:00Z">
        <w:r w:rsidRPr="004B4952">
          <w:rPr>
            <w:rFonts w:ascii="Arial Narrow" w:hAnsi="Arial Narrow" w:cs="TimesNewRoman"/>
            <w:color w:val="000000"/>
            <w:lang w:val="es-AR"/>
          </w:rPr>
          <w:t>Cuando llama</w:t>
        </w:r>
      </w:ins>
      <w:ins w:id="5125" w:author="Ernesto del Puerto" w:date="2022-03-06T19:58:00Z">
        <w:r>
          <w:rPr>
            <w:rFonts w:ascii="Arial Narrow" w:hAnsi="Arial Narrow" w:cs="TimesNewRoman"/>
            <w:color w:val="000000"/>
            <w:lang w:val="es-AR"/>
          </w:rPr>
          <w:t>mos</w:t>
        </w:r>
      </w:ins>
      <w:ins w:id="5126" w:author="Ernesto del Puerto" w:date="2022-03-06T19:53:00Z">
        <w:r w:rsidRPr="004B4952">
          <w:rPr>
            <w:rFonts w:ascii="Arial Narrow" w:hAnsi="Arial Narrow" w:cs="TimesNewRoman"/>
            <w:color w:val="000000"/>
            <w:lang w:val="es-AR"/>
          </w:rPr>
          <w:t xml:space="preserve"> a </w:t>
        </w:r>
        <w:proofErr w:type="spellStart"/>
        <w:proofErr w:type="gramStart"/>
        <w:r w:rsidRPr="004B4952">
          <w:rPr>
            <w:rFonts w:ascii="Arial Narrow" w:hAnsi="Arial Narrow" w:cs="TimesNewRoman"/>
            <w:b/>
            <w:bCs/>
            <w:i/>
            <w:iCs/>
            <w:color w:val="000000"/>
            <w:lang w:val="es-AR"/>
            <w:rPrChange w:id="5127" w:author="Ernesto del Puerto" w:date="2022-03-06T19:58:00Z">
              <w:rPr>
                <w:rFonts w:ascii="Arial Narrow" w:hAnsi="Arial Narrow" w:cs="TimesNewRoman"/>
                <w:color w:val="000000"/>
                <w:lang w:val="es-AR"/>
              </w:rPr>
            </w:rPrChange>
          </w:rPr>
          <w:t>setClass</w:t>
        </w:r>
        <w:proofErr w:type="spellEnd"/>
        <w:r w:rsidRPr="004B4952">
          <w:rPr>
            <w:rFonts w:ascii="Arial Narrow" w:hAnsi="Arial Narrow" w:cs="TimesNewRoman"/>
            <w:b/>
            <w:bCs/>
            <w:i/>
            <w:iCs/>
            <w:color w:val="000000"/>
            <w:lang w:val="es-AR"/>
            <w:rPrChange w:id="5128" w:author="Ernesto del Puerto" w:date="2022-03-06T19:58:00Z">
              <w:rPr>
                <w:rFonts w:ascii="Arial Narrow" w:hAnsi="Arial Narrow" w:cs="TimesNewRoman"/>
                <w:color w:val="000000"/>
                <w:lang w:val="es-AR"/>
              </w:rPr>
            </w:rPrChange>
          </w:rPr>
          <w:t>(</w:t>
        </w:r>
        <w:proofErr w:type="gramEnd"/>
        <w:r w:rsidRPr="004B4952">
          <w:rPr>
            <w:rFonts w:ascii="Arial Narrow" w:hAnsi="Arial Narrow" w:cs="TimesNewRoman"/>
            <w:b/>
            <w:bCs/>
            <w:i/>
            <w:iCs/>
            <w:color w:val="000000"/>
            <w:lang w:val="es-AR"/>
            <w:rPrChange w:id="5129" w:author="Ernesto del Puerto" w:date="2022-03-06T19:58:00Z">
              <w:rPr>
                <w:rFonts w:ascii="Arial Narrow" w:hAnsi="Arial Narrow" w:cs="TimesNewRoman"/>
                <w:color w:val="000000"/>
                <w:lang w:val="es-AR"/>
              </w:rPr>
            </w:rPrChange>
          </w:rPr>
          <w:t>)</w:t>
        </w:r>
        <w:r w:rsidRPr="004B4952">
          <w:rPr>
            <w:rFonts w:ascii="Arial Narrow" w:hAnsi="Arial Narrow" w:cs="TimesNewRoman"/>
            <w:color w:val="000000"/>
            <w:lang w:val="es-AR"/>
          </w:rPr>
          <w:t>, est</w:t>
        </w:r>
      </w:ins>
      <w:ins w:id="5130" w:author="Ernesto del Puerto" w:date="2022-03-06T19:58:00Z">
        <w:r w:rsidR="005A2B95">
          <w:rPr>
            <w:rFonts w:ascii="Arial Narrow" w:hAnsi="Arial Narrow" w:cs="TimesNewRoman"/>
            <w:color w:val="000000"/>
            <w:lang w:val="es-AR"/>
          </w:rPr>
          <w:t>am</w:t>
        </w:r>
      </w:ins>
      <w:ins w:id="5131" w:author="Ernesto del Puerto" w:date="2022-03-06T19:59:00Z">
        <w:r w:rsidR="005A2B95">
          <w:rPr>
            <w:rFonts w:ascii="Arial Narrow" w:hAnsi="Arial Narrow" w:cs="TimesNewRoman"/>
            <w:color w:val="000000"/>
            <w:lang w:val="es-AR"/>
          </w:rPr>
          <w:t>os</w:t>
        </w:r>
      </w:ins>
      <w:ins w:id="5132" w:author="Ernesto del Puerto" w:date="2022-03-06T19:53:00Z">
        <w:r w:rsidRPr="004B4952">
          <w:rPr>
            <w:rFonts w:ascii="Arial Narrow" w:hAnsi="Arial Narrow" w:cs="TimesNewRoman"/>
            <w:color w:val="000000"/>
            <w:lang w:val="es-AR"/>
          </w:rPr>
          <w:t xml:space="preserve"> registrando una definición de clase en una variable global (oculta).</w:t>
        </w:r>
      </w:ins>
    </w:p>
    <w:p w14:paraId="6CF731BF" w14:textId="77777777" w:rsidR="005A2B95" w:rsidRDefault="004B4952" w:rsidP="004B4952">
      <w:pPr>
        <w:autoSpaceDE w:val="0"/>
        <w:autoSpaceDN w:val="0"/>
        <w:adjustRightInd w:val="0"/>
        <w:spacing w:before="240"/>
        <w:rPr>
          <w:ins w:id="5133" w:author="Ernesto del Puerto" w:date="2022-03-06T19:59:00Z"/>
          <w:rFonts w:ascii="Arial Narrow" w:hAnsi="Arial Narrow" w:cs="TimesNewRoman"/>
          <w:color w:val="000000"/>
          <w:lang w:val="es-AR"/>
        </w:rPr>
      </w:pPr>
      <w:ins w:id="5134" w:author="Ernesto del Puerto" w:date="2022-03-06T19:53:00Z">
        <w:r w:rsidRPr="004B4952">
          <w:rPr>
            <w:rFonts w:ascii="Arial Narrow" w:hAnsi="Arial Narrow" w:cs="TimesNewRoman"/>
            <w:color w:val="000000"/>
            <w:lang w:val="es-AR"/>
          </w:rPr>
          <w:t>Al igual que con todas las funciones de modificación de estado, debe</w:t>
        </w:r>
      </w:ins>
      <w:ins w:id="5135" w:author="Ernesto del Puerto" w:date="2022-03-06T19:59:00Z">
        <w:r w:rsidR="005A2B95">
          <w:rPr>
            <w:rFonts w:ascii="Arial Narrow" w:hAnsi="Arial Narrow" w:cs="TimesNewRoman"/>
            <w:color w:val="000000"/>
            <w:lang w:val="es-AR"/>
          </w:rPr>
          <w:t>mos</w:t>
        </w:r>
      </w:ins>
      <w:ins w:id="5136" w:author="Ernesto del Puerto" w:date="2022-03-06T19:53:00Z">
        <w:r w:rsidRPr="004B4952">
          <w:rPr>
            <w:rFonts w:ascii="Arial Narrow" w:hAnsi="Arial Narrow" w:cs="TimesNewRoman"/>
            <w:color w:val="000000"/>
            <w:lang w:val="es-AR"/>
          </w:rPr>
          <w:t xml:space="preserve"> usar </w:t>
        </w:r>
        <w:proofErr w:type="spellStart"/>
        <w:proofErr w:type="gramStart"/>
        <w:r w:rsidRPr="005A2B95">
          <w:rPr>
            <w:rFonts w:ascii="Arial Narrow" w:hAnsi="Arial Narrow" w:cs="TimesNewRoman"/>
            <w:b/>
            <w:bCs/>
            <w:i/>
            <w:iCs/>
            <w:color w:val="000000"/>
            <w:lang w:val="es-AR"/>
            <w:rPrChange w:id="5137" w:author="Ernesto del Puerto" w:date="2022-03-06T19:59:00Z">
              <w:rPr>
                <w:rFonts w:ascii="Arial Narrow" w:hAnsi="Arial Narrow" w:cs="TimesNewRoman"/>
                <w:color w:val="000000"/>
                <w:lang w:val="es-AR"/>
              </w:rPr>
            </w:rPrChange>
          </w:rPr>
          <w:t>setClass</w:t>
        </w:r>
        <w:proofErr w:type="spellEnd"/>
        <w:r w:rsidRPr="005A2B95">
          <w:rPr>
            <w:rFonts w:ascii="Arial Narrow" w:hAnsi="Arial Narrow" w:cs="TimesNewRoman"/>
            <w:b/>
            <w:bCs/>
            <w:i/>
            <w:iCs/>
            <w:color w:val="000000"/>
            <w:lang w:val="es-AR"/>
            <w:rPrChange w:id="5138" w:author="Ernesto del Puerto" w:date="2022-03-06T19:59:00Z">
              <w:rPr>
                <w:rFonts w:ascii="Arial Narrow" w:hAnsi="Arial Narrow" w:cs="TimesNewRoman"/>
                <w:color w:val="000000"/>
                <w:lang w:val="es-AR"/>
              </w:rPr>
            </w:rPrChange>
          </w:rPr>
          <w:t>(</w:t>
        </w:r>
        <w:proofErr w:type="gramEnd"/>
        <w:r w:rsidRPr="005A2B95">
          <w:rPr>
            <w:rFonts w:ascii="Arial Narrow" w:hAnsi="Arial Narrow" w:cs="TimesNewRoman"/>
            <w:b/>
            <w:bCs/>
            <w:i/>
            <w:iCs/>
            <w:color w:val="000000"/>
            <w:lang w:val="es-AR"/>
            <w:rPrChange w:id="5139" w:author="Ernesto del Puerto" w:date="2022-03-06T19:59:00Z">
              <w:rPr>
                <w:rFonts w:ascii="Arial Narrow" w:hAnsi="Arial Narrow" w:cs="TimesNewRoman"/>
                <w:color w:val="000000"/>
                <w:lang w:val="es-AR"/>
              </w:rPr>
            </w:rPrChange>
          </w:rPr>
          <w:t>)</w:t>
        </w:r>
        <w:r w:rsidRPr="004B4952">
          <w:rPr>
            <w:rFonts w:ascii="Arial Narrow" w:hAnsi="Arial Narrow" w:cs="TimesNewRoman"/>
            <w:color w:val="000000"/>
            <w:lang w:val="es-AR"/>
          </w:rPr>
          <w:t xml:space="preserve"> con cuidado.</w:t>
        </w:r>
      </w:ins>
    </w:p>
    <w:p w14:paraId="15EE8FEF" w14:textId="77777777" w:rsidR="005A2B95" w:rsidRDefault="004B4952" w:rsidP="004B4952">
      <w:pPr>
        <w:autoSpaceDE w:val="0"/>
        <w:autoSpaceDN w:val="0"/>
        <w:adjustRightInd w:val="0"/>
        <w:spacing w:before="240"/>
        <w:rPr>
          <w:ins w:id="5140" w:author="Ernesto del Puerto" w:date="2022-03-06T19:59:00Z"/>
          <w:rFonts w:ascii="Arial Narrow" w:hAnsi="Arial Narrow" w:cs="TimesNewRoman"/>
          <w:color w:val="000000"/>
          <w:lang w:val="es-AR"/>
        </w:rPr>
      </w:pPr>
      <w:ins w:id="5141" w:author="Ernesto del Puerto" w:date="2022-03-06T19:53:00Z">
        <w:r w:rsidRPr="004B4952">
          <w:rPr>
            <w:rFonts w:ascii="Arial Narrow" w:hAnsi="Arial Narrow" w:cs="TimesNewRoman"/>
            <w:color w:val="000000"/>
            <w:lang w:val="es-AR"/>
          </w:rPr>
          <w:t>Es posible crear objetos no válidos si redefin</w:t>
        </w:r>
      </w:ins>
      <w:ins w:id="5142" w:author="Ernesto del Puerto" w:date="2022-03-06T19:59:00Z">
        <w:r w:rsidR="005A2B95">
          <w:rPr>
            <w:rFonts w:ascii="Arial Narrow" w:hAnsi="Arial Narrow" w:cs="TimesNewRoman"/>
            <w:color w:val="000000"/>
            <w:lang w:val="es-AR"/>
          </w:rPr>
          <w:t>imos</w:t>
        </w:r>
      </w:ins>
      <w:ins w:id="5143" w:author="Ernesto del Puerto" w:date="2022-03-06T19:53:00Z">
        <w:r w:rsidRPr="004B4952">
          <w:rPr>
            <w:rFonts w:ascii="Arial Narrow" w:hAnsi="Arial Narrow" w:cs="TimesNewRoman"/>
            <w:color w:val="000000"/>
            <w:lang w:val="es-AR"/>
          </w:rPr>
          <w:t xml:space="preserve"> una clase después de haber instanciado un objeto</w:t>
        </w:r>
      </w:ins>
      <w:ins w:id="5144" w:author="Ernesto del Puerto" w:date="2022-03-06T19:59:00Z">
        <w:r w:rsidR="005A2B95">
          <w:rPr>
            <w:rFonts w:ascii="Arial Narrow" w:hAnsi="Arial Narrow" w:cs="TimesNewRoman"/>
            <w:color w:val="000000"/>
            <w:lang w:val="es-AR"/>
          </w:rPr>
          <w:t>.</w:t>
        </w:r>
      </w:ins>
    </w:p>
    <w:p w14:paraId="456EDADB" w14:textId="77777777" w:rsidR="005F2CFE" w:rsidRDefault="005F2CFE" w:rsidP="005F2CFE">
      <w:pPr>
        <w:autoSpaceDE w:val="0"/>
        <w:autoSpaceDN w:val="0"/>
        <w:adjustRightInd w:val="0"/>
        <w:spacing w:before="240"/>
        <w:rPr>
          <w:ins w:id="5145" w:author="Ernesto del Puerto" w:date="2022-03-06T20:01:00Z"/>
          <w:rFonts w:ascii="Arial Narrow" w:hAnsi="Arial Narrow" w:cs="TimesNewRoman"/>
          <w:color w:val="000000"/>
          <w:lang w:val="es-AR"/>
        </w:rPr>
      </w:pPr>
      <w:ins w:id="5146" w:author="Ernesto del Puerto" w:date="2022-03-06T20:01:00Z">
        <w:r w:rsidRPr="005F2CFE">
          <w:rPr>
            <w:rFonts w:ascii="Arial Narrow" w:hAnsi="Arial Narrow" w:cs="TimesNewRoman"/>
            <w:color w:val="000000"/>
            <w:lang w:val="es-AR"/>
          </w:rPr>
          <w:t>Esto puede causar confusión durante la creación interactiva de nuevas clases.</w:t>
        </w:r>
      </w:ins>
    </w:p>
    <w:p w14:paraId="34034E14" w14:textId="77777777" w:rsidR="005F2CFE" w:rsidRDefault="005F2CFE" w:rsidP="005F2CFE">
      <w:pPr>
        <w:autoSpaceDE w:val="0"/>
        <w:autoSpaceDN w:val="0"/>
        <w:adjustRightInd w:val="0"/>
        <w:spacing w:before="240"/>
        <w:rPr>
          <w:ins w:id="5147" w:author="Ernesto del Puerto" w:date="2022-03-06T20:01:00Z"/>
          <w:rFonts w:ascii="Arial Narrow" w:hAnsi="Arial Narrow" w:cs="TimesNewRoman"/>
          <w:color w:val="000000"/>
          <w:lang w:val="es-AR"/>
        </w:rPr>
      </w:pPr>
      <w:ins w:id="5148" w:author="Ernesto del Puerto" w:date="2022-03-06T20:01:00Z">
        <w:r w:rsidRPr="005F2CFE">
          <w:rPr>
            <w:rFonts w:ascii="Arial Narrow" w:hAnsi="Arial Narrow" w:cs="TimesNewRoman"/>
            <w:color w:val="000000"/>
            <w:lang w:val="es-AR"/>
          </w:rPr>
          <w:t>Las clases R6 tienen el mismo problema</w:t>
        </w:r>
        <w:r>
          <w:rPr>
            <w:rFonts w:ascii="Arial Narrow" w:hAnsi="Arial Narrow" w:cs="TimesNewRoman"/>
            <w:color w:val="000000"/>
            <w:lang w:val="es-AR"/>
          </w:rPr>
          <w:t>.</w:t>
        </w:r>
      </w:ins>
    </w:p>
    <w:p w14:paraId="6B5EFD14" w14:textId="324A3241" w:rsidR="005F2CFE" w:rsidRPr="005F2CFE" w:rsidRDefault="005F2CFE">
      <w:pPr>
        <w:pStyle w:val="Ttulo1"/>
        <w:numPr>
          <w:ilvl w:val="0"/>
          <w:numId w:val="1"/>
        </w:numPr>
        <w:rPr>
          <w:ins w:id="5149" w:author="Ernesto del Puerto" w:date="2022-03-06T20:01:00Z"/>
          <w:rFonts w:ascii="Arial Narrow" w:hAnsi="Arial Narrow" w:cs="CourierNewPSMT"/>
          <w:b/>
          <w:color w:val="000000"/>
          <w:sz w:val="28"/>
          <w:szCs w:val="28"/>
          <w:lang w:val="es-ES"/>
          <w:rPrChange w:id="5150" w:author="Ernesto del Puerto" w:date="2022-03-06T20:02:00Z">
            <w:rPr>
              <w:ins w:id="5151" w:author="Ernesto del Puerto" w:date="2022-03-06T20:01:00Z"/>
              <w:rFonts w:ascii="Arial Narrow" w:hAnsi="Arial Narrow" w:cs="TimesNewRoman"/>
              <w:color w:val="000000"/>
              <w:lang w:val="es-AR"/>
            </w:rPr>
          </w:rPrChange>
        </w:rPr>
        <w:pPrChange w:id="5152" w:author="Ernesto del Puerto" w:date="2022-03-06T20:02:00Z">
          <w:pPr>
            <w:autoSpaceDE w:val="0"/>
            <w:autoSpaceDN w:val="0"/>
            <w:adjustRightInd w:val="0"/>
            <w:spacing w:before="240"/>
          </w:pPr>
        </w:pPrChange>
      </w:pPr>
      <w:bookmarkStart w:id="5153" w:name="_Toc97490051"/>
      <w:ins w:id="5154" w:author="Ernesto del Puerto" w:date="2022-03-06T20:01:00Z">
        <w:r w:rsidRPr="005F2CFE">
          <w:rPr>
            <w:rFonts w:ascii="Arial Narrow" w:eastAsia="Times New Roman" w:hAnsi="Arial Narrow" w:cs="CourierNewPSMT"/>
            <w:b/>
            <w:color w:val="000000"/>
            <w:sz w:val="28"/>
            <w:szCs w:val="28"/>
            <w:lang w:val="es-ES"/>
            <w:rPrChange w:id="5155" w:author="Ernesto del Puerto" w:date="2022-03-06T20:02:00Z">
              <w:rPr>
                <w:rFonts w:ascii="Arial Narrow" w:hAnsi="Arial Narrow" w:cs="TimesNewRoman"/>
                <w:color w:val="000000"/>
                <w:lang w:val="es-AR"/>
              </w:rPr>
            </w:rPrChange>
          </w:rPr>
          <w:t>Ayudante</w:t>
        </w:r>
        <w:bookmarkEnd w:id="5153"/>
      </w:ins>
    </w:p>
    <w:p w14:paraId="7B1FEAD3" w14:textId="77777777" w:rsidR="005F2CFE" w:rsidRDefault="005F2CFE" w:rsidP="005F2CFE">
      <w:pPr>
        <w:autoSpaceDE w:val="0"/>
        <w:autoSpaceDN w:val="0"/>
        <w:adjustRightInd w:val="0"/>
        <w:spacing w:before="240"/>
        <w:rPr>
          <w:ins w:id="5156" w:author="Ernesto del Puerto" w:date="2022-03-06T20:03:00Z"/>
          <w:rFonts w:ascii="Arial Narrow" w:hAnsi="Arial Narrow" w:cs="TimesNewRoman"/>
          <w:color w:val="000000"/>
          <w:lang w:val="es-AR"/>
        </w:rPr>
      </w:pPr>
      <w:proofErr w:type="gramStart"/>
      <w:ins w:id="5157" w:author="Ernesto del Puerto" w:date="2022-03-06T20:01:00Z">
        <w:r w:rsidRPr="005F2CFE">
          <w:rPr>
            <w:rFonts w:ascii="Arial Narrow" w:hAnsi="Arial Narrow" w:cs="TimesNewRoman"/>
            <w:b/>
            <w:bCs/>
            <w:i/>
            <w:iCs/>
            <w:color w:val="000000"/>
            <w:lang w:val="es-AR"/>
            <w:rPrChange w:id="5158" w:author="Ernesto del Puerto" w:date="2022-03-06T20:03:00Z">
              <w:rPr>
                <w:rFonts w:ascii="Arial Narrow" w:hAnsi="Arial Narrow" w:cs="TimesNewRoman"/>
                <w:color w:val="000000"/>
                <w:lang w:val="es-AR"/>
              </w:rPr>
            </w:rPrChange>
          </w:rPr>
          <w:t>new(</w:t>
        </w:r>
        <w:proofErr w:type="gramEnd"/>
        <w:r w:rsidRPr="005F2CFE">
          <w:rPr>
            <w:rFonts w:ascii="Arial Narrow" w:hAnsi="Arial Narrow" w:cs="TimesNewRoman"/>
            <w:b/>
            <w:bCs/>
            <w:i/>
            <w:iCs/>
            <w:color w:val="000000"/>
            <w:lang w:val="es-AR"/>
            <w:rPrChange w:id="5159" w:author="Ernesto del Puerto" w:date="2022-03-06T20:03:00Z">
              <w:rPr>
                <w:rFonts w:ascii="Arial Narrow" w:hAnsi="Arial Narrow" w:cs="TimesNewRoman"/>
                <w:color w:val="000000"/>
                <w:lang w:val="es-AR"/>
              </w:rPr>
            </w:rPrChange>
          </w:rPr>
          <w:t>)</w:t>
        </w:r>
        <w:r w:rsidRPr="005F2CFE">
          <w:rPr>
            <w:rFonts w:ascii="Arial Narrow" w:hAnsi="Arial Narrow" w:cs="TimesNewRoman"/>
            <w:color w:val="000000"/>
            <w:lang w:val="es-AR"/>
          </w:rPr>
          <w:t xml:space="preserve"> es un constructor de bajo nivel adecuado para que lo use</w:t>
        </w:r>
      </w:ins>
      <w:ins w:id="5160" w:author="Ernesto del Puerto" w:date="2022-03-06T20:02:00Z">
        <w:r>
          <w:rPr>
            <w:rFonts w:ascii="Arial Narrow" w:hAnsi="Arial Narrow" w:cs="TimesNewRoman"/>
            <w:color w:val="000000"/>
            <w:lang w:val="es-AR"/>
          </w:rPr>
          <w:t>mos nosotros</w:t>
        </w:r>
      </w:ins>
      <w:ins w:id="5161" w:author="Ernesto del Puerto" w:date="2022-03-06T20:01:00Z">
        <w:r w:rsidRPr="005F2CFE">
          <w:rPr>
            <w:rFonts w:ascii="Arial Narrow" w:hAnsi="Arial Narrow" w:cs="TimesNewRoman"/>
            <w:color w:val="000000"/>
            <w:lang w:val="es-AR"/>
          </w:rPr>
          <w:t xml:space="preserve">, </w:t>
        </w:r>
      </w:ins>
      <w:ins w:id="5162" w:author="Ernesto del Puerto" w:date="2022-03-06T20:02:00Z">
        <w:r>
          <w:rPr>
            <w:rFonts w:ascii="Arial Narrow" w:hAnsi="Arial Narrow" w:cs="TimesNewRoman"/>
            <w:color w:val="000000"/>
            <w:lang w:val="es-AR"/>
          </w:rPr>
          <w:t xml:space="preserve">actuando como </w:t>
        </w:r>
      </w:ins>
      <w:ins w:id="5163" w:author="Ernesto del Puerto" w:date="2022-03-06T20:01:00Z">
        <w:r w:rsidRPr="005F2CFE">
          <w:rPr>
            <w:rFonts w:ascii="Arial Narrow" w:hAnsi="Arial Narrow" w:cs="TimesNewRoman"/>
            <w:color w:val="000000"/>
            <w:lang w:val="es-AR"/>
          </w:rPr>
          <w:t>desarrollador.</w:t>
        </w:r>
      </w:ins>
    </w:p>
    <w:p w14:paraId="23440034" w14:textId="77777777" w:rsidR="005F2CFE" w:rsidRDefault="005F2CFE" w:rsidP="005F2CFE">
      <w:pPr>
        <w:autoSpaceDE w:val="0"/>
        <w:autoSpaceDN w:val="0"/>
        <w:adjustRightInd w:val="0"/>
        <w:spacing w:before="240"/>
        <w:rPr>
          <w:ins w:id="5164" w:author="Ernesto del Puerto" w:date="2022-03-06T20:03:00Z"/>
          <w:rFonts w:ascii="Arial Narrow" w:hAnsi="Arial Narrow" w:cs="TimesNewRoman"/>
          <w:color w:val="000000"/>
          <w:lang w:val="es-AR"/>
        </w:rPr>
      </w:pPr>
      <w:ins w:id="5165" w:author="Ernesto del Puerto" w:date="2022-03-06T20:01:00Z">
        <w:r w:rsidRPr="005F2CFE">
          <w:rPr>
            <w:rFonts w:ascii="Arial Narrow" w:hAnsi="Arial Narrow" w:cs="TimesNewRoman"/>
            <w:color w:val="000000"/>
            <w:lang w:val="es-AR"/>
          </w:rPr>
          <w:t>Las clases orientadas al usuario siempre deben combinarse con un asistente fácil de usar.</w:t>
        </w:r>
      </w:ins>
    </w:p>
    <w:p w14:paraId="2061F1AD" w14:textId="77777777" w:rsidR="003D737D" w:rsidRDefault="003D737D" w:rsidP="005F2CFE">
      <w:pPr>
        <w:autoSpaceDE w:val="0"/>
        <w:autoSpaceDN w:val="0"/>
        <w:adjustRightInd w:val="0"/>
        <w:spacing w:before="240"/>
        <w:rPr>
          <w:ins w:id="5166" w:author="Ernesto del Puerto" w:date="2022-03-06T20:07:00Z"/>
          <w:rFonts w:ascii="Arial Narrow" w:hAnsi="Arial Narrow" w:cs="TimesNewRoman"/>
          <w:color w:val="000000"/>
          <w:lang w:val="es-AR"/>
        </w:rPr>
      </w:pPr>
    </w:p>
    <w:p w14:paraId="790E63B9" w14:textId="0B8FEFEC" w:rsidR="003D737D" w:rsidRDefault="00194FE0" w:rsidP="005F2CFE">
      <w:pPr>
        <w:autoSpaceDE w:val="0"/>
        <w:autoSpaceDN w:val="0"/>
        <w:adjustRightInd w:val="0"/>
        <w:spacing w:before="240"/>
        <w:rPr>
          <w:ins w:id="5167" w:author="Ernesto del Puerto" w:date="2022-03-06T20:07:00Z"/>
          <w:rFonts w:ascii="Arial Narrow" w:hAnsi="Arial Narrow" w:cs="TimesNewRoman"/>
          <w:color w:val="000000"/>
          <w:lang w:val="es-AR"/>
        </w:rPr>
      </w:pPr>
      <w:ins w:id="5168" w:author="Ernesto del Puerto" w:date="2022-03-06T20:09:00Z">
        <w:r>
          <w:rPr>
            <w:rFonts w:ascii="Arial Narrow" w:hAnsi="Arial Narrow" w:cs="TimesNewRoman"/>
            <w:noProof/>
            <w:color w:val="000000"/>
            <w:lang w:val="es-AR"/>
          </w:rPr>
          <w:drawing>
            <wp:inline distT="0" distB="0" distL="0" distR="0" wp14:anchorId="467B6182" wp14:editId="730B1776">
              <wp:extent cx="3009265" cy="2457450"/>
              <wp:effectExtent l="0" t="0" r="63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09265" cy="2457450"/>
                      </a:xfrm>
                      <a:prstGeom prst="rect">
                        <a:avLst/>
                      </a:prstGeom>
                      <a:noFill/>
                      <a:ln>
                        <a:noFill/>
                      </a:ln>
                    </pic:spPr>
                  </pic:pic>
                </a:graphicData>
              </a:graphic>
            </wp:inline>
          </w:drawing>
        </w:r>
      </w:ins>
    </w:p>
    <w:p w14:paraId="2AC15519" w14:textId="5CB3D502" w:rsidR="00194FE0" w:rsidRDefault="00194FE0" w:rsidP="00194FE0">
      <w:pPr>
        <w:pStyle w:val="TtuloTDC"/>
        <w:autoSpaceDE w:val="0"/>
        <w:autoSpaceDN w:val="0"/>
        <w:adjustRightInd w:val="0"/>
        <w:outlineLvl w:val="2"/>
        <w:rPr>
          <w:ins w:id="5169" w:author="Ernesto del Puerto" w:date="2022-03-06T20:09:00Z"/>
          <w:rFonts w:ascii="Arial Narrow" w:hAnsi="Arial Narrow" w:cs="TimesNewRoman"/>
          <w:color w:val="000000"/>
          <w:lang w:val="es-AR"/>
        </w:rPr>
      </w:pPr>
      <w:bookmarkStart w:id="5170" w:name="_Toc97490052"/>
      <w:ins w:id="5171" w:author="Ernesto del Puerto" w:date="2022-03-06T20:09:00Z">
        <w:r>
          <w:rPr>
            <w:rFonts w:ascii="Arial Narrow" w:eastAsia="Times New Roman" w:hAnsi="Arial Narrow" w:cs="CourierNewPSMT"/>
            <w:b/>
            <w:color w:val="000000"/>
            <w:sz w:val="28"/>
            <w:szCs w:val="28"/>
            <w:lang w:val="es-ES" w:eastAsia="es-ES"/>
          </w:rPr>
          <w:t xml:space="preserve">Figura 43.1. </w:t>
        </w:r>
        <w:proofErr w:type="spellStart"/>
        <w:r>
          <w:rPr>
            <w:rFonts w:ascii="Arial Narrow" w:eastAsia="Times New Roman" w:hAnsi="Arial Narrow" w:cs="CourierNewPSMT"/>
            <w:b/>
            <w:color w:val="000000"/>
            <w:sz w:val="28"/>
            <w:szCs w:val="28"/>
            <w:lang w:val="es-ES" w:eastAsia="es-ES"/>
          </w:rPr>
          <w:t>Helper</w:t>
        </w:r>
        <w:bookmarkEnd w:id="5170"/>
        <w:proofErr w:type="spellEnd"/>
      </w:ins>
    </w:p>
    <w:p w14:paraId="361FE10D" w14:textId="4E3A0F42" w:rsidR="005F2CFE" w:rsidRPr="005F2CFE" w:rsidRDefault="005F2CFE" w:rsidP="005F2CFE">
      <w:pPr>
        <w:autoSpaceDE w:val="0"/>
        <w:autoSpaceDN w:val="0"/>
        <w:adjustRightInd w:val="0"/>
        <w:spacing w:before="240"/>
        <w:rPr>
          <w:ins w:id="5172" w:author="Ernesto del Puerto" w:date="2022-03-06T20:01:00Z"/>
          <w:rFonts w:ascii="Arial Narrow" w:hAnsi="Arial Narrow" w:cs="TimesNewRoman"/>
          <w:color w:val="000000"/>
          <w:lang w:val="es-AR"/>
        </w:rPr>
      </w:pPr>
      <w:ins w:id="5173" w:author="Ernesto del Puerto" w:date="2022-03-06T20:01:00Z">
        <w:r w:rsidRPr="005F2CFE">
          <w:rPr>
            <w:rFonts w:ascii="Arial Narrow" w:hAnsi="Arial Narrow" w:cs="TimesNewRoman"/>
            <w:color w:val="000000"/>
            <w:lang w:val="es-AR"/>
          </w:rPr>
          <w:t>Un ayudante siempre debe:</w:t>
        </w:r>
      </w:ins>
    </w:p>
    <w:p w14:paraId="07CFB7EC" w14:textId="1396C27F" w:rsidR="005F2CFE" w:rsidRPr="003D737D" w:rsidRDefault="005F2CFE">
      <w:pPr>
        <w:pStyle w:val="Prrafodelista"/>
        <w:numPr>
          <w:ilvl w:val="0"/>
          <w:numId w:val="98"/>
        </w:numPr>
        <w:autoSpaceDE w:val="0"/>
        <w:autoSpaceDN w:val="0"/>
        <w:adjustRightInd w:val="0"/>
        <w:spacing w:before="240"/>
        <w:rPr>
          <w:ins w:id="5174" w:author="Ernesto del Puerto" w:date="2022-03-06T20:01:00Z"/>
          <w:rFonts w:ascii="Arial Narrow" w:hAnsi="Arial Narrow" w:cs="TimesNewRoman"/>
          <w:color w:val="000000"/>
          <w:lang w:val="es-AR"/>
          <w:rPrChange w:id="5175" w:author="Ernesto del Puerto" w:date="2022-03-06T20:04:00Z">
            <w:rPr>
              <w:ins w:id="5176" w:author="Ernesto del Puerto" w:date="2022-03-06T20:01:00Z"/>
              <w:lang w:val="es-AR"/>
            </w:rPr>
          </w:rPrChange>
        </w:rPr>
        <w:pPrChange w:id="5177" w:author="Ernesto del Puerto" w:date="2022-03-06T20:04:00Z">
          <w:pPr>
            <w:autoSpaceDE w:val="0"/>
            <w:autoSpaceDN w:val="0"/>
            <w:adjustRightInd w:val="0"/>
            <w:spacing w:before="240"/>
          </w:pPr>
        </w:pPrChange>
      </w:pPr>
      <w:ins w:id="5178" w:author="Ernesto del Puerto" w:date="2022-03-06T20:01:00Z">
        <w:r w:rsidRPr="003D737D">
          <w:rPr>
            <w:rFonts w:ascii="Arial Narrow" w:hAnsi="Arial Narrow" w:cs="TimesNewRoman"/>
            <w:color w:val="000000"/>
            <w:lang w:val="es-AR"/>
            <w:rPrChange w:id="5179" w:author="Ernesto del Puerto" w:date="2022-03-06T20:04:00Z">
              <w:rPr>
                <w:lang w:val="es-AR"/>
              </w:rPr>
            </w:rPrChange>
          </w:rPr>
          <w:t>Tener el mismo nombre que la clase, p</w:t>
        </w:r>
      </w:ins>
      <w:ins w:id="5180" w:author="Ernesto del Puerto" w:date="2022-03-06T20:04:00Z">
        <w:r w:rsidR="003D737D">
          <w:rPr>
            <w:rFonts w:ascii="Arial Narrow" w:hAnsi="Arial Narrow" w:cs="TimesNewRoman"/>
            <w:color w:val="000000"/>
            <w:lang w:val="es-AR"/>
          </w:rPr>
          <w:t>or ejemplo</w:t>
        </w:r>
      </w:ins>
      <w:ins w:id="5181" w:author="Ernesto del Puerto" w:date="2022-03-06T20:01:00Z">
        <w:r w:rsidRPr="003D737D">
          <w:rPr>
            <w:rFonts w:ascii="Arial Narrow" w:hAnsi="Arial Narrow" w:cs="TimesNewRoman"/>
            <w:color w:val="000000"/>
            <w:lang w:val="es-AR"/>
            <w:rPrChange w:id="5182" w:author="Ernesto del Puerto" w:date="2022-03-06T20:04:00Z">
              <w:rPr>
                <w:lang w:val="es-AR"/>
              </w:rPr>
            </w:rPrChange>
          </w:rPr>
          <w:t xml:space="preserve"> </w:t>
        </w:r>
        <w:proofErr w:type="spellStart"/>
        <w:proofErr w:type="gramStart"/>
        <w:r w:rsidRPr="003D737D">
          <w:rPr>
            <w:rFonts w:ascii="Arial Narrow" w:hAnsi="Arial Narrow" w:cs="TimesNewRoman"/>
            <w:color w:val="000000"/>
            <w:lang w:val="es-AR"/>
            <w:rPrChange w:id="5183" w:author="Ernesto del Puerto" w:date="2022-03-06T20:04:00Z">
              <w:rPr>
                <w:lang w:val="es-AR"/>
              </w:rPr>
            </w:rPrChange>
          </w:rPr>
          <w:t>m</w:t>
        </w:r>
      </w:ins>
      <w:ins w:id="5184" w:author="Ernesto del Puerto" w:date="2022-03-06T20:04:00Z">
        <w:r w:rsidR="003D737D">
          <w:rPr>
            <w:rFonts w:ascii="Arial Narrow" w:hAnsi="Arial Narrow" w:cs="TimesNewRoman"/>
            <w:color w:val="000000"/>
            <w:lang w:val="es-AR"/>
          </w:rPr>
          <w:t>yclass</w:t>
        </w:r>
      </w:ins>
      <w:proofErr w:type="spellEnd"/>
      <w:ins w:id="5185" w:author="Ernesto del Puerto" w:date="2022-03-06T20:01:00Z">
        <w:r w:rsidRPr="003D737D">
          <w:rPr>
            <w:rFonts w:ascii="Arial Narrow" w:hAnsi="Arial Narrow" w:cs="TimesNewRoman"/>
            <w:color w:val="000000"/>
            <w:lang w:val="es-AR"/>
            <w:rPrChange w:id="5186" w:author="Ernesto del Puerto" w:date="2022-03-06T20:04:00Z">
              <w:rPr>
                <w:lang w:val="es-AR"/>
              </w:rPr>
            </w:rPrChange>
          </w:rPr>
          <w:t>(</w:t>
        </w:r>
        <w:proofErr w:type="gramEnd"/>
        <w:r w:rsidRPr="003D737D">
          <w:rPr>
            <w:rFonts w:ascii="Arial Narrow" w:hAnsi="Arial Narrow" w:cs="TimesNewRoman"/>
            <w:color w:val="000000"/>
            <w:lang w:val="es-AR"/>
            <w:rPrChange w:id="5187" w:author="Ernesto del Puerto" w:date="2022-03-06T20:04:00Z">
              <w:rPr>
                <w:lang w:val="es-AR"/>
              </w:rPr>
            </w:rPrChange>
          </w:rPr>
          <w:t>).</w:t>
        </w:r>
      </w:ins>
    </w:p>
    <w:p w14:paraId="21B624CB" w14:textId="090048A6" w:rsidR="005F2CFE" w:rsidRPr="003D737D" w:rsidRDefault="005F2CFE">
      <w:pPr>
        <w:pStyle w:val="Prrafodelista"/>
        <w:numPr>
          <w:ilvl w:val="0"/>
          <w:numId w:val="98"/>
        </w:numPr>
        <w:autoSpaceDE w:val="0"/>
        <w:autoSpaceDN w:val="0"/>
        <w:adjustRightInd w:val="0"/>
        <w:spacing w:before="240"/>
        <w:rPr>
          <w:ins w:id="5188" w:author="Ernesto del Puerto" w:date="2022-03-06T20:01:00Z"/>
          <w:rFonts w:ascii="Arial Narrow" w:hAnsi="Arial Narrow" w:cs="TimesNewRoman"/>
          <w:color w:val="000000"/>
          <w:lang w:val="es-AR"/>
          <w:rPrChange w:id="5189" w:author="Ernesto del Puerto" w:date="2022-03-06T20:04:00Z">
            <w:rPr>
              <w:ins w:id="5190" w:author="Ernesto del Puerto" w:date="2022-03-06T20:01:00Z"/>
              <w:lang w:val="es-AR"/>
            </w:rPr>
          </w:rPrChange>
        </w:rPr>
        <w:pPrChange w:id="5191" w:author="Ernesto del Puerto" w:date="2022-03-06T20:04:00Z">
          <w:pPr>
            <w:autoSpaceDE w:val="0"/>
            <w:autoSpaceDN w:val="0"/>
            <w:adjustRightInd w:val="0"/>
            <w:spacing w:before="240"/>
          </w:pPr>
        </w:pPrChange>
      </w:pPr>
      <w:ins w:id="5192" w:author="Ernesto del Puerto" w:date="2022-03-06T20:01:00Z">
        <w:r w:rsidRPr="003D737D">
          <w:rPr>
            <w:rFonts w:ascii="Arial Narrow" w:hAnsi="Arial Narrow" w:cs="TimesNewRoman"/>
            <w:color w:val="000000"/>
            <w:lang w:val="es-AR"/>
            <w:rPrChange w:id="5193" w:author="Ernesto del Puerto" w:date="2022-03-06T20:04:00Z">
              <w:rPr>
                <w:lang w:val="es-AR"/>
              </w:rPr>
            </w:rPrChange>
          </w:rPr>
          <w:t>Ten</w:t>
        </w:r>
      </w:ins>
      <w:ins w:id="5194" w:author="Ernesto del Puerto" w:date="2022-03-06T20:05:00Z">
        <w:r w:rsidR="003D737D">
          <w:rPr>
            <w:rFonts w:ascii="Arial Narrow" w:hAnsi="Arial Narrow" w:cs="TimesNewRoman"/>
            <w:color w:val="000000"/>
            <w:lang w:val="es-AR"/>
          </w:rPr>
          <w:t>er</w:t>
        </w:r>
      </w:ins>
      <w:ins w:id="5195" w:author="Ernesto del Puerto" w:date="2022-03-06T20:01:00Z">
        <w:r w:rsidRPr="003D737D">
          <w:rPr>
            <w:rFonts w:ascii="Arial Narrow" w:hAnsi="Arial Narrow" w:cs="TimesNewRoman"/>
            <w:color w:val="000000"/>
            <w:lang w:val="es-AR"/>
            <w:rPrChange w:id="5196" w:author="Ernesto del Puerto" w:date="2022-03-06T20:04:00Z">
              <w:rPr>
                <w:lang w:val="es-AR"/>
              </w:rPr>
            </w:rPrChange>
          </w:rPr>
          <w:t xml:space="preserve"> una interfaz de usuario cuidadosamente diseñada con valores predeterminados cuidadosamente elegidos y conversiones útiles.</w:t>
        </w:r>
      </w:ins>
    </w:p>
    <w:p w14:paraId="30C41748" w14:textId="15A13972" w:rsidR="005F2CFE" w:rsidRPr="003D737D" w:rsidRDefault="005F2CFE">
      <w:pPr>
        <w:pStyle w:val="Prrafodelista"/>
        <w:numPr>
          <w:ilvl w:val="0"/>
          <w:numId w:val="98"/>
        </w:numPr>
        <w:autoSpaceDE w:val="0"/>
        <w:autoSpaceDN w:val="0"/>
        <w:adjustRightInd w:val="0"/>
        <w:spacing w:before="240"/>
        <w:rPr>
          <w:ins w:id="5197" w:author="Ernesto del Puerto" w:date="2022-03-06T20:01:00Z"/>
          <w:rFonts w:ascii="Arial Narrow" w:hAnsi="Arial Narrow" w:cs="TimesNewRoman"/>
          <w:color w:val="000000"/>
          <w:lang w:val="es-AR"/>
          <w:rPrChange w:id="5198" w:author="Ernesto del Puerto" w:date="2022-03-06T20:04:00Z">
            <w:rPr>
              <w:ins w:id="5199" w:author="Ernesto del Puerto" w:date="2022-03-06T20:01:00Z"/>
              <w:lang w:val="es-AR"/>
            </w:rPr>
          </w:rPrChange>
        </w:rPr>
        <w:pPrChange w:id="5200" w:author="Ernesto del Puerto" w:date="2022-03-06T20:04:00Z">
          <w:pPr>
            <w:autoSpaceDE w:val="0"/>
            <w:autoSpaceDN w:val="0"/>
            <w:adjustRightInd w:val="0"/>
            <w:spacing w:before="240"/>
          </w:pPr>
        </w:pPrChange>
      </w:pPr>
      <w:ins w:id="5201" w:author="Ernesto del Puerto" w:date="2022-03-06T20:01:00Z">
        <w:r w:rsidRPr="003D737D">
          <w:rPr>
            <w:rFonts w:ascii="Arial Narrow" w:hAnsi="Arial Narrow" w:cs="TimesNewRoman"/>
            <w:color w:val="000000"/>
            <w:lang w:val="es-AR"/>
            <w:rPrChange w:id="5202" w:author="Ernesto del Puerto" w:date="2022-03-06T20:04:00Z">
              <w:rPr>
                <w:lang w:val="es-AR"/>
              </w:rPr>
            </w:rPrChange>
          </w:rPr>
          <w:t>Cre</w:t>
        </w:r>
      </w:ins>
      <w:ins w:id="5203" w:author="Ernesto del Puerto" w:date="2022-03-06T20:05:00Z">
        <w:r w:rsidR="003D737D">
          <w:rPr>
            <w:rFonts w:ascii="Arial Narrow" w:hAnsi="Arial Narrow" w:cs="TimesNewRoman"/>
            <w:color w:val="000000"/>
            <w:lang w:val="es-AR"/>
          </w:rPr>
          <w:t>ar</w:t>
        </w:r>
      </w:ins>
      <w:ins w:id="5204" w:author="Ernesto del Puerto" w:date="2022-03-06T20:01:00Z">
        <w:r w:rsidRPr="003D737D">
          <w:rPr>
            <w:rFonts w:ascii="Arial Narrow" w:hAnsi="Arial Narrow" w:cs="TimesNewRoman"/>
            <w:color w:val="000000"/>
            <w:lang w:val="es-AR"/>
            <w:rPrChange w:id="5205" w:author="Ernesto del Puerto" w:date="2022-03-06T20:04:00Z">
              <w:rPr>
                <w:lang w:val="es-AR"/>
              </w:rPr>
            </w:rPrChange>
          </w:rPr>
          <w:t xml:space="preserve"> mensajes de error cuidadosamente elaborados y adaptados a un usuario final.</w:t>
        </w:r>
      </w:ins>
    </w:p>
    <w:p w14:paraId="293A98DC" w14:textId="2E04245A" w:rsidR="005F2CFE" w:rsidRPr="003D737D" w:rsidRDefault="005F2CFE">
      <w:pPr>
        <w:pStyle w:val="Prrafodelista"/>
        <w:numPr>
          <w:ilvl w:val="0"/>
          <w:numId w:val="98"/>
        </w:numPr>
        <w:autoSpaceDE w:val="0"/>
        <w:autoSpaceDN w:val="0"/>
        <w:adjustRightInd w:val="0"/>
        <w:spacing w:before="240"/>
        <w:rPr>
          <w:ins w:id="5206" w:author="Ernesto del Puerto" w:date="2022-03-06T20:01:00Z"/>
          <w:rFonts w:ascii="Arial Narrow" w:hAnsi="Arial Narrow" w:cs="TimesNewRoman"/>
          <w:color w:val="000000"/>
          <w:lang w:val="es-AR"/>
          <w:rPrChange w:id="5207" w:author="Ernesto del Puerto" w:date="2022-03-06T20:04:00Z">
            <w:rPr>
              <w:ins w:id="5208" w:author="Ernesto del Puerto" w:date="2022-03-06T20:01:00Z"/>
              <w:lang w:val="es-AR"/>
            </w:rPr>
          </w:rPrChange>
        </w:rPr>
        <w:pPrChange w:id="5209" w:author="Ernesto del Puerto" w:date="2022-03-06T20:04:00Z">
          <w:pPr>
            <w:autoSpaceDE w:val="0"/>
            <w:autoSpaceDN w:val="0"/>
            <w:adjustRightInd w:val="0"/>
            <w:spacing w:before="240"/>
          </w:pPr>
        </w:pPrChange>
      </w:pPr>
      <w:ins w:id="5210" w:author="Ernesto del Puerto" w:date="2022-03-06T20:01:00Z">
        <w:r w:rsidRPr="003D737D">
          <w:rPr>
            <w:rFonts w:ascii="Arial Narrow" w:hAnsi="Arial Narrow" w:cs="TimesNewRoman"/>
            <w:color w:val="000000"/>
            <w:lang w:val="es-AR"/>
            <w:rPrChange w:id="5211" w:author="Ernesto del Puerto" w:date="2022-03-06T20:04:00Z">
              <w:rPr>
                <w:lang w:val="es-AR"/>
              </w:rPr>
            </w:rPrChange>
          </w:rPr>
          <w:t>Termin</w:t>
        </w:r>
      </w:ins>
      <w:ins w:id="5212" w:author="Ernesto del Puerto" w:date="2022-03-06T20:06:00Z">
        <w:r w:rsidR="003D737D">
          <w:rPr>
            <w:rFonts w:ascii="Arial Narrow" w:hAnsi="Arial Narrow" w:cs="TimesNewRoman"/>
            <w:color w:val="000000"/>
            <w:lang w:val="es-AR"/>
          </w:rPr>
          <w:t>ar</w:t>
        </w:r>
      </w:ins>
      <w:ins w:id="5213" w:author="Ernesto del Puerto" w:date="2022-03-06T20:01:00Z">
        <w:r w:rsidRPr="003D737D">
          <w:rPr>
            <w:rFonts w:ascii="Arial Narrow" w:hAnsi="Arial Narrow" w:cs="TimesNewRoman"/>
            <w:color w:val="000000"/>
            <w:lang w:val="es-AR"/>
            <w:rPrChange w:id="5214" w:author="Ernesto del Puerto" w:date="2022-03-06T20:04:00Z">
              <w:rPr>
                <w:lang w:val="es-AR"/>
              </w:rPr>
            </w:rPrChange>
          </w:rPr>
          <w:t xml:space="preserve"> llamando a </w:t>
        </w:r>
        <w:proofErr w:type="spellStart"/>
        <w:proofErr w:type="gramStart"/>
        <w:r w:rsidRPr="003D737D">
          <w:rPr>
            <w:rFonts w:ascii="Arial Narrow" w:hAnsi="Arial Narrow" w:cs="TimesNewRoman"/>
            <w:b/>
            <w:bCs/>
            <w:i/>
            <w:iCs/>
            <w:color w:val="000000"/>
            <w:lang w:val="es-AR"/>
            <w:rPrChange w:id="5215" w:author="Ernesto del Puerto" w:date="2022-03-06T20:06:00Z">
              <w:rPr>
                <w:lang w:val="es-AR"/>
              </w:rPr>
            </w:rPrChange>
          </w:rPr>
          <w:t>m</w:t>
        </w:r>
      </w:ins>
      <w:ins w:id="5216" w:author="Ernesto del Puerto" w:date="2022-03-06T20:05:00Z">
        <w:r w:rsidR="003D737D" w:rsidRPr="003D737D">
          <w:rPr>
            <w:rFonts w:ascii="Arial Narrow" w:hAnsi="Arial Narrow" w:cs="TimesNewRoman"/>
            <w:b/>
            <w:bCs/>
            <w:i/>
            <w:iCs/>
            <w:color w:val="000000"/>
            <w:lang w:val="es-AR"/>
            <w:rPrChange w:id="5217" w:author="Ernesto del Puerto" w:date="2022-03-06T20:06:00Z">
              <w:rPr>
                <w:rFonts w:ascii="Arial Narrow" w:hAnsi="Arial Narrow" w:cs="TimesNewRoman"/>
                <w:color w:val="000000"/>
                <w:lang w:val="es-AR"/>
              </w:rPr>
            </w:rPrChange>
          </w:rPr>
          <w:t>ethods</w:t>
        </w:r>
      </w:ins>
      <w:proofErr w:type="spellEnd"/>
      <w:ins w:id="5218" w:author="Ernesto del Puerto" w:date="2022-03-06T20:01:00Z">
        <w:r w:rsidRPr="003D737D">
          <w:rPr>
            <w:rFonts w:ascii="Arial Narrow" w:hAnsi="Arial Narrow" w:cs="TimesNewRoman"/>
            <w:b/>
            <w:bCs/>
            <w:i/>
            <w:iCs/>
            <w:color w:val="000000"/>
            <w:lang w:val="es-AR"/>
            <w:rPrChange w:id="5219" w:author="Ernesto del Puerto" w:date="2022-03-06T20:06:00Z">
              <w:rPr>
                <w:lang w:val="es-AR"/>
              </w:rPr>
            </w:rPrChange>
          </w:rPr>
          <w:t>::</w:t>
        </w:r>
        <w:proofErr w:type="gramEnd"/>
        <w:r w:rsidRPr="003D737D">
          <w:rPr>
            <w:rFonts w:ascii="Arial Narrow" w:hAnsi="Arial Narrow" w:cs="TimesNewRoman"/>
            <w:b/>
            <w:bCs/>
            <w:i/>
            <w:iCs/>
            <w:color w:val="000000"/>
            <w:lang w:val="es-AR"/>
            <w:rPrChange w:id="5220" w:author="Ernesto del Puerto" w:date="2022-03-06T20:06:00Z">
              <w:rPr>
                <w:lang w:val="es-AR"/>
              </w:rPr>
            </w:rPrChange>
          </w:rPr>
          <w:t>n</w:t>
        </w:r>
      </w:ins>
      <w:ins w:id="5221" w:author="Ernesto del Puerto" w:date="2022-03-06T20:06:00Z">
        <w:r w:rsidR="003D737D" w:rsidRPr="003D737D">
          <w:rPr>
            <w:rFonts w:ascii="Arial Narrow" w:hAnsi="Arial Narrow" w:cs="TimesNewRoman"/>
            <w:b/>
            <w:bCs/>
            <w:i/>
            <w:iCs/>
            <w:color w:val="000000"/>
            <w:lang w:val="es-AR"/>
            <w:rPrChange w:id="5222" w:author="Ernesto del Puerto" w:date="2022-03-06T20:06:00Z">
              <w:rPr>
                <w:rFonts w:ascii="Arial Narrow" w:hAnsi="Arial Narrow" w:cs="TimesNewRoman"/>
                <w:color w:val="000000"/>
                <w:lang w:val="es-AR"/>
              </w:rPr>
            </w:rPrChange>
          </w:rPr>
          <w:t>ew</w:t>
        </w:r>
      </w:ins>
      <w:ins w:id="5223" w:author="Ernesto del Puerto" w:date="2022-03-06T20:01:00Z">
        <w:r w:rsidRPr="003D737D">
          <w:rPr>
            <w:rFonts w:ascii="Arial Narrow" w:hAnsi="Arial Narrow" w:cs="TimesNewRoman"/>
            <w:b/>
            <w:bCs/>
            <w:i/>
            <w:iCs/>
            <w:color w:val="000000"/>
            <w:lang w:val="es-AR"/>
            <w:rPrChange w:id="5224" w:author="Ernesto del Puerto" w:date="2022-03-06T20:06:00Z">
              <w:rPr>
                <w:lang w:val="es-AR"/>
              </w:rPr>
            </w:rPrChange>
          </w:rPr>
          <w:t>()</w:t>
        </w:r>
        <w:r w:rsidRPr="003D737D">
          <w:rPr>
            <w:rFonts w:ascii="Arial Narrow" w:hAnsi="Arial Narrow" w:cs="TimesNewRoman"/>
            <w:color w:val="000000"/>
            <w:lang w:val="es-AR"/>
            <w:rPrChange w:id="5225" w:author="Ernesto del Puerto" w:date="2022-03-06T20:04:00Z">
              <w:rPr>
                <w:lang w:val="es-AR"/>
              </w:rPr>
            </w:rPrChange>
          </w:rPr>
          <w:t>.</w:t>
        </w:r>
      </w:ins>
    </w:p>
    <w:p w14:paraId="34B91DD2" w14:textId="77777777" w:rsidR="003D737D" w:rsidRDefault="005F2CFE" w:rsidP="005F2CFE">
      <w:pPr>
        <w:autoSpaceDE w:val="0"/>
        <w:autoSpaceDN w:val="0"/>
        <w:adjustRightInd w:val="0"/>
        <w:spacing w:before="240"/>
        <w:rPr>
          <w:ins w:id="5226" w:author="Ernesto del Puerto" w:date="2022-03-06T20:06:00Z"/>
          <w:rFonts w:ascii="Arial Narrow" w:hAnsi="Arial Narrow" w:cs="TimesNewRoman"/>
          <w:color w:val="000000"/>
          <w:lang w:val="es-AR"/>
        </w:rPr>
      </w:pPr>
      <w:ins w:id="5227" w:author="Ernesto del Puerto" w:date="2022-03-06T20:01:00Z">
        <w:r w:rsidRPr="005F2CFE">
          <w:rPr>
            <w:rFonts w:ascii="Arial Narrow" w:hAnsi="Arial Narrow" w:cs="TimesNewRoman"/>
            <w:color w:val="000000"/>
            <w:lang w:val="es-AR"/>
          </w:rPr>
          <w:t xml:space="preserve">La clase </w:t>
        </w:r>
        <w:proofErr w:type="spellStart"/>
        <w:r w:rsidRPr="005F2CFE">
          <w:rPr>
            <w:rFonts w:ascii="Arial Narrow" w:hAnsi="Arial Narrow" w:cs="TimesNewRoman"/>
            <w:color w:val="000000"/>
            <w:lang w:val="es-AR"/>
          </w:rPr>
          <w:t>Person</w:t>
        </w:r>
        <w:proofErr w:type="spellEnd"/>
        <w:r w:rsidRPr="005F2CFE">
          <w:rPr>
            <w:rFonts w:ascii="Arial Narrow" w:hAnsi="Arial Narrow" w:cs="TimesNewRoman"/>
            <w:color w:val="000000"/>
            <w:lang w:val="es-AR"/>
          </w:rPr>
          <w:t xml:space="preserve"> es tan simple que un ayudante es casi superfluo, pero podemos usarlo para definir claramente el contrato: la edad es opcional pero el nombre es obligatorio.</w:t>
        </w:r>
      </w:ins>
    </w:p>
    <w:p w14:paraId="40670E46" w14:textId="706465FA" w:rsidR="005C375D" w:rsidRDefault="005F2CFE" w:rsidP="005F2CFE">
      <w:pPr>
        <w:autoSpaceDE w:val="0"/>
        <w:autoSpaceDN w:val="0"/>
        <w:adjustRightInd w:val="0"/>
        <w:spacing w:before="240"/>
        <w:rPr>
          <w:ins w:id="5228" w:author="Ernesto del Puerto" w:date="2022-03-06T19:51:00Z"/>
          <w:rFonts w:ascii="Arial Narrow" w:hAnsi="Arial Narrow" w:cs="TimesNewRoman"/>
          <w:color w:val="000000"/>
          <w:lang w:val="es-AR"/>
        </w:rPr>
      </w:pPr>
      <w:ins w:id="5229" w:author="Ernesto del Puerto" w:date="2022-03-06T20:01:00Z">
        <w:r w:rsidRPr="005F2CFE">
          <w:rPr>
            <w:rFonts w:ascii="Arial Narrow" w:hAnsi="Arial Narrow" w:cs="TimesNewRoman"/>
            <w:color w:val="000000"/>
            <w:lang w:val="es-AR"/>
          </w:rPr>
          <w:t>También forzaremos la edad a un doble para que el ayudante también funcione cuando se pasa un número entero.</w:t>
        </w:r>
      </w:ins>
    </w:p>
    <w:p w14:paraId="5E5735D2" w14:textId="4AE19B88" w:rsidR="005C375D" w:rsidRDefault="005C375D" w:rsidP="00CE2DD1">
      <w:pPr>
        <w:autoSpaceDE w:val="0"/>
        <w:autoSpaceDN w:val="0"/>
        <w:adjustRightInd w:val="0"/>
        <w:spacing w:before="240"/>
        <w:rPr>
          <w:ins w:id="5230" w:author="Ernesto del Puerto" w:date="2022-03-06T19:51:00Z"/>
          <w:rFonts w:ascii="Arial Narrow" w:hAnsi="Arial Narrow" w:cs="TimesNewRoman"/>
          <w:color w:val="000000"/>
          <w:lang w:val="es-AR"/>
        </w:rPr>
      </w:pPr>
    </w:p>
    <w:p w14:paraId="4C189AA7" w14:textId="77777777" w:rsidR="005C375D" w:rsidRDefault="005C375D" w:rsidP="00CE2DD1">
      <w:pPr>
        <w:autoSpaceDE w:val="0"/>
        <w:autoSpaceDN w:val="0"/>
        <w:adjustRightInd w:val="0"/>
        <w:spacing w:before="240"/>
        <w:rPr>
          <w:ins w:id="5231" w:author="Ernesto del Puerto" w:date="2022-03-05T19:53:00Z"/>
          <w:rFonts w:ascii="Arial Narrow" w:hAnsi="Arial Narrow" w:cs="TimesNewRoman"/>
          <w:color w:val="000000"/>
          <w:lang w:val="es-AR"/>
        </w:rPr>
      </w:pPr>
    </w:p>
    <w:p w14:paraId="0D5C13E5" w14:textId="77777777" w:rsidR="00235F4E" w:rsidRDefault="00235F4E" w:rsidP="002426FB">
      <w:pPr>
        <w:autoSpaceDE w:val="0"/>
        <w:autoSpaceDN w:val="0"/>
        <w:adjustRightInd w:val="0"/>
        <w:spacing w:before="240"/>
        <w:rPr>
          <w:ins w:id="5232" w:author="Ernesto del Puerto" w:date="2022-02-26T16:08:00Z"/>
          <w:rFonts w:ascii="Arial Narrow" w:hAnsi="Arial Narrow" w:cs="TimesNewRoman"/>
          <w:color w:val="000000"/>
          <w:lang w:val="es-AR"/>
        </w:rPr>
      </w:pPr>
    </w:p>
    <w:p w14:paraId="6E363F98" w14:textId="05B02C69" w:rsidR="004D5BF1" w:rsidRDefault="004D5BF1">
      <w:pPr>
        <w:rPr>
          <w:ins w:id="5233" w:author="Ernesto del Puerto" w:date="2022-02-26T16:08:00Z"/>
          <w:rFonts w:ascii="Arial Narrow" w:hAnsi="Arial Narrow" w:cs="TimesNewRoman"/>
          <w:color w:val="000000"/>
          <w:lang w:val="es-AR"/>
        </w:rPr>
      </w:pPr>
      <w:ins w:id="5234" w:author="Ernesto del Puerto" w:date="2022-02-26T16:08:00Z">
        <w:r>
          <w:rPr>
            <w:rFonts w:ascii="Arial Narrow" w:hAnsi="Arial Narrow" w:cs="TimesNewRoman"/>
            <w:color w:val="000000"/>
            <w:lang w:val="es-AR"/>
          </w:rPr>
          <w:br w:type="page"/>
        </w:r>
      </w:ins>
    </w:p>
    <w:p w14:paraId="4671134B" w14:textId="606AA00E" w:rsidR="004D5BF1" w:rsidRPr="00B10E18" w:rsidRDefault="004D5BF1">
      <w:pPr>
        <w:pStyle w:val="Ttulo1"/>
        <w:numPr>
          <w:ilvl w:val="0"/>
          <w:numId w:val="1"/>
        </w:numPr>
        <w:rPr>
          <w:ins w:id="5235" w:author="Ernesto del Puerto" w:date="2022-02-26T16:08:00Z"/>
          <w:rFonts w:ascii="Arial Narrow" w:eastAsia="Times New Roman" w:hAnsi="Arial Narrow" w:cs="CourierNewPSMT"/>
          <w:b/>
          <w:color w:val="000000"/>
          <w:sz w:val="28"/>
          <w:szCs w:val="28"/>
          <w:lang w:val="es-ES"/>
        </w:rPr>
        <w:pPrChange w:id="5236" w:author="Ernesto del Puerto" w:date="2022-03-05T19:33:00Z">
          <w:pPr>
            <w:pStyle w:val="Ttulo1"/>
            <w:numPr>
              <w:numId w:val="91"/>
            </w:numPr>
            <w:ind w:left="360" w:hanging="360"/>
          </w:pPr>
        </w:pPrChange>
      </w:pPr>
      <w:bookmarkStart w:id="5237" w:name="_Toc97490053"/>
      <w:ins w:id="5238" w:author="Ernesto del Puerto" w:date="2022-02-26T16:08:00Z">
        <w:r>
          <w:rPr>
            <w:rFonts w:ascii="Arial Narrow" w:eastAsia="Times New Roman" w:hAnsi="Arial Narrow" w:cs="CourierNewPSMT"/>
            <w:b/>
            <w:color w:val="000000"/>
            <w:sz w:val="28"/>
            <w:szCs w:val="28"/>
            <w:lang w:val="es-ES"/>
          </w:rPr>
          <w:lastRenderedPageBreak/>
          <w:t>Anexo A. UML</w:t>
        </w:r>
        <w:bookmarkEnd w:id="5237"/>
      </w:ins>
    </w:p>
    <w:p w14:paraId="52A463C1" w14:textId="77777777" w:rsidR="004D5BF1" w:rsidRDefault="004D5BF1" w:rsidP="00FA6FAB">
      <w:pPr>
        <w:autoSpaceDE w:val="0"/>
        <w:autoSpaceDN w:val="0"/>
        <w:adjustRightInd w:val="0"/>
        <w:spacing w:before="240"/>
        <w:rPr>
          <w:ins w:id="5239" w:author="Ernesto del Puerto" w:date="2022-02-26T16:08:00Z"/>
          <w:rFonts w:ascii="Arial Narrow" w:hAnsi="Arial Narrow" w:cs="TimesNewRoman"/>
          <w:color w:val="000000"/>
          <w:lang w:val="es-AR"/>
        </w:rPr>
      </w:pPr>
    </w:p>
    <w:p w14:paraId="71678575" w14:textId="481F25E9" w:rsidR="004D5BF1" w:rsidRDefault="000768DF" w:rsidP="00FA6FAB">
      <w:pPr>
        <w:autoSpaceDE w:val="0"/>
        <w:autoSpaceDN w:val="0"/>
        <w:adjustRightInd w:val="0"/>
        <w:spacing w:before="240"/>
        <w:rPr>
          <w:ins w:id="5240" w:author="Ernesto del Puerto" w:date="2022-02-26T16:08:00Z"/>
          <w:rFonts w:ascii="Arial Narrow" w:hAnsi="Arial Narrow" w:cs="TimesNewRoman"/>
          <w:color w:val="000000"/>
          <w:lang w:val="es-AR"/>
        </w:rPr>
      </w:pPr>
      <w:ins w:id="5241" w:author="Ernesto del Puerto" w:date="2022-02-26T16:27:00Z">
        <w:r>
          <w:rPr>
            <w:rFonts w:ascii="Arial Narrow" w:hAnsi="Arial Narrow" w:cs="TimesNewRoman"/>
            <w:noProof/>
            <w:color w:val="000000"/>
            <w:lang w:val="es-AR"/>
          </w:rPr>
          <w:drawing>
            <wp:inline distT="0" distB="0" distL="0" distR="0" wp14:anchorId="7EF06281" wp14:editId="48DC57BF">
              <wp:extent cx="4806315" cy="3610610"/>
              <wp:effectExtent l="0" t="0" r="0" b="889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06315" cy="3610610"/>
                      </a:xfrm>
                      <a:prstGeom prst="rect">
                        <a:avLst/>
                      </a:prstGeom>
                      <a:noFill/>
                      <a:ln>
                        <a:noFill/>
                      </a:ln>
                    </pic:spPr>
                  </pic:pic>
                </a:graphicData>
              </a:graphic>
            </wp:inline>
          </w:drawing>
        </w:r>
      </w:ins>
    </w:p>
    <w:p w14:paraId="7C8DFEF0" w14:textId="271B6994" w:rsidR="000768DF" w:rsidRDefault="000768DF" w:rsidP="000768DF">
      <w:pPr>
        <w:pStyle w:val="TtuloTDC"/>
        <w:autoSpaceDE w:val="0"/>
        <w:autoSpaceDN w:val="0"/>
        <w:adjustRightInd w:val="0"/>
        <w:outlineLvl w:val="2"/>
        <w:rPr>
          <w:ins w:id="5242" w:author="Ernesto del Puerto" w:date="2022-02-26T16:27:00Z"/>
          <w:rFonts w:ascii="Arial Narrow" w:hAnsi="Arial Narrow" w:cs="TimesNewRoman"/>
          <w:color w:val="000000"/>
          <w:lang w:val="es-AR"/>
        </w:rPr>
      </w:pPr>
      <w:bookmarkStart w:id="5243" w:name="_Toc97490054"/>
      <w:ins w:id="5244" w:author="Ernesto del Puerto" w:date="2022-02-26T16:27:00Z">
        <w:r>
          <w:rPr>
            <w:rFonts w:ascii="Arial Narrow" w:eastAsia="Times New Roman" w:hAnsi="Arial Narrow" w:cs="CourierNewPSMT"/>
            <w:b/>
            <w:color w:val="000000"/>
            <w:sz w:val="28"/>
            <w:szCs w:val="28"/>
            <w:lang w:val="es-ES" w:eastAsia="es-ES"/>
          </w:rPr>
          <w:t xml:space="preserve">Figura A.1. Ejemplos de diagramas </w:t>
        </w:r>
      </w:ins>
      <w:ins w:id="5245" w:author="Ernesto del Puerto" w:date="2022-02-26T16:29:00Z">
        <w:r w:rsidR="006A35C2">
          <w:rPr>
            <w:rFonts w:ascii="Arial Narrow" w:eastAsia="Times New Roman" w:hAnsi="Arial Narrow" w:cs="CourierNewPSMT"/>
            <w:b/>
            <w:color w:val="000000"/>
            <w:sz w:val="28"/>
            <w:szCs w:val="28"/>
            <w:lang w:val="es-ES" w:eastAsia="es-ES"/>
          </w:rPr>
          <w:t>d</w:t>
        </w:r>
      </w:ins>
      <w:ins w:id="5246" w:author="Ernesto del Puerto" w:date="2022-02-26T16:27:00Z">
        <w:r>
          <w:rPr>
            <w:rFonts w:ascii="Arial Narrow" w:eastAsia="Times New Roman" w:hAnsi="Arial Narrow" w:cs="CourierNewPSMT"/>
            <w:b/>
            <w:color w:val="000000"/>
            <w:sz w:val="28"/>
            <w:szCs w:val="28"/>
            <w:lang w:val="es-ES" w:eastAsia="es-ES"/>
          </w:rPr>
          <w:t>e UML</w:t>
        </w:r>
        <w:bookmarkEnd w:id="5243"/>
      </w:ins>
    </w:p>
    <w:p w14:paraId="328E108E" w14:textId="3E593AFF" w:rsidR="00A5581C" w:rsidRPr="007770D6" w:rsidRDefault="00A5581C">
      <w:pPr>
        <w:autoSpaceDE w:val="0"/>
        <w:autoSpaceDN w:val="0"/>
        <w:adjustRightInd w:val="0"/>
        <w:spacing w:before="240"/>
        <w:rPr>
          <w:ins w:id="5247" w:author="Ernesto del Puerto" w:date="2022-02-26T16:30:00Z"/>
          <w:rFonts w:ascii="Arial Narrow" w:hAnsi="Arial Narrow" w:cs="TimesNewRoman"/>
          <w:color w:val="000000"/>
          <w:rPrChange w:id="5248" w:author="Ernesto del Puerto" w:date="2022-07-12T14:22:00Z">
            <w:rPr>
              <w:ins w:id="5249" w:author="Ernesto del Puerto" w:date="2022-02-26T16:30:00Z"/>
              <w:rFonts w:ascii="Arial" w:hAnsi="Arial" w:cs="Arial"/>
              <w:color w:val="202122"/>
              <w:sz w:val="21"/>
              <w:szCs w:val="21"/>
            </w:rPr>
          </w:rPrChange>
        </w:rPr>
        <w:pPrChange w:id="5250" w:author="Ernesto del Puerto" w:date="2022-02-26T16:30:00Z">
          <w:pPr>
            <w:pStyle w:val="NormalWeb"/>
            <w:shd w:val="clear" w:color="auto" w:fill="FFFFFF"/>
            <w:spacing w:before="120" w:beforeAutospacing="0" w:after="120" w:afterAutospacing="0"/>
          </w:pPr>
        </w:pPrChange>
      </w:pPr>
      <w:ins w:id="5251" w:author="Ernesto del Puerto" w:date="2022-02-26T16:30:00Z">
        <w:r w:rsidRPr="00A5581C">
          <w:rPr>
            <w:rFonts w:ascii="Arial Narrow" w:hAnsi="Arial Narrow" w:cs="TimesNewRoman"/>
            <w:color w:val="000000"/>
            <w:lang w:val="es-AR"/>
            <w:rPrChange w:id="5252" w:author="Ernesto del Puerto" w:date="2022-02-26T16:30:00Z">
              <w:rPr>
                <w:rFonts w:ascii="Arial" w:hAnsi="Arial" w:cs="Arial"/>
                <w:color w:val="202122"/>
                <w:sz w:val="21"/>
                <w:szCs w:val="21"/>
              </w:rPr>
            </w:rPrChange>
          </w:rPr>
          <w:t>El</w:t>
        </w:r>
        <w:r>
          <w:rPr>
            <w:rFonts w:ascii="Arial Narrow" w:hAnsi="Arial Narrow" w:cs="TimesNewRoman"/>
            <w:color w:val="000000"/>
            <w:lang w:val="es-AR"/>
          </w:rPr>
          <w:t xml:space="preserve"> </w:t>
        </w:r>
        <w:r w:rsidRPr="00A5581C">
          <w:rPr>
            <w:rFonts w:ascii="Arial Narrow" w:hAnsi="Arial Narrow" w:cs="TimesNewRoman"/>
            <w:color w:val="000000"/>
            <w:lang w:val="es-AR"/>
            <w:rPrChange w:id="5253" w:author="Ernesto del Puerto" w:date="2022-02-26T16:30:00Z">
              <w:rPr>
                <w:rFonts w:ascii="Arial" w:hAnsi="Arial" w:cs="Arial"/>
                <w:b/>
                <w:bCs/>
                <w:color w:val="202122"/>
                <w:sz w:val="21"/>
                <w:szCs w:val="21"/>
              </w:rPr>
            </w:rPrChange>
          </w:rPr>
          <w:t>lenguaje unificado de modelado</w:t>
        </w:r>
        <w:r>
          <w:rPr>
            <w:rFonts w:ascii="Arial Narrow" w:hAnsi="Arial Narrow" w:cs="TimesNewRoman"/>
            <w:color w:val="000000"/>
            <w:lang w:val="es-AR"/>
          </w:rPr>
          <w:t xml:space="preserve"> </w:t>
        </w:r>
        <w:r w:rsidRPr="00A5581C">
          <w:rPr>
            <w:rFonts w:ascii="Arial Narrow" w:hAnsi="Arial Narrow" w:cs="TimesNewRoman"/>
            <w:color w:val="000000"/>
            <w:lang w:val="es-AR"/>
            <w:rPrChange w:id="5254" w:author="Ernesto del Puerto" w:date="2022-02-26T16:30:00Z">
              <w:rPr>
                <w:rFonts w:ascii="Arial" w:hAnsi="Arial" w:cs="Arial"/>
                <w:color w:val="202122"/>
                <w:sz w:val="21"/>
                <w:szCs w:val="21"/>
              </w:rPr>
            </w:rPrChange>
          </w:rPr>
          <w:t>(</w:t>
        </w:r>
        <w:r w:rsidRPr="00A5581C">
          <w:rPr>
            <w:rFonts w:ascii="Arial Narrow" w:hAnsi="Arial Narrow" w:cs="TimesNewRoman"/>
            <w:color w:val="000000"/>
            <w:lang w:val="es-AR"/>
            <w:rPrChange w:id="5255" w:author="Ernesto del Puerto" w:date="2022-02-26T16:30:00Z">
              <w:rPr>
                <w:rFonts w:ascii="Arial" w:hAnsi="Arial" w:cs="Arial"/>
                <w:b/>
                <w:bCs/>
                <w:color w:val="202122"/>
                <w:sz w:val="21"/>
                <w:szCs w:val="21"/>
              </w:rPr>
            </w:rPrChange>
          </w:rPr>
          <w:t>UML</w:t>
        </w:r>
        <w:r w:rsidRPr="00A5581C">
          <w:rPr>
            <w:rFonts w:ascii="Arial Narrow" w:hAnsi="Arial Narrow" w:cs="TimesNewRoman"/>
            <w:color w:val="000000"/>
            <w:lang w:val="es-AR"/>
            <w:rPrChange w:id="5256" w:author="Ernesto del Puerto" w:date="2022-02-26T16:30:00Z">
              <w:rPr>
                <w:rFonts w:ascii="Arial" w:hAnsi="Arial" w:cs="Arial"/>
                <w:color w:val="202122"/>
                <w:sz w:val="21"/>
                <w:szCs w:val="21"/>
              </w:rPr>
            </w:rPrChange>
          </w:rPr>
          <w:t xml:space="preserve">, </w:t>
        </w:r>
        <w:proofErr w:type="spellStart"/>
        <w:r w:rsidRPr="00A5581C">
          <w:rPr>
            <w:rFonts w:ascii="Arial Narrow" w:hAnsi="Arial Narrow" w:cs="TimesNewRoman"/>
            <w:color w:val="000000"/>
            <w:lang w:val="es-AR"/>
            <w:rPrChange w:id="5257" w:author="Ernesto del Puerto" w:date="2022-02-26T16:30:00Z">
              <w:rPr>
                <w:rFonts w:ascii="Arial" w:hAnsi="Arial" w:cs="Arial"/>
                <w:i/>
                <w:iCs/>
                <w:color w:val="202122"/>
                <w:sz w:val="21"/>
                <w:szCs w:val="21"/>
              </w:rPr>
            </w:rPrChange>
          </w:rPr>
          <w:t>Unified</w:t>
        </w:r>
        <w:proofErr w:type="spellEnd"/>
        <w:r w:rsidRPr="00A5581C">
          <w:rPr>
            <w:rFonts w:ascii="Arial Narrow" w:hAnsi="Arial Narrow" w:cs="TimesNewRoman"/>
            <w:color w:val="000000"/>
            <w:lang w:val="es-AR"/>
            <w:rPrChange w:id="5258" w:author="Ernesto del Puerto" w:date="2022-02-26T16:30:00Z">
              <w:rPr>
                <w:rFonts w:ascii="Arial" w:hAnsi="Arial" w:cs="Arial"/>
                <w:i/>
                <w:iCs/>
                <w:color w:val="202122"/>
                <w:sz w:val="21"/>
                <w:szCs w:val="21"/>
              </w:rPr>
            </w:rPrChange>
          </w:rPr>
          <w:t xml:space="preserve"> </w:t>
        </w:r>
        <w:proofErr w:type="spellStart"/>
        <w:r w:rsidRPr="00A5581C">
          <w:rPr>
            <w:rFonts w:ascii="Arial Narrow" w:hAnsi="Arial Narrow" w:cs="TimesNewRoman"/>
            <w:color w:val="000000"/>
            <w:lang w:val="es-AR"/>
            <w:rPrChange w:id="5259" w:author="Ernesto del Puerto" w:date="2022-02-26T16:30:00Z">
              <w:rPr>
                <w:rFonts w:ascii="Arial" w:hAnsi="Arial" w:cs="Arial"/>
                <w:i/>
                <w:iCs/>
                <w:color w:val="202122"/>
                <w:sz w:val="21"/>
                <w:szCs w:val="21"/>
              </w:rPr>
            </w:rPrChange>
          </w:rPr>
          <w:t>Modeling</w:t>
        </w:r>
        <w:proofErr w:type="spellEnd"/>
        <w:r w:rsidRPr="00A5581C">
          <w:rPr>
            <w:rFonts w:ascii="Arial Narrow" w:hAnsi="Arial Narrow" w:cs="TimesNewRoman"/>
            <w:color w:val="000000"/>
            <w:lang w:val="es-AR"/>
            <w:rPrChange w:id="5260" w:author="Ernesto del Puerto" w:date="2022-02-26T16:30:00Z">
              <w:rPr>
                <w:rFonts w:ascii="Arial" w:hAnsi="Arial" w:cs="Arial"/>
                <w:i/>
                <w:iCs/>
                <w:color w:val="202122"/>
                <w:sz w:val="21"/>
                <w:szCs w:val="21"/>
              </w:rPr>
            </w:rPrChange>
          </w:rPr>
          <w:t xml:space="preserve"> </w:t>
        </w:r>
        <w:proofErr w:type="spellStart"/>
        <w:r w:rsidRPr="00A5581C">
          <w:rPr>
            <w:rFonts w:ascii="Arial Narrow" w:hAnsi="Arial Narrow" w:cs="TimesNewRoman"/>
            <w:color w:val="000000"/>
            <w:lang w:val="es-AR"/>
            <w:rPrChange w:id="5261" w:author="Ernesto del Puerto" w:date="2022-02-26T16:30:00Z">
              <w:rPr>
                <w:rFonts w:ascii="Arial" w:hAnsi="Arial" w:cs="Arial"/>
                <w:i/>
                <w:iCs/>
                <w:color w:val="202122"/>
                <w:sz w:val="21"/>
                <w:szCs w:val="21"/>
              </w:rPr>
            </w:rPrChange>
          </w:rPr>
          <w:t>Language</w:t>
        </w:r>
        <w:proofErr w:type="spellEnd"/>
        <w:r w:rsidRPr="00A5581C">
          <w:rPr>
            <w:rFonts w:ascii="Arial Narrow" w:hAnsi="Arial Narrow" w:cs="TimesNewRoman"/>
            <w:color w:val="000000"/>
            <w:lang w:val="es-AR"/>
            <w:rPrChange w:id="5262" w:author="Ernesto del Puerto" w:date="2022-02-26T16:30:00Z">
              <w:rPr>
                <w:rFonts w:ascii="Arial" w:hAnsi="Arial" w:cs="Arial"/>
                <w:color w:val="202122"/>
                <w:sz w:val="21"/>
                <w:szCs w:val="21"/>
              </w:rPr>
            </w:rPrChange>
          </w:rPr>
          <w:t>) es el lenguaje de modelado de sistemas de</w:t>
        </w:r>
        <w:r>
          <w:rPr>
            <w:rFonts w:ascii="Arial Narrow" w:hAnsi="Arial Narrow" w:cs="TimesNewRoman"/>
            <w:color w:val="000000"/>
            <w:lang w:val="es-AR"/>
          </w:rPr>
          <w:t xml:space="preserve"> </w:t>
        </w:r>
        <w:r w:rsidRPr="00A5581C">
          <w:rPr>
            <w:rFonts w:ascii="Arial Narrow" w:hAnsi="Arial Narrow" w:cs="TimesNewRoman"/>
            <w:color w:val="000000"/>
            <w:lang w:val="es-AR"/>
            <w:rPrChange w:id="5263" w:author="Ernesto del Puerto" w:date="2022-02-26T16:30:00Z">
              <w:rPr>
                <w:rFonts w:ascii="Arial" w:hAnsi="Arial" w:cs="Arial"/>
                <w:color w:val="202122"/>
                <w:sz w:val="21"/>
                <w:szCs w:val="21"/>
              </w:rPr>
            </w:rPrChange>
          </w:rPr>
          <w:fldChar w:fldCharType="begin"/>
        </w:r>
        <w:r w:rsidRPr="00A5581C">
          <w:rPr>
            <w:rFonts w:ascii="Arial Narrow" w:hAnsi="Arial Narrow" w:cs="TimesNewRoman"/>
            <w:color w:val="000000"/>
            <w:lang w:val="es-AR"/>
            <w:rPrChange w:id="5264" w:author="Ernesto del Puerto" w:date="2022-02-26T16:30:00Z">
              <w:rPr>
                <w:rFonts w:ascii="Arial" w:hAnsi="Arial" w:cs="Arial"/>
                <w:color w:val="202122"/>
                <w:sz w:val="21"/>
                <w:szCs w:val="21"/>
              </w:rPr>
            </w:rPrChange>
          </w:rPr>
          <w:instrText xml:space="preserve"> HYPERLINK "https://es.wikipedia.org/wiki/Software" \o "Software" </w:instrText>
        </w:r>
        <w:r w:rsidRPr="00A5581C">
          <w:rPr>
            <w:rFonts w:ascii="Arial Narrow" w:hAnsi="Arial Narrow" w:cs="TimesNewRoman"/>
            <w:color w:val="000000"/>
            <w:lang w:val="es-AR"/>
            <w:rPrChange w:id="5265" w:author="Ernesto del Puerto" w:date="2022-02-26T16:30:00Z">
              <w:rPr>
                <w:rFonts w:ascii="Arial" w:hAnsi="Arial" w:cs="Arial"/>
                <w:color w:val="202122"/>
                <w:sz w:val="21"/>
                <w:szCs w:val="21"/>
              </w:rPr>
            </w:rPrChange>
          </w:rPr>
          <w:fldChar w:fldCharType="separate"/>
        </w:r>
        <w:r w:rsidRPr="007770D6">
          <w:rPr>
            <w:rFonts w:ascii="Arial Narrow" w:hAnsi="Arial Narrow" w:cs="TimesNewRoman"/>
            <w:color w:val="000000"/>
            <w:rPrChange w:id="5266" w:author="Ernesto del Puerto" w:date="2022-07-12T14:22:00Z">
              <w:rPr>
                <w:rStyle w:val="Hipervnculo"/>
                <w:rFonts w:ascii="Arial" w:eastAsiaTheme="majorEastAsia" w:hAnsi="Arial" w:cs="Arial"/>
                <w:color w:val="0645AD"/>
                <w:sz w:val="21"/>
                <w:szCs w:val="21"/>
              </w:rPr>
            </w:rPrChange>
          </w:rPr>
          <w:t>software</w:t>
        </w:r>
        <w:r w:rsidRPr="00A5581C">
          <w:rPr>
            <w:rFonts w:ascii="Arial Narrow" w:hAnsi="Arial Narrow" w:cs="TimesNewRoman"/>
            <w:color w:val="000000"/>
            <w:lang w:val="es-AR"/>
            <w:rPrChange w:id="5267" w:author="Ernesto del Puerto" w:date="2022-02-26T16:30:00Z">
              <w:rPr>
                <w:rFonts w:ascii="Arial" w:hAnsi="Arial" w:cs="Arial"/>
                <w:color w:val="202122"/>
                <w:sz w:val="21"/>
                <w:szCs w:val="21"/>
              </w:rPr>
            </w:rPrChange>
          </w:rPr>
          <w:fldChar w:fldCharType="end"/>
        </w:r>
        <w:r>
          <w:rPr>
            <w:rFonts w:ascii="Arial Narrow" w:hAnsi="Arial Narrow" w:cs="TimesNewRoman"/>
            <w:color w:val="000000"/>
            <w:lang w:val="es-AR"/>
          </w:rPr>
          <w:t xml:space="preserve"> </w:t>
        </w:r>
        <w:r w:rsidRPr="00A5581C">
          <w:rPr>
            <w:rFonts w:ascii="Arial Narrow" w:hAnsi="Arial Narrow" w:cs="TimesNewRoman"/>
            <w:color w:val="000000"/>
            <w:lang w:val="es-AR"/>
            <w:rPrChange w:id="5268" w:author="Ernesto del Puerto" w:date="2022-02-26T16:30:00Z">
              <w:rPr>
                <w:rFonts w:ascii="Arial" w:hAnsi="Arial" w:cs="Arial"/>
                <w:color w:val="202122"/>
                <w:sz w:val="21"/>
                <w:szCs w:val="21"/>
              </w:rPr>
            </w:rPrChange>
          </w:rPr>
          <w:t>más conocido y utilizado en la actualidad; está respaldado por el</w:t>
        </w:r>
        <w:r>
          <w:rPr>
            <w:rFonts w:ascii="Arial Narrow" w:hAnsi="Arial Narrow" w:cs="TimesNewRoman"/>
            <w:color w:val="000000"/>
            <w:lang w:val="es-AR"/>
          </w:rPr>
          <w:t xml:space="preserve"> </w:t>
        </w:r>
        <w:r w:rsidRPr="00A5581C">
          <w:rPr>
            <w:rFonts w:ascii="Arial Narrow" w:hAnsi="Arial Narrow" w:cs="TimesNewRoman"/>
            <w:color w:val="000000"/>
            <w:lang w:val="es-AR"/>
            <w:rPrChange w:id="5269" w:author="Ernesto del Puerto" w:date="2022-02-26T16:30:00Z">
              <w:rPr>
                <w:rFonts w:ascii="Arial" w:hAnsi="Arial" w:cs="Arial"/>
                <w:i/>
                <w:iCs/>
                <w:color w:val="202122"/>
                <w:sz w:val="21"/>
                <w:szCs w:val="21"/>
              </w:rPr>
            </w:rPrChange>
          </w:rPr>
          <w:fldChar w:fldCharType="begin"/>
        </w:r>
        <w:r w:rsidRPr="00A5581C">
          <w:rPr>
            <w:rFonts w:ascii="Arial Narrow" w:hAnsi="Arial Narrow" w:cs="TimesNewRoman"/>
            <w:color w:val="000000"/>
            <w:lang w:val="es-AR"/>
            <w:rPrChange w:id="5270" w:author="Ernesto del Puerto" w:date="2022-02-26T16:30:00Z">
              <w:rPr>
                <w:rFonts w:ascii="Arial" w:hAnsi="Arial" w:cs="Arial"/>
                <w:i/>
                <w:iCs/>
                <w:color w:val="202122"/>
                <w:sz w:val="21"/>
                <w:szCs w:val="21"/>
              </w:rPr>
            </w:rPrChange>
          </w:rPr>
          <w:instrText xml:space="preserve"> HYPERLINK "https://es.wikipedia.org/wiki/Object_Management_Group" \o "Object Management Group" </w:instrText>
        </w:r>
        <w:r w:rsidRPr="00A5581C">
          <w:rPr>
            <w:rFonts w:ascii="Arial Narrow" w:hAnsi="Arial Narrow" w:cs="TimesNewRoman"/>
            <w:color w:val="000000"/>
            <w:lang w:val="es-AR"/>
            <w:rPrChange w:id="5271" w:author="Ernesto del Puerto" w:date="2022-02-26T16:30:00Z">
              <w:rPr>
                <w:rFonts w:ascii="Arial" w:hAnsi="Arial" w:cs="Arial"/>
                <w:i/>
                <w:iCs/>
                <w:color w:val="202122"/>
                <w:sz w:val="21"/>
                <w:szCs w:val="21"/>
              </w:rPr>
            </w:rPrChange>
          </w:rPr>
          <w:fldChar w:fldCharType="separate"/>
        </w:r>
        <w:r w:rsidRPr="007770D6">
          <w:rPr>
            <w:rFonts w:ascii="Arial Narrow" w:hAnsi="Arial Narrow" w:cs="TimesNewRoman"/>
            <w:color w:val="000000"/>
            <w:rPrChange w:id="5272" w:author="Ernesto del Puerto" w:date="2022-07-12T14:22:00Z">
              <w:rPr>
                <w:rStyle w:val="Hipervnculo"/>
                <w:rFonts w:ascii="Arial" w:eastAsiaTheme="majorEastAsia" w:hAnsi="Arial" w:cs="Arial"/>
                <w:i/>
                <w:iCs/>
                <w:color w:val="0645AD"/>
                <w:sz w:val="21"/>
                <w:szCs w:val="21"/>
              </w:rPr>
            </w:rPrChange>
          </w:rPr>
          <w:t>Object Management Group</w:t>
        </w:r>
        <w:r w:rsidRPr="00A5581C">
          <w:rPr>
            <w:rFonts w:ascii="Arial Narrow" w:hAnsi="Arial Narrow" w:cs="TimesNewRoman"/>
            <w:color w:val="000000"/>
            <w:lang w:val="es-AR"/>
            <w:rPrChange w:id="5273" w:author="Ernesto del Puerto" w:date="2022-02-26T16:30:00Z">
              <w:rPr>
                <w:rFonts w:ascii="Arial" w:hAnsi="Arial" w:cs="Arial"/>
                <w:i/>
                <w:iCs/>
                <w:color w:val="202122"/>
                <w:sz w:val="21"/>
                <w:szCs w:val="21"/>
              </w:rPr>
            </w:rPrChange>
          </w:rPr>
          <w:fldChar w:fldCharType="end"/>
        </w:r>
      </w:ins>
      <w:ins w:id="5274" w:author="Ernesto del Puerto" w:date="2022-02-26T16:31:00Z">
        <w:r>
          <w:rPr>
            <w:rFonts w:ascii="Arial Narrow" w:hAnsi="Arial Narrow" w:cs="TimesNewRoman"/>
            <w:color w:val="000000"/>
            <w:lang w:val="es-AR"/>
          </w:rPr>
          <w:t xml:space="preserve"> </w:t>
        </w:r>
      </w:ins>
      <w:ins w:id="5275" w:author="Ernesto del Puerto" w:date="2022-02-26T16:30:00Z">
        <w:r w:rsidRPr="00A5581C">
          <w:rPr>
            <w:rFonts w:ascii="Arial Narrow" w:hAnsi="Arial Narrow" w:cs="TimesNewRoman"/>
            <w:color w:val="000000"/>
            <w:lang w:val="es-AR"/>
            <w:rPrChange w:id="5276" w:author="Ernesto del Puerto" w:date="2022-02-26T16:30:00Z">
              <w:rPr>
                <w:rFonts w:ascii="Arial" w:hAnsi="Arial" w:cs="Arial"/>
                <w:color w:val="202122"/>
                <w:sz w:val="21"/>
                <w:szCs w:val="21"/>
              </w:rPr>
            </w:rPrChange>
          </w:rPr>
          <w:t>(OMG).</w:t>
        </w:r>
      </w:ins>
    </w:p>
    <w:p w14:paraId="0E0A9523" w14:textId="77777777" w:rsidR="00A5581C" w:rsidRDefault="00A5581C" w:rsidP="00A5581C">
      <w:pPr>
        <w:autoSpaceDE w:val="0"/>
        <w:autoSpaceDN w:val="0"/>
        <w:adjustRightInd w:val="0"/>
        <w:spacing w:before="240"/>
        <w:rPr>
          <w:ins w:id="5277" w:author="Ernesto del Puerto" w:date="2022-02-26T16:31:00Z"/>
          <w:rFonts w:ascii="Arial Narrow" w:hAnsi="Arial Narrow" w:cs="TimesNewRoman"/>
          <w:color w:val="000000"/>
          <w:lang w:val="es-AR"/>
        </w:rPr>
      </w:pPr>
      <w:ins w:id="5278" w:author="Ernesto del Puerto" w:date="2022-02-26T16:30:00Z">
        <w:r w:rsidRPr="00A5581C">
          <w:rPr>
            <w:rFonts w:ascii="Arial Narrow" w:hAnsi="Arial Narrow" w:cs="TimesNewRoman"/>
            <w:color w:val="000000"/>
            <w:lang w:val="es-AR"/>
            <w:rPrChange w:id="5279" w:author="Ernesto del Puerto" w:date="2022-02-26T16:30:00Z">
              <w:rPr>
                <w:rFonts w:ascii="Arial" w:hAnsi="Arial" w:cs="Arial"/>
                <w:color w:val="202122"/>
                <w:sz w:val="21"/>
                <w:szCs w:val="21"/>
              </w:rPr>
            </w:rPrChange>
          </w:rPr>
          <w:t>Es un lenguaje gráfico para visualizar, especificar, construir y documentar un sistema.</w:t>
        </w:r>
      </w:ins>
    </w:p>
    <w:p w14:paraId="0F1DD70E" w14:textId="63B0291E" w:rsidR="00A5581C" w:rsidRPr="007770D6" w:rsidRDefault="00A5581C">
      <w:pPr>
        <w:autoSpaceDE w:val="0"/>
        <w:autoSpaceDN w:val="0"/>
        <w:adjustRightInd w:val="0"/>
        <w:spacing w:before="240"/>
        <w:rPr>
          <w:ins w:id="5280" w:author="Ernesto del Puerto" w:date="2022-02-26T16:30:00Z"/>
          <w:rFonts w:ascii="Arial Narrow" w:hAnsi="Arial Narrow" w:cs="TimesNewRoman"/>
          <w:color w:val="000000"/>
          <w:rPrChange w:id="5281" w:author="Ernesto del Puerto" w:date="2022-07-12T14:22:00Z">
            <w:rPr>
              <w:ins w:id="5282" w:author="Ernesto del Puerto" w:date="2022-02-26T16:30:00Z"/>
              <w:rFonts w:ascii="Arial" w:hAnsi="Arial" w:cs="Arial"/>
              <w:color w:val="202122"/>
              <w:sz w:val="21"/>
              <w:szCs w:val="21"/>
            </w:rPr>
          </w:rPrChange>
        </w:rPr>
        <w:pPrChange w:id="5283" w:author="Ernesto del Puerto" w:date="2022-02-26T16:30:00Z">
          <w:pPr>
            <w:pStyle w:val="NormalWeb"/>
            <w:shd w:val="clear" w:color="auto" w:fill="FFFFFF"/>
            <w:spacing w:before="120" w:beforeAutospacing="0" w:after="120" w:afterAutospacing="0"/>
          </w:pPr>
        </w:pPrChange>
      </w:pPr>
      <w:ins w:id="5284" w:author="Ernesto del Puerto" w:date="2022-02-26T16:30:00Z">
        <w:r w:rsidRPr="00A5581C">
          <w:rPr>
            <w:rFonts w:ascii="Arial Narrow" w:hAnsi="Arial Narrow" w:cs="TimesNewRoman"/>
            <w:color w:val="000000"/>
            <w:lang w:val="es-AR"/>
            <w:rPrChange w:id="5285" w:author="Ernesto del Puerto" w:date="2022-02-26T16:30:00Z">
              <w:rPr>
                <w:rFonts w:ascii="Arial" w:hAnsi="Arial" w:cs="Arial"/>
                <w:color w:val="202122"/>
                <w:sz w:val="21"/>
                <w:szCs w:val="21"/>
              </w:rPr>
            </w:rPrChange>
          </w:rPr>
          <w:t>UML ofrece un estándar para describir un plano del sistema (modelo), incluyendo aspectos conceptuales tales como procesos, funciones del sistema, y aspectos concretos como expresiones de lenguajes de programación, esquemas de bases de datos y compuestos reciclados.</w:t>
        </w:r>
      </w:ins>
    </w:p>
    <w:p w14:paraId="777F1647" w14:textId="77777777" w:rsidR="00A5581C" w:rsidRDefault="00A5581C" w:rsidP="00A5581C">
      <w:pPr>
        <w:autoSpaceDE w:val="0"/>
        <w:autoSpaceDN w:val="0"/>
        <w:adjustRightInd w:val="0"/>
        <w:spacing w:before="240"/>
        <w:rPr>
          <w:ins w:id="5286" w:author="Ernesto del Puerto" w:date="2022-02-26T16:31:00Z"/>
          <w:rFonts w:ascii="Arial Narrow" w:hAnsi="Arial Narrow" w:cs="TimesNewRoman"/>
          <w:color w:val="000000"/>
          <w:lang w:val="es-AR"/>
        </w:rPr>
      </w:pPr>
      <w:ins w:id="5287" w:author="Ernesto del Puerto" w:date="2022-02-26T16:30:00Z">
        <w:r w:rsidRPr="00A5581C">
          <w:rPr>
            <w:rFonts w:ascii="Arial Narrow" w:hAnsi="Arial Narrow" w:cs="TimesNewRoman"/>
            <w:color w:val="000000"/>
            <w:lang w:val="es-AR"/>
            <w:rPrChange w:id="5288" w:author="Ernesto del Puerto" w:date="2022-02-26T16:30:00Z">
              <w:rPr>
                <w:rFonts w:ascii="Arial" w:hAnsi="Arial" w:cs="Arial"/>
                <w:color w:val="202122"/>
                <w:sz w:val="21"/>
                <w:szCs w:val="21"/>
              </w:rPr>
            </w:rPrChange>
          </w:rPr>
          <w:t>Es importante remarcar que UML es un lenguaje de modelado para especificar o para describir métodos o procesos.</w:t>
        </w:r>
      </w:ins>
    </w:p>
    <w:p w14:paraId="225CA56D" w14:textId="77777777" w:rsidR="00A5581C" w:rsidRDefault="00A5581C" w:rsidP="00A5581C">
      <w:pPr>
        <w:autoSpaceDE w:val="0"/>
        <w:autoSpaceDN w:val="0"/>
        <w:adjustRightInd w:val="0"/>
        <w:spacing w:before="240"/>
        <w:rPr>
          <w:ins w:id="5289" w:author="Ernesto del Puerto" w:date="2022-02-26T16:31:00Z"/>
          <w:rFonts w:ascii="Arial Narrow" w:hAnsi="Arial Narrow" w:cs="TimesNewRoman"/>
          <w:color w:val="000000"/>
          <w:lang w:val="es-AR"/>
        </w:rPr>
      </w:pPr>
      <w:ins w:id="5290" w:author="Ernesto del Puerto" w:date="2022-02-26T16:30:00Z">
        <w:r w:rsidRPr="00A5581C">
          <w:rPr>
            <w:rFonts w:ascii="Arial Narrow" w:hAnsi="Arial Narrow" w:cs="TimesNewRoman"/>
            <w:color w:val="000000"/>
            <w:lang w:val="es-AR"/>
            <w:rPrChange w:id="5291" w:author="Ernesto del Puerto" w:date="2022-02-26T16:30:00Z">
              <w:rPr>
                <w:rFonts w:ascii="Arial" w:hAnsi="Arial" w:cs="Arial"/>
                <w:color w:val="202122"/>
                <w:sz w:val="21"/>
                <w:szCs w:val="21"/>
              </w:rPr>
            </w:rPrChange>
          </w:rPr>
          <w:t>Se utiliza para definir un sistema, para detallar los artefactos en el sistema y para documentar y construir.</w:t>
        </w:r>
      </w:ins>
    </w:p>
    <w:p w14:paraId="06CFE1CC" w14:textId="43E49335" w:rsidR="00A5581C" w:rsidRPr="007770D6" w:rsidRDefault="00A5581C">
      <w:pPr>
        <w:autoSpaceDE w:val="0"/>
        <w:autoSpaceDN w:val="0"/>
        <w:adjustRightInd w:val="0"/>
        <w:spacing w:before="240"/>
        <w:rPr>
          <w:ins w:id="5292" w:author="Ernesto del Puerto" w:date="2022-02-26T16:30:00Z"/>
          <w:rFonts w:ascii="Arial Narrow" w:hAnsi="Arial Narrow" w:cs="TimesNewRoman"/>
          <w:color w:val="000000"/>
          <w:rPrChange w:id="5293" w:author="Ernesto del Puerto" w:date="2022-07-12T14:22:00Z">
            <w:rPr>
              <w:ins w:id="5294" w:author="Ernesto del Puerto" w:date="2022-02-26T16:30:00Z"/>
              <w:rFonts w:ascii="Arial" w:hAnsi="Arial" w:cs="Arial"/>
              <w:color w:val="202122"/>
              <w:sz w:val="21"/>
              <w:szCs w:val="21"/>
            </w:rPr>
          </w:rPrChange>
        </w:rPr>
        <w:pPrChange w:id="5295" w:author="Ernesto del Puerto" w:date="2022-02-26T16:30:00Z">
          <w:pPr>
            <w:pStyle w:val="NormalWeb"/>
            <w:shd w:val="clear" w:color="auto" w:fill="FFFFFF"/>
            <w:spacing w:before="120" w:beforeAutospacing="0" w:after="120" w:afterAutospacing="0"/>
          </w:pPr>
        </w:pPrChange>
      </w:pPr>
      <w:ins w:id="5296" w:author="Ernesto del Puerto" w:date="2022-02-26T16:30:00Z">
        <w:r w:rsidRPr="00A5581C">
          <w:rPr>
            <w:rFonts w:ascii="Arial Narrow" w:hAnsi="Arial Narrow" w:cs="TimesNewRoman"/>
            <w:color w:val="000000"/>
            <w:lang w:val="es-AR"/>
            <w:rPrChange w:id="5297" w:author="Ernesto del Puerto" w:date="2022-02-26T16:30:00Z">
              <w:rPr>
                <w:rFonts w:ascii="Arial" w:hAnsi="Arial" w:cs="Arial"/>
                <w:color w:val="202122"/>
                <w:sz w:val="21"/>
                <w:szCs w:val="21"/>
              </w:rPr>
            </w:rPrChange>
          </w:rPr>
          <w:t>En otras palabras, es el lenguaje en el que está descrito el modelo.</w:t>
        </w:r>
      </w:ins>
    </w:p>
    <w:p w14:paraId="7015FAF1" w14:textId="259E361E" w:rsidR="00A5581C" w:rsidRPr="007770D6" w:rsidRDefault="00A5581C">
      <w:pPr>
        <w:autoSpaceDE w:val="0"/>
        <w:autoSpaceDN w:val="0"/>
        <w:adjustRightInd w:val="0"/>
        <w:spacing w:before="240"/>
        <w:rPr>
          <w:ins w:id="5298" w:author="Ernesto del Puerto" w:date="2022-02-26T16:30:00Z"/>
          <w:rFonts w:ascii="Arial Narrow" w:hAnsi="Arial Narrow" w:cs="TimesNewRoman"/>
          <w:color w:val="000000"/>
          <w:rPrChange w:id="5299" w:author="Ernesto del Puerto" w:date="2022-07-12T14:22:00Z">
            <w:rPr>
              <w:ins w:id="5300" w:author="Ernesto del Puerto" w:date="2022-02-26T16:30:00Z"/>
              <w:rFonts w:ascii="Arial" w:hAnsi="Arial" w:cs="Arial"/>
              <w:color w:val="202122"/>
              <w:sz w:val="21"/>
              <w:szCs w:val="21"/>
            </w:rPr>
          </w:rPrChange>
        </w:rPr>
        <w:pPrChange w:id="5301" w:author="Ernesto del Puerto" w:date="2022-02-26T16:30:00Z">
          <w:pPr>
            <w:pStyle w:val="NormalWeb"/>
            <w:shd w:val="clear" w:color="auto" w:fill="FFFFFF"/>
            <w:spacing w:before="120" w:beforeAutospacing="0" w:after="120" w:afterAutospacing="0"/>
          </w:pPr>
        </w:pPrChange>
      </w:pPr>
      <w:ins w:id="5302" w:author="Ernesto del Puerto" w:date="2022-02-26T16:30:00Z">
        <w:r w:rsidRPr="00A5581C">
          <w:rPr>
            <w:rFonts w:ascii="Arial Narrow" w:hAnsi="Arial Narrow" w:cs="TimesNewRoman"/>
            <w:color w:val="000000"/>
            <w:lang w:val="es-AR"/>
            <w:rPrChange w:id="5303" w:author="Ernesto del Puerto" w:date="2022-02-26T16:30:00Z">
              <w:rPr>
                <w:rFonts w:ascii="Arial" w:hAnsi="Arial" w:cs="Arial"/>
                <w:color w:val="202122"/>
                <w:sz w:val="21"/>
                <w:szCs w:val="21"/>
              </w:rPr>
            </w:rPrChange>
          </w:rPr>
          <w:t>Se puede aplicar en el desarrollo de software gran variedad de formas para dar soporte a una metodología de desarrollo de software (tal como el</w:t>
        </w:r>
      </w:ins>
      <w:ins w:id="5304" w:author="Ernesto del Puerto" w:date="2022-02-26T16:32:00Z">
        <w:r>
          <w:rPr>
            <w:rFonts w:ascii="Arial Narrow" w:hAnsi="Arial Narrow" w:cs="TimesNewRoman"/>
            <w:color w:val="000000"/>
            <w:lang w:val="es-AR"/>
          </w:rPr>
          <w:t xml:space="preserve"> </w:t>
        </w:r>
      </w:ins>
      <w:ins w:id="5305" w:author="Ernesto del Puerto" w:date="2022-02-26T16:30:00Z">
        <w:r w:rsidRPr="00A5581C">
          <w:rPr>
            <w:rFonts w:ascii="Arial Narrow" w:hAnsi="Arial Narrow" w:cs="TimesNewRoman"/>
            <w:color w:val="000000"/>
            <w:lang w:val="es-AR"/>
            <w:rPrChange w:id="5306" w:author="Ernesto del Puerto" w:date="2022-02-26T16:30:00Z">
              <w:rPr>
                <w:rFonts w:ascii="Arial" w:hAnsi="Arial" w:cs="Arial"/>
                <w:color w:val="202122"/>
                <w:sz w:val="21"/>
                <w:szCs w:val="21"/>
              </w:rPr>
            </w:rPrChange>
          </w:rPr>
          <w:fldChar w:fldCharType="begin"/>
        </w:r>
        <w:r w:rsidRPr="00A5581C">
          <w:rPr>
            <w:rFonts w:ascii="Arial Narrow" w:hAnsi="Arial Narrow" w:cs="TimesNewRoman"/>
            <w:color w:val="000000"/>
            <w:lang w:val="es-AR"/>
            <w:rPrChange w:id="5307" w:author="Ernesto del Puerto" w:date="2022-02-26T16:30:00Z">
              <w:rPr>
                <w:rFonts w:ascii="Arial" w:hAnsi="Arial" w:cs="Arial"/>
                <w:color w:val="202122"/>
                <w:sz w:val="21"/>
                <w:szCs w:val="21"/>
              </w:rPr>
            </w:rPrChange>
          </w:rPr>
          <w:instrText xml:space="preserve"> HYPERLINK "https://es.wikipedia.org/wiki/Proceso_Unificado_Racional" \o "Proceso Unificado Racional" </w:instrText>
        </w:r>
        <w:r w:rsidRPr="00A5581C">
          <w:rPr>
            <w:rFonts w:ascii="Arial Narrow" w:hAnsi="Arial Narrow" w:cs="TimesNewRoman"/>
            <w:color w:val="000000"/>
            <w:lang w:val="es-AR"/>
            <w:rPrChange w:id="5308" w:author="Ernesto del Puerto" w:date="2022-02-26T16:30:00Z">
              <w:rPr>
                <w:rFonts w:ascii="Arial" w:hAnsi="Arial" w:cs="Arial"/>
                <w:color w:val="202122"/>
                <w:sz w:val="21"/>
                <w:szCs w:val="21"/>
              </w:rPr>
            </w:rPrChange>
          </w:rPr>
          <w:fldChar w:fldCharType="separate"/>
        </w:r>
        <w:proofErr w:type="spellStart"/>
        <w:r w:rsidRPr="007770D6">
          <w:rPr>
            <w:rFonts w:ascii="Arial Narrow" w:hAnsi="Arial Narrow" w:cs="TimesNewRoman"/>
            <w:color w:val="000000"/>
            <w:rPrChange w:id="5309" w:author="Ernesto del Puerto" w:date="2022-07-12T14:22:00Z">
              <w:rPr>
                <w:rStyle w:val="Hipervnculo"/>
                <w:rFonts w:ascii="Arial" w:eastAsiaTheme="majorEastAsia" w:hAnsi="Arial" w:cs="Arial"/>
                <w:color w:val="0645AD"/>
                <w:sz w:val="21"/>
                <w:szCs w:val="21"/>
              </w:rPr>
            </w:rPrChange>
          </w:rPr>
          <w:t>Proceso</w:t>
        </w:r>
        <w:proofErr w:type="spellEnd"/>
        <w:r w:rsidRPr="007770D6">
          <w:rPr>
            <w:rFonts w:ascii="Arial Narrow" w:hAnsi="Arial Narrow" w:cs="TimesNewRoman"/>
            <w:color w:val="000000"/>
            <w:rPrChange w:id="5310" w:author="Ernesto del Puerto" w:date="2022-07-12T14:22:00Z">
              <w:rPr>
                <w:rStyle w:val="Hipervnculo"/>
                <w:rFonts w:ascii="Arial" w:eastAsiaTheme="majorEastAsia" w:hAnsi="Arial" w:cs="Arial"/>
                <w:color w:val="0645AD"/>
                <w:sz w:val="21"/>
                <w:szCs w:val="21"/>
              </w:rPr>
            </w:rPrChange>
          </w:rPr>
          <w:t xml:space="preserve"> </w:t>
        </w:r>
        <w:proofErr w:type="spellStart"/>
        <w:r w:rsidRPr="007770D6">
          <w:rPr>
            <w:rFonts w:ascii="Arial Narrow" w:hAnsi="Arial Narrow" w:cs="TimesNewRoman"/>
            <w:color w:val="000000"/>
            <w:rPrChange w:id="5311" w:author="Ernesto del Puerto" w:date="2022-07-12T14:22:00Z">
              <w:rPr>
                <w:rStyle w:val="Hipervnculo"/>
                <w:rFonts w:ascii="Arial" w:eastAsiaTheme="majorEastAsia" w:hAnsi="Arial" w:cs="Arial"/>
                <w:color w:val="0645AD"/>
                <w:sz w:val="21"/>
                <w:szCs w:val="21"/>
              </w:rPr>
            </w:rPrChange>
          </w:rPr>
          <w:t>Unificado</w:t>
        </w:r>
        <w:proofErr w:type="spellEnd"/>
        <w:r w:rsidRPr="007770D6">
          <w:rPr>
            <w:rFonts w:ascii="Arial Narrow" w:hAnsi="Arial Narrow" w:cs="TimesNewRoman"/>
            <w:color w:val="000000"/>
            <w:rPrChange w:id="5312" w:author="Ernesto del Puerto" w:date="2022-07-12T14:22:00Z">
              <w:rPr>
                <w:rStyle w:val="Hipervnculo"/>
                <w:rFonts w:ascii="Arial" w:eastAsiaTheme="majorEastAsia" w:hAnsi="Arial" w:cs="Arial"/>
                <w:color w:val="0645AD"/>
                <w:sz w:val="21"/>
                <w:szCs w:val="21"/>
              </w:rPr>
            </w:rPrChange>
          </w:rPr>
          <w:t xml:space="preserve"> </w:t>
        </w:r>
        <w:proofErr w:type="spellStart"/>
        <w:r w:rsidRPr="007770D6">
          <w:rPr>
            <w:rFonts w:ascii="Arial Narrow" w:hAnsi="Arial Narrow" w:cs="TimesNewRoman"/>
            <w:color w:val="000000"/>
            <w:rPrChange w:id="5313" w:author="Ernesto del Puerto" w:date="2022-07-12T14:22:00Z">
              <w:rPr>
                <w:rStyle w:val="Hipervnculo"/>
                <w:rFonts w:ascii="Arial" w:eastAsiaTheme="majorEastAsia" w:hAnsi="Arial" w:cs="Arial"/>
                <w:color w:val="0645AD"/>
                <w:sz w:val="21"/>
                <w:szCs w:val="21"/>
              </w:rPr>
            </w:rPrChange>
          </w:rPr>
          <w:t>Racional</w:t>
        </w:r>
        <w:proofErr w:type="spellEnd"/>
        <w:r w:rsidRPr="00A5581C">
          <w:rPr>
            <w:rFonts w:ascii="Arial Narrow" w:hAnsi="Arial Narrow" w:cs="TimesNewRoman"/>
            <w:color w:val="000000"/>
            <w:lang w:val="es-AR"/>
            <w:rPrChange w:id="5314" w:author="Ernesto del Puerto" w:date="2022-02-26T16:30:00Z">
              <w:rPr>
                <w:rFonts w:ascii="Arial" w:hAnsi="Arial" w:cs="Arial"/>
                <w:color w:val="202122"/>
                <w:sz w:val="21"/>
                <w:szCs w:val="21"/>
              </w:rPr>
            </w:rPrChange>
          </w:rPr>
          <w:fldChar w:fldCharType="end"/>
        </w:r>
        <w:r w:rsidRPr="00A5581C">
          <w:rPr>
            <w:rFonts w:ascii="Arial Narrow" w:hAnsi="Arial Narrow" w:cs="TimesNewRoman"/>
            <w:color w:val="000000"/>
            <w:lang w:val="es-AR"/>
            <w:rPrChange w:id="5315" w:author="Ernesto del Puerto" w:date="2022-02-26T16:30:00Z">
              <w:rPr>
                <w:rFonts w:ascii="Arial" w:hAnsi="Arial" w:cs="Arial"/>
                <w:color w:val="202122"/>
                <w:sz w:val="21"/>
                <w:szCs w:val="21"/>
              </w:rPr>
            </w:rPrChange>
          </w:rPr>
          <w:t>,</w:t>
        </w:r>
      </w:ins>
      <w:ins w:id="5316" w:author="Ernesto del Puerto" w:date="2022-02-26T16:32:00Z">
        <w:r>
          <w:rPr>
            <w:rFonts w:ascii="Arial Narrow" w:hAnsi="Arial Narrow" w:cs="TimesNewRoman"/>
            <w:color w:val="000000"/>
            <w:lang w:val="es-AR"/>
          </w:rPr>
          <w:t xml:space="preserve"> </w:t>
        </w:r>
      </w:ins>
      <w:proofErr w:type="spellStart"/>
      <w:ins w:id="5317" w:author="Ernesto del Puerto" w:date="2022-02-26T16:30:00Z">
        <w:r w:rsidRPr="00A5581C">
          <w:rPr>
            <w:rFonts w:ascii="Arial Narrow" w:hAnsi="Arial Narrow" w:cs="TimesNewRoman"/>
            <w:color w:val="000000"/>
            <w:lang w:val="es-AR"/>
            <w:rPrChange w:id="5318" w:author="Ernesto del Puerto" w:date="2022-02-26T16:30:00Z">
              <w:rPr>
                <w:rFonts w:ascii="Arial" w:hAnsi="Arial" w:cs="Arial"/>
                <w:i/>
                <w:iCs/>
                <w:color w:val="202122"/>
                <w:sz w:val="21"/>
                <w:szCs w:val="21"/>
              </w:rPr>
            </w:rPrChange>
          </w:rPr>
          <w:t>Rational</w:t>
        </w:r>
        <w:proofErr w:type="spellEnd"/>
        <w:r w:rsidRPr="00A5581C">
          <w:rPr>
            <w:rFonts w:ascii="Arial Narrow" w:hAnsi="Arial Narrow" w:cs="TimesNewRoman"/>
            <w:color w:val="000000"/>
            <w:lang w:val="es-AR"/>
            <w:rPrChange w:id="5319" w:author="Ernesto del Puerto" w:date="2022-02-26T16:30:00Z">
              <w:rPr>
                <w:rFonts w:ascii="Arial" w:hAnsi="Arial" w:cs="Arial"/>
                <w:i/>
                <w:iCs/>
                <w:color w:val="202122"/>
                <w:sz w:val="21"/>
                <w:szCs w:val="21"/>
              </w:rPr>
            </w:rPrChange>
          </w:rPr>
          <w:t xml:space="preserve"> </w:t>
        </w:r>
        <w:proofErr w:type="spellStart"/>
        <w:r w:rsidRPr="00A5581C">
          <w:rPr>
            <w:rFonts w:ascii="Arial Narrow" w:hAnsi="Arial Narrow" w:cs="TimesNewRoman"/>
            <w:color w:val="000000"/>
            <w:lang w:val="es-AR"/>
            <w:rPrChange w:id="5320" w:author="Ernesto del Puerto" w:date="2022-02-26T16:30:00Z">
              <w:rPr>
                <w:rFonts w:ascii="Arial" w:hAnsi="Arial" w:cs="Arial"/>
                <w:i/>
                <w:iCs/>
                <w:color w:val="202122"/>
                <w:sz w:val="21"/>
                <w:szCs w:val="21"/>
              </w:rPr>
            </w:rPrChange>
          </w:rPr>
          <w:t>Unified</w:t>
        </w:r>
        <w:proofErr w:type="spellEnd"/>
        <w:r w:rsidRPr="00A5581C">
          <w:rPr>
            <w:rFonts w:ascii="Arial Narrow" w:hAnsi="Arial Narrow" w:cs="TimesNewRoman"/>
            <w:color w:val="000000"/>
            <w:lang w:val="es-AR"/>
            <w:rPrChange w:id="5321" w:author="Ernesto del Puerto" w:date="2022-02-26T16:30:00Z">
              <w:rPr>
                <w:rFonts w:ascii="Arial" w:hAnsi="Arial" w:cs="Arial"/>
                <w:i/>
                <w:iCs/>
                <w:color w:val="202122"/>
                <w:sz w:val="21"/>
                <w:szCs w:val="21"/>
              </w:rPr>
            </w:rPrChange>
          </w:rPr>
          <w:t xml:space="preserve"> </w:t>
        </w:r>
        <w:proofErr w:type="spellStart"/>
        <w:r w:rsidRPr="00A5581C">
          <w:rPr>
            <w:rFonts w:ascii="Arial Narrow" w:hAnsi="Arial Narrow" w:cs="TimesNewRoman"/>
            <w:color w:val="000000"/>
            <w:lang w:val="es-AR"/>
            <w:rPrChange w:id="5322" w:author="Ernesto del Puerto" w:date="2022-02-26T16:30:00Z">
              <w:rPr>
                <w:rFonts w:ascii="Arial" w:hAnsi="Arial" w:cs="Arial"/>
                <w:i/>
                <w:iCs/>
                <w:color w:val="202122"/>
                <w:sz w:val="21"/>
                <w:szCs w:val="21"/>
              </w:rPr>
            </w:rPrChange>
          </w:rPr>
          <w:t>Process</w:t>
        </w:r>
      </w:ins>
      <w:proofErr w:type="spellEnd"/>
      <w:ins w:id="5323" w:author="Ernesto del Puerto" w:date="2022-02-26T16:32:00Z">
        <w:r>
          <w:rPr>
            <w:rFonts w:ascii="Arial Narrow" w:hAnsi="Arial Narrow" w:cs="TimesNewRoman"/>
            <w:color w:val="000000"/>
            <w:lang w:val="es-AR"/>
          </w:rPr>
          <w:t xml:space="preserve"> </w:t>
        </w:r>
      </w:ins>
      <w:ins w:id="5324" w:author="Ernesto del Puerto" w:date="2022-02-26T16:30:00Z">
        <w:r w:rsidRPr="00A5581C">
          <w:rPr>
            <w:rFonts w:ascii="Arial Narrow" w:hAnsi="Arial Narrow" w:cs="TimesNewRoman"/>
            <w:color w:val="000000"/>
            <w:lang w:val="es-AR"/>
            <w:rPrChange w:id="5325" w:author="Ernesto del Puerto" w:date="2022-02-26T16:30:00Z">
              <w:rPr>
                <w:rFonts w:ascii="Arial" w:hAnsi="Arial" w:cs="Arial"/>
                <w:color w:val="202122"/>
                <w:sz w:val="21"/>
                <w:szCs w:val="21"/>
              </w:rPr>
            </w:rPrChange>
          </w:rPr>
          <w:t>o</w:t>
        </w:r>
      </w:ins>
      <w:ins w:id="5326" w:author="Ernesto del Puerto" w:date="2022-02-26T16:32:00Z">
        <w:r>
          <w:rPr>
            <w:rFonts w:ascii="Arial Narrow" w:hAnsi="Arial Narrow" w:cs="TimesNewRoman"/>
            <w:color w:val="000000"/>
            <w:lang w:val="es-AR"/>
          </w:rPr>
          <w:t xml:space="preserve"> </w:t>
        </w:r>
      </w:ins>
      <w:ins w:id="5327" w:author="Ernesto del Puerto" w:date="2022-02-26T16:30:00Z">
        <w:r w:rsidRPr="00A5581C">
          <w:rPr>
            <w:rFonts w:ascii="Arial Narrow" w:hAnsi="Arial Narrow" w:cs="TimesNewRoman"/>
            <w:color w:val="000000"/>
            <w:lang w:val="es-AR"/>
            <w:rPrChange w:id="5328" w:author="Ernesto del Puerto" w:date="2022-02-26T16:30:00Z">
              <w:rPr>
                <w:rFonts w:ascii="Arial" w:hAnsi="Arial" w:cs="Arial"/>
                <w:color w:val="202122"/>
                <w:sz w:val="21"/>
                <w:szCs w:val="21"/>
              </w:rPr>
            </w:rPrChange>
          </w:rPr>
          <w:fldChar w:fldCharType="begin"/>
        </w:r>
        <w:r w:rsidRPr="00A5581C">
          <w:rPr>
            <w:rFonts w:ascii="Arial Narrow" w:hAnsi="Arial Narrow" w:cs="TimesNewRoman"/>
            <w:color w:val="000000"/>
            <w:lang w:val="es-AR"/>
            <w:rPrChange w:id="5329" w:author="Ernesto del Puerto" w:date="2022-02-26T16:30:00Z">
              <w:rPr>
                <w:rFonts w:ascii="Arial" w:hAnsi="Arial" w:cs="Arial"/>
                <w:color w:val="202122"/>
                <w:sz w:val="21"/>
                <w:szCs w:val="21"/>
              </w:rPr>
            </w:rPrChange>
          </w:rPr>
          <w:instrText xml:space="preserve"> HYPERLINK "https://es.wikipedia.org/wiki/RUP" \o "RUP" </w:instrText>
        </w:r>
        <w:r w:rsidRPr="00A5581C">
          <w:rPr>
            <w:rFonts w:ascii="Arial Narrow" w:hAnsi="Arial Narrow" w:cs="TimesNewRoman"/>
            <w:color w:val="000000"/>
            <w:lang w:val="es-AR"/>
            <w:rPrChange w:id="5330" w:author="Ernesto del Puerto" w:date="2022-02-26T16:30:00Z">
              <w:rPr>
                <w:rFonts w:ascii="Arial" w:hAnsi="Arial" w:cs="Arial"/>
                <w:color w:val="202122"/>
                <w:sz w:val="21"/>
                <w:szCs w:val="21"/>
              </w:rPr>
            </w:rPrChange>
          </w:rPr>
          <w:fldChar w:fldCharType="separate"/>
        </w:r>
        <w:r w:rsidRPr="007770D6">
          <w:rPr>
            <w:rFonts w:ascii="Arial Narrow" w:hAnsi="Arial Narrow" w:cs="TimesNewRoman"/>
            <w:color w:val="000000"/>
            <w:rPrChange w:id="5331" w:author="Ernesto del Puerto" w:date="2022-07-12T14:22:00Z">
              <w:rPr>
                <w:rStyle w:val="Hipervnculo"/>
                <w:rFonts w:ascii="Arial" w:eastAsiaTheme="majorEastAsia" w:hAnsi="Arial" w:cs="Arial"/>
                <w:color w:val="0645AD"/>
                <w:sz w:val="21"/>
                <w:szCs w:val="21"/>
              </w:rPr>
            </w:rPrChange>
          </w:rPr>
          <w:t>RUP</w:t>
        </w:r>
        <w:r w:rsidRPr="00A5581C">
          <w:rPr>
            <w:rFonts w:ascii="Arial Narrow" w:hAnsi="Arial Narrow" w:cs="TimesNewRoman"/>
            <w:color w:val="000000"/>
            <w:lang w:val="es-AR"/>
            <w:rPrChange w:id="5332" w:author="Ernesto del Puerto" w:date="2022-02-26T16:30:00Z">
              <w:rPr>
                <w:rFonts w:ascii="Arial" w:hAnsi="Arial" w:cs="Arial"/>
                <w:color w:val="202122"/>
                <w:sz w:val="21"/>
                <w:szCs w:val="21"/>
              </w:rPr>
            </w:rPrChange>
          </w:rPr>
          <w:fldChar w:fldCharType="end"/>
        </w:r>
        <w:r w:rsidRPr="00A5581C">
          <w:rPr>
            <w:rFonts w:ascii="Arial Narrow" w:hAnsi="Arial Narrow" w:cs="TimesNewRoman"/>
            <w:color w:val="000000"/>
            <w:lang w:val="es-AR"/>
            <w:rPrChange w:id="5333" w:author="Ernesto del Puerto" w:date="2022-02-26T16:30:00Z">
              <w:rPr>
                <w:rFonts w:ascii="Arial" w:hAnsi="Arial" w:cs="Arial"/>
                <w:color w:val="202122"/>
                <w:sz w:val="21"/>
                <w:szCs w:val="21"/>
              </w:rPr>
            </w:rPrChange>
          </w:rPr>
          <w:t>), pero no especifica en sí mismo qué metodología o proceso usar.</w:t>
        </w:r>
      </w:ins>
    </w:p>
    <w:p w14:paraId="7AE698B2" w14:textId="77777777" w:rsidR="00A5581C" w:rsidRDefault="00A5581C" w:rsidP="00FA6FAB">
      <w:pPr>
        <w:autoSpaceDE w:val="0"/>
        <w:autoSpaceDN w:val="0"/>
        <w:adjustRightInd w:val="0"/>
        <w:spacing w:before="240"/>
        <w:rPr>
          <w:ins w:id="5334" w:author="Ernesto del Puerto" w:date="2022-02-26T16:08:00Z"/>
          <w:rFonts w:ascii="Arial Narrow" w:hAnsi="Arial Narrow" w:cs="TimesNewRoman"/>
          <w:color w:val="000000"/>
          <w:lang w:val="es-AR"/>
        </w:rPr>
      </w:pPr>
    </w:p>
    <w:p w14:paraId="3BC2DAD8" w14:textId="7149A9DB" w:rsidR="004D5BF1" w:rsidRDefault="006A35C2" w:rsidP="00FA6FAB">
      <w:pPr>
        <w:autoSpaceDE w:val="0"/>
        <w:autoSpaceDN w:val="0"/>
        <w:adjustRightInd w:val="0"/>
        <w:spacing w:before="240"/>
        <w:rPr>
          <w:ins w:id="5335" w:author="Ernesto del Puerto" w:date="2022-02-26T16:29:00Z"/>
          <w:rFonts w:ascii="Arial Narrow" w:hAnsi="Arial Narrow" w:cs="TimesNewRoman"/>
          <w:color w:val="000000"/>
          <w:lang w:val="es-AR"/>
        </w:rPr>
      </w:pPr>
      <w:ins w:id="5336" w:author="Ernesto del Puerto" w:date="2022-02-26T16:29:00Z">
        <w:r>
          <w:rPr>
            <w:rFonts w:ascii="Arial Narrow" w:hAnsi="Arial Narrow" w:cs="TimesNewRoman"/>
            <w:noProof/>
            <w:color w:val="000000"/>
            <w:lang w:val="es-AR"/>
          </w:rPr>
          <w:lastRenderedPageBreak/>
          <w:drawing>
            <wp:inline distT="0" distB="0" distL="0" distR="0" wp14:anchorId="51564599" wp14:editId="570C4954">
              <wp:extent cx="4883499" cy="341667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889518" cy="3420881"/>
                      </a:xfrm>
                      <a:prstGeom prst="rect">
                        <a:avLst/>
                      </a:prstGeom>
                      <a:noFill/>
                      <a:ln>
                        <a:noFill/>
                      </a:ln>
                    </pic:spPr>
                  </pic:pic>
                </a:graphicData>
              </a:graphic>
            </wp:inline>
          </w:drawing>
        </w:r>
      </w:ins>
    </w:p>
    <w:p w14:paraId="4F87C689" w14:textId="3CB9E930" w:rsidR="006A35C2" w:rsidRDefault="006A35C2" w:rsidP="006A35C2">
      <w:pPr>
        <w:pStyle w:val="TtuloTDC"/>
        <w:autoSpaceDE w:val="0"/>
        <w:autoSpaceDN w:val="0"/>
        <w:adjustRightInd w:val="0"/>
        <w:outlineLvl w:val="2"/>
        <w:rPr>
          <w:ins w:id="5337" w:author="Ernesto del Puerto" w:date="2022-02-26T16:29:00Z"/>
          <w:rFonts w:ascii="Arial Narrow" w:hAnsi="Arial Narrow" w:cs="TimesNewRoman"/>
          <w:color w:val="000000"/>
          <w:lang w:val="es-AR"/>
        </w:rPr>
      </w:pPr>
      <w:bookmarkStart w:id="5338" w:name="_Toc97490055"/>
      <w:ins w:id="5339" w:author="Ernesto del Puerto" w:date="2022-02-26T16:29:00Z">
        <w:r>
          <w:rPr>
            <w:rFonts w:ascii="Arial Narrow" w:eastAsia="Times New Roman" w:hAnsi="Arial Narrow" w:cs="CourierNewPSMT"/>
            <w:b/>
            <w:color w:val="000000"/>
            <w:sz w:val="28"/>
            <w:szCs w:val="28"/>
            <w:lang w:val="es-ES" w:eastAsia="es-ES"/>
          </w:rPr>
          <w:t>Figura A.2. Logo de UML</w:t>
        </w:r>
        <w:bookmarkEnd w:id="5338"/>
      </w:ins>
    </w:p>
    <w:p w14:paraId="36F6863A" w14:textId="77777777" w:rsidR="00A5581C" w:rsidRDefault="00A5581C" w:rsidP="00A5581C">
      <w:pPr>
        <w:autoSpaceDE w:val="0"/>
        <w:autoSpaceDN w:val="0"/>
        <w:adjustRightInd w:val="0"/>
        <w:spacing w:before="240"/>
        <w:rPr>
          <w:ins w:id="5340" w:author="Ernesto del Puerto" w:date="2022-02-26T16:35:00Z"/>
          <w:rFonts w:ascii="Arial Narrow" w:hAnsi="Arial Narrow" w:cs="TimesNewRoman"/>
          <w:color w:val="000000"/>
          <w:lang w:val="es-AR"/>
        </w:rPr>
      </w:pPr>
    </w:p>
    <w:p w14:paraId="42881628" w14:textId="0CE1F790" w:rsidR="00A5581C" w:rsidRDefault="00A5581C" w:rsidP="00A5581C">
      <w:pPr>
        <w:autoSpaceDE w:val="0"/>
        <w:autoSpaceDN w:val="0"/>
        <w:adjustRightInd w:val="0"/>
        <w:spacing w:before="240"/>
        <w:rPr>
          <w:ins w:id="5341" w:author="Ernesto del Puerto" w:date="2022-02-26T16:35:00Z"/>
          <w:rFonts w:ascii="Arial Narrow" w:hAnsi="Arial Narrow" w:cs="TimesNewRoman"/>
          <w:color w:val="000000"/>
          <w:lang w:val="es-AR"/>
        </w:rPr>
      </w:pPr>
      <w:ins w:id="5342" w:author="Ernesto del Puerto" w:date="2022-02-26T16:35:00Z">
        <w:r>
          <w:rPr>
            <w:rFonts w:ascii="Arial Narrow" w:hAnsi="Arial Narrow" w:cs="TimesNewRoman"/>
            <w:noProof/>
            <w:color w:val="000000"/>
            <w:lang w:val="es-AR"/>
          </w:rPr>
          <w:drawing>
            <wp:inline distT="0" distB="0" distL="0" distR="0" wp14:anchorId="617FC06C" wp14:editId="16210C4F">
              <wp:extent cx="6096000" cy="295402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096000" cy="2954020"/>
                      </a:xfrm>
                      <a:prstGeom prst="rect">
                        <a:avLst/>
                      </a:prstGeom>
                      <a:noFill/>
                      <a:ln>
                        <a:noFill/>
                      </a:ln>
                    </pic:spPr>
                  </pic:pic>
                </a:graphicData>
              </a:graphic>
            </wp:inline>
          </w:drawing>
        </w:r>
      </w:ins>
    </w:p>
    <w:p w14:paraId="33E71F78" w14:textId="528F9499" w:rsidR="00A5581C" w:rsidRDefault="00A5581C" w:rsidP="00A5581C">
      <w:pPr>
        <w:pStyle w:val="TtuloTDC"/>
        <w:autoSpaceDE w:val="0"/>
        <w:autoSpaceDN w:val="0"/>
        <w:adjustRightInd w:val="0"/>
        <w:outlineLvl w:val="2"/>
        <w:rPr>
          <w:ins w:id="5343" w:author="Ernesto del Puerto" w:date="2022-02-26T16:35:00Z"/>
          <w:rFonts w:ascii="Arial Narrow" w:hAnsi="Arial Narrow" w:cs="TimesNewRoman"/>
          <w:color w:val="000000"/>
          <w:lang w:val="es-AR"/>
        </w:rPr>
      </w:pPr>
      <w:bookmarkStart w:id="5344" w:name="_Toc97490056"/>
      <w:ins w:id="5345" w:author="Ernesto del Puerto" w:date="2022-02-26T16:35:00Z">
        <w:r>
          <w:rPr>
            <w:rFonts w:ascii="Arial Narrow" w:eastAsia="Times New Roman" w:hAnsi="Arial Narrow" w:cs="CourierNewPSMT"/>
            <w:b/>
            <w:color w:val="000000"/>
            <w:sz w:val="28"/>
            <w:szCs w:val="28"/>
            <w:lang w:val="es-ES" w:eastAsia="es-ES"/>
          </w:rPr>
          <w:t>Figura A.3. Diagramas de UML</w:t>
        </w:r>
        <w:bookmarkEnd w:id="5344"/>
      </w:ins>
    </w:p>
    <w:p w14:paraId="3BBF55ED" w14:textId="7A7709F7" w:rsidR="00A5581C" w:rsidRDefault="00A5581C" w:rsidP="00A5581C">
      <w:pPr>
        <w:autoSpaceDE w:val="0"/>
        <w:autoSpaceDN w:val="0"/>
        <w:adjustRightInd w:val="0"/>
        <w:spacing w:before="240"/>
        <w:rPr>
          <w:ins w:id="5346" w:author="Ernesto del Puerto" w:date="2022-02-26T16:32:00Z"/>
          <w:rFonts w:ascii="Arial Narrow" w:hAnsi="Arial Narrow" w:cs="TimesNewRoman"/>
          <w:color w:val="000000"/>
          <w:lang w:val="es-AR"/>
        </w:rPr>
      </w:pPr>
      <w:ins w:id="5347" w:author="Ernesto del Puerto" w:date="2022-02-26T16:32:00Z">
        <w:r w:rsidRPr="00B10E18">
          <w:rPr>
            <w:rFonts w:ascii="Arial Narrow" w:hAnsi="Arial Narrow" w:cs="TimesNewRoman"/>
            <w:color w:val="000000"/>
            <w:lang w:val="es-AR"/>
          </w:rPr>
          <w:t>UML no puede compararse con la</w:t>
        </w:r>
        <w:r>
          <w:rPr>
            <w:rFonts w:ascii="Arial Narrow" w:hAnsi="Arial Narrow" w:cs="TimesNewRoman"/>
            <w:color w:val="000000"/>
            <w:lang w:val="es-AR"/>
          </w:rPr>
          <w:t xml:space="preserve"> </w:t>
        </w:r>
        <w:r w:rsidRPr="00B10E18">
          <w:rPr>
            <w:rFonts w:ascii="Arial Narrow" w:hAnsi="Arial Narrow" w:cs="TimesNewRoman"/>
            <w:color w:val="000000"/>
            <w:lang w:val="es-AR"/>
          </w:rPr>
          <w:fldChar w:fldCharType="begin"/>
        </w:r>
        <w:r w:rsidRPr="00B10E18">
          <w:rPr>
            <w:rFonts w:ascii="Arial Narrow" w:hAnsi="Arial Narrow" w:cs="TimesNewRoman"/>
            <w:color w:val="000000"/>
            <w:lang w:val="es-AR"/>
          </w:rPr>
          <w:instrText xml:space="preserve"> HYPERLINK "https://es.wikipedia.org/wiki/Programaci%C3%B3n_estructurada" \o "Programación estructurada" </w:instrText>
        </w:r>
        <w:r w:rsidRPr="00B10E18">
          <w:rPr>
            <w:rFonts w:ascii="Arial Narrow" w:hAnsi="Arial Narrow" w:cs="TimesNewRoman"/>
            <w:color w:val="000000"/>
            <w:lang w:val="es-AR"/>
          </w:rPr>
          <w:fldChar w:fldCharType="separate"/>
        </w:r>
        <w:r w:rsidRPr="00B10E18">
          <w:rPr>
            <w:rFonts w:ascii="Arial Narrow" w:hAnsi="Arial Narrow" w:cs="TimesNewRoman"/>
            <w:color w:val="000000"/>
            <w:lang w:val="es-AR"/>
          </w:rPr>
          <w:t>programación estructurada</w:t>
        </w:r>
        <w:r w:rsidRPr="00B10E18">
          <w:rPr>
            <w:rFonts w:ascii="Arial Narrow" w:hAnsi="Arial Narrow" w:cs="TimesNewRoman"/>
            <w:color w:val="000000"/>
            <w:lang w:val="es-AR"/>
          </w:rPr>
          <w:fldChar w:fldCharType="end"/>
        </w:r>
        <w:r w:rsidRPr="00B10E18">
          <w:rPr>
            <w:rFonts w:ascii="Arial Narrow" w:hAnsi="Arial Narrow" w:cs="TimesNewRoman"/>
            <w:color w:val="000000"/>
            <w:lang w:val="es-AR"/>
          </w:rPr>
          <w:t>, pues UML significa Lenguaje Unificado de Modelado, no es programación, solo se diagrama la realidad de una utilización en un requerimiento.</w:t>
        </w:r>
      </w:ins>
    </w:p>
    <w:p w14:paraId="147BEC0A" w14:textId="6FEABF9C" w:rsidR="00A5581C" w:rsidRPr="00B10E18" w:rsidRDefault="00A5581C" w:rsidP="00A5581C">
      <w:pPr>
        <w:autoSpaceDE w:val="0"/>
        <w:autoSpaceDN w:val="0"/>
        <w:adjustRightInd w:val="0"/>
        <w:spacing w:before="240"/>
        <w:rPr>
          <w:ins w:id="5348" w:author="Ernesto del Puerto" w:date="2022-02-26T16:32:00Z"/>
          <w:rFonts w:ascii="Arial Narrow" w:hAnsi="Arial Narrow" w:cs="TimesNewRoman"/>
          <w:color w:val="000000"/>
          <w:lang w:val="es-AR"/>
        </w:rPr>
      </w:pPr>
      <w:ins w:id="5349" w:author="Ernesto del Puerto" w:date="2022-02-26T16:32:00Z">
        <w:r w:rsidRPr="00B10E18">
          <w:rPr>
            <w:rFonts w:ascii="Arial Narrow" w:hAnsi="Arial Narrow" w:cs="TimesNewRoman"/>
            <w:color w:val="000000"/>
            <w:lang w:val="es-AR"/>
          </w:rPr>
          <w:lastRenderedPageBreak/>
          <w:t>Mientras que programación estructurada es una forma de programar como lo es la orientación a objetos, la</w:t>
        </w:r>
      </w:ins>
      <w:ins w:id="5350" w:author="Ernesto del Puerto" w:date="2022-02-26T16:33:00Z">
        <w:r>
          <w:rPr>
            <w:rFonts w:ascii="Arial Narrow" w:hAnsi="Arial Narrow" w:cs="TimesNewRoman"/>
            <w:color w:val="000000"/>
            <w:lang w:val="es-AR"/>
          </w:rPr>
          <w:t xml:space="preserve"> </w:t>
        </w:r>
      </w:ins>
      <w:ins w:id="5351" w:author="Ernesto del Puerto" w:date="2022-02-26T16:32:00Z">
        <w:r w:rsidRPr="00B10E18">
          <w:rPr>
            <w:rFonts w:ascii="Arial Narrow" w:hAnsi="Arial Narrow" w:cs="TimesNewRoman"/>
            <w:color w:val="000000"/>
            <w:lang w:val="es-AR"/>
          </w:rPr>
          <w:fldChar w:fldCharType="begin"/>
        </w:r>
        <w:r w:rsidRPr="00B10E18">
          <w:rPr>
            <w:rFonts w:ascii="Arial Narrow" w:hAnsi="Arial Narrow" w:cs="TimesNewRoman"/>
            <w:color w:val="000000"/>
            <w:lang w:val="es-AR"/>
          </w:rPr>
          <w:instrText xml:space="preserve"> HYPERLINK "https://es.wikipedia.org/wiki/Programaci%C3%B3n_orientada_a_objetos" \o "Programación orientada a objetos" </w:instrText>
        </w:r>
        <w:r w:rsidRPr="00B10E18">
          <w:rPr>
            <w:rFonts w:ascii="Arial Narrow" w:hAnsi="Arial Narrow" w:cs="TimesNewRoman"/>
            <w:color w:val="000000"/>
            <w:lang w:val="es-AR"/>
          </w:rPr>
          <w:fldChar w:fldCharType="separate"/>
        </w:r>
        <w:r w:rsidRPr="00B10E18">
          <w:rPr>
            <w:rFonts w:ascii="Arial Narrow" w:hAnsi="Arial Narrow" w:cs="TimesNewRoman"/>
            <w:color w:val="000000"/>
            <w:lang w:val="es-AR"/>
          </w:rPr>
          <w:t>programación orientada a objetos</w:t>
        </w:r>
        <w:r w:rsidRPr="00B10E18">
          <w:rPr>
            <w:rFonts w:ascii="Arial Narrow" w:hAnsi="Arial Narrow" w:cs="TimesNewRoman"/>
            <w:color w:val="000000"/>
            <w:lang w:val="es-AR"/>
          </w:rPr>
          <w:fldChar w:fldCharType="end"/>
        </w:r>
      </w:ins>
      <w:ins w:id="5352" w:author="Ernesto del Puerto" w:date="2022-02-26T16:33:00Z">
        <w:r>
          <w:rPr>
            <w:rFonts w:ascii="Arial Narrow" w:hAnsi="Arial Narrow" w:cs="TimesNewRoman"/>
            <w:color w:val="000000"/>
            <w:lang w:val="es-AR"/>
          </w:rPr>
          <w:t xml:space="preserve"> </w:t>
        </w:r>
      </w:ins>
      <w:ins w:id="5353" w:author="Ernesto del Puerto" w:date="2022-02-26T16:32:00Z">
        <w:r w:rsidRPr="00B10E18">
          <w:rPr>
            <w:rFonts w:ascii="Arial Narrow" w:hAnsi="Arial Narrow" w:cs="TimesNewRoman"/>
            <w:color w:val="000000"/>
            <w:lang w:val="es-AR"/>
          </w:rPr>
          <w:t>viene siendo un complemento perfecto de UML, pero no por eso se toma UML solo para lenguajes orientados a objetos.</w:t>
        </w:r>
      </w:ins>
    </w:p>
    <w:p w14:paraId="37BCAFE4" w14:textId="77777777" w:rsidR="004D1BA1" w:rsidRDefault="004D1BA1" w:rsidP="00A5581C">
      <w:pPr>
        <w:autoSpaceDE w:val="0"/>
        <w:autoSpaceDN w:val="0"/>
        <w:adjustRightInd w:val="0"/>
        <w:spacing w:before="240"/>
        <w:rPr>
          <w:ins w:id="5354" w:author="Ernesto del Puerto" w:date="2022-02-26T16:40:00Z"/>
          <w:rFonts w:ascii="Arial Narrow" w:hAnsi="Arial Narrow" w:cs="TimesNewRoman"/>
          <w:color w:val="000000"/>
          <w:lang w:val="es-AR"/>
        </w:rPr>
      </w:pPr>
    </w:p>
    <w:p w14:paraId="437F9796" w14:textId="355FFB23" w:rsidR="004D1BA1" w:rsidRDefault="004D1BA1" w:rsidP="00A5581C">
      <w:pPr>
        <w:autoSpaceDE w:val="0"/>
        <w:autoSpaceDN w:val="0"/>
        <w:adjustRightInd w:val="0"/>
        <w:spacing w:before="240"/>
        <w:rPr>
          <w:ins w:id="5355" w:author="Ernesto del Puerto" w:date="2022-02-26T16:40:00Z"/>
          <w:rFonts w:ascii="Arial Narrow" w:hAnsi="Arial Narrow" w:cs="TimesNewRoman"/>
          <w:color w:val="000000"/>
          <w:lang w:val="es-AR"/>
        </w:rPr>
      </w:pPr>
      <w:ins w:id="5356" w:author="Ernesto del Puerto" w:date="2022-02-26T16:40:00Z">
        <w:r>
          <w:rPr>
            <w:rFonts w:ascii="Arial Narrow" w:hAnsi="Arial Narrow" w:cs="TimesNewRoman"/>
            <w:noProof/>
            <w:color w:val="000000"/>
            <w:lang w:val="es-AR"/>
          </w:rPr>
          <w:drawing>
            <wp:inline distT="0" distB="0" distL="0" distR="0" wp14:anchorId="01B9AE1D" wp14:editId="4935F0B4">
              <wp:extent cx="2314575" cy="1872615"/>
              <wp:effectExtent l="0" t="0" r="952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14575" cy="1872615"/>
                      </a:xfrm>
                      <a:prstGeom prst="rect">
                        <a:avLst/>
                      </a:prstGeom>
                      <a:noFill/>
                      <a:ln>
                        <a:noFill/>
                      </a:ln>
                    </pic:spPr>
                  </pic:pic>
                </a:graphicData>
              </a:graphic>
            </wp:inline>
          </w:drawing>
        </w:r>
      </w:ins>
    </w:p>
    <w:p w14:paraId="08AB73BF" w14:textId="10787C4B" w:rsidR="004D1BA1" w:rsidRDefault="004D1BA1" w:rsidP="004D1BA1">
      <w:pPr>
        <w:pStyle w:val="TtuloTDC"/>
        <w:autoSpaceDE w:val="0"/>
        <w:autoSpaceDN w:val="0"/>
        <w:adjustRightInd w:val="0"/>
        <w:outlineLvl w:val="2"/>
        <w:rPr>
          <w:ins w:id="5357" w:author="Ernesto del Puerto" w:date="2022-02-26T16:40:00Z"/>
          <w:rFonts w:ascii="Arial Narrow" w:hAnsi="Arial Narrow" w:cs="TimesNewRoman"/>
          <w:color w:val="000000"/>
          <w:lang w:val="es-AR"/>
        </w:rPr>
      </w:pPr>
      <w:bookmarkStart w:id="5358" w:name="_Toc97490057"/>
      <w:ins w:id="5359" w:author="Ernesto del Puerto" w:date="2022-02-26T16:40:00Z">
        <w:r>
          <w:rPr>
            <w:rFonts w:ascii="Arial Narrow" w:eastAsia="Times New Roman" w:hAnsi="Arial Narrow" w:cs="CourierNewPSMT"/>
            <w:b/>
            <w:color w:val="000000"/>
            <w:sz w:val="28"/>
            <w:szCs w:val="28"/>
            <w:lang w:val="es-ES" w:eastAsia="es-ES"/>
          </w:rPr>
          <w:t xml:space="preserve">Figura A.4. Diagrama de </w:t>
        </w:r>
      </w:ins>
      <w:ins w:id="5360" w:author="Ernesto del Puerto" w:date="2022-02-26T16:41:00Z">
        <w:r>
          <w:rPr>
            <w:rFonts w:ascii="Arial Narrow" w:eastAsia="Times New Roman" w:hAnsi="Arial Narrow" w:cs="CourierNewPSMT"/>
            <w:b/>
            <w:color w:val="000000"/>
            <w:sz w:val="28"/>
            <w:szCs w:val="28"/>
            <w:lang w:val="es-ES" w:eastAsia="es-ES"/>
          </w:rPr>
          <w:t xml:space="preserve">clase en </w:t>
        </w:r>
      </w:ins>
      <w:ins w:id="5361" w:author="Ernesto del Puerto" w:date="2022-02-26T16:40:00Z">
        <w:r>
          <w:rPr>
            <w:rFonts w:ascii="Arial Narrow" w:eastAsia="Times New Roman" w:hAnsi="Arial Narrow" w:cs="CourierNewPSMT"/>
            <w:b/>
            <w:color w:val="000000"/>
            <w:sz w:val="28"/>
            <w:szCs w:val="28"/>
            <w:lang w:val="es-ES" w:eastAsia="es-ES"/>
          </w:rPr>
          <w:t>UML</w:t>
        </w:r>
        <w:bookmarkEnd w:id="5358"/>
      </w:ins>
    </w:p>
    <w:p w14:paraId="711AF3E7" w14:textId="62342EB5" w:rsidR="00A5581C" w:rsidRPr="00B10E18" w:rsidRDefault="00A5581C" w:rsidP="00A5581C">
      <w:pPr>
        <w:autoSpaceDE w:val="0"/>
        <w:autoSpaceDN w:val="0"/>
        <w:adjustRightInd w:val="0"/>
        <w:spacing w:before="240"/>
        <w:rPr>
          <w:ins w:id="5362" w:author="Ernesto del Puerto" w:date="2022-02-26T16:32:00Z"/>
          <w:rFonts w:ascii="Arial Narrow" w:hAnsi="Arial Narrow" w:cs="TimesNewRoman"/>
          <w:color w:val="000000"/>
          <w:lang w:val="es-AR"/>
        </w:rPr>
      </w:pPr>
      <w:ins w:id="5363" w:author="Ernesto del Puerto" w:date="2022-02-26T16:32:00Z">
        <w:r w:rsidRPr="00B10E18">
          <w:rPr>
            <w:rFonts w:ascii="Arial Narrow" w:hAnsi="Arial Narrow" w:cs="TimesNewRoman"/>
            <w:color w:val="000000"/>
            <w:lang w:val="es-AR"/>
          </w:rPr>
          <w:t>UML cuenta con varios tipos de diagramas, los cuales muestran diferentes aspectos de las entidades representadas.</w:t>
        </w:r>
      </w:ins>
    </w:p>
    <w:p w14:paraId="678A3EE8" w14:textId="77777777" w:rsidR="00180C48" w:rsidRDefault="00180C48" w:rsidP="00FA6FAB">
      <w:pPr>
        <w:autoSpaceDE w:val="0"/>
        <w:autoSpaceDN w:val="0"/>
        <w:adjustRightInd w:val="0"/>
        <w:spacing w:before="240"/>
        <w:rPr>
          <w:ins w:id="5364" w:author="Ernesto del Puerto" w:date="2022-02-26T16:52:00Z"/>
          <w:rFonts w:ascii="Arial Narrow" w:hAnsi="Arial Narrow" w:cs="TimesNewRoman"/>
          <w:color w:val="000000"/>
          <w:lang w:val="es-AR"/>
        </w:rPr>
      </w:pPr>
    </w:p>
    <w:p w14:paraId="3178C32F" w14:textId="729C6E0B" w:rsidR="00180C48" w:rsidRDefault="00180C48" w:rsidP="00FA6FAB">
      <w:pPr>
        <w:autoSpaceDE w:val="0"/>
        <w:autoSpaceDN w:val="0"/>
        <w:adjustRightInd w:val="0"/>
        <w:spacing w:before="240"/>
        <w:rPr>
          <w:ins w:id="5365" w:author="Ernesto del Puerto" w:date="2022-02-26T16:52:00Z"/>
          <w:rFonts w:ascii="Arial Narrow" w:hAnsi="Arial Narrow" w:cs="TimesNewRoman"/>
          <w:color w:val="000000"/>
          <w:lang w:val="es-AR"/>
        </w:rPr>
      </w:pPr>
      <w:ins w:id="5366" w:author="Ernesto del Puerto" w:date="2022-02-26T16:52:00Z">
        <w:r>
          <w:rPr>
            <w:rFonts w:ascii="Arial Narrow" w:hAnsi="Arial Narrow" w:cs="TimesNewRoman"/>
            <w:noProof/>
            <w:color w:val="000000"/>
            <w:lang w:val="es-AR"/>
          </w:rPr>
          <w:drawing>
            <wp:inline distT="0" distB="0" distL="0" distR="0" wp14:anchorId="5FE28B1D" wp14:editId="355E02C1">
              <wp:extent cx="2495550" cy="187261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95550" cy="1872615"/>
                      </a:xfrm>
                      <a:prstGeom prst="rect">
                        <a:avLst/>
                      </a:prstGeom>
                      <a:noFill/>
                      <a:ln>
                        <a:noFill/>
                      </a:ln>
                    </pic:spPr>
                  </pic:pic>
                </a:graphicData>
              </a:graphic>
            </wp:inline>
          </w:drawing>
        </w:r>
      </w:ins>
    </w:p>
    <w:p w14:paraId="2DA5DA59" w14:textId="7AE6D56B" w:rsidR="00180C48" w:rsidRDefault="00180C48" w:rsidP="00180C48">
      <w:pPr>
        <w:pStyle w:val="TtuloTDC"/>
        <w:autoSpaceDE w:val="0"/>
        <w:autoSpaceDN w:val="0"/>
        <w:adjustRightInd w:val="0"/>
        <w:outlineLvl w:val="2"/>
        <w:rPr>
          <w:ins w:id="5367" w:author="Ernesto del Puerto" w:date="2022-02-26T16:52:00Z"/>
          <w:rFonts w:ascii="Arial Narrow" w:hAnsi="Arial Narrow" w:cs="TimesNewRoman"/>
          <w:color w:val="000000"/>
          <w:lang w:val="es-AR"/>
        </w:rPr>
      </w:pPr>
      <w:bookmarkStart w:id="5368" w:name="_Toc97490058"/>
      <w:ins w:id="5369" w:author="Ernesto del Puerto" w:date="2022-02-26T16:52:00Z">
        <w:r>
          <w:rPr>
            <w:rFonts w:ascii="Arial Narrow" w:eastAsia="Times New Roman" w:hAnsi="Arial Narrow" w:cs="CourierNewPSMT"/>
            <w:b/>
            <w:color w:val="000000"/>
            <w:sz w:val="28"/>
            <w:szCs w:val="28"/>
            <w:lang w:val="es-ES" w:eastAsia="es-ES"/>
          </w:rPr>
          <w:t>Figura A.5. Diagrama de clase de la cuenta bancaria</w:t>
        </w:r>
        <w:bookmarkEnd w:id="5368"/>
      </w:ins>
    </w:p>
    <w:p w14:paraId="59B97E3D" w14:textId="794AC444" w:rsidR="006A35C2" w:rsidRDefault="00A5581C" w:rsidP="00FA6FAB">
      <w:pPr>
        <w:autoSpaceDE w:val="0"/>
        <w:autoSpaceDN w:val="0"/>
        <w:adjustRightInd w:val="0"/>
        <w:spacing w:before="240"/>
        <w:rPr>
          <w:ins w:id="5370" w:author="Ernesto del Puerto" w:date="2022-02-26T16:29:00Z"/>
          <w:rFonts w:ascii="Arial Narrow" w:hAnsi="Arial Narrow" w:cs="TimesNewRoman"/>
          <w:color w:val="000000"/>
          <w:lang w:val="es-AR"/>
        </w:rPr>
      </w:pPr>
      <w:ins w:id="5371" w:author="Ernesto del Puerto" w:date="2022-02-26T16:33:00Z">
        <w:r>
          <w:rPr>
            <w:rFonts w:ascii="Arial Narrow" w:hAnsi="Arial Narrow" w:cs="TimesNewRoman"/>
            <w:color w:val="000000"/>
            <w:lang w:val="es-AR"/>
          </w:rPr>
          <w:t>Analizaremos en este anexo el diagrama de clases.</w:t>
        </w:r>
      </w:ins>
    </w:p>
    <w:p w14:paraId="4A095400" w14:textId="77777777" w:rsidR="00A5581C" w:rsidRDefault="00A5581C" w:rsidP="00FA6FAB">
      <w:pPr>
        <w:autoSpaceDE w:val="0"/>
        <w:autoSpaceDN w:val="0"/>
        <w:adjustRightInd w:val="0"/>
        <w:spacing w:before="240"/>
        <w:rPr>
          <w:ins w:id="5372" w:author="Ernesto del Puerto" w:date="2022-02-26T16:36:00Z"/>
          <w:rFonts w:ascii="Arial Narrow" w:hAnsi="Arial Narrow" w:cs="TimesNewRoman"/>
          <w:color w:val="000000"/>
          <w:lang w:val="es-AR"/>
        </w:rPr>
      </w:pPr>
      <w:ins w:id="5373" w:author="Ernesto del Puerto" w:date="2022-02-26T16:36:00Z">
        <w:r w:rsidRPr="00A5581C">
          <w:rPr>
            <w:rFonts w:ascii="Arial Narrow" w:hAnsi="Arial Narrow" w:cs="TimesNewRoman"/>
            <w:color w:val="000000"/>
            <w:lang w:val="es-AR"/>
            <w:rPrChange w:id="5374" w:author="Ernesto del Puerto" w:date="2022-02-26T16:36:00Z">
              <w:rPr>
                <w:rFonts w:ascii="Arial" w:hAnsi="Arial" w:cs="Arial"/>
                <w:color w:val="202122"/>
                <w:sz w:val="21"/>
                <w:szCs w:val="21"/>
                <w:shd w:val="clear" w:color="auto" w:fill="FFFFFF"/>
              </w:rPr>
            </w:rPrChange>
          </w:rPr>
          <w:t>Los diagramas de clase son, sin duda, el tipo de diagrama UML más utilizado.</w:t>
        </w:r>
      </w:ins>
    </w:p>
    <w:p w14:paraId="0001AAA3" w14:textId="10FC248F" w:rsidR="00A5581C" w:rsidRDefault="00A5581C" w:rsidP="00FA6FAB">
      <w:pPr>
        <w:autoSpaceDE w:val="0"/>
        <w:autoSpaceDN w:val="0"/>
        <w:adjustRightInd w:val="0"/>
        <w:spacing w:before="240"/>
        <w:rPr>
          <w:ins w:id="5375" w:author="Ernesto del Puerto" w:date="2022-02-26T16:36:00Z"/>
          <w:rFonts w:ascii="Arial Narrow" w:hAnsi="Arial Narrow" w:cs="TimesNewRoman"/>
          <w:color w:val="000000"/>
          <w:lang w:val="es-AR"/>
        </w:rPr>
      </w:pPr>
      <w:ins w:id="5376" w:author="Ernesto del Puerto" w:date="2022-02-26T16:36:00Z">
        <w:r w:rsidRPr="00A5581C">
          <w:rPr>
            <w:rFonts w:ascii="Arial Narrow" w:hAnsi="Arial Narrow" w:cs="TimesNewRoman"/>
            <w:color w:val="000000"/>
            <w:lang w:val="es-AR"/>
            <w:rPrChange w:id="5377" w:author="Ernesto del Puerto" w:date="2022-02-26T16:36:00Z">
              <w:rPr>
                <w:rFonts w:ascii="Arial" w:hAnsi="Arial" w:cs="Arial"/>
                <w:color w:val="202122"/>
                <w:sz w:val="21"/>
                <w:szCs w:val="21"/>
                <w:shd w:val="clear" w:color="auto" w:fill="FFFFFF"/>
              </w:rPr>
            </w:rPrChange>
          </w:rPr>
          <w:t>Es el bloque de construcción principal de cualquier solución orientada a objetos</w:t>
        </w:r>
      </w:ins>
    </w:p>
    <w:p w14:paraId="53AF46FE" w14:textId="2B0444DB" w:rsidR="004D1BA1" w:rsidRDefault="00A5581C" w:rsidP="004D1BA1">
      <w:pPr>
        <w:autoSpaceDE w:val="0"/>
        <w:autoSpaceDN w:val="0"/>
        <w:adjustRightInd w:val="0"/>
        <w:spacing w:before="240"/>
        <w:rPr>
          <w:ins w:id="5378" w:author="Ernesto del Puerto" w:date="2022-02-26T16:41:00Z"/>
          <w:rFonts w:ascii="Arial Narrow" w:hAnsi="Arial Narrow" w:cs="TimesNewRoman"/>
          <w:color w:val="000000"/>
          <w:lang w:val="es-AR"/>
        </w:rPr>
      </w:pPr>
      <w:ins w:id="5379" w:author="Ernesto del Puerto" w:date="2022-02-26T16:36:00Z">
        <w:r w:rsidRPr="00A5581C">
          <w:rPr>
            <w:rFonts w:ascii="Arial Narrow" w:hAnsi="Arial Narrow" w:cs="TimesNewRoman"/>
            <w:color w:val="000000"/>
            <w:lang w:val="es-AR"/>
            <w:rPrChange w:id="5380" w:author="Ernesto del Puerto" w:date="2022-02-26T16:36:00Z">
              <w:rPr>
                <w:rFonts w:ascii="Arial" w:hAnsi="Arial" w:cs="Arial"/>
                <w:color w:val="202122"/>
                <w:sz w:val="21"/>
                <w:szCs w:val="21"/>
                <w:shd w:val="clear" w:color="auto" w:fill="FFFFFF"/>
              </w:rPr>
            </w:rPrChange>
          </w:rPr>
          <w:t>Muestra las clases en un sistema, atributos y operaciones de cada clase y la relación entre cada clase</w:t>
        </w:r>
      </w:ins>
      <w:ins w:id="5381" w:author="Ernesto del Puerto" w:date="2022-02-26T16:41:00Z">
        <w:r w:rsidR="004D1BA1">
          <w:rPr>
            <w:rFonts w:ascii="Arial Narrow" w:hAnsi="Arial Narrow" w:cs="TimesNewRoman"/>
            <w:color w:val="000000"/>
            <w:lang w:val="es-AR"/>
          </w:rPr>
          <w:t>, ver figura A.4</w:t>
        </w:r>
        <w:r w:rsidR="004D1BA1" w:rsidRPr="00B10E18">
          <w:rPr>
            <w:rFonts w:ascii="Arial Narrow" w:hAnsi="Arial Narrow" w:cs="TimesNewRoman"/>
            <w:color w:val="000000"/>
            <w:lang w:val="es-AR"/>
          </w:rPr>
          <w:t>.</w:t>
        </w:r>
      </w:ins>
    </w:p>
    <w:p w14:paraId="06AA8DC0" w14:textId="77777777" w:rsidR="004D1BA1" w:rsidRDefault="00A5581C" w:rsidP="00FA6FAB">
      <w:pPr>
        <w:autoSpaceDE w:val="0"/>
        <w:autoSpaceDN w:val="0"/>
        <w:adjustRightInd w:val="0"/>
        <w:spacing w:before="240"/>
        <w:rPr>
          <w:ins w:id="5382" w:author="Ernesto del Puerto" w:date="2022-02-26T16:42:00Z"/>
          <w:rFonts w:ascii="Arial Narrow" w:hAnsi="Arial Narrow" w:cs="TimesNewRoman"/>
          <w:color w:val="000000"/>
          <w:lang w:val="es-AR"/>
        </w:rPr>
      </w:pPr>
      <w:ins w:id="5383" w:author="Ernesto del Puerto" w:date="2022-02-26T16:36:00Z">
        <w:r w:rsidRPr="00A5581C">
          <w:rPr>
            <w:rFonts w:ascii="Arial Narrow" w:hAnsi="Arial Narrow" w:cs="TimesNewRoman"/>
            <w:color w:val="000000"/>
            <w:lang w:val="es-AR"/>
            <w:rPrChange w:id="5384" w:author="Ernesto del Puerto" w:date="2022-02-26T16:36:00Z">
              <w:rPr>
                <w:rFonts w:ascii="Arial" w:hAnsi="Arial" w:cs="Arial"/>
                <w:color w:val="202122"/>
                <w:sz w:val="21"/>
                <w:szCs w:val="21"/>
                <w:shd w:val="clear" w:color="auto" w:fill="FFFFFF"/>
              </w:rPr>
            </w:rPrChange>
          </w:rPr>
          <w:t>En la mayoría de las herramientas de modelado, una clase tiene tres partes, nombre en la parte superior, atributos en el centro y operaciones o métodos en la parte inferior.</w:t>
        </w:r>
      </w:ins>
    </w:p>
    <w:p w14:paraId="3B66AB5D" w14:textId="77777777" w:rsidR="004D1BA1" w:rsidRDefault="00A5581C" w:rsidP="00FA6FAB">
      <w:pPr>
        <w:autoSpaceDE w:val="0"/>
        <w:autoSpaceDN w:val="0"/>
        <w:adjustRightInd w:val="0"/>
        <w:spacing w:before="240"/>
        <w:rPr>
          <w:ins w:id="5385" w:author="Ernesto del Puerto" w:date="2022-02-26T16:42:00Z"/>
          <w:rFonts w:ascii="Arial Narrow" w:hAnsi="Arial Narrow" w:cs="TimesNewRoman"/>
          <w:color w:val="000000"/>
          <w:lang w:val="es-AR"/>
        </w:rPr>
      </w:pPr>
      <w:ins w:id="5386" w:author="Ernesto del Puerto" w:date="2022-02-26T16:36:00Z">
        <w:r w:rsidRPr="00A5581C">
          <w:rPr>
            <w:rFonts w:ascii="Arial Narrow" w:hAnsi="Arial Narrow" w:cs="TimesNewRoman"/>
            <w:color w:val="000000"/>
            <w:lang w:val="es-AR"/>
            <w:rPrChange w:id="5387" w:author="Ernesto del Puerto" w:date="2022-02-26T16:36:00Z">
              <w:rPr>
                <w:rFonts w:ascii="Arial" w:hAnsi="Arial" w:cs="Arial"/>
                <w:color w:val="202122"/>
                <w:sz w:val="21"/>
                <w:szCs w:val="21"/>
                <w:shd w:val="clear" w:color="auto" w:fill="FFFFFF"/>
              </w:rPr>
            </w:rPrChange>
          </w:rPr>
          <w:lastRenderedPageBreak/>
          <w:t>En sistemas grandes con muchas clases relacionadas, las clases se agrupan para crear diagramas de clases.</w:t>
        </w:r>
      </w:ins>
    </w:p>
    <w:p w14:paraId="779AA21D" w14:textId="77777777" w:rsidR="00E96E53" w:rsidRDefault="00E96E53" w:rsidP="00FA6FAB">
      <w:pPr>
        <w:autoSpaceDE w:val="0"/>
        <w:autoSpaceDN w:val="0"/>
        <w:adjustRightInd w:val="0"/>
        <w:spacing w:before="240"/>
        <w:rPr>
          <w:ins w:id="5388" w:author="Ernesto del Puerto" w:date="2022-02-27T19:10:00Z"/>
          <w:rFonts w:ascii="Arial Narrow" w:hAnsi="Arial Narrow" w:cs="TimesNewRoman"/>
          <w:color w:val="000000"/>
          <w:lang w:val="es-AR"/>
        </w:rPr>
      </w:pPr>
    </w:p>
    <w:p w14:paraId="01128FE0" w14:textId="0C44492B" w:rsidR="00E96E53" w:rsidRDefault="00E96E53" w:rsidP="00FA6FAB">
      <w:pPr>
        <w:autoSpaceDE w:val="0"/>
        <w:autoSpaceDN w:val="0"/>
        <w:adjustRightInd w:val="0"/>
        <w:spacing w:before="240"/>
        <w:rPr>
          <w:ins w:id="5389" w:author="Ernesto del Puerto" w:date="2022-02-27T19:10:00Z"/>
          <w:rFonts w:ascii="Arial Narrow" w:hAnsi="Arial Narrow" w:cs="TimesNewRoman"/>
          <w:color w:val="000000"/>
          <w:lang w:val="es-AR"/>
        </w:rPr>
      </w:pPr>
      <w:ins w:id="5390" w:author="Ernesto del Puerto" w:date="2022-02-27T19:14:00Z">
        <w:r>
          <w:rPr>
            <w:rFonts w:ascii="Arial Narrow" w:hAnsi="Arial Narrow" w:cs="TimesNewRoman"/>
            <w:noProof/>
            <w:color w:val="000000"/>
            <w:lang w:val="es-AR"/>
          </w:rPr>
          <w:drawing>
            <wp:inline distT="0" distB="0" distL="0" distR="0" wp14:anchorId="2D4F7A1B" wp14:editId="36A5A8AA">
              <wp:extent cx="2385060" cy="381825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85060" cy="3818255"/>
                      </a:xfrm>
                      <a:prstGeom prst="rect">
                        <a:avLst/>
                      </a:prstGeom>
                      <a:noFill/>
                      <a:ln>
                        <a:noFill/>
                      </a:ln>
                    </pic:spPr>
                  </pic:pic>
                </a:graphicData>
              </a:graphic>
            </wp:inline>
          </w:drawing>
        </w:r>
      </w:ins>
    </w:p>
    <w:p w14:paraId="2C682C35" w14:textId="55D2C54D" w:rsidR="00E96E53" w:rsidRDefault="00E96E53" w:rsidP="00E96E53">
      <w:pPr>
        <w:pStyle w:val="TtuloTDC"/>
        <w:autoSpaceDE w:val="0"/>
        <w:autoSpaceDN w:val="0"/>
        <w:adjustRightInd w:val="0"/>
        <w:outlineLvl w:val="2"/>
        <w:rPr>
          <w:ins w:id="5391" w:author="Ernesto del Puerto" w:date="2022-02-27T19:14:00Z"/>
          <w:rFonts w:ascii="Arial Narrow" w:hAnsi="Arial Narrow" w:cs="TimesNewRoman"/>
          <w:color w:val="000000"/>
          <w:lang w:val="es-AR"/>
        </w:rPr>
      </w:pPr>
      <w:bookmarkStart w:id="5392" w:name="_Toc97490059"/>
      <w:ins w:id="5393" w:author="Ernesto del Puerto" w:date="2022-02-27T19:14:00Z">
        <w:r>
          <w:rPr>
            <w:rFonts w:ascii="Arial Narrow" w:eastAsia="Times New Roman" w:hAnsi="Arial Narrow" w:cs="CourierNewPSMT"/>
            <w:b/>
            <w:color w:val="000000"/>
            <w:sz w:val="28"/>
            <w:szCs w:val="28"/>
            <w:lang w:val="es-ES" w:eastAsia="es-ES"/>
          </w:rPr>
          <w:t>Figura A.6. Agregación</w:t>
        </w:r>
        <w:bookmarkEnd w:id="5392"/>
      </w:ins>
    </w:p>
    <w:p w14:paraId="7CAF372E" w14:textId="691A4B65" w:rsidR="00A5581C" w:rsidRDefault="00A5581C" w:rsidP="00FA6FAB">
      <w:pPr>
        <w:autoSpaceDE w:val="0"/>
        <w:autoSpaceDN w:val="0"/>
        <w:adjustRightInd w:val="0"/>
        <w:spacing w:before="240"/>
        <w:rPr>
          <w:ins w:id="5394" w:author="Ernesto del Puerto" w:date="2022-02-26T16:35:00Z"/>
          <w:rFonts w:ascii="Arial Narrow" w:hAnsi="Arial Narrow" w:cs="TimesNewRoman"/>
          <w:color w:val="000000"/>
          <w:lang w:val="es-AR"/>
        </w:rPr>
      </w:pPr>
      <w:ins w:id="5395" w:author="Ernesto del Puerto" w:date="2022-02-26T16:36:00Z">
        <w:r w:rsidRPr="00A5581C">
          <w:rPr>
            <w:rFonts w:ascii="Arial Narrow" w:hAnsi="Arial Narrow" w:cs="TimesNewRoman"/>
            <w:color w:val="000000"/>
            <w:lang w:val="es-AR"/>
            <w:rPrChange w:id="5396" w:author="Ernesto del Puerto" w:date="2022-02-26T16:36:00Z">
              <w:rPr>
                <w:rFonts w:ascii="Arial" w:hAnsi="Arial" w:cs="Arial"/>
                <w:color w:val="202122"/>
                <w:sz w:val="21"/>
                <w:szCs w:val="21"/>
                <w:shd w:val="clear" w:color="auto" w:fill="FFFFFF"/>
              </w:rPr>
            </w:rPrChange>
          </w:rPr>
          <w:t>Las diferentes relaciones entre las clases se muestran por diferentes tipos de flechas.</w:t>
        </w:r>
      </w:ins>
    </w:p>
    <w:p w14:paraId="4FB98111" w14:textId="038FE37D" w:rsidR="00A5581C" w:rsidRDefault="004D1BA1" w:rsidP="00FA6FAB">
      <w:pPr>
        <w:autoSpaceDE w:val="0"/>
        <w:autoSpaceDN w:val="0"/>
        <w:adjustRightInd w:val="0"/>
        <w:spacing w:before="240"/>
        <w:rPr>
          <w:ins w:id="5397" w:author="Ernesto del Puerto" w:date="2022-02-26T16:42:00Z"/>
          <w:rFonts w:ascii="Arial Narrow" w:hAnsi="Arial Narrow" w:cs="TimesNewRoman"/>
          <w:color w:val="000000"/>
          <w:lang w:val="es-AR"/>
        </w:rPr>
      </w:pPr>
      <w:ins w:id="5398" w:author="Ernesto del Puerto" w:date="2022-02-26T16:42:00Z">
        <w:r>
          <w:rPr>
            <w:rFonts w:ascii="Arial Narrow" w:hAnsi="Arial Narrow" w:cs="TimesNewRoman"/>
            <w:color w:val="000000"/>
            <w:lang w:val="es-AR"/>
          </w:rPr>
          <w:t>Analicemos un ejemplo.</w:t>
        </w:r>
      </w:ins>
    </w:p>
    <w:p w14:paraId="4216D241" w14:textId="339D3BC3" w:rsidR="004D1BA1" w:rsidRDefault="004D1BA1" w:rsidP="00FA6FAB">
      <w:pPr>
        <w:autoSpaceDE w:val="0"/>
        <w:autoSpaceDN w:val="0"/>
        <w:adjustRightInd w:val="0"/>
        <w:spacing w:before="240"/>
        <w:rPr>
          <w:ins w:id="5399" w:author="Ernesto del Puerto" w:date="2022-02-26T16:43:00Z"/>
          <w:rFonts w:ascii="Arial Narrow" w:hAnsi="Arial Narrow" w:cs="TimesNewRoman"/>
          <w:color w:val="000000"/>
          <w:lang w:val="es-AR"/>
        </w:rPr>
      </w:pPr>
      <w:ins w:id="5400" w:author="Ernesto del Puerto" w:date="2022-02-26T16:42:00Z">
        <w:r>
          <w:rPr>
            <w:rFonts w:ascii="Arial Narrow" w:hAnsi="Arial Narrow" w:cs="TimesNewRoman"/>
            <w:color w:val="000000"/>
            <w:lang w:val="es-AR"/>
          </w:rPr>
          <w:t>Supongamos un sistema bancario</w:t>
        </w:r>
      </w:ins>
      <w:ins w:id="5401" w:author="Ernesto del Puerto" w:date="2022-02-26T16:43:00Z">
        <w:r>
          <w:rPr>
            <w:rFonts w:ascii="Arial Narrow" w:hAnsi="Arial Narrow" w:cs="TimesNewRoman"/>
            <w:color w:val="000000"/>
            <w:lang w:val="es-AR"/>
          </w:rPr>
          <w:t>, simulemos el relevamiento.</w:t>
        </w:r>
      </w:ins>
    </w:p>
    <w:p w14:paraId="2BA01E37" w14:textId="77777777" w:rsidR="004E7F06" w:rsidRDefault="004D1BA1" w:rsidP="00FA6FAB">
      <w:pPr>
        <w:autoSpaceDE w:val="0"/>
        <w:autoSpaceDN w:val="0"/>
        <w:adjustRightInd w:val="0"/>
        <w:spacing w:before="240"/>
        <w:rPr>
          <w:ins w:id="5402" w:author="Ernesto del Puerto" w:date="2022-02-26T16:54:00Z"/>
          <w:rFonts w:ascii="Arial Narrow" w:hAnsi="Arial Narrow" w:cs="TimesNewRoman"/>
          <w:color w:val="000000"/>
          <w:lang w:val="es-AR"/>
        </w:rPr>
      </w:pPr>
      <w:ins w:id="5403" w:author="Ernesto del Puerto" w:date="2022-02-26T16:43:00Z">
        <w:r>
          <w:rPr>
            <w:rFonts w:ascii="Arial Narrow" w:hAnsi="Arial Narrow" w:cs="TimesNewRoman"/>
            <w:color w:val="000000"/>
            <w:lang w:val="es-AR"/>
          </w:rPr>
          <w:t>Nuestra consultora ha sido seleccionada para lle</w:t>
        </w:r>
      </w:ins>
      <w:ins w:id="5404" w:author="Ernesto del Puerto" w:date="2022-02-26T16:44:00Z">
        <w:r>
          <w:rPr>
            <w:rFonts w:ascii="Arial Narrow" w:hAnsi="Arial Narrow" w:cs="TimesNewRoman"/>
            <w:color w:val="000000"/>
            <w:lang w:val="es-AR"/>
          </w:rPr>
          <w:t xml:space="preserve">var a cabo el desarrollo de un sistema bancario y nos ha indicado que el Dr. </w:t>
        </w:r>
        <w:proofErr w:type="spellStart"/>
        <w:r>
          <w:rPr>
            <w:rFonts w:ascii="Arial Narrow" w:hAnsi="Arial Narrow" w:cs="TimesNewRoman"/>
            <w:color w:val="000000"/>
            <w:lang w:val="es-AR"/>
          </w:rPr>
          <w:t>Jose</w:t>
        </w:r>
        <w:proofErr w:type="spellEnd"/>
        <w:r>
          <w:rPr>
            <w:rFonts w:ascii="Arial Narrow" w:hAnsi="Arial Narrow" w:cs="TimesNewRoman"/>
            <w:color w:val="000000"/>
            <w:lang w:val="es-AR"/>
          </w:rPr>
          <w:t xml:space="preserve"> </w:t>
        </w:r>
        <w:proofErr w:type="spellStart"/>
        <w:r>
          <w:rPr>
            <w:rFonts w:ascii="Arial Narrow" w:hAnsi="Arial Narrow" w:cs="TimesNewRoman"/>
            <w:color w:val="000000"/>
            <w:lang w:val="es-AR"/>
          </w:rPr>
          <w:t>Perez</w:t>
        </w:r>
        <w:proofErr w:type="spellEnd"/>
        <w:r>
          <w:rPr>
            <w:rFonts w:ascii="Arial Narrow" w:hAnsi="Arial Narrow" w:cs="TimesNewRoman"/>
            <w:color w:val="000000"/>
            <w:lang w:val="es-AR"/>
          </w:rPr>
          <w:t xml:space="preserve"> </w:t>
        </w:r>
      </w:ins>
      <w:ins w:id="5405" w:author="Ernesto del Puerto" w:date="2022-02-26T16:54:00Z">
        <w:r w:rsidR="004E7F06">
          <w:rPr>
            <w:rFonts w:ascii="Arial Narrow" w:hAnsi="Arial Narrow" w:cs="TimesNewRoman"/>
            <w:color w:val="000000"/>
            <w:lang w:val="es-AR"/>
          </w:rPr>
          <w:t xml:space="preserve">(gerente general del banco) </w:t>
        </w:r>
      </w:ins>
      <w:ins w:id="5406" w:author="Ernesto del Puerto" w:date="2022-02-26T16:44:00Z">
        <w:r>
          <w:rPr>
            <w:rFonts w:ascii="Arial Narrow" w:hAnsi="Arial Narrow" w:cs="TimesNewRoman"/>
            <w:color w:val="000000"/>
            <w:lang w:val="es-AR"/>
          </w:rPr>
          <w:t xml:space="preserve">es el </w:t>
        </w:r>
        <w:proofErr w:type="spellStart"/>
        <w:r>
          <w:rPr>
            <w:rFonts w:ascii="Arial Narrow" w:hAnsi="Arial Narrow" w:cs="TimesNewRoman"/>
            <w:color w:val="000000"/>
            <w:lang w:val="es-AR"/>
          </w:rPr>
          <w:t>owner</w:t>
        </w:r>
        <w:proofErr w:type="spellEnd"/>
        <w:r>
          <w:rPr>
            <w:rFonts w:ascii="Arial Narrow" w:hAnsi="Arial Narrow" w:cs="TimesNewRoman"/>
            <w:color w:val="000000"/>
            <w:lang w:val="es-AR"/>
          </w:rPr>
          <w:t xml:space="preserve"> del proyecto</w:t>
        </w:r>
      </w:ins>
      <w:ins w:id="5407" w:author="Ernesto del Puerto" w:date="2022-02-26T16:54:00Z">
        <w:r w:rsidR="004E7F06">
          <w:rPr>
            <w:rFonts w:ascii="Arial Narrow" w:hAnsi="Arial Narrow" w:cs="TimesNewRoman"/>
            <w:color w:val="000000"/>
            <w:lang w:val="es-AR"/>
          </w:rPr>
          <w:t>.</w:t>
        </w:r>
      </w:ins>
    </w:p>
    <w:p w14:paraId="320A82BB" w14:textId="3E7E2C01" w:rsidR="004D1BA1" w:rsidRDefault="004E7F06" w:rsidP="00FA6FAB">
      <w:pPr>
        <w:autoSpaceDE w:val="0"/>
        <w:autoSpaceDN w:val="0"/>
        <w:adjustRightInd w:val="0"/>
        <w:spacing w:before="240"/>
        <w:rPr>
          <w:ins w:id="5408" w:author="Ernesto del Puerto" w:date="2022-02-26T16:45:00Z"/>
          <w:rFonts w:ascii="Arial Narrow" w:hAnsi="Arial Narrow" w:cs="TimesNewRoman"/>
          <w:color w:val="000000"/>
          <w:lang w:val="es-AR"/>
        </w:rPr>
      </w:pPr>
      <w:ins w:id="5409" w:author="Ernesto del Puerto" w:date="2022-02-26T16:54:00Z">
        <w:r>
          <w:rPr>
            <w:rFonts w:ascii="Arial Narrow" w:hAnsi="Arial Narrow" w:cs="TimesNewRoman"/>
            <w:color w:val="000000"/>
            <w:lang w:val="es-AR"/>
          </w:rPr>
          <w:t>N</w:t>
        </w:r>
      </w:ins>
      <w:ins w:id="5410" w:author="Ernesto del Puerto" w:date="2022-02-26T16:44:00Z">
        <w:r w:rsidR="004D1BA1">
          <w:rPr>
            <w:rFonts w:ascii="Arial Narrow" w:hAnsi="Arial Narrow" w:cs="TimesNewRoman"/>
            <w:color w:val="000000"/>
            <w:lang w:val="es-AR"/>
          </w:rPr>
          <w:t xml:space="preserve">uestro Project </w:t>
        </w:r>
      </w:ins>
      <w:ins w:id="5411" w:author="Ernesto del Puerto" w:date="2022-02-26T16:45:00Z">
        <w:r w:rsidR="004D1BA1">
          <w:rPr>
            <w:rFonts w:ascii="Arial Narrow" w:hAnsi="Arial Narrow" w:cs="TimesNewRoman"/>
            <w:color w:val="000000"/>
            <w:lang w:val="es-AR"/>
          </w:rPr>
          <w:t>M</w:t>
        </w:r>
      </w:ins>
      <w:ins w:id="5412" w:author="Ernesto del Puerto" w:date="2022-02-26T16:44:00Z">
        <w:r w:rsidR="004D1BA1">
          <w:rPr>
            <w:rFonts w:ascii="Arial Narrow" w:hAnsi="Arial Narrow" w:cs="TimesNewRoman"/>
            <w:color w:val="000000"/>
            <w:lang w:val="es-AR"/>
          </w:rPr>
          <w:t xml:space="preserve">anager va a una entrevista </w:t>
        </w:r>
      </w:ins>
      <w:ins w:id="5413" w:author="Ernesto del Puerto" w:date="2022-02-26T16:45:00Z">
        <w:r w:rsidR="004D1BA1">
          <w:rPr>
            <w:rFonts w:ascii="Arial Narrow" w:hAnsi="Arial Narrow" w:cs="TimesNewRoman"/>
            <w:color w:val="000000"/>
            <w:lang w:val="es-AR"/>
          </w:rPr>
          <w:t xml:space="preserve">pactada </w:t>
        </w:r>
      </w:ins>
      <w:ins w:id="5414" w:author="Ernesto del Puerto" w:date="2022-02-26T16:44:00Z">
        <w:r w:rsidR="004D1BA1">
          <w:rPr>
            <w:rFonts w:ascii="Arial Narrow" w:hAnsi="Arial Narrow" w:cs="TimesNewRoman"/>
            <w:color w:val="000000"/>
            <w:lang w:val="es-AR"/>
          </w:rPr>
          <w:t xml:space="preserve">con </w:t>
        </w:r>
        <w:proofErr w:type="spellStart"/>
        <w:r w:rsidR="004D1BA1">
          <w:rPr>
            <w:rFonts w:ascii="Arial Narrow" w:hAnsi="Arial Narrow" w:cs="TimesNewRoman"/>
            <w:color w:val="000000"/>
            <w:lang w:val="es-AR"/>
          </w:rPr>
          <w:t>el</w:t>
        </w:r>
      </w:ins>
      <w:proofErr w:type="spellEnd"/>
      <w:ins w:id="5415" w:author="Ernesto del Puerto" w:date="2022-02-26T16:45:00Z">
        <w:r w:rsidR="004D1BA1">
          <w:rPr>
            <w:rFonts w:ascii="Arial Narrow" w:hAnsi="Arial Narrow" w:cs="TimesNewRoman"/>
            <w:color w:val="000000"/>
            <w:lang w:val="es-AR"/>
          </w:rPr>
          <w:t>.</w:t>
        </w:r>
      </w:ins>
    </w:p>
    <w:p w14:paraId="5FFD121D" w14:textId="53D8A8D1" w:rsidR="004D1BA1" w:rsidRDefault="004D1BA1" w:rsidP="00FA6FAB">
      <w:pPr>
        <w:autoSpaceDE w:val="0"/>
        <w:autoSpaceDN w:val="0"/>
        <w:adjustRightInd w:val="0"/>
        <w:spacing w:before="240"/>
        <w:rPr>
          <w:ins w:id="5416" w:author="Ernesto del Puerto" w:date="2022-02-26T16:53:00Z"/>
          <w:rFonts w:ascii="Arial Narrow" w:hAnsi="Arial Narrow" w:cs="TimesNewRoman"/>
          <w:color w:val="000000"/>
          <w:lang w:val="es-AR"/>
        </w:rPr>
      </w:pPr>
      <w:ins w:id="5417" w:author="Ernesto del Puerto" w:date="2022-02-26T16:45:00Z">
        <w:r>
          <w:rPr>
            <w:rFonts w:ascii="Arial Narrow" w:hAnsi="Arial Narrow" w:cs="TimesNewRoman"/>
            <w:color w:val="000000"/>
            <w:lang w:val="es-AR"/>
          </w:rPr>
          <w:t>De esa primera entrevista el PM detecta una clase</w:t>
        </w:r>
      </w:ins>
      <w:ins w:id="5418" w:author="Ernesto del Puerto" w:date="2022-02-26T16:46:00Z">
        <w:r>
          <w:rPr>
            <w:rFonts w:ascii="Arial Narrow" w:hAnsi="Arial Narrow" w:cs="TimesNewRoman"/>
            <w:color w:val="000000"/>
            <w:lang w:val="es-AR"/>
          </w:rPr>
          <w:t xml:space="preserve">, la cuenta bancaria de cada cliente del banco donde es importante registrar el saldo de la misma, poder crearla </w:t>
        </w:r>
      </w:ins>
      <w:ins w:id="5419" w:author="Ernesto del Puerto" w:date="2022-02-26T16:53:00Z">
        <w:r w:rsidR="00180C48">
          <w:rPr>
            <w:rFonts w:ascii="Arial Narrow" w:hAnsi="Arial Narrow" w:cs="TimesNewRoman"/>
            <w:color w:val="000000"/>
            <w:lang w:val="es-AR"/>
          </w:rPr>
          <w:t>p</w:t>
        </w:r>
      </w:ins>
      <w:ins w:id="5420" w:author="Ernesto del Puerto" w:date="2022-02-26T16:46:00Z">
        <w:r>
          <w:rPr>
            <w:rFonts w:ascii="Arial Narrow" w:hAnsi="Arial Narrow" w:cs="TimesNewRoman"/>
            <w:color w:val="000000"/>
            <w:lang w:val="es-AR"/>
          </w:rPr>
          <w:t>a</w:t>
        </w:r>
      </w:ins>
      <w:ins w:id="5421" w:author="Ernesto del Puerto" w:date="2022-02-26T16:53:00Z">
        <w:r w:rsidR="00180C48">
          <w:rPr>
            <w:rFonts w:ascii="Arial Narrow" w:hAnsi="Arial Narrow" w:cs="TimesNewRoman"/>
            <w:color w:val="000000"/>
            <w:lang w:val="es-AR"/>
          </w:rPr>
          <w:t>ra</w:t>
        </w:r>
      </w:ins>
      <w:ins w:id="5422" w:author="Ernesto del Puerto" w:date="2022-02-26T16:46:00Z">
        <w:r>
          <w:rPr>
            <w:rFonts w:ascii="Arial Narrow" w:hAnsi="Arial Narrow" w:cs="TimesNewRoman"/>
            <w:color w:val="000000"/>
            <w:lang w:val="es-AR"/>
          </w:rPr>
          <w:t xml:space="preserve"> los clientes nuevos</w:t>
        </w:r>
      </w:ins>
      <w:ins w:id="5423" w:author="Ernesto del Puerto" w:date="2022-02-26T16:53:00Z">
        <w:r w:rsidR="00180C48">
          <w:rPr>
            <w:rFonts w:ascii="Arial Narrow" w:hAnsi="Arial Narrow" w:cs="TimesNewRoman"/>
            <w:color w:val="000000"/>
            <w:lang w:val="es-AR"/>
          </w:rPr>
          <w:t xml:space="preserve"> </w:t>
        </w:r>
      </w:ins>
      <w:ins w:id="5424" w:author="Ernesto del Puerto" w:date="2022-02-26T16:46:00Z">
        <w:r>
          <w:rPr>
            <w:rFonts w:ascii="Arial Narrow" w:hAnsi="Arial Narrow" w:cs="TimesNewRoman"/>
            <w:color w:val="000000"/>
            <w:lang w:val="es-AR"/>
          </w:rPr>
          <w:t>y hacer de</w:t>
        </w:r>
      </w:ins>
      <w:ins w:id="5425" w:author="Ernesto del Puerto" w:date="2022-02-26T16:47:00Z">
        <w:r>
          <w:rPr>
            <w:rFonts w:ascii="Arial Narrow" w:hAnsi="Arial Narrow" w:cs="TimesNewRoman"/>
            <w:color w:val="000000"/>
            <w:lang w:val="es-AR"/>
          </w:rPr>
          <w:t>p</w:t>
        </w:r>
      </w:ins>
      <w:ins w:id="5426" w:author="Ernesto del Puerto" w:date="2022-02-26T16:53:00Z">
        <w:r w:rsidR="00180C48">
          <w:rPr>
            <w:rFonts w:ascii="Arial Narrow" w:hAnsi="Arial Narrow" w:cs="TimesNewRoman"/>
            <w:color w:val="000000"/>
            <w:lang w:val="es-AR"/>
          </w:rPr>
          <w:t>ó</w:t>
        </w:r>
      </w:ins>
      <w:ins w:id="5427" w:author="Ernesto del Puerto" w:date="2022-02-26T16:47:00Z">
        <w:r>
          <w:rPr>
            <w:rFonts w:ascii="Arial Narrow" w:hAnsi="Arial Narrow" w:cs="TimesNewRoman"/>
            <w:color w:val="000000"/>
            <w:lang w:val="es-AR"/>
          </w:rPr>
          <w:t>sito</w:t>
        </w:r>
      </w:ins>
      <w:ins w:id="5428" w:author="Ernesto del Puerto" w:date="2022-02-26T16:53:00Z">
        <w:r w:rsidR="00180C48">
          <w:rPr>
            <w:rFonts w:ascii="Arial Narrow" w:hAnsi="Arial Narrow" w:cs="TimesNewRoman"/>
            <w:color w:val="000000"/>
            <w:lang w:val="es-AR"/>
          </w:rPr>
          <w:t>s</w:t>
        </w:r>
      </w:ins>
      <w:ins w:id="5429" w:author="Ernesto del Puerto" w:date="2022-02-26T16:47:00Z">
        <w:r>
          <w:rPr>
            <w:rFonts w:ascii="Arial Narrow" w:hAnsi="Arial Narrow" w:cs="TimesNewRoman"/>
            <w:color w:val="000000"/>
            <w:lang w:val="es-AR"/>
          </w:rPr>
          <w:t xml:space="preserve"> y extracciones</w:t>
        </w:r>
      </w:ins>
      <w:ins w:id="5430" w:author="Ernesto del Puerto" w:date="2022-02-26T16:53:00Z">
        <w:r w:rsidR="00180C48">
          <w:rPr>
            <w:rFonts w:ascii="Arial Narrow" w:hAnsi="Arial Narrow" w:cs="TimesNewRoman"/>
            <w:color w:val="000000"/>
            <w:lang w:val="es-AR"/>
          </w:rPr>
          <w:t>, ver figura A.5.</w:t>
        </w:r>
      </w:ins>
    </w:p>
    <w:p w14:paraId="39D148BF" w14:textId="701361A3" w:rsidR="00180C48" w:rsidRDefault="00E96E53" w:rsidP="00FA6FAB">
      <w:pPr>
        <w:autoSpaceDE w:val="0"/>
        <w:autoSpaceDN w:val="0"/>
        <w:adjustRightInd w:val="0"/>
        <w:spacing w:before="240"/>
        <w:rPr>
          <w:ins w:id="5431" w:author="Ernesto del Puerto" w:date="2022-02-27T19:09:00Z"/>
          <w:rFonts w:ascii="Arial Narrow" w:hAnsi="Arial Narrow" w:cs="TimesNewRoman"/>
          <w:color w:val="000000"/>
          <w:lang w:val="es-AR"/>
        </w:rPr>
      </w:pPr>
      <w:ins w:id="5432" w:author="Ernesto del Puerto" w:date="2022-02-27T19:09:00Z">
        <w:r>
          <w:rPr>
            <w:rFonts w:ascii="Arial Narrow" w:hAnsi="Arial Narrow" w:cs="TimesNewRoman"/>
            <w:color w:val="000000"/>
            <w:lang w:val="es-AR"/>
          </w:rPr>
          <w:t>Analicemos la figura A.6.</w:t>
        </w:r>
      </w:ins>
    </w:p>
    <w:p w14:paraId="32959F41" w14:textId="72935DEE" w:rsidR="00E96E53" w:rsidRDefault="00D42B7E" w:rsidP="00FA6FAB">
      <w:pPr>
        <w:autoSpaceDE w:val="0"/>
        <w:autoSpaceDN w:val="0"/>
        <w:adjustRightInd w:val="0"/>
        <w:spacing w:before="240"/>
        <w:rPr>
          <w:ins w:id="5433" w:author="Ernesto del Puerto" w:date="2022-02-27T19:15:00Z"/>
          <w:rFonts w:ascii="Arial Narrow" w:hAnsi="Arial Narrow" w:cs="TimesNewRoman"/>
          <w:color w:val="000000"/>
          <w:lang w:val="es-AR"/>
        </w:rPr>
      </w:pPr>
      <w:ins w:id="5434" w:author="Ernesto del Puerto" w:date="2022-02-27T19:14:00Z">
        <w:r>
          <w:rPr>
            <w:rFonts w:ascii="Arial Narrow" w:hAnsi="Arial Narrow" w:cs="TimesNewRoman"/>
            <w:color w:val="000000"/>
            <w:lang w:val="es-AR"/>
          </w:rPr>
          <w:t>Vemos dos clases del sistema bancario, la cuen</w:t>
        </w:r>
      </w:ins>
      <w:ins w:id="5435" w:author="Ernesto del Puerto" w:date="2022-02-27T19:15:00Z">
        <w:r>
          <w:rPr>
            <w:rFonts w:ascii="Arial Narrow" w:hAnsi="Arial Narrow" w:cs="TimesNewRoman"/>
            <w:color w:val="000000"/>
            <w:lang w:val="es-AR"/>
          </w:rPr>
          <w:t>ta bancaria del cliente.</w:t>
        </w:r>
      </w:ins>
    </w:p>
    <w:p w14:paraId="1A877790" w14:textId="2F031137" w:rsidR="00D42B7E" w:rsidRDefault="00D42B7E" w:rsidP="00FA6FAB">
      <w:pPr>
        <w:autoSpaceDE w:val="0"/>
        <w:autoSpaceDN w:val="0"/>
        <w:adjustRightInd w:val="0"/>
        <w:spacing w:before="240"/>
        <w:rPr>
          <w:ins w:id="5436" w:author="Ernesto del Puerto" w:date="2022-02-27T19:15:00Z"/>
          <w:rFonts w:ascii="Arial Narrow" w:hAnsi="Arial Narrow" w:cs="TimesNewRoman"/>
          <w:color w:val="000000"/>
          <w:lang w:val="es-AR"/>
        </w:rPr>
      </w:pPr>
      <w:ins w:id="5437" w:author="Ernesto del Puerto" w:date="2022-02-27T19:15:00Z">
        <w:r>
          <w:rPr>
            <w:rFonts w:ascii="Arial Narrow" w:hAnsi="Arial Narrow" w:cs="TimesNewRoman"/>
            <w:color w:val="000000"/>
            <w:lang w:val="es-AR"/>
          </w:rPr>
          <w:t>Tenemos dos clases la cuenta y el cliente.</w:t>
        </w:r>
      </w:ins>
    </w:p>
    <w:p w14:paraId="23B840A0" w14:textId="3C6DB2FE" w:rsidR="00D42B7E" w:rsidRDefault="00D42B7E" w:rsidP="00FA6FAB">
      <w:pPr>
        <w:autoSpaceDE w:val="0"/>
        <w:autoSpaceDN w:val="0"/>
        <w:adjustRightInd w:val="0"/>
        <w:spacing w:before="240"/>
        <w:rPr>
          <w:ins w:id="5438" w:author="Ernesto del Puerto" w:date="2022-02-27T19:16:00Z"/>
          <w:rFonts w:ascii="Arial Narrow" w:hAnsi="Arial Narrow" w:cs="TimesNewRoman"/>
          <w:color w:val="000000"/>
          <w:lang w:val="es-AR"/>
        </w:rPr>
      </w:pPr>
      <w:ins w:id="5439" w:author="Ernesto del Puerto" w:date="2022-02-27T19:15:00Z">
        <w:r>
          <w:rPr>
            <w:rFonts w:ascii="Arial Narrow" w:hAnsi="Arial Narrow" w:cs="TimesNewRoman"/>
            <w:color w:val="000000"/>
            <w:lang w:val="es-AR"/>
          </w:rPr>
          <w:lastRenderedPageBreak/>
          <w:t>Nos preguntamos primero el cliente es una cuenta y la respuesta es no</w:t>
        </w:r>
      </w:ins>
      <w:ins w:id="5440" w:author="Ernesto del Puerto" w:date="2022-02-27T19:16:00Z">
        <w:r>
          <w:rPr>
            <w:rFonts w:ascii="Arial Narrow" w:hAnsi="Arial Narrow" w:cs="TimesNewRoman"/>
            <w:color w:val="000000"/>
            <w:lang w:val="es-AR"/>
          </w:rPr>
          <w:t>.</w:t>
        </w:r>
      </w:ins>
    </w:p>
    <w:p w14:paraId="22A24BF3" w14:textId="77777777" w:rsidR="00284965" w:rsidRDefault="00284965" w:rsidP="00FA6FAB">
      <w:pPr>
        <w:autoSpaceDE w:val="0"/>
        <w:autoSpaceDN w:val="0"/>
        <w:adjustRightInd w:val="0"/>
        <w:spacing w:before="240"/>
        <w:rPr>
          <w:ins w:id="5441" w:author="Ernesto del Puerto" w:date="2022-02-27T19:19:00Z"/>
          <w:rFonts w:ascii="Arial Narrow" w:hAnsi="Arial Narrow" w:cs="TimesNewRoman"/>
          <w:color w:val="000000"/>
          <w:lang w:val="es-AR"/>
        </w:rPr>
      </w:pPr>
    </w:p>
    <w:p w14:paraId="3C723174" w14:textId="341E6BB0" w:rsidR="00284965" w:rsidRDefault="00284965" w:rsidP="00FA6FAB">
      <w:pPr>
        <w:autoSpaceDE w:val="0"/>
        <w:autoSpaceDN w:val="0"/>
        <w:adjustRightInd w:val="0"/>
        <w:spacing w:before="240"/>
        <w:rPr>
          <w:ins w:id="5442" w:author="Ernesto del Puerto" w:date="2022-02-27T19:19:00Z"/>
          <w:rFonts w:ascii="Arial Narrow" w:hAnsi="Arial Narrow" w:cs="TimesNewRoman"/>
          <w:color w:val="000000"/>
          <w:lang w:val="es-AR"/>
        </w:rPr>
      </w:pPr>
      <w:ins w:id="5443" w:author="Ernesto del Puerto" w:date="2022-02-27T19:21:00Z">
        <w:r>
          <w:rPr>
            <w:rFonts w:ascii="Arial Narrow" w:hAnsi="Arial Narrow" w:cs="TimesNewRoman"/>
            <w:noProof/>
            <w:color w:val="000000"/>
            <w:lang w:val="es-AR"/>
          </w:rPr>
          <w:drawing>
            <wp:inline distT="0" distB="0" distL="0" distR="0" wp14:anchorId="1DAE8C3D" wp14:editId="68C6F7D4">
              <wp:extent cx="2461895" cy="384873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61895" cy="3848735"/>
                      </a:xfrm>
                      <a:prstGeom prst="rect">
                        <a:avLst/>
                      </a:prstGeom>
                      <a:noFill/>
                      <a:ln>
                        <a:noFill/>
                      </a:ln>
                    </pic:spPr>
                  </pic:pic>
                </a:graphicData>
              </a:graphic>
            </wp:inline>
          </w:drawing>
        </w:r>
      </w:ins>
    </w:p>
    <w:p w14:paraId="5849F891" w14:textId="4DA02875" w:rsidR="00284965" w:rsidRDefault="00284965" w:rsidP="00284965">
      <w:pPr>
        <w:pStyle w:val="TtuloTDC"/>
        <w:autoSpaceDE w:val="0"/>
        <w:autoSpaceDN w:val="0"/>
        <w:adjustRightInd w:val="0"/>
        <w:outlineLvl w:val="2"/>
        <w:rPr>
          <w:ins w:id="5444" w:author="Ernesto del Puerto" w:date="2022-02-27T19:22:00Z"/>
          <w:rFonts w:ascii="Arial Narrow" w:hAnsi="Arial Narrow" w:cs="TimesNewRoman"/>
          <w:color w:val="000000"/>
          <w:lang w:val="es-AR"/>
        </w:rPr>
      </w:pPr>
      <w:bookmarkStart w:id="5445" w:name="_Toc97490060"/>
      <w:ins w:id="5446" w:author="Ernesto del Puerto" w:date="2022-02-27T19:22:00Z">
        <w:r>
          <w:rPr>
            <w:rFonts w:ascii="Arial Narrow" w:eastAsia="Times New Roman" w:hAnsi="Arial Narrow" w:cs="CourierNewPSMT"/>
            <w:b/>
            <w:color w:val="000000"/>
            <w:sz w:val="28"/>
            <w:szCs w:val="28"/>
            <w:lang w:val="es-ES" w:eastAsia="es-ES"/>
          </w:rPr>
          <w:t>Figura A.7. Generalización</w:t>
        </w:r>
        <w:bookmarkEnd w:id="5445"/>
      </w:ins>
    </w:p>
    <w:p w14:paraId="57787FA8" w14:textId="449BF7AC" w:rsidR="00D42B7E" w:rsidRDefault="00D42B7E" w:rsidP="00FA6FAB">
      <w:pPr>
        <w:autoSpaceDE w:val="0"/>
        <w:autoSpaceDN w:val="0"/>
        <w:adjustRightInd w:val="0"/>
        <w:spacing w:before="240"/>
        <w:rPr>
          <w:ins w:id="5447" w:author="Ernesto del Puerto" w:date="2022-02-27T19:17:00Z"/>
          <w:rFonts w:ascii="Arial Narrow" w:hAnsi="Arial Narrow" w:cs="TimesNewRoman"/>
          <w:color w:val="000000"/>
          <w:lang w:val="es-AR"/>
        </w:rPr>
      </w:pPr>
      <w:ins w:id="5448" w:author="Ernesto del Puerto" w:date="2022-02-27T19:16:00Z">
        <w:r>
          <w:rPr>
            <w:rFonts w:ascii="Arial Narrow" w:hAnsi="Arial Narrow" w:cs="TimesNewRoman"/>
            <w:color w:val="000000"/>
            <w:lang w:val="es-AR"/>
          </w:rPr>
          <w:t xml:space="preserve">Nos preguntamos entonces el cliente tiene una cuenta y la respuesta es </w:t>
        </w:r>
        <w:proofErr w:type="spellStart"/>
        <w:r>
          <w:rPr>
            <w:rFonts w:ascii="Arial Narrow" w:hAnsi="Arial Narrow" w:cs="TimesNewRoman"/>
            <w:color w:val="000000"/>
            <w:lang w:val="es-AR"/>
          </w:rPr>
          <w:t>si</w:t>
        </w:r>
        <w:proofErr w:type="spellEnd"/>
        <w:r>
          <w:rPr>
            <w:rFonts w:ascii="Arial Narrow" w:hAnsi="Arial Narrow" w:cs="TimesNewRoman"/>
            <w:color w:val="000000"/>
            <w:lang w:val="es-AR"/>
          </w:rPr>
          <w:t xml:space="preserve">, decimos entonces que la elación entre las clases cliente y cuenta es una agregación y el diagrama de clases de </w:t>
        </w:r>
      </w:ins>
      <w:ins w:id="5449" w:author="Ernesto del Puerto" w:date="2022-02-27T19:17:00Z">
        <w:r>
          <w:rPr>
            <w:rFonts w:ascii="Arial Narrow" w:hAnsi="Arial Narrow" w:cs="TimesNewRoman"/>
            <w:color w:val="000000"/>
            <w:lang w:val="es-AR"/>
          </w:rPr>
          <w:t xml:space="preserve">UML se </w:t>
        </w:r>
        <w:proofErr w:type="spellStart"/>
        <w:r>
          <w:rPr>
            <w:rFonts w:ascii="Arial Narrow" w:hAnsi="Arial Narrow" w:cs="TimesNewRoman"/>
            <w:color w:val="000000"/>
            <w:lang w:val="es-AR"/>
          </w:rPr>
          <w:t>sibuja</w:t>
        </w:r>
        <w:proofErr w:type="spellEnd"/>
        <w:r>
          <w:rPr>
            <w:rFonts w:ascii="Arial Narrow" w:hAnsi="Arial Narrow" w:cs="TimesNewRoman"/>
            <w:color w:val="000000"/>
            <w:lang w:val="es-AR"/>
          </w:rPr>
          <w:t xml:space="preserve"> como detallamos en la figura, un </w:t>
        </w:r>
        <w:proofErr w:type="spellStart"/>
        <w:r>
          <w:rPr>
            <w:rFonts w:ascii="Arial Narrow" w:hAnsi="Arial Narrow" w:cs="TimesNewRoman"/>
            <w:color w:val="000000"/>
            <w:lang w:val="es-AR"/>
          </w:rPr>
          <w:t>rimbo</w:t>
        </w:r>
        <w:proofErr w:type="spellEnd"/>
        <w:r>
          <w:rPr>
            <w:rFonts w:ascii="Arial Narrow" w:hAnsi="Arial Narrow" w:cs="TimesNewRoman"/>
            <w:color w:val="000000"/>
            <w:lang w:val="es-AR"/>
          </w:rPr>
          <w:t xml:space="preserve"> del lado </w:t>
        </w:r>
        <w:proofErr w:type="gramStart"/>
        <w:r>
          <w:rPr>
            <w:rFonts w:ascii="Arial Narrow" w:hAnsi="Arial Narrow" w:cs="TimesNewRoman"/>
            <w:color w:val="000000"/>
            <w:lang w:val="es-AR"/>
          </w:rPr>
          <w:t>de las pate</w:t>
        </w:r>
        <w:proofErr w:type="gramEnd"/>
        <w:r>
          <w:rPr>
            <w:rFonts w:ascii="Arial Narrow" w:hAnsi="Arial Narrow" w:cs="TimesNewRoman"/>
            <w:color w:val="000000"/>
            <w:lang w:val="es-AR"/>
          </w:rPr>
          <w:t xml:space="preserve"> y una línea entera del lado del todo.</w:t>
        </w:r>
      </w:ins>
    </w:p>
    <w:p w14:paraId="3E16014B" w14:textId="48E8CBBF" w:rsidR="00D42B7E" w:rsidRDefault="00D42B7E" w:rsidP="00FA6FAB">
      <w:pPr>
        <w:autoSpaceDE w:val="0"/>
        <w:autoSpaceDN w:val="0"/>
        <w:adjustRightInd w:val="0"/>
        <w:spacing w:before="240"/>
        <w:rPr>
          <w:ins w:id="5450" w:author="Ernesto del Puerto" w:date="2022-02-27T19:18:00Z"/>
          <w:rFonts w:ascii="Arial Narrow" w:hAnsi="Arial Narrow" w:cs="TimesNewRoman"/>
          <w:color w:val="000000"/>
          <w:lang w:val="es-AR"/>
        </w:rPr>
      </w:pPr>
      <w:ins w:id="5451" w:author="Ernesto del Puerto" w:date="2022-02-27T19:18:00Z">
        <w:r>
          <w:rPr>
            <w:rFonts w:ascii="Arial Narrow" w:hAnsi="Arial Narrow" w:cs="TimesNewRoman"/>
            <w:color w:val="000000"/>
            <w:lang w:val="es-AR"/>
          </w:rPr>
          <w:t xml:space="preserve">En el diagrama además indicamos la cardinalidad de la agregación diciendo que el cliente tiene una sola cuenta, de allí el </w:t>
        </w:r>
        <w:proofErr w:type="spellStart"/>
        <w:r>
          <w:rPr>
            <w:rFonts w:ascii="Arial Narrow" w:hAnsi="Arial Narrow" w:cs="TimesNewRoman"/>
            <w:color w:val="000000"/>
            <w:lang w:val="es-AR"/>
          </w:rPr>
          <w:t>numero</w:t>
        </w:r>
        <w:proofErr w:type="spellEnd"/>
        <w:r>
          <w:rPr>
            <w:rFonts w:ascii="Arial Narrow" w:hAnsi="Arial Narrow" w:cs="TimesNewRoman"/>
            <w:color w:val="000000"/>
            <w:lang w:val="es-AR"/>
          </w:rPr>
          <w:t xml:space="preserve"> 1.</w:t>
        </w:r>
      </w:ins>
    </w:p>
    <w:p w14:paraId="25DD4D35" w14:textId="553D29AB" w:rsidR="00D42B7E" w:rsidRDefault="00D42B7E" w:rsidP="00FA6FAB">
      <w:pPr>
        <w:autoSpaceDE w:val="0"/>
        <w:autoSpaceDN w:val="0"/>
        <w:adjustRightInd w:val="0"/>
        <w:spacing w:before="240"/>
        <w:rPr>
          <w:ins w:id="5452" w:author="Ernesto del Puerto" w:date="2022-02-27T19:19:00Z"/>
          <w:rFonts w:ascii="Arial Narrow" w:hAnsi="Arial Narrow" w:cs="TimesNewRoman"/>
          <w:color w:val="000000"/>
          <w:lang w:val="es-AR"/>
        </w:rPr>
      </w:pPr>
      <w:ins w:id="5453" w:author="Ernesto del Puerto" w:date="2022-02-27T19:19:00Z">
        <w:r>
          <w:rPr>
            <w:rFonts w:ascii="Arial Narrow" w:hAnsi="Arial Narrow" w:cs="TimesNewRoman"/>
            <w:color w:val="000000"/>
            <w:lang w:val="es-AR"/>
          </w:rPr>
          <w:t>También escribimos una característica para leer la agregación tiene, par</w:t>
        </w:r>
      </w:ins>
      <w:ins w:id="5454" w:author="Ernesto del Puerto" w:date="2022-02-27T19:22:00Z">
        <w:r w:rsidR="00197709">
          <w:rPr>
            <w:rFonts w:ascii="Arial Narrow" w:hAnsi="Arial Narrow" w:cs="TimesNewRoman"/>
            <w:color w:val="000000"/>
            <w:lang w:val="es-AR"/>
          </w:rPr>
          <w:t>a</w:t>
        </w:r>
      </w:ins>
      <w:ins w:id="5455" w:author="Ernesto del Puerto" w:date="2022-02-27T19:19:00Z">
        <w:r>
          <w:rPr>
            <w:rFonts w:ascii="Arial Narrow" w:hAnsi="Arial Narrow" w:cs="TimesNewRoman"/>
            <w:color w:val="000000"/>
            <w:lang w:val="es-AR"/>
          </w:rPr>
          <w:t xml:space="preserve"> decir el cliente tiene una cuenta.</w:t>
        </w:r>
      </w:ins>
    </w:p>
    <w:p w14:paraId="59245473" w14:textId="3206D27B" w:rsidR="00D42B7E" w:rsidRDefault="00197709" w:rsidP="00FA6FAB">
      <w:pPr>
        <w:autoSpaceDE w:val="0"/>
        <w:autoSpaceDN w:val="0"/>
        <w:adjustRightInd w:val="0"/>
        <w:spacing w:before="240"/>
        <w:rPr>
          <w:ins w:id="5456" w:author="Ernesto del Puerto" w:date="2022-02-27T19:22:00Z"/>
          <w:rFonts w:ascii="Arial Narrow" w:hAnsi="Arial Narrow" w:cs="TimesNewRoman"/>
          <w:color w:val="000000"/>
          <w:lang w:val="es-AR"/>
        </w:rPr>
      </w:pPr>
      <w:ins w:id="5457" w:author="Ernesto del Puerto" w:date="2022-02-27T19:22:00Z">
        <w:r>
          <w:rPr>
            <w:rFonts w:ascii="Arial Narrow" w:hAnsi="Arial Narrow" w:cs="TimesNewRoman"/>
            <w:color w:val="000000"/>
            <w:lang w:val="es-AR"/>
          </w:rPr>
          <w:t>Analicemos la figura A.7.</w:t>
        </w:r>
      </w:ins>
    </w:p>
    <w:p w14:paraId="4AC58E07" w14:textId="6AF441CB" w:rsidR="00197709" w:rsidRDefault="00197709" w:rsidP="00FA6FAB">
      <w:pPr>
        <w:autoSpaceDE w:val="0"/>
        <w:autoSpaceDN w:val="0"/>
        <w:adjustRightInd w:val="0"/>
        <w:spacing w:before="240"/>
        <w:rPr>
          <w:ins w:id="5458" w:author="Ernesto del Puerto" w:date="2022-02-27T19:24:00Z"/>
          <w:rFonts w:ascii="Arial Narrow" w:hAnsi="Arial Narrow" w:cs="TimesNewRoman"/>
          <w:color w:val="000000"/>
          <w:lang w:val="es-AR"/>
        </w:rPr>
      </w:pPr>
      <w:ins w:id="5459" w:author="Ernesto del Puerto" w:date="2022-02-27T19:23:00Z">
        <w:r>
          <w:rPr>
            <w:rFonts w:ascii="Arial Narrow" w:hAnsi="Arial Narrow" w:cs="TimesNewRoman"/>
            <w:color w:val="000000"/>
            <w:lang w:val="es-AR"/>
          </w:rPr>
          <w:t>S</w:t>
        </w:r>
      </w:ins>
      <w:ins w:id="5460" w:author="Ernesto del Puerto" w:date="2022-02-27T19:24:00Z">
        <w:r>
          <w:rPr>
            <w:rFonts w:ascii="Arial Narrow" w:hAnsi="Arial Narrow" w:cs="TimesNewRoman"/>
            <w:color w:val="000000"/>
            <w:lang w:val="es-AR"/>
          </w:rPr>
          <w:t>i</w:t>
        </w:r>
      </w:ins>
      <w:ins w:id="5461" w:author="Ernesto del Puerto" w:date="2022-02-27T19:23:00Z">
        <w:r>
          <w:rPr>
            <w:rFonts w:ascii="Arial Narrow" w:hAnsi="Arial Narrow" w:cs="TimesNewRoman"/>
            <w:color w:val="000000"/>
            <w:lang w:val="es-AR"/>
          </w:rPr>
          <w:t>gamos con e</w:t>
        </w:r>
      </w:ins>
      <w:ins w:id="5462" w:author="Ernesto del Puerto" w:date="2022-02-27T19:24:00Z">
        <w:r>
          <w:rPr>
            <w:rFonts w:ascii="Arial Narrow" w:hAnsi="Arial Narrow" w:cs="TimesNewRoman"/>
            <w:color w:val="000000"/>
            <w:lang w:val="es-AR"/>
          </w:rPr>
          <w:t>l caso del sistema bancario.</w:t>
        </w:r>
      </w:ins>
    </w:p>
    <w:p w14:paraId="378CF3AC" w14:textId="0CDE5CAC" w:rsidR="00197709" w:rsidRDefault="00197709" w:rsidP="00FA6FAB">
      <w:pPr>
        <w:autoSpaceDE w:val="0"/>
        <w:autoSpaceDN w:val="0"/>
        <w:adjustRightInd w:val="0"/>
        <w:spacing w:before="240"/>
        <w:rPr>
          <w:ins w:id="5463" w:author="Ernesto del Puerto" w:date="2022-02-27T19:26:00Z"/>
          <w:rFonts w:ascii="Arial Narrow" w:hAnsi="Arial Narrow" w:cs="TimesNewRoman"/>
          <w:color w:val="000000"/>
          <w:lang w:val="es-AR"/>
        </w:rPr>
      </w:pPr>
      <w:ins w:id="5464" w:author="Ernesto del Puerto" w:date="2022-02-27T19:24:00Z">
        <w:r>
          <w:rPr>
            <w:rFonts w:ascii="Arial Narrow" w:hAnsi="Arial Narrow" w:cs="TimesNewRoman"/>
            <w:color w:val="000000"/>
            <w:lang w:val="es-AR"/>
          </w:rPr>
          <w:t>Analizando como son las re</w:t>
        </w:r>
      </w:ins>
      <w:ins w:id="5465" w:author="Ernesto del Puerto" w:date="2022-02-27T19:25:00Z">
        <w:r>
          <w:rPr>
            <w:rFonts w:ascii="Arial Narrow" w:hAnsi="Arial Narrow" w:cs="TimesNewRoman"/>
            <w:color w:val="000000"/>
            <w:lang w:val="es-AR"/>
          </w:rPr>
          <w:t xml:space="preserve">glas del negocio para el manejo de las cuentas bancarias, nos informan que existen las cajas de ahorro y pensamos en </w:t>
        </w:r>
        <w:proofErr w:type="spellStart"/>
        <w:r>
          <w:rPr>
            <w:rFonts w:ascii="Arial Narrow" w:hAnsi="Arial Narrow" w:cs="TimesNewRoman"/>
            <w:color w:val="000000"/>
            <w:lang w:val="es-AR"/>
          </w:rPr>
          <w:t>wn</w:t>
        </w:r>
        <w:proofErr w:type="spellEnd"/>
        <w:r>
          <w:rPr>
            <w:rFonts w:ascii="Arial Narrow" w:hAnsi="Arial Narrow" w:cs="TimesNewRoman"/>
            <w:color w:val="000000"/>
            <w:lang w:val="es-AR"/>
          </w:rPr>
          <w:t xml:space="preserve"> una nueva clase para ellas.</w:t>
        </w:r>
      </w:ins>
    </w:p>
    <w:p w14:paraId="4995F565" w14:textId="6256A3B6" w:rsidR="00197709" w:rsidRDefault="00197709" w:rsidP="00FA6FAB">
      <w:pPr>
        <w:autoSpaceDE w:val="0"/>
        <w:autoSpaceDN w:val="0"/>
        <w:adjustRightInd w:val="0"/>
        <w:spacing w:before="240"/>
        <w:rPr>
          <w:ins w:id="5466" w:author="Ernesto del Puerto" w:date="2022-02-27T19:26:00Z"/>
          <w:rFonts w:ascii="Arial Narrow" w:hAnsi="Arial Narrow" w:cs="TimesNewRoman"/>
          <w:color w:val="000000"/>
          <w:lang w:val="es-AR"/>
        </w:rPr>
      </w:pPr>
      <w:ins w:id="5467" w:author="Ernesto del Puerto" w:date="2022-02-27T19:26:00Z">
        <w:r>
          <w:rPr>
            <w:rFonts w:ascii="Arial Narrow" w:hAnsi="Arial Narrow" w:cs="TimesNewRoman"/>
            <w:color w:val="000000"/>
            <w:lang w:val="es-AR"/>
          </w:rPr>
          <w:t xml:space="preserve">Para analizar </w:t>
        </w:r>
        <w:proofErr w:type="spellStart"/>
        <w:r>
          <w:rPr>
            <w:rFonts w:ascii="Arial Narrow" w:hAnsi="Arial Narrow" w:cs="TimesNewRoman"/>
            <w:color w:val="000000"/>
            <w:lang w:val="es-AR"/>
          </w:rPr>
          <w:t>que</w:t>
        </w:r>
        <w:proofErr w:type="spellEnd"/>
        <w:r>
          <w:rPr>
            <w:rFonts w:ascii="Arial Narrow" w:hAnsi="Arial Narrow" w:cs="TimesNewRoman"/>
            <w:color w:val="000000"/>
            <w:lang w:val="es-AR"/>
          </w:rPr>
          <w:t xml:space="preserve"> relaciones hay </w:t>
        </w:r>
        <w:proofErr w:type="spellStart"/>
        <w:r>
          <w:rPr>
            <w:rFonts w:ascii="Arial Narrow" w:hAnsi="Arial Narrow" w:cs="TimesNewRoman"/>
            <w:color w:val="000000"/>
            <w:lang w:val="es-AR"/>
          </w:rPr>
          <w:t>enter</w:t>
        </w:r>
        <w:proofErr w:type="spellEnd"/>
        <w:r>
          <w:rPr>
            <w:rFonts w:ascii="Arial Narrow" w:hAnsi="Arial Narrow" w:cs="TimesNewRoman"/>
            <w:color w:val="000000"/>
            <w:lang w:val="es-AR"/>
          </w:rPr>
          <w:t xml:space="preserve"> la misma y la cuenta bancaria nos preguntamos si la caja de ahorro es una cuenta y la respuesta es </w:t>
        </w:r>
        <w:proofErr w:type="spellStart"/>
        <w:r>
          <w:rPr>
            <w:rFonts w:ascii="Arial Narrow" w:hAnsi="Arial Narrow" w:cs="TimesNewRoman"/>
            <w:color w:val="000000"/>
            <w:lang w:val="es-AR"/>
          </w:rPr>
          <w:t>si</w:t>
        </w:r>
        <w:proofErr w:type="spellEnd"/>
        <w:r>
          <w:rPr>
            <w:rFonts w:ascii="Arial Narrow" w:hAnsi="Arial Narrow" w:cs="TimesNewRoman"/>
            <w:color w:val="000000"/>
            <w:lang w:val="es-AR"/>
          </w:rPr>
          <w:t>.</w:t>
        </w:r>
      </w:ins>
    </w:p>
    <w:p w14:paraId="30D379E0" w14:textId="5C87CBB3" w:rsidR="00197709" w:rsidRDefault="00197709" w:rsidP="00FA6FAB">
      <w:pPr>
        <w:autoSpaceDE w:val="0"/>
        <w:autoSpaceDN w:val="0"/>
        <w:adjustRightInd w:val="0"/>
        <w:spacing w:before="240"/>
        <w:rPr>
          <w:ins w:id="5468" w:author="Ernesto del Puerto" w:date="2022-02-27T19:27:00Z"/>
          <w:rFonts w:ascii="Arial Narrow" w:hAnsi="Arial Narrow" w:cs="TimesNewRoman"/>
          <w:color w:val="000000"/>
          <w:lang w:val="es-AR"/>
        </w:rPr>
      </w:pPr>
      <w:ins w:id="5469" w:author="Ernesto del Puerto" w:date="2022-02-27T19:26:00Z">
        <w:r>
          <w:rPr>
            <w:rFonts w:ascii="Arial Narrow" w:hAnsi="Arial Narrow" w:cs="TimesNewRoman"/>
            <w:color w:val="000000"/>
            <w:lang w:val="es-AR"/>
          </w:rPr>
          <w:t xml:space="preserve">Decimos entonces </w:t>
        </w:r>
      </w:ins>
      <w:ins w:id="5470" w:author="Ernesto del Puerto" w:date="2022-02-27T19:27:00Z">
        <w:r>
          <w:rPr>
            <w:rFonts w:ascii="Arial Narrow" w:hAnsi="Arial Narrow" w:cs="TimesNewRoman"/>
            <w:color w:val="000000"/>
            <w:lang w:val="es-AR"/>
          </w:rPr>
          <w:t>que hay una generalización que representamos con una flecha detalla</w:t>
        </w:r>
      </w:ins>
      <w:ins w:id="5471" w:author="Ernesto del Puerto" w:date="2022-02-27T19:28:00Z">
        <w:r>
          <w:rPr>
            <w:rFonts w:ascii="Arial Narrow" w:hAnsi="Arial Narrow" w:cs="TimesNewRoman"/>
            <w:color w:val="000000"/>
            <w:lang w:val="es-AR"/>
          </w:rPr>
          <w:t>d</w:t>
        </w:r>
      </w:ins>
      <w:ins w:id="5472" w:author="Ernesto del Puerto" w:date="2022-02-27T19:27:00Z">
        <w:r>
          <w:rPr>
            <w:rFonts w:ascii="Arial Narrow" w:hAnsi="Arial Narrow" w:cs="TimesNewRoman"/>
            <w:color w:val="000000"/>
            <w:lang w:val="es-AR"/>
          </w:rPr>
          <w:t>a en la figura.</w:t>
        </w:r>
      </w:ins>
    </w:p>
    <w:p w14:paraId="2A228F98" w14:textId="408AD51D" w:rsidR="00197709" w:rsidRDefault="00197709" w:rsidP="00FA6FAB">
      <w:pPr>
        <w:autoSpaceDE w:val="0"/>
        <w:autoSpaceDN w:val="0"/>
        <w:adjustRightInd w:val="0"/>
        <w:spacing w:before="240"/>
        <w:rPr>
          <w:ins w:id="5473" w:author="Ernesto del Puerto" w:date="2022-02-27T19:28:00Z"/>
          <w:rFonts w:ascii="Arial Narrow" w:hAnsi="Arial Narrow" w:cs="TimesNewRoman"/>
          <w:color w:val="000000"/>
          <w:lang w:val="es-AR"/>
        </w:rPr>
      </w:pPr>
      <w:ins w:id="5474" w:author="Ernesto del Puerto" w:date="2022-02-27T19:28:00Z">
        <w:r>
          <w:rPr>
            <w:rFonts w:ascii="Arial Narrow" w:hAnsi="Arial Narrow" w:cs="TimesNewRoman"/>
            <w:color w:val="000000"/>
            <w:lang w:val="es-AR"/>
          </w:rPr>
          <w:lastRenderedPageBreak/>
          <w:t>Cuenta es la superclase o pare y caja de ahorro la subclase o el hijo, decimos que hay herencia.</w:t>
        </w:r>
      </w:ins>
    </w:p>
    <w:p w14:paraId="291E8A16" w14:textId="284812FD" w:rsidR="00197709" w:rsidRDefault="00197709" w:rsidP="00FA6FAB">
      <w:pPr>
        <w:autoSpaceDE w:val="0"/>
        <w:autoSpaceDN w:val="0"/>
        <w:adjustRightInd w:val="0"/>
        <w:spacing w:before="240"/>
        <w:rPr>
          <w:ins w:id="5475" w:author="Ernesto del Puerto" w:date="2022-02-27T19:27:00Z"/>
          <w:rFonts w:ascii="Arial Narrow" w:hAnsi="Arial Narrow" w:cs="TimesNewRoman"/>
          <w:color w:val="000000"/>
          <w:lang w:val="es-AR"/>
        </w:rPr>
      </w:pPr>
      <w:ins w:id="5476" w:author="Ernesto del Puerto" w:date="2022-02-27T19:28:00Z">
        <w:r>
          <w:rPr>
            <w:rFonts w:ascii="Arial Narrow" w:hAnsi="Arial Narrow" w:cs="TimesNewRoman"/>
            <w:color w:val="000000"/>
            <w:lang w:val="es-AR"/>
          </w:rPr>
          <w:t>E</w:t>
        </w:r>
      </w:ins>
      <w:ins w:id="5477" w:author="Ernesto del Puerto" w:date="2022-02-27T19:29:00Z">
        <w:r>
          <w:rPr>
            <w:rFonts w:ascii="Arial Narrow" w:hAnsi="Arial Narrow" w:cs="TimesNewRoman"/>
            <w:color w:val="000000"/>
            <w:lang w:val="es-AR"/>
          </w:rPr>
          <w:t>l hijo here</w:t>
        </w:r>
        <w:r w:rsidR="003701E2">
          <w:rPr>
            <w:rFonts w:ascii="Arial Narrow" w:hAnsi="Arial Narrow" w:cs="TimesNewRoman"/>
            <w:color w:val="000000"/>
            <w:lang w:val="es-AR"/>
          </w:rPr>
          <w:t>d</w:t>
        </w:r>
        <w:r>
          <w:rPr>
            <w:rFonts w:ascii="Arial Narrow" w:hAnsi="Arial Narrow" w:cs="TimesNewRoman"/>
            <w:color w:val="000000"/>
            <w:lang w:val="es-AR"/>
          </w:rPr>
          <w:t>a del padre los atributos y los métodos en la herencia.</w:t>
        </w:r>
      </w:ins>
    </w:p>
    <w:p w14:paraId="1379CBC0" w14:textId="58AF8D05" w:rsidR="00197709" w:rsidRDefault="003701E2" w:rsidP="00FA6FAB">
      <w:pPr>
        <w:autoSpaceDE w:val="0"/>
        <w:autoSpaceDN w:val="0"/>
        <w:adjustRightInd w:val="0"/>
        <w:spacing w:before="240"/>
        <w:rPr>
          <w:ins w:id="5478" w:author="Ernesto del Puerto" w:date="2022-02-27T19:17:00Z"/>
          <w:rFonts w:ascii="Arial Narrow" w:hAnsi="Arial Narrow" w:cs="TimesNewRoman"/>
          <w:color w:val="000000"/>
          <w:lang w:val="es-AR"/>
        </w:rPr>
      </w:pPr>
      <w:ins w:id="5479" w:author="Ernesto del Puerto" w:date="2022-02-27T19:30:00Z">
        <w:r>
          <w:rPr>
            <w:rFonts w:ascii="Arial Narrow" w:hAnsi="Arial Narrow" w:cs="TimesNewRoman"/>
            <w:color w:val="000000"/>
            <w:lang w:val="es-AR"/>
          </w:rPr>
          <w:t>Cuando la respuesta es no para ambas preguntas, pero las clases están relacionadas, decimos que hay una asociación entre ambas.</w:t>
        </w:r>
      </w:ins>
    </w:p>
    <w:p w14:paraId="32B0CD2D" w14:textId="4819E786" w:rsidR="00180C48" w:rsidRDefault="00180C48" w:rsidP="00FA6FAB">
      <w:pPr>
        <w:autoSpaceDE w:val="0"/>
        <w:autoSpaceDN w:val="0"/>
        <w:adjustRightInd w:val="0"/>
        <w:spacing w:before="240"/>
        <w:rPr>
          <w:ins w:id="5480" w:author="Ernesto del Puerto" w:date="2022-02-26T16:53:00Z"/>
          <w:rFonts w:ascii="Arial Narrow" w:hAnsi="Arial Narrow" w:cs="TimesNewRoman"/>
          <w:color w:val="000000"/>
          <w:lang w:val="es-AR"/>
        </w:rPr>
      </w:pPr>
    </w:p>
    <w:p w14:paraId="24D3E955" w14:textId="77777777" w:rsidR="00180C48" w:rsidRDefault="00180C48" w:rsidP="00FA6FAB">
      <w:pPr>
        <w:autoSpaceDE w:val="0"/>
        <w:autoSpaceDN w:val="0"/>
        <w:adjustRightInd w:val="0"/>
        <w:spacing w:before="240"/>
        <w:rPr>
          <w:ins w:id="5481" w:author="Ernesto del Puerto" w:date="2022-02-26T16:47:00Z"/>
          <w:rFonts w:ascii="Arial Narrow" w:hAnsi="Arial Narrow" w:cs="TimesNewRoman"/>
          <w:color w:val="000000"/>
          <w:lang w:val="es-AR"/>
        </w:rPr>
      </w:pPr>
    </w:p>
    <w:p w14:paraId="30898C28" w14:textId="77777777" w:rsidR="004D1BA1" w:rsidRDefault="004D1BA1" w:rsidP="00FA6FAB">
      <w:pPr>
        <w:autoSpaceDE w:val="0"/>
        <w:autoSpaceDN w:val="0"/>
        <w:adjustRightInd w:val="0"/>
        <w:spacing w:before="240"/>
        <w:rPr>
          <w:ins w:id="5482" w:author="Ernesto del Puerto" w:date="2022-02-26T16:35:00Z"/>
          <w:rFonts w:ascii="Arial Narrow" w:hAnsi="Arial Narrow" w:cs="TimesNewRoman"/>
          <w:color w:val="000000"/>
          <w:lang w:val="es-AR"/>
        </w:rPr>
      </w:pPr>
    </w:p>
    <w:p w14:paraId="59D956CE" w14:textId="22B7E243" w:rsidR="00A5581C" w:rsidRDefault="00A5581C" w:rsidP="00FA6FAB">
      <w:pPr>
        <w:autoSpaceDE w:val="0"/>
        <w:autoSpaceDN w:val="0"/>
        <w:adjustRightInd w:val="0"/>
        <w:spacing w:before="240"/>
        <w:rPr>
          <w:ins w:id="5483" w:author="Ernesto del Puerto" w:date="2022-02-26T16:35:00Z"/>
          <w:rFonts w:ascii="Arial Narrow" w:hAnsi="Arial Narrow" w:cs="TimesNewRoman"/>
          <w:color w:val="000000"/>
          <w:lang w:val="es-AR"/>
        </w:rPr>
      </w:pPr>
    </w:p>
    <w:p w14:paraId="036FE0BC" w14:textId="6109B7C8" w:rsidR="00A5581C" w:rsidRDefault="00A5581C" w:rsidP="00FA6FAB">
      <w:pPr>
        <w:autoSpaceDE w:val="0"/>
        <w:autoSpaceDN w:val="0"/>
        <w:adjustRightInd w:val="0"/>
        <w:spacing w:before="240"/>
        <w:rPr>
          <w:ins w:id="5484" w:author="Ernesto del Puerto" w:date="2022-02-26T16:35:00Z"/>
          <w:rFonts w:ascii="Arial Narrow" w:hAnsi="Arial Narrow" w:cs="TimesNewRoman"/>
          <w:color w:val="000000"/>
          <w:lang w:val="es-AR"/>
        </w:rPr>
      </w:pPr>
    </w:p>
    <w:p w14:paraId="4CDC682B" w14:textId="77777777" w:rsidR="00A5581C" w:rsidRPr="00B914DA" w:rsidRDefault="00A5581C" w:rsidP="00FA6FAB">
      <w:pPr>
        <w:autoSpaceDE w:val="0"/>
        <w:autoSpaceDN w:val="0"/>
        <w:adjustRightInd w:val="0"/>
        <w:spacing w:before="240"/>
        <w:rPr>
          <w:ins w:id="5485" w:author="Ernesto del Puerto" w:date="2022-02-13T12:22:00Z"/>
          <w:rFonts w:ascii="Arial Narrow" w:hAnsi="Arial Narrow" w:cs="TimesNewRoman"/>
          <w:color w:val="000000"/>
          <w:lang w:val="es-AR"/>
          <w:rPrChange w:id="5486" w:author="Ernesto del Puerto" w:date="2022-02-13T21:10:00Z">
            <w:rPr>
              <w:ins w:id="5487" w:author="Ernesto del Puerto" w:date="2022-02-13T12:22:00Z"/>
              <w:rFonts w:ascii="Arial Narrow" w:hAnsi="Arial Narrow" w:cs="TimesNewRoman"/>
              <w:color w:val="000000"/>
              <w:lang w:val="es-ES"/>
            </w:rPr>
          </w:rPrChange>
        </w:rPr>
      </w:pPr>
    </w:p>
    <w:p w14:paraId="1639BA55" w14:textId="549E19C9" w:rsidR="0003257B" w:rsidRPr="00B914DA" w:rsidRDefault="0003257B">
      <w:pPr>
        <w:rPr>
          <w:ins w:id="5488" w:author="Ernesto del Puerto" w:date="2022-02-13T12:23:00Z"/>
          <w:rFonts w:ascii="Arial Narrow" w:hAnsi="Arial Narrow" w:cs="TimesNewRoman"/>
          <w:color w:val="000000"/>
          <w:lang w:val="es-AR"/>
          <w:rPrChange w:id="5489" w:author="Ernesto del Puerto" w:date="2022-02-13T21:10:00Z">
            <w:rPr>
              <w:ins w:id="5490" w:author="Ernesto del Puerto" w:date="2022-02-13T12:23:00Z"/>
              <w:rFonts w:ascii="Arial Narrow" w:hAnsi="Arial Narrow" w:cs="TimesNewRoman"/>
              <w:color w:val="000000"/>
              <w:lang w:val="es-ES"/>
            </w:rPr>
          </w:rPrChange>
        </w:rPr>
      </w:pPr>
      <w:ins w:id="5491" w:author="Ernesto del Puerto" w:date="2022-02-13T12:23:00Z">
        <w:r w:rsidRPr="00B914DA">
          <w:rPr>
            <w:rFonts w:ascii="Arial Narrow" w:hAnsi="Arial Narrow" w:cs="TimesNewRoman"/>
            <w:color w:val="000000"/>
            <w:lang w:val="es-AR"/>
            <w:rPrChange w:id="5492" w:author="Ernesto del Puerto" w:date="2022-02-13T21:10:00Z">
              <w:rPr>
                <w:rFonts w:ascii="Arial Narrow" w:hAnsi="Arial Narrow" w:cs="TimesNewRoman"/>
                <w:color w:val="000000"/>
                <w:lang w:val="es-ES"/>
              </w:rPr>
            </w:rPrChange>
          </w:rPr>
          <w:br w:type="page"/>
        </w:r>
      </w:ins>
    </w:p>
    <w:p w14:paraId="658D13E9" w14:textId="261364CF" w:rsidR="00D770A7" w:rsidRPr="00E07166" w:rsidDel="00A60D07" w:rsidRDefault="00D770A7">
      <w:pPr>
        <w:numPr>
          <w:ilvl w:val="0"/>
          <w:numId w:val="1"/>
        </w:numPr>
        <w:autoSpaceDE w:val="0"/>
        <w:autoSpaceDN w:val="0"/>
        <w:adjustRightInd w:val="0"/>
        <w:spacing w:before="240"/>
        <w:rPr>
          <w:del w:id="5493" w:author="Ernesto del Puerto" w:date="2022-01-02T19:47:00Z"/>
          <w:rFonts w:ascii="Arial Narrow" w:hAnsi="Arial Narrow" w:cs="CourierNewPSMT"/>
          <w:b/>
          <w:color w:val="000000"/>
          <w:sz w:val="28"/>
          <w:szCs w:val="28"/>
          <w:lang w:val="es-ES"/>
          <w:rPrChange w:id="5494" w:author="Ernesto del Puerto" w:date="2022-03-05T19:34:00Z">
            <w:rPr>
              <w:del w:id="5495" w:author="Ernesto del Puerto" w:date="2022-01-02T19:47:00Z"/>
              <w:rFonts w:ascii="Arial Narrow" w:hAnsi="Arial Narrow" w:cs="TimesNewRoman"/>
              <w:color w:val="000000"/>
              <w:lang w:val="es-ES"/>
            </w:rPr>
          </w:rPrChange>
        </w:rPr>
        <w:pPrChange w:id="5496" w:author="Ernesto del Puerto" w:date="2022-03-05T19:34:00Z">
          <w:pPr>
            <w:numPr>
              <w:numId w:val="74"/>
            </w:numPr>
            <w:autoSpaceDE w:val="0"/>
            <w:autoSpaceDN w:val="0"/>
            <w:adjustRightInd w:val="0"/>
            <w:spacing w:before="240"/>
            <w:ind w:left="360" w:hanging="360"/>
          </w:pPr>
        </w:pPrChange>
      </w:pPr>
      <w:del w:id="5497" w:author="Ernesto del Puerto" w:date="2022-01-02T19:47:00Z">
        <w:r w:rsidRPr="00E07166" w:rsidDel="00E326C8">
          <w:rPr>
            <w:rFonts w:ascii="Arial Narrow" w:hAnsi="Arial Narrow" w:cs="CourierNewPSMT"/>
            <w:b/>
            <w:color w:val="000000"/>
            <w:sz w:val="28"/>
            <w:szCs w:val="28"/>
            <w:lang w:val="es-ES"/>
            <w:rPrChange w:id="5498" w:author="Ernesto del Puerto" w:date="2022-03-05T19:34:00Z">
              <w:rPr>
                <w:rFonts w:ascii="Arial Narrow" w:hAnsi="Arial Narrow" w:cs="TimesNewRoman"/>
                <w:color w:val="000000"/>
                <w:lang w:val="es-ES"/>
              </w:rPr>
            </w:rPrChange>
          </w:rPr>
          <w:lastRenderedPageBreak/>
          <w:delText>Las principales aplicaciones que intervienen en la secuencia de números son:</w:delText>
        </w:r>
        <w:bookmarkStart w:id="5499" w:name="_Toc92051841"/>
        <w:bookmarkStart w:id="5500" w:name="_Toc92140569"/>
        <w:bookmarkStart w:id="5501" w:name="_Toc92144917"/>
        <w:bookmarkStart w:id="5502" w:name="_Toc95647453"/>
        <w:bookmarkStart w:id="5503" w:name="_Toc95648678"/>
        <w:bookmarkStart w:id="5504" w:name="_Toc95649431"/>
        <w:bookmarkStart w:id="5505" w:name="_Toc95649974"/>
        <w:bookmarkStart w:id="5506" w:name="_Toc95650239"/>
        <w:bookmarkStart w:id="5507" w:name="_Toc95651125"/>
        <w:bookmarkStart w:id="5508" w:name="_Toc95653598"/>
        <w:bookmarkStart w:id="5509" w:name="_Toc95680171"/>
        <w:bookmarkStart w:id="5510" w:name="_Toc95681586"/>
        <w:bookmarkStart w:id="5511" w:name="_Toc96076137"/>
        <w:bookmarkStart w:id="5512" w:name="_Toc96172369"/>
        <w:bookmarkStart w:id="5513" w:name="_Toc96175189"/>
        <w:bookmarkStart w:id="5514" w:name="_Toc96194355"/>
        <w:bookmarkStart w:id="5515" w:name="_Toc96195841"/>
        <w:bookmarkStart w:id="5516" w:name="_Toc96260787"/>
        <w:bookmarkStart w:id="5517" w:name="_Toc96263721"/>
        <w:bookmarkStart w:id="5518" w:name="_Toc96265910"/>
        <w:bookmarkStart w:id="5519" w:name="_Toc96267276"/>
        <w:bookmarkStart w:id="5520" w:name="_Toc96286592"/>
        <w:bookmarkStart w:id="5521" w:name="_Toc96334854"/>
        <w:bookmarkStart w:id="5522" w:name="_Toc96338243"/>
        <w:bookmarkStart w:id="5523" w:name="_Toc96338656"/>
        <w:bookmarkStart w:id="5524" w:name="_Toc96438280"/>
        <w:bookmarkStart w:id="5525" w:name="_Toc96597636"/>
        <w:bookmarkStart w:id="5526" w:name="_Toc96597946"/>
        <w:bookmarkStart w:id="5527" w:name="_Toc96882804"/>
        <w:bookmarkStart w:id="5528" w:name="_Toc96882918"/>
        <w:bookmarkStart w:id="5529" w:name="_Toc96883032"/>
        <w:bookmarkStart w:id="5530" w:name="_Toc97123645"/>
        <w:bookmarkStart w:id="5531" w:name="_Toc97123763"/>
        <w:bookmarkStart w:id="5532" w:name="_Toc97395047"/>
        <w:bookmarkStart w:id="5533" w:name="_Toc97397843"/>
        <w:bookmarkStart w:id="5534" w:name="_Toc97397976"/>
        <w:bookmarkStart w:id="5535" w:name="_Toc97401283"/>
        <w:bookmarkStart w:id="5536" w:name="_Toc97401418"/>
        <w:bookmarkStart w:id="5537" w:name="_Toc97401553"/>
        <w:bookmarkStart w:id="5538" w:name="_Toc97404187"/>
        <w:bookmarkStart w:id="5539" w:name="_Toc97488840"/>
        <w:bookmarkStart w:id="5540" w:name="_Toc97488985"/>
        <w:bookmarkStart w:id="5541" w:name="_Toc97490061"/>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del>
    </w:p>
    <w:p w14:paraId="26BAB36A" w14:textId="33B08E64" w:rsidR="00D770A7" w:rsidRPr="00E07166" w:rsidDel="001C637C" w:rsidRDefault="00D770A7">
      <w:pPr>
        <w:numPr>
          <w:ilvl w:val="0"/>
          <w:numId w:val="1"/>
        </w:numPr>
        <w:autoSpaceDE w:val="0"/>
        <w:autoSpaceDN w:val="0"/>
        <w:adjustRightInd w:val="0"/>
        <w:spacing w:before="240"/>
        <w:rPr>
          <w:del w:id="5542" w:author="Ernesto del Puerto" w:date="2022-01-02T19:47:00Z"/>
          <w:rFonts w:ascii="Arial Narrow" w:hAnsi="Arial Narrow" w:cs="CourierNewPSMT"/>
          <w:b/>
          <w:color w:val="000000"/>
          <w:sz w:val="28"/>
          <w:szCs w:val="28"/>
          <w:lang w:val="es-ES"/>
          <w:rPrChange w:id="5543" w:author="Ernesto del Puerto" w:date="2022-03-05T19:34:00Z">
            <w:rPr>
              <w:del w:id="5544" w:author="Ernesto del Puerto" w:date="2022-01-02T19:47:00Z"/>
              <w:rFonts w:ascii="Arial Narrow" w:hAnsi="Arial Narrow" w:cs="TimesNewRoman"/>
              <w:color w:val="000000"/>
              <w:lang w:val="es-ES"/>
            </w:rPr>
          </w:rPrChange>
        </w:rPr>
        <w:pPrChange w:id="5545" w:author="Ernesto del Puerto" w:date="2022-03-05T19:34:00Z">
          <w:pPr>
            <w:numPr>
              <w:numId w:val="74"/>
            </w:numPr>
            <w:autoSpaceDE w:val="0"/>
            <w:autoSpaceDN w:val="0"/>
            <w:adjustRightInd w:val="0"/>
            <w:spacing w:before="240"/>
            <w:ind w:left="360" w:hanging="360"/>
          </w:pPr>
        </w:pPrChange>
      </w:pPr>
      <w:del w:id="5546" w:author="Ernesto del Puerto" w:date="2022-01-02T19:47:00Z">
        <w:r w:rsidRPr="00E07166" w:rsidDel="00E326C8">
          <w:rPr>
            <w:rFonts w:ascii="Arial Narrow" w:hAnsi="Arial Narrow" w:cs="CourierNewPSMT"/>
            <w:b/>
            <w:color w:val="000000"/>
            <w:sz w:val="28"/>
            <w:szCs w:val="28"/>
            <w:lang w:val="es-ES"/>
            <w:rPrChange w:id="5547" w:author="Ernesto del Puerto" w:date="2022-03-05T19:34:00Z">
              <w:rPr>
                <w:rFonts w:ascii="Arial Narrow" w:hAnsi="Arial Narrow" w:cs="TimesNewRoman"/>
                <w:color w:val="000000"/>
                <w:lang w:val="es-ES"/>
              </w:rPr>
            </w:rPrChange>
          </w:rPr>
          <w:delText>clasificación de textos,</w:delText>
        </w:r>
        <w:bookmarkStart w:id="5548" w:name="_Toc92051844"/>
        <w:bookmarkStart w:id="5549" w:name="_Toc92129265"/>
        <w:bookmarkStart w:id="5550" w:name="_Toc92132374"/>
        <w:bookmarkStart w:id="5551" w:name="_Toc92140570"/>
        <w:bookmarkStart w:id="5552" w:name="_Toc92144918"/>
        <w:bookmarkStart w:id="5553" w:name="_Toc95647454"/>
        <w:bookmarkStart w:id="5554" w:name="_Toc95648679"/>
        <w:bookmarkStart w:id="5555" w:name="_Toc95649432"/>
        <w:bookmarkStart w:id="5556" w:name="_Toc95649975"/>
        <w:bookmarkStart w:id="5557" w:name="_Toc95650240"/>
        <w:bookmarkStart w:id="5558" w:name="_Toc95651126"/>
        <w:bookmarkStart w:id="5559" w:name="_Toc95653599"/>
        <w:bookmarkStart w:id="5560" w:name="_Toc95680172"/>
        <w:bookmarkStart w:id="5561" w:name="_Toc95681587"/>
        <w:bookmarkStart w:id="5562" w:name="_Toc96076138"/>
        <w:bookmarkStart w:id="5563" w:name="_Toc96172370"/>
        <w:bookmarkStart w:id="5564" w:name="_Toc96175190"/>
        <w:bookmarkStart w:id="5565" w:name="_Toc96194356"/>
        <w:bookmarkStart w:id="5566" w:name="_Toc96195842"/>
        <w:bookmarkStart w:id="5567" w:name="_Toc96260788"/>
        <w:bookmarkStart w:id="5568" w:name="_Toc96263722"/>
        <w:bookmarkStart w:id="5569" w:name="_Toc96265911"/>
        <w:bookmarkStart w:id="5570" w:name="_Toc96267277"/>
        <w:bookmarkStart w:id="5571" w:name="_Toc96286593"/>
        <w:bookmarkStart w:id="5572" w:name="_Toc96334855"/>
        <w:bookmarkStart w:id="5573" w:name="_Toc96338244"/>
        <w:bookmarkStart w:id="5574" w:name="_Toc96338657"/>
        <w:bookmarkStart w:id="5575" w:name="_Toc96438281"/>
        <w:bookmarkStart w:id="5576" w:name="_Toc96597637"/>
        <w:bookmarkStart w:id="5577" w:name="_Toc96597947"/>
        <w:bookmarkStart w:id="5578" w:name="_Toc96882805"/>
        <w:bookmarkStart w:id="5579" w:name="_Toc96882919"/>
        <w:bookmarkStart w:id="5580" w:name="_Toc96883033"/>
        <w:bookmarkStart w:id="5581" w:name="_Toc97123646"/>
        <w:bookmarkStart w:id="5582" w:name="_Toc97123764"/>
        <w:bookmarkStart w:id="5583" w:name="_Toc97395048"/>
        <w:bookmarkStart w:id="5584" w:name="_Toc97397844"/>
        <w:bookmarkStart w:id="5585" w:name="_Toc97397977"/>
        <w:bookmarkStart w:id="5586" w:name="_Toc97401284"/>
        <w:bookmarkStart w:id="5587" w:name="_Toc97401419"/>
        <w:bookmarkStart w:id="5588" w:name="_Toc97401554"/>
        <w:bookmarkStart w:id="5589" w:name="_Toc97404188"/>
        <w:bookmarkStart w:id="5590" w:name="_Toc97488841"/>
        <w:bookmarkStart w:id="5591" w:name="_Toc97488986"/>
        <w:bookmarkStart w:id="5592" w:name="_Toc97490062"/>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del>
    </w:p>
    <w:p w14:paraId="6381A4C6" w14:textId="493FFCBB" w:rsidR="00D770A7" w:rsidRPr="00E07166" w:rsidDel="00515675" w:rsidRDefault="00D770A7">
      <w:pPr>
        <w:numPr>
          <w:ilvl w:val="0"/>
          <w:numId w:val="1"/>
        </w:numPr>
        <w:autoSpaceDE w:val="0"/>
        <w:autoSpaceDN w:val="0"/>
        <w:adjustRightInd w:val="0"/>
        <w:spacing w:before="240"/>
        <w:rPr>
          <w:del w:id="5593" w:author="Ernesto del Puerto" w:date="2022-01-02T19:47:00Z"/>
          <w:rFonts w:ascii="Arial Narrow" w:hAnsi="Arial Narrow" w:cs="CourierNewPSMT"/>
          <w:b/>
          <w:color w:val="000000"/>
          <w:sz w:val="28"/>
          <w:szCs w:val="28"/>
          <w:lang w:val="es-ES"/>
          <w:rPrChange w:id="5594" w:author="Ernesto del Puerto" w:date="2022-03-05T19:34:00Z">
            <w:rPr>
              <w:del w:id="5595" w:author="Ernesto del Puerto" w:date="2022-01-02T19:47:00Z"/>
              <w:rFonts w:ascii="Arial Narrow" w:hAnsi="Arial Narrow" w:cs="TimesNewRoman"/>
              <w:color w:val="000000"/>
              <w:lang w:val="es-ES"/>
            </w:rPr>
          </w:rPrChange>
        </w:rPr>
        <w:pPrChange w:id="5596" w:author="Ernesto del Puerto" w:date="2022-03-05T19:34:00Z">
          <w:pPr>
            <w:numPr>
              <w:numId w:val="74"/>
            </w:numPr>
            <w:autoSpaceDE w:val="0"/>
            <w:autoSpaceDN w:val="0"/>
            <w:adjustRightInd w:val="0"/>
            <w:spacing w:before="240"/>
            <w:ind w:left="360" w:hanging="360"/>
          </w:pPr>
        </w:pPrChange>
      </w:pPr>
      <w:del w:id="5597" w:author="Ernesto del Puerto" w:date="2022-01-02T19:47:00Z">
        <w:r w:rsidRPr="00E07166" w:rsidDel="00E326C8">
          <w:rPr>
            <w:rFonts w:ascii="Arial Narrow" w:hAnsi="Arial Narrow" w:cs="CourierNewPSMT"/>
            <w:b/>
            <w:color w:val="000000"/>
            <w:sz w:val="28"/>
            <w:szCs w:val="28"/>
            <w:lang w:val="es-ES"/>
            <w:rPrChange w:id="5598" w:author="Ernesto del Puerto" w:date="2022-03-05T19:34:00Z">
              <w:rPr>
                <w:rFonts w:ascii="Arial Narrow" w:hAnsi="Arial Narrow" w:cs="TimesNewRoman"/>
                <w:color w:val="000000"/>
                <w:lang w:val="es-ES"/>
              </w:rPr>
            </w:rPrChange>
          </w:rPr>
          <w:delText>predicción de series temporales,</w:delText>
        </w:r>
        <w:bookmarkStart w:id="5599" w:name="_Toc92129266"/>
        <w:bookmarkStart w:id="5600" w:name="_Toc92132375"/>
        <w:bookmarkStart w:id="5601" w:name="_Toc92140571"/>
        <w:bookmarkStart w:id="5602" w:name="_Toc92144919"/>
        <w:bookmarkStart w:id="5603" w:name="_Toc95647455"/>
        <w:bookmarkStart w:id="5604" w:name="_Toc95648680"/>
        <w:bookmarkStart w:id="5605" w:name="_Toc95649433"/>
        <w:bookmarkStart w:id="5606" w:name="_Toc95649976"/>
        <w:bookmarkStart w:id="5607" w:name="_Toc95650241"/>
        <w:bookmarkStart w:id="5608" w:name="_Toc95651127"/>
        <w:bookmarkStart w:id="5609" w:name="_Toc95653600"/>
        <w:bookmarkStart w:id="5610" w:name="_Toc95680173"/>
        <w:bookmarkStart w:id="5611" w:name="_Toc95681588"/>
        <w:bookmarkStart w:id="5612" w:name="_Toc96076139"/>
        <w:bookmarkStart w:id="5613" w:name="_Toc96172371"/>
        <w:bookmarkStart w:id="5614" w:name="_Toc96175191"/>
        <w:bookmarkStart w:id="5615" w:name="_Toc96194357"/>
        <w:bookmarkStart w:id="5616" w:name="_Toc96195843"/>
        <w:bookmarkStart w:id="5617" w:name="_Toc96260789"/>
        <w:bookmarkStart w:id="5618" w:name="_Toc96263723"/>
        <w:bookmarkStart w:id="5619" w:name="_Toc96265912"/>
        <w:bookmarkStart w:id="5620" w:name="_Toc96267278"/>
        <w:bookmarkStart w:id="5621" w:name="_Toc96286594"/>
        <w:bookmarkStart w:id="5622" w:name="_Toc96334856"/>
        <w:bookmarkStart w:id="5623" w:name="_Toc96338245"/>
        <w:bookmarkStart w:id="5624" w:name="_Toc96338658"/>
        <w:bookmarkStart w:id="5625" w:name="_Toc96438282"/>
        <w:bookmarkStart w:id="5626" w:name="_Toc96597638"/>
        <w:bookmarkStart w:id="5627" w:name="_Toc96597948"/>
        <w:bookmarkStart w:id="5628" w:name="_Toc96882806"/>
        <w:bookmarkStart w:id="5629" w:name="_Toc96882920"/>
        <w:bookmarkStart w:id="5630" w:name="_Toc96883034"/>
        <w:bookmarkStart w:id="5631" w:name="_Toc97123647"/>
        <w:bookmarkStart w:id="5632" w:name="_Toc97123765"/>
        <w:bookmarkStart w:id="5633" w:name="_Toc97395049"/>
        <w:bookmarkStart w:id="5634" w:name="_Toc97397845"/>
        <w:bookmarkStart w:id="5635" w:name="_Toc97397978"/>
        <w:bookmarkStart w:id="5636" w:name="_Toc97401285"/>
        <w:bookmarkStart w:id="5637" w:name="_Toc97401420"/>
        <w:bookmarkStart w:id="5638" w:name="_Toc97401555"/>
        <w:bookmarkStart w:id="5639" w:name="_Toc97404189"/>
        <w:bookmarkStart w:id="5640" w:name="_Toc97488842"/>
        <w:bookmarkStart w:id="5641" w:name="_Toc97488987"/>
        <w:bookmarkStart w:id="5642" w:name="_Toc97490063"/>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del>
    </w:p>
    <w:p w14:paraId="7F9B33C4" w14:textId="7D1702EF" w:rsidR="00D770A7" w:rsidRPr="00E07166" w:rsidDel="00515675" w:rsidRDefault="00D770A7">
      <w:pPr>
        <w:numPr>
          <w:ilvl w:val="0"/>
          <w:numId w:val="1"/>
        </w:numPr>
        <w:autoSpaceDE w:val="0"/>
        <w:autoSpaceDN w:val="0"/>
        <w:adjustRightInd w:val="0"/>
        <w:spacing w:before="240"/>
        <w:rPr>
          <w:del w:id="5643" w:author="Ernesto del Puerto" w:date="2022-01-02T19:47:00Z"/>
          <w:rFonts w:ascii="Arial Narrow" w:hAnsi="Arial Narrow" w:cs="CourierNewPSMT"/>
          <w:b/>
          <w:color w:val="000000"/>
          <w:sz w:val="28"/>
          <w:szCs w:val="28"/>
          <w:lang w:val="es-ES"/>
          <w:rPrChange w:id="5644" w:author="Ernesto del Puerto" w:date="2022-03-05T19:34:00Z">
            <w:rPr>
              <w:del w:id="5645" w:author="Ernesto del Puerto" w:date="2022-01-02T19:47:00Z"/>
              <w:rFonts w:ascii="Arial Narrow" w:hAnsi="Arial Narrow" w:cs="TimesNewRoman"/>
              <w:color w:val="000000"/>
              <w:lang w:val="es-ES"/>
            </w:rPr>
          </w:rPrChange>
        </w:rPr>
        <w:pPrChange w:id="5646" w:author="Ernesto del Puerto" w:date="2022-03-05T19:34:00Z">
          <w:pPr>
            <w:numPr>
              <w:numId w:val="74"/>
            </w:numPr>
            <w:autoSpaceDE w:val="0"/>
            <w:autoSpaceDN w:val="0"/>
            <w:adjustRightInd w:val="0"/>
            <w:spacing w:before="240"/>
            <w:ind w:left="360" w:hanging="360"/>
          </w:pPr>
        </w:pPrChange>
      </w:pPr>
      <w:del w:id="5647" w:author="Ernesto del Puerto" w:date="2022-01-02T19:47:00Z">
        <w:r w:rsidRPr="00E07166" w:rsidDel="00E326C8">
          <w:rPr>
            <w:rFonts w:ascii="Arial Narrow" w:hAnsi="Arial Narrow" w:cs="CourierNewPSMT"/>
            <w:b/>
            <w:color w:val="000000"/>
            <w:sz w:val="28"/>
            <w:szCs w:val="28"/>
            <w:lang w:val="es-ES"/>
            <w:rPrChange w:id="5648" w:author="Ernesto del Puerto" w:date="2022-03-05T19:34:00Z">
              <w:rPr>
                <w:rFonts w:ascii="Arial Narrow" w:hAnsi="Arial Narrow" w:cs="TimesNewRoman"/>
                <w:color w:val="000000"/>
                <w:lang w:val="es-ES"/>
              </w:rPr>
            </w:rPrChange>
          </w:rPr>
          <w:delText>fotogramas en vídeos,</w:delText>
        </w:r>
        <w:bookmarkStart w:id="5649" w:name="_Toc92129267"/>
        <w:bookmarkStart w:id="5650" w:name="_Toc92132376"/>
        <w:bookmarkStart w:id="5651" w:name="_Toc92140572"/>
        <w:bookmarkStart w:id="5652" w:name="_Toc92144920"/>
        <w:bookmarkStart w:id="5653" w:name="_Toc95647456"/>
        <w:bookmarkStart w:id="5654" w:name="_Toc95648681"/>
        <w:bookmarkStart w:id="5655" w:name="_Toc95649434"/>
        <w:bookmarkStart w:id="5656" w:name="_Toc95649977"/>
        <w:bookmarkStart w:id="5657" w:name="_Toc95650242"/>
        <w:bookmarkStart w:id="5658" w:name="_Toc95651128"/>
        <w:bookmarkStart w:id="5659" w:name="_Toc95653601"/>
        <w:bookmarkStart w:id="5660" w:name="_Toc95680174"/>
        <w:bookmarkStart w:id="5661" w:name="_Toc95681589"/>
        <w:bookmarkStart w:id="5662" w:name="_Toc96076140"/>
        <w:bookmarkStart w:id="5663" w:name="_Toc96172372"/>
        <w:bookmarkStart w:id="5664" w:name="_Toc96175192"/>
        <w:bookmarkStart w:id="5665" w:name="_Toc96194358"/>
        <w:bookmarkStart w:id="5666" w:name="_Toc96195844"/>
        <w:bookmarkStart w:id="5667" w:name="_Toc96260790"/>
        <w:bookmarkStart w:id="5668" w:name="_Toc96263724"/>
        <w:bookmarkStart w:id="5669" w:name="_Toc96265913"/>
        <w:bookmarkStart w:id="5670" w:name="_Toc96267279"/>
        <w:bookmarkStart w:id="5671" w:name="_Toc96286595"/>
        <w:bookmarkStart w:id="5672" w:name="_Toc96334857"/>
        <w:bookmarkStart w:id="5673" w:name="_Toc96338246"/>
        <w:bookmarkStart w:id="5674" w:name="_Toc96338659"/>
        <w:bookmarkStart w:id="5675" w:name="_Toc96438283"/>
        <w:bookmarkStart w:id="5676" w:name="_Toc96597639"/>
        <w:bookmarkStart w:id="5677" w:name="_Toc96597949"/>
        <w:bookmarkStart w:id="5678" w:name="_Toc96882807"/>
        <w:bookmarkStart w:id="5679" w:name="_Toc96882921"/>
        <w:bookmarkStart w:id="5680" w:name="_Toc96883035"/>
        <w:bookmarkStart w:id="5681" w:name="_Toc97123648"/>
        <w:bookmarkStart w:id="5682" w:name="_Toc97123766"/>
        <w:bookmarkStart w:id="5683" w:name="_Toc97395050"/>
        <w:bookmarkStart w:id="5684" w:name="_Toc97397846"/>
        <w:bookmarkStart w:id="5685" w:name="_Toc97397979"/>
        <w:bookmarkStart w:id="5686" w:name="_Toc97401286"/>
        <w:bookmarkStart w:id="5687" w:name="_Toc97401421"/>
        <w:bookmarkStart w:id="5688" w:name="_Toc97401556"/>
        <w:bookmarkStart w:id="5689" w:name="_Toc97404190"/>
        <w:bookmarkStart w:id="5690" w:name="_Toc97488843"/>
        <w:bookmarkStart w:id="5691" w:name="_Toc97488988"/>
        <w:bookmarkStart w:id="5692" w:name="_Toc97490064"/>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del>
    </w:p>
    <w:p w14:paraId="001DDF5E" w14:textId="6E4E05AA" w:rsidR="00D770A7" w:rsidRPr="00E07166" w:rsidDel="00515675" w:rsidRDefault="00D770A7">
      <w:pPr>
        <w:numPr>
          <w:ilvl w:val="0"/>
          <w:numId w:val="1"/>
        </w:numPr>
        <w:autoSpaceDE w:val="0"/>
        <w:autoSpaceDN w:val="0"/>
        <w:adjustRightInd w:val="0"/>
        <w:spacing w:before="240"/>
        <w:rPr>
          <w:del w:id="5693" w:author="Ernesto del Puerto" w:date="2022-01-02T19:47:00Z"/>
          <w:rFonts w:ascii="Arial Narrow" w:hAnsi="Arial Narrow" w:cs="CourierNewPSMT"/>
          <w:b/>
          <w:color w:val="000000"/>
          <w:sz w:val="28"/>
          <w:szCs w:val="28"/>
          <w:lang w:val="es-ES"/>
          <w:rPrChange w:id="5694" w:author="Ernesto del Puerto" w:date="2022-03-05T19:34:00Z">
            <w:rPr>
              <w:del w:id="5695" w:author="Ernesto del Puerto" w:date="2022-01-02T19:47:00Z"/>
              <w:rFonts w:ascii="Arial Narrow" w:hAnsi="Arial Narrow" w:cs="TimesNewRoman"/>
              <w:color w:val="000000"/>
              <w:lang w:val="es-ES"/>
            </w:rPr>
          </w:rPrChange>
        </w:rPr>
        <w:pPrChange w:id="5696" w:author="Ernesto del Puerto" w:date="2022-03-05T19:34:00Z">
          <w:pPr>
            <w:numPr>
              <w:numId w:val="74"/>
            </w:numPr>
            <w:autoSpaceDE w:val="0"/>
            <w:autoSpaceDN w:val="0"/>
            <w:adjustRightInd w:val="0"/>
            <w:spacing w:before="240"/>
            <w:ind w:left="360" w:hanging="360"/>
          </w:pPr>
        </w:pPrChange>
      </w:pPr>
      <w:del w:id="5697" w:author="Ernesto del Puerto" w:date="2022-01-02T19:47:00Z">
        <w:r w:rsidRPr="00E07166" w:rsidDel="00E326C8">
          <w:rPr>
            <w:rFonts w:ascii="Arial Narrow" w:hAnsi="Arial Narrow" w:cs="CourierNewPSMT"/>
            <w:b/>
            <w:color w:val="000000"/>
            <w:sz w:val="28"/>
            <w:szCs w:val="28"/>
            <w:lang w:val="es-ES"/>
            <w:rPrChange w:id="5698" w:author="Ernesto del Puerto" w:date="2022-03-05T19:34:00Z">
              <w:rPr>
                <w:rFonts w:ascii="Arial Narrow" w:hAnsi="Arial Narrow" w:cs="TimesNewRoman"/>
                <w:color w:val="000000"/>
                <w:lang w:val="es-ES"/>
              </w:rPr>
            </w:rPrChange>
          </w:rPr>
          <w:delText>secuencias de ADN,</w:delText>
        </w:r>
        <w:bookmarkStart w:id="5699" w:name="_Toc92129268"/>
        <w:bookmarkStart w:id="5700" w:name="_Toc92132377"/>
        <w:bookmarkStart w:id="5701" w:name="_Toc92140573"/>
        <w:bookmarkStart w:id="5702" w:name="_Toc92144921"/>
        <w:bookmarkStart w:id="5703" w:name="_Toc95647457"/>
        <w:bookmarkStart w:id="5704" w:name="_Toc95648682"/>
        <w:bookmarkStart w:id="5705" w:name="_Toc95649435"/>
        <w:bookmarkStart w:id="5706" w:name="_Toc95649978"/>
        <w:bookmarkStart w:id="5707" w:name="_Toc95650243"/>
        <w:bookmarkStart w:id="5708" w:name="_Toc95651129"/>
        <w:bookmarkStart w:id="5709" w:name="_Toc95653602"/>
        <w:bookmarkStart w:id="5710" w:name="_Toc95680175"/>
        <w:bookmarkStart w:id="5711" w:name="_Toc95681590"/>
        <w:bookmarkStart w:id="5712" w:name="_Toc96076141"/>
        <w:bookmarkStart w:id="5713" w:name="_Toc96172373"/>
        <w:bookmarkStart w:id="5714" w:name="_Toc96175193"/>
        <w:bookmarkStart w:id="5715" w:name="_Toc96194359"/>
        <w:bookmarkStart w:id="5716" w:name="_Toc96195845"/>
        <w:bookmarkStart w:id="5717" w:name="_Toc96260791"/>
        <w:bookmarkStart w:id="5718" w:name="_Toc96263725"/>
        <w:bookmarkStart w:id="5719" w:name="_Toc96265914"/>
        <w:bookmarkStart w:id="5720" w:name="_Toc96267280"/>
        <w:bookmarkStart w:id="5721" w:name="_Toc96286596"/>
        <w:bookmarkStart w:id="5722" w:name="_Toc96334858"/>
        <w:bookmarkStart w:id="5723" w:name="_Toc96338247"/>
        <w:bookmarkStart w:id="5724" w:name="_Toc96338660"/>
        <w:bookmarkStart w:id="5725" w:name="_Toc96438284"/>
        <w:bookmarkStart w:id="5726" w:name="_Toc96597640"/>
        <w:bookmarkStart w:id="5727" w:name="_Toc96597950"/>
        <w:bookmarkStart w:id="5728" w:name="_Toc96882808"/>
        <w:bookmarkStart w:id="5729" w:name="_Toc96882922"/>
        <w:bookmarkStart w:id="5730" w:name="_Toc96883036"/>
        <w:bookmarkStart w:id="5731" w:name="_Toc97123649"/>
        <w:bookmarkStart w:id="5732" w:name="_Toc97123767"/>
        <w:bookmarkStart w:id="5733" w:name="_Toc97395051"/>
        <w:bookmarkStart w:id="5734" w:name="_Toc97397847"/>
        <w:bookmarkStart w:id="5735" w:name="_Toc97397980"/>
        <w:bookmarkStart w:id="5736" w:name="_Toc97401287"/>
        <w:bookmarkStart w:id="5737" w:name="_Toc97401422"/>
        <w:bookmarkStart w:id="5738" w:name="_Toc97401557"/>
        <w:bookmarkStart w:id="5739" w:name="_Toc97404191"/>
        <w:bookmarkStart w:id="5740" w:name="_Toc97488844"/>
        <w:bookmarkStart w:id="5741" w:name="_Toc97488989"/>
        <w:bookmarkStart w:id="5742" w:name="_Toc97490065"/>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del>
    </w:p>
    <w:p w14:paraId="72293AAD" w14:textId="41A5A65C" w:rsidR="00D770A7" w:rsidRPr="00E07166" w:rsidDel="004F349E" w:rsidRDefault="00D770A7">
      <w:pPr>
        <w:numPr>
          <w:ilvl w:val="0"/>
          <w:numId w:val="1"/>
        </w:numPr>
        <w:autoSpaceDE w:val="0"/>
        <w:autoSpaceDN w:val="0"/>
        <w:adjustRightInd w:val="0"/>
        <w:spacing w:before="240"/>
        <w:rPr>
          <w:del w:id="5743" w:author="Ernesto del Puerto" w:date="2022-01-02T19:47:00Z"/>
          <w:rFonts w:ascii="Arial Narrow" w:hAnsi="Arial Narrow" w:cs="CourierNewPSMT"/>
          <w:b/>
          <w:color w:val="000000"/>
          <w:sz w:val="28"/>
          <w:szCs w:val="28"/>
          <w:lang w:val="es-ES"/>
          <w:rPrChange w:id="5744" w:author="Ernesto del Puerto" w:date="2022-03-05T19:34:00Z">
            <w:rPr>
              <w:del w:id="5745" w:author="Ernesto del Puerto" w:date="2022-01-02T19:47:00Z"/>
              <w:rFonts w:ascii="Arial Narrow" w:hAnsi="Arial Narrow" w:cs="TimesNewRoman"/>
              <w:color w:val="000000"/>
              <w:lang w:val="es-ES"/>
            </w:rPr>
          </w:rPrChange>
        </w:rPr>
        <w:pPrChange w:id="5746" w:author="Ernesto del Puerto" w:date="2022-03-05T19:34:00Z">
          <w:pPr>
            <w:numPr>
              <w:numId w:val="74"/>
            </w:numPr>
            <w:autoSpaceDE w:val="0"/>
            <w:autoSpaceDN w:val="0"/>
            <w:adjustRightInd w:val="0"/>
            <w:spacing w:before="240"/>
            <w:ind w:left="360" w:hanging="360"/>
          </w:pPr>
        </w:pPrChange>
      </w:pPr>
      <w:del w:id="5747" w:author="Ernesto del Puerto" w:date="2022-01-02T19:47:00Z">
        <w:r w:rsidRPr="00E07166" w:rsidDel="00E326C8">
          <w:rPr>
            <w:rFonts w:ascii="Arial Narrow" w:hAnsi="Arial Narrow" w:cs="CourierNewPSMT"/>
            <w:b/>
            <w:color w:val="000000"/>
            <w:sz w:val="28"/>
            <w:szCs w:val="28"/>
            <w:lang w:val="es-ES"/>
            <w:rPrChange w:id="5748" w:author="Ernesto del Puerto" w:date="2022-03-05T19:34:00Z">
              <w:rPr>
                <w:rFonts w:ascii="Arial Narrow" w:hAnsi="Arial Narrow" w:cs="TimesNewRoman"/>
                <w:color w:val="000000"/>
                <w:lang w:val="es-ES"/>
              </w:rPr>
            </w:rPrChange>
          </w:rPr>
          <w:delText>problemas de reconocimiento de voz, etc.</w:delText>
        </w:r>
        <w:bookmarkStart w:id="5749" w:name="_Toc92051851"/>
        <w:bookmarkStart w:id="5750" w:name="_Toc92129269"/>
        <w:bookmarkStart w:id="5751" w:name="_Toc92132378"/>
        <w:bookmarkStart w:id="5752" w:name="_Toc92140574"/>
        <w:bookmarkStart w:id="5753" w:name="_Toc92144922"/>
        <w:bookmarkStart w:id="5754" w:name="_Toc95647458"/>
        <w:bookmarkStart w:id="5755" w:name="_Toc95648683"/>
        <w:bookmarkStart w:id="5756" w:name="_Toc95649436"/>
        <w:bookmarkStart w:id="5757" w:name="_Toc95649979"/>
        <w:bookmarkStart w:id="5758" w:name="_Toc95650244"/>
        <w:bookmarkStart w:id="5759" w:name="_Toc95651130"/>
        <w:bookmarkStart w:id="5760" w:name="_Toc95653603"/>
        <w:bookmarkStart w:id="5761" w:name="_Toc95680176"/>
        <w:bookmarkStart w:id="5762" w:name="_Toc95681591"/>
        <w:bookmarkStart w:id="5763" w:name="_Toc96076142"/>
        <w:bookmarkStart w:id="5764" w:name="_Toc96172374"/>
        <w:bookmarkStart w:id="5765" w:name="_Toc96175194"/>
        <w:bookmarkStart w:id="5766" w:name="_Toc96194360"/>
        <w:bookmarkStart w:id="5767" w:name="_Toc96195846"/>
        <w:bookmarkStart w:id="5768" w:name="_Toc96260792"/>
        <w:bookmarkStart w:id="5769" w:name="_Toc96263726"/>
        <w:bookmarkStart w:id="5770" w:name="_Toc96265915"/>
        <w:bookmarkStart w:id="5771" w:name="_Toc96267281"/>
        <w:bookmarkStart w:id="5772" w:name="_Toc96286597"/>
        <w:bookmarkStart w:id="5773" w:name="_Toc96334859"/>
        <w:bookmarkStart w:id="5774" w:name="_Toc96338248"/>
        <w:bookmarkStart w:id="5775" w:name="_Toc96338661"/>
        <w:bookmarkStart w:id="5776" w:name="_Toc96438285"/>
        <w:bookmarkStart w:id="5777" w:name="_Toc96597641"/>
        <w:bookmarkStart w:id="5778" w:name="_Toc96597951"/>
        <w:bookmarkStart w:id="5779" w:name="_Toc96882809"/>
        <w:bookmarkStart w:id="5780" w:name="_Toc96882923"/>
        <w:bookmarkStart w:id="5781" w:name="_Toc96883037"/>
        <w:bookmarkStart w:id="5782" w:name="_Toc97123650"/>
        <w:bookmarkStart w:id="5783" w:name="_Toc97123768"/>
        <w:bookmarkStart w:id="5784" w:name="_Toc97395052"/>
        <w:bookmarkStart w:id="5785" w:name="_Toc97397848"/>
        <w:bookmarkStart w:id="5786" w:name="_Toc97397981"/>
        <w:bookmarkStart w:id="5787" w:name="_Toc97401288"/>
        <w:bookmarkStart w:id="5788" w:name="_Toc97401423"/>
        <w:bookmarkStart w:id="5789" w:name="_Toc97401558"/>
        <w:bookmarkStart w:id="5790" w:name="_Toc97404192"/>
        <w:bookmarkStart w:id="5791" w:name="_Toc97488845"/>
        <w:bookmarkStart w:id="5792" w:name="_Toc97488990"/>
        <w:bookmarkStart w:id="5793" w:name="_Toc97490066"/>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del>
    </w:p>
    <w:p w14:paraId="1B6D25C0" w14:textId="48FE9B8B" w:rsidR="004F349E" w:rsidRPr="00FB072B" w:rsidRDefault="004F349E">
      <w:pPr>
        <w:pStyle w:val="Ttulo1"/>
        <w:numPr>
          <w:ilvl w:val="0"/>
          <w:numId w:val="1"/>
        </w:numPr>
        <w:rPr>
          <w:ins w:id="5794" w:author="Ernesto del Puerto" w:date="2022-01-02T21:32:00Z"/>
          <w:rFonts w:ascii="Arial Narrow" w:eastAsia="Times New Roman" w:hAnsi="Arial Narrow" w:cs="CourierNewPSMT"/>
          <w:b/>
          <w:color w:val="000000"/>
          <w:sz w:val="28"/>
          <w:szCs w:val="28"/>
          <w:lang w:val="es-ES"/>
          <w:rPrChange w:id="5795" w:author="Ernesto del Puerto" w:date="2022-01-02T21:34:00Z">
            <w:rPr>
              <w:ins w:id="5796" w:author="Ernesto del Puerto" w:date="2022-01-02T21:32:00Z"/>
              <w:rFonts w:ascii="Source Sans Pro" w:hAnsi="Source Sans Pro"/>
              <w:color w:val="333333"/>
              <w:sz w:val="51"/>
              <w:szCs w:val="51"/>
            </w:rPr>
          </w:rPrChange>
        </w:rPr>
        <w:pPrChange w:id="5797" w:author="Ernesto del Puerto" w:date="2022-03-05T19:34:00Z">
          <w:pPr>
            <w:pStyle w:val="Ttulo1"/>
            <w:shd w:val="clear" w:color="auto" w:fill="FFFFFF"/>
            <w:spacing w:before="315" w:after="158"/>
          </w:pPr>
        </w:pPrChange>
      </w:pPr>
      <w:bookmarkStart w:id="5798" w:name="_Toc97490067"/>
      <w:ins w:id="5799" w:author="Ernesto del Puerto" w:date="2022-01-02T21:32:00Z">
        <w:r w:rsidRPr="00FB072B">
          <w:rPr>
            <w:rFonts w:ascii="Arial Narrow" w:eastAsia="Times New Roman" w:hAnsi="Arial Narrow" w:cs="CourierNewPSMT"/>
            <w:b/>
            <w:color w:val="000000"/>
            <w:sz w:val="28"/>
            <w:szCs w:val="28"/>
            <w:lang w:val="es-ES"/>
            <w:rPrChange w:id="5800" w:author="Ernesto del Puerto" w:date="2022-01-02T21:34:00Z">
              <w:rPr>
                <w:rFonts w:ascii="Source Sans Pro" w:hAnsi="Source Sans Pro"/>
                <w:b/>
                <w:bCs/>
                <w:color w:val="333333"/>
                <w:sz w:val="51"/>
                <w:szCs w:val="51"/>
              </w:rPr>
            </w:rPrChange>
          </w:rPr>
          <w:t>Fuentes Bibliográficas</w:t>
        </w:r>
        <w:bookmarkEnd w:id="5798"/>
      </w:ins>
    </w:p>
    <w:p w14:paraId="51B83688" w14:textId="77777777" w:rsidR="00FB072B" w:rsidRDefault="004F349E" w:rsidP="00FB072B">
      <w:pPr>
        <w:pStyle w:val="Prrafodelista"/>
        <w:numPr>
          <w:ilvl w:val="0"/>
          <w:numId w:val="72"/>
        </w:numPr>
        <w:autoSpaceDE w:val="0"/>
        <w:autoSpaceDN w:val="0"/>
        <w:adjustRightInd w:val="0"/>
        <w:spacing w:before="240"/>
        <w:rPr>
          <w:ins w:id="5801" w:author="Ernesto del Puerto" w:date="2022-01-02T21:35:00Z"/>
          <w:rFonts w:ascii="Arial Narrow" w:hAnsi="Arial Narrow" w:cs="TimesNewRoman"/>
          <w:color w:val="000000"/>
          <w:lang w:val="es-ES"/>
        </w:rPr>
      </w:pPr>
      <w:ins w:id="5802" w:author="Ernesto del Puerto" w:date="2022-01-02T21:32:00Z">
        <w:r w:rsidRPr="00FB072B">
          <w:rPr>
            <w:rFonts w:ascii="Arial Narrow" w:hAnsi="Arial Narrow" w:cs="TimesNewRoman"/>
            <w:color w:val="000000"/>
            <w:lang w:val="es-ES"/>
            <w:rPrChange w:id="5803" w:author="Ernesto del Puerto" w:date="2022-01-02T21:35:00Z">
              <w:rPr>
                <w:rFonts w:ascii="Source Sans Pro" w:hAnsi="Source Sans Pro"/>
                <w:color w:val="333333"/>
                <w:sz w:val="23"/>
                <w:szCs w:val="23"/>
              </w:rPr>
            </w:rPrChange>
          </w:rPr>
          <w:fldChar w:fldCharType="begin"/>
        </w:r>
        <w:r w:rsidRPr="00FB072B">
          <w:rPr>
            <w:rFonts w:ascii="Arial Narrow" w:hAnsi="Arial Narrow" w:cs="TimesNewRoman"/>
            <w:color w:val="000000"/>
            <w:lang w:val="es-ES"/>
            <w:rPrChange w:id="5804" w:author="Ernesto del Puerto" w:date="2022-01-02T21:35:00Z">
              <w:rPr>
                <w:rFonts w:ascii="Source Sans Pro" w:hAnsi="Source Sans Pro"/>
                <w:color w:val="333333"/>
                <w:sz w:val="23"/>
                <w:szCs w:val="23"/>
              </w:rPr>
            </w:rPrChange>
          </w:rPr>
          <w:instrText xml:space="preserve"> HYPERLINK "https://support.rstudio.com/hc/en-us/articles/218611977-Importing-Data-with-RStudio" </w:instrText>
        </w:r>
        <w:r w:rsidRPr="00FB072B">
          <w:rPr>
            <w:rFonts w:ascii="Arial Narrow" w:hAnsi="Arial Narrow" w:cs="TimesNewRoman"/>
            <w:color w:val="000000"/>
            <w:lang w:val="es-ES"/>
            <w:rPrChange w:id="5805" w:author="Ernesto del Puerto" w:date="2022-01-02T21:35:00Z">
              <w:rPr>
                <w:rFonts w:ascii="Source Sans Pro" w:hAnsi="Source Sans Pro"/>
                <w:color w:val="333333"/>
                <w:sz w:val="23"/>
                <w:szCs w:val="23"/>
              </w:rPr>
            </w:rPrChange>
          </w:rPr>
          <w:fldChar w:fldCharType="separate"/>
        </w:r>
        <w:r w:rsidRPr="00FB072B">
          <w:rPr>
            <w:rFonts w:ascii="Arial Narrow" w:hAnsi="Arial Narrow" w:cs="TimesNewRoman"/>
            <w:color w:val="000000"/>
            <w:lang w:val="es-ES"/>
            <w:rPrChange w:id="5806" w:author="Ernesto del Puerto" w:date="2022-01-02T21:35:00Z">
              <w:rPr>
                <w:rStyle w:val="Hipervnculo"/>
                <w:rFonts w:ascii="Source Sans Pro" w:hAnsi="Source Sans Pro"/>
                <w:color w:val="2780E3"/>
                <w:sz w:val="23"/>
                <w:szCs w:val="23"/>
              </w:rPr>
            </w:rPrChange>
          </w:rPr>
          <w:t>https://support.rstudio.com/hc/en-us/articles/218611977-Importing-Data-with-RStudio</w:t>
        </w:r>
        <w:r w:rsidRPr="00FB072B">
          <w:rPr>
            <w:rFonts w:ascii="Arial Narrow" w:hAnsi="Arial Narrow" w:cs="TimesNewRoman"/>
            <w:color w:val="000000"/>
            <w:lang w:val="es-ES"/>
            <w:rPrChange w:id="5807" w:author="Ernesto del Puerto" w:date="2022-01-02T21:35:00Z">
              <w:rPr>
                <w:rFonts w:ascii="Source Sans Pro" w:hAnsi="Source Sans Pro"/>
                <w:color w:val="333333"/>
                <w:sz w:val="23"/>
                <w:szCs w:val="23"/>
              </w:rPr>
            </w:rPrChange>
          </w:rPr>
          <w:fldChar w:fldCharType="end"/>
        </w:r>
      </w:ins>
    </w:p>
    <w:p w14:paraId="2CCCB372" w14:textId="77777777" w:rsidR="00FB072B" w:rsidRDefault="004F349E" w:rsidP="00FB072B">
      <w:pPr>
        <w:pStyle w:val="Prrafodelista"/>
        <w:numPr>
          <w:ilvl w:val="0"/>
          <w:numId w:val="72"/>
        </w:numPr>
        <w:autoSpaceDE w:val="0"/>
        <w:autoSpaceDN w:val="0"/>
        <w:adjustRightInd w:val="0"/>
        <w:spacing w:before="240"/>
        <w:rPr>
          <w:ins w:id="5808" w:author="Ernesto del Puerto" w:date="2022-01-02T21:35:00Z"/>
          <w:rFonts w:ascii="Arial Narrow" w:hAnsi="Arial Narrow" w:cs="TimesNewRoman"/>
          <w:color w:val="000000"/>
          <w:lang w:val="es-ES"/>
        </w:rPr>
      </w:pPr>
      <w:ins w:id="5809" w:author="Ernesto del Puerto" w:date="2022-01-02T21:32:00Z">
        <w:r w:rsidRPr="00FB072B">
          <w:rPr>
            <w:rFonts w:ascii="Arial Narrow" w:hAnsi="Arial Narrow" w:cs="TimesNewRoman"/>
            <w:color w:val="000000"/>
            <w:lang w:val="es-ES"/>
            <w:rPrChange w:id="5810" w:author="Ernesto del Puerto" w:date="2022-01-02T21:35:00Z">
              <w:rPr>
                <w:rFonts w:ascii="Source Sans Pro" w:hAnsi="Source Sans Pro"/>
                <w:color w:val="333333"/>
                <w:sz w:val="23"/>
                <w:szCs w:val="23"/>
              </w:rPr>
            </w:rPrChange>
          </w:rPr>
          <w:fldChar w:fldCharType="begin"/>
        </w:r>
        <w:r w:rsidRPr="00FB072B">
          <w:rPr>
            <w:rFonts w:ascii="Arial Narrow" w:hAnsi="Arial Narrow" w:cs="TimesNewRoman"/>
            <w:color w:val="000000"/>
            <w:lang w:val="es-ES"/>
            <w:rPrChange w:id="5811" w:author="Ernesto del Puerto" w:date="2022-01-02T21:35:00Z">
              <w:rPr>
                <w:rFonts w:ascii="Source Sans Pro" w:hAnsi="Source Sans Pro"/>
                <w:color w:val="333333"/>
                <w:sz w:val="23"/>
                <w:szCs w:val="23"/>
              </w:rPr>
            </w:rPrChange>
          </w:rPr>
          <w:instrText xml:space="preserve"> HYPERLINK "http://juangabrielgomila.com/en/database-r-tutorial/" </w:instrText>
        </w:r>
        <w:r w:rsidRPr="00FB072B">
          <w:rPr>
            <w:rFonts w:ascii="Arial Narrow" w:hAnsi="Arial Narrow" w:cs="TimesNewRoman"/>
            <w:color w:val="000000"/>
            <w:lang w:val="es-ES"/>
            <w:rPrChange w:id="5812" w:author="Ernesto del Puerto" w:date="2022-01-02T21:35:00Z">
              <w:rPr>
                <w:rFonts w:ascii="Source Sans Pro" w:hAnsi="Source Sans Pro"/>
                <w:color w:val="333333"/>
                <w:sz w:val="23"/>
                <w:szCs w:val="23"/>
              </w:rPr>
            </w:rPrChange>
          </w:rPr>
          <w:fldChar w:fldCharType="separate"/>
        </w:r>
        <w:r w:rsidRPr="00FB072B">
          <w:rPr>
            <w:rFonts w:ascii="Arial Narrow" w:hAnsi="Arial Narrow" w:cs="TimesNewRoman"/>
            <w:color w:val="000000"/>
            <w:lang w:val="es-ES"/>
            <w:rPrChange w:id="5813" w:author="Ernesto del Puerto" w:date="2022-01-02T21:35:00Z">
              <w:rPr>
                <w:rStyle w:val="Hipervnculo"/>
                <w:rFonts w:ascii="Source Sans Pro" w:hAnsi="Source Sans Pro"/>
                <w:color w:val="2780E3"/>
                <w:sz w:val="23"/>
                <w:szCs w:val="23"/>
              </w:rPr>
            </w:rPrChange>
          </w:rPr>
          <w:t>http://juangabrielgomila.com/en/database-r-tutorial/</w:t>
        </w:r>
        <w:r w:rsidRPr="00FB072B">
          <w:rPr>
            <w:rFonts w:ascii="Arial Narrow" w:hAnsi="Arial Narrow" w:cs="TimesNewRoman"/>
            <w:color w:val="000000"/>
            <w:lang w:val="es-ES"/>
            <w:rPrChange w:id="5814" w:author="Ernesto del Puerto" w:date="2022-01-02T21:35:00Z">
              <w:rPr>
                <w:rFonts w:ascii="Source Sans Pro" w:hAnsi="Source Sans Pro"/>
                <w:color w:val="333333"/>
                <w:sz w:val="23"/>
                <w:szCs w:val="23"/>
              </w:rPr>
            </w:rPrChange>
          </w:rPr>
          <w:fldChar w:fldCharType="end"/>
        </w:r>
      </w:ins>
    </w:p>
    <w:p w14:paraId="1E73B531" w14:textId="77777777" w:rsidR="00FB072B" w:rsidRDefault="004F349E" w:rsidP="00FB072B">
      <w:pPr>
        <w:pStyle w:val="Prrafodelista"/>
        <w:numPr>
          <w:ilvl w:val="0"/>
          <w:numId w:val="72"/>
        </w:numPr>
        <w:autoSpaceDE w:val="0"/>
        <w:autoSpaceDN w:val="0"/>
        <w:adjustRightInd w:val="0"/>
        <w:spacing w:before="240"/>
        <w:rPr>
          <w:ins w:id="5815" w:author="Ernesto del Puerto" w:date="2022-01-02T21:35:00Z"/>
          <w:rFonts w:ascii="Arial Narrow" w:hAnsi="Arial Narrow" w:cs="TimesNewRoman"/>
          <w:color w:val="000000"/>
          <w:lang w:val="es-ES"/>
        </w:rPr>
      </w:pPr>
      <w:ins w:id="5816" w:author="Ernesto del Puerto" w:date="2022-01-02T21:32:00Z">
        <w:r w:rsidRPr="00FB072B">
          <w:rPr>
            <w:rFonts w:ascii="Arial Narrow" w:hAnsi="Arial Narrow" w:cs="TimesNewRoman"/>
            <w:color w:val="000000"/>
            <w:lang w:val="es-ES"/>
            <w:rPrChange w:id="5817" w:author="Ernesto del Puerto" w:date="2022-01-02T21:35:00Z">
              <w:rPr>
                <w:rFonts w:ascii="Source Sans Pro" w:hAnsi="Source Sans Pro"/>
                <w:color w:val="333333"/>
                <w:sz w:val="23"/>
                <w:szCs w:val="23"/>
              </w:rPr>
            </w:rPrChange>
          </w:rPr>
          <w:fldChar w:fldCharType="begin"/>
        </w:r>
        <w:r w:rsidRPr="00FB072B">
          <w:rPr>
            <w:rFonts w:ascii="Arial Narrow" w:hAnsi="Arial Narrow" w:cs="TimesNewRoman"/>
            <w:color w:val="000000"/>
            <w:lang w:val="es-ES"/>
            <w:rPrChange w:id="5818" w:author="Ernesto del Puerto" w:date="2022-01-02T21:35:00Z">
              <w:rPr>
                <w:rFonts w:ascii="Source Sans Pro" w:hAnsi="Source Sans Pro"/>
                <w:color w:val="333333"/>
                <w:sz w:val="23"/>
                <w:szCs w:val="23"/>
              </w:rPr>
            </w:rPrChange>
          </w:rPr>
          <w:instrText xml:space="preserve"> HYPERLINK "https://www.gartner.com/en/documents/3898487" </w:instrText>
        </w:r>
        <w:r w:rsidRPr="00FB072B">
          <w:rPr>
            <w:rFonts w:ascii="Arial Narrow" w:hAnsi="Arial Narrow" w:cs="TimesNewRoman"/>
            <w:color w:val="000000"/>
            <w:lang w:val="es-ES"/>
            <w:rPrChange w:id="5819" w:author="Ernesto del Puerto" w:date="2022-01-02T21:35:00Z">
              <w:rPr>
                <w:rFonts w:ascii="Source Sans Pro" w:hAnsi="Source Sans Pro"/>
                <w:color w:val="333333"/>
                <w:sz w:val="23"/>
                <w:szCs w:val="23"/>
              </w:rPr>
            </w:rPrChange>
          </w:rPr>
          <w:fldChar w:fldCharType="separate"/>
        </w:r>
        <w:r w:rsidRPr="00FB072B">
          <w:rPr>
            <w:rFonts w:ascii="Arial Narrow" w:hAnsi="Arial Narrow" w:cs="TimesNewRoman"/>
            <w:color w:val="000000"/>
            <w:lang w:val="es-ES"/>
            <w:rPrChange w:id="5820" w:author="Ernesto del Puerto" w:date="2022-01-02T21:35:00Z">
              <w:rPr>
                <w:rStyle w:val="Hipervnculo"/>
                <w:rFonts w:ascii="Source Sans Pro" w:hAnsi="Source Sans Pro"/>
                <w:color w:val="2780E3"/>
                <w:sz w:val="23"/>
                <w:szCs w:val="23"/>
              </w:rPr>
            </w:rPrChange>
          </w:rPr>
          <w:t>https://www.gartner.com/en/documents/3898487</w:t>
        </w:r>
        <w:r w:rsidRPr="00FB072B">
          <w:rPr>
            <w:rFonts w:ascii="Arial Narrow" w:hAnsi="Arial Narrow" w:cs="TimesNewRoman"/>
            <w:color w:val="000000"/>
            <w:lang w:val="es-ES"/>
            <w:rPrChange w:id="5821" w:author="Ernesto del Puerto" w:date="2022-01-02T21:35:00Z">
              <w:rPr>
                <w:rFonts w:ascii="Source Sans Pro" w:hAnsi="Source Sans Pro"/>
                <w:color w:val="333333"/>
                <w:sz w:val="23"/>
                <w:szCs w:val="23"/>
              </w:rPr>
            </w:rPrChange>
          </w:rPr>
          <w:fldChar w:fldCharType="end"/>
        </w:r>
      </w:ins>
    </w:p>
    <w:p w14:paraId="758FAF47" w14:textId="77777777" w:rsidR="00FB072B" w:rsidRDefault="004F349E" w:rsidP="00FB072B">
      <w:pPr>
        <w:pStyle w:val="Prrafodelista"/>
        <w:numPr>
          <w:ilvl w:val="0"/>
          <w:numId w:val="72"/>
        </w:numPr>
        <w:autoSpaceDE w:val="0"/>
        <w:autoSpaceDN w:val="0"/>
        <w:adjustRightInd w:val="0"/>
        <w:spacing w:before="240"/>
        <w:rPr>
          <w:ins w:id="5822" w:author="Ernesto del Puerto" w:date="2022-01-02T21:36:00Z"/>
          <w:rFonts w:ascii="Arial Narrow" w:hAnsi="Arial Narrow" w:cs="TimesNewRoman"/>
          <w:color w:val="000000"/>
          <w:lang w:val="es-ES"/>
        </w:rPr>
      </w:pPr>
      <w:ins w:id="5823" w:author="Ernesto del Puerto" w:date="2022-01-02T21:32:00Z">
        <w:r w:rsidRPr="00FB072B">
          <w:rPr>
            <w:rFonts w:ascii="Arial Narrow" w:hAnsi="Arial Narrow" w:cs="TimesNewRoman"/>
            <w:color w:val="000000"/>
            <w:lang w:val="es-ES"/>
            <w:rPrChange w:id="5824" w:author="Ernesto del Puerto" w:date="2022-01-02T21:35:00Z">
              <w:rPr>
                <w:rFonts w:ascii="Source Sans Pro" w:hAnsi="Source Sans Pro"/>
                <w:color w:val="333333"/>
                <w:sz w:val="23"/>
                <w:szCs w:val="23"/>
              </w:rPr>
            </w:rPrChange>
          </w:rPr>
          <w:fldChar w:fldCharType="begin"/>
        </w:r>
        <w:r w:rsidRPr="00FB072B">
          <w:rPr>
            <w:rFonts w:ascii="Arial Narrow" w:hAnsi="Arial Narrow" w:cs="TimesNewRoman"/>
            <w:color w:val="000000"/>
            <w:lang w:val="es-ES"/>
            <w:rPrChange w:id="5825" w:author="Ernesto del Puerto" w:date="2022-01-02T21:35:00Z">
              <w:rPr>
                <w:rFonts w:ascii="Source Sans Pro" w:hAnsi="Source Sans Pro"/>
                <w:color w:val="333333"/>
                <w:sz w:val="23"/>
                <w:szCs w:val="23"/>
              </w:rPr>
            </w:rPrChange>
          </w:rPr>
          <w:instrText xml:space="preserve"> HYPERLINK "https://www.teradata.com/Resources/Analyst-Reports/Gartner-Magic-Quadrant-Data-Management-Analytics" </w:instrText>
        </w:r>
        <w:r w:rsidRPr="00FB072B">
          <w:rPr>
            <w:rFonts w:ascii="Arial Narrow" w:hAnsi="Arial Narrow" w:cs="TimesNewRoman"/>
            <w:color w:val="000000"/>
            <w:lang w:val="es-ES"/>
            <w:rPrChange w:id="5826" w:author="Ernesto del Puerto" w:date="2022-01-02T21:35:00Z">
              <w:rPr>
                <w:rFonts w:ascii="Source Sans Pro" w:hAnsi="Source Sans Pro"/>
                <w:color w:val="333333"/>
                <w:sz w:val="23"/>
                <w:szCs w:val="23"/>
              </w:rPr>
            </w:rPrChange>
          </w:rPr>
          <w:fldChar w:fldCharType="separate"/>
        </w:r>
        <w:r w:rsidRPr="00FB072B">
          <w:rPr>
            <w:rFonts w:ascii="Arial Narrow" w:hAnsi="Arial Narrow" w:cs="TimesNewRoman"/>
            <w:color w:val="000000"/>
            <w:lang w:val="es-ES"/>
            <w:rPrChange w:id="5827" w:author="Ernesto del Puerto" w:date="2022-01-02T21:35:00Z">
              <w:rPr>
                <w:rStyle w:val="Hipervnculo"/>
                <w:rFonts w:ascii="Source Sans Pro" w:hAnsi="Source Sans Pro"/>
                <w:color w:val="2780E3"/>
                <w:sz w:val="23"/>
                <w:szCs w:val="23"/>
              </w:rPr>
            </w:rPrChange>
          </w:rPr>
          <w:t>https://www.teradata.com/Resources/Analyst-Reports/Gartner-Magic-Quadrant-Data-Management-Analytics</w:t>
        </w:r>
        <w:r w:rsidRPr="00FB072B">
          <w:rPr>
            <w:rFonts w:ascii="Arial Narrow" w:hAnsi="Arial Narrow" w:cs="TimesNewRoman"/>
            <w:color w:val="000000"/>
            <w:lang w:val="es-ES"/>
            <w:rPrChange w:id="5828" w:author="Ernesto del Puerto" w:date="2022-01-02T21:35:00Z">
              <w:rPr>
                <w:rFonts w:ascii="Source Sans Pro" w:hAnsi="Source Sans Pro"/>
                <w:color w:val="333333"/>
                <w:sz w:val="23"/>
                <w:szCs w:val="23"/>
              </w:rPr>
            </w:rPrChange>
          </w:rPr>
          <w:fldChar w:fldCharType="end"/>
        </w:r>
      </w:ins>
    </w:p>
    <w:p w14:paraId="5CFA94E1" w14:textId="77777777" w:rsidR="00FB072B" w:rsidRDefault="004F349E" w:rsidP="00FB072B">
      <w:pPr>
        <w:pStyle w:val="Prrafodelista"/>
        <w:numPr>
          <w:ilvl w:val="0"/>
          <w:numId w:val="72"/>
        </w:numPr>
        <w:autoSpaceDE w:val="0"/>
        <w:autoSpaceDN w:val="0"/>
        <w:adjustRightInd w:val="0"/>
        <w:spacing w:before="240"/>
        <w:rPr>
          <w:ins w:id="5829" w:author="Ernesto del Puerto" w:date="2022-01-02T21:36:00Z"/>
          <w:rFonts w:ascii="Arial Narrow" w:hAnsi="Arial Narrow" w:cs="TimesNewRoman"/>
          <w:color w:val="000000"/>
          <w:lang w:val="es-ES"/>
        </w:rPr>
      </w:pPr>
      <w:ins w:id="5830" w:author="Ernesto del Puerto" w:date="2022-01-02T21:32:00Z">
        <w:r w:rsidRPr="00FB072B">
          <w:rPr>
            <w:rFonts w:ascii="Arial Narrow" w:hAnsi="Arial Narrow" w:cs="TimesNewRoman"/>
            <w:color w:val="000000"/>
            <w:lang w:val="es-ES"/>
            <w:rPrChange w:id="5831" w:author="Ernesto del Puerto" w:date="2022-01-02T21:35:00Z">
              <w:rPr>
                <w:rFonts w:ascii="Source Sans Pro" w:hAnsi="Source Sans Pro"/>
                <w:color w:val="333333"/>
                <w:sz w:val="23"/>
                <w:szCs w:val="23"/>
              </w:rPr>
            </w:rPrChange>
          </w:rPr>
          <w:fldChar w:fldCharType="begin"/>
        </w:r>
        <w:r w:rsidRPr="00FB072B">
          <w:rPr>
            <w:rFonts w:ascii="Arial Narrow" w:hAnsi="Arial Narrow" w:cs="TimesNewRoman"/>
            <w:color w:val="000000"/>
            <w:lang w:val="es-ES"/>
            <w:rPrChange w:id="5832" w:author="Ernesto del Puerto" w:date="2022-01-02T21:35:00Z">
              <w:rPr>
                <w:rFonts w:ascii="Source Sans Pro" w:hAnsi="Source Sans Pro"/>
                <w:color w:val="333333"/>
                <w:sz w:val="23"/>
                <w:szCs w:val="23"/>
              </w:rPr>
            </w:rPrChange>
          </w:rPr>
          <w:instrText xml:space="preserve"> HYPERLINK "https://solutionsreview.com/data-management/the-10-best-data-management-solutions-for-analytics-for-2019/" </w:instrText>
        </w:r>
        <w:r w:rsidRPr="00FB072B">
          <w:rPr>
            <w:rFonts w:ascii="Arial Narrow" w:hAnsi="Arial Narrow" w:cs="TimesNewRoman"/>
            <w:color w:val="000000"/>
            <w:lang w:val="es-ES"/>
            <w:rPrChange w:id="5833" w:author="Ernesto del Puerto" w:date="2022-01-02T21:35:00Z">
              <w:rPr>
                <w:rFonts w:ascii="Source Sans Pro" w:hAnsi="Source Sans Pro"/>
                <w:color w:val="333333"/>
                <w:sz w:val="23"/>
                <w:szCs w:val="23"/>
              </w:rPr>
            </w:rPrChange>
          </w:rPr>
          <w:fldChar w:fldCharType="separate"/>
        </w:r>
        <w:r w:rsidRPr="00FB072B">
          <w:rPr>
            <w:rFonts w:ascii="Arial Narrow" w:hAnsi="Arial Narrow" w:cs="TimesNewRoman"/>
            <w:color w:val="000000"/>
            <w:lang w:val="es-ES"/>
            <w:rPrChange w:id="5834" w:author="Ernesto del Puerto" w:date="2022-01-02T21:35:00Z">
              <w:rPr>
                <w:rStyle w:val="Hipervnculo"/>
                <w:rFonts w:ascii="Source Sans Pro" w:hAnsi="Source Sans Pro"/>
                <w:color w:val="2780E3"/>
                <w:sz w:val="23"/>
                <w:szCs w:val="23"/>
              </w:rPr>
            </w:rPrChange>
          </w:rPr>
          <w:t>https://solutionsreview.com/data-management/the-10-best-data-management-solutions-for-analytics-for-2019/</w:t>
        </w:r>
        <w:r w:rsidRPr="00FB072B">
          <w:rPr>
            <w:rFonts w:ascii="Arial Narrow" w:hAnsi="Arial Narrow" w:cs="TimesNewRoman"/>
            <w:color w:val="000000"/>
            <w:lang w:val="es-ES"/>
            <w:rPrChange w:id="5835" w:author="Ernesto del Puerto" w:date="2022-01-02T21:35:00Z">
              <w:rPr>
                <w:rFonts w:ascii="Source Sans Pro" w:hAnsi="Source Sans Pro"/>
                <w:color w:val="333333"/>
                <w:sz w:val="23"/>
                <w:szCs w:val="23"/>
              </w:rPr>
            </w:rPrChange>
          </w:rPr>
          <w:fldChar w:fldCharType="end"/>
        </w:r>
      </w:ins>
    </w:p>
    <w:p w14:paraId="3611F5AE" w14:textId="77777777" w:rsidR="00FB072B" w:rsidRDefault="004F349E" w:rsidP="00FB072B">
      <w:pPr>
        <w:pStyle w:val="Prrafodelista"/>
        <w:numPr>
          <w:ilvl w:val="0"/>
          <w:numId w:val="72"/>
        </w:numPr>
        <w:autoSpaceDE w:val="0"/>
        <w:autoSpaceDN w:val="0"/>
        <w:adjustRightInd w:val="0"/>
        <w:spacing w:before="240"/>
        <w:rPr>
          <w:ins w:id="5836" w:author="Ernesto del Puerto" w:date="2022-01-02T21:36:00Z"/>
          <w:rFonts w:ascii="Arial Narrow" w:hAnsi="Arial Narrow" w:cs="TimesNewRoman"/>
          <w:color w:val="000000"/>
          <w:lang w:val="es-ES"/>
        </w:rPr>
      </w:pPr>
      <w:ins w:id="5837" w:author="Ernesto del Puerto" w:date="2022-01-02T21:32:00Z">
        <w:r w:rsidRPr="00FB072B">
          <w:rPr>
            <w:rFonts w:ascii="Arial Narrow" w:hAnsi="Arial Narrow" w:cs="TimesNewRoman"/>
            <w:color w:val="000000"/>
            <w:lang w:val="es-ES"/>
            <w:rPrChange w:id="5838" w:author="Ernesto del Puerto" w:date="2022-01-02T21:35:00Z">
              <w:rPr>
                <w:rFonts w:ascii="Source Sans Pro" w:hAnsi="Source Sans Pro"/>
                <w:color w:val="333333"/>
                <w:sz w:val="23"/>
                <w:szCs w:val="23"/>
              </w:rPr>
            </w:rPrChange>
          </w:rPr>
          <w:fldChar w:fldCharType="begin"/>
        </w:r>
        <w:r w:rsidRPr="00FB072B">
          <w:rPr>
            <w:rFonts w:ascii="Arial Narrow" w:hAnsi="Arial Narrow" w:cs="TimesNewRoman"/>
            <w:color w:val="000000"/>
            <w:lang w:val="es-ES"/>
            <w:rPrChange w:id="5839" w:author="Ernesto del Puerto" w:date="2022-01-02T21:35:00Z">
              <w:rPr>
                <w:rFonts w:ascii="Source Sans Pro" w:hAnsi="Source Sans Pro"/>
                <w:color w:val="333333"/>
                <w:sz w:val="23"/>
                <w:szCs w:val="23"/>
              </w:rPr>
            </w:rPrChange>
          </w:rPr>
          <w:instrText xml:space="preserve"> HYPERLINK "https://docs.microsoft.com/es-es/sql/advanced-analytics/r/save-and-load-r-objects-from-sql-server-using-odbc?view=sql-server-2017" </w:instrText>
        </w:r>
        <w:r w:rsidRPr="00FB072B">
          <w:rPr>
            <w:rFonts w:ascii="Arial Narrow" w:hAnsi="Arial Narrow" w:cs="TimesNewRoman"/>
            <w:color w:val="000000"/>
            <w:lang w:val="es-ES"/>
            <w:rPrChange w:id="5840" w:author="Ernesto del Puerto" w:date="2022-01-02T21:35:00Z">
              <w:rPr>
                <w:rFonts w:ascii="Source Sans Pro" w:hAnsi="Source Sans Pro"/>
                <w:color w:val="333333"/>
                <w:sz w:val="23"/>
                <w:szCs w:val="23"/>
              </w:rPr>
            </w:rPrChange>
          </w:rPr>
          <w:fldChar w:fldCharType="separate"/>
        </w:r>
        <w:r w:rsidRPr="00FB072B">
          <w:rPr>
            <w:rFonts w:ascii="Arial Narrow" w:hAnsi="Arial Narrow" w:cs="TimesNewRoman"/>
            <w:color w:val="000000"/>
            <w:lang w:val="es-ES"/>
            <w:rPrChange w:id="5841" w:author="Ernesto del Puerto" w:date="2022-01-02T21:35:00Z">
              <w:rPr>
                <w:rStyle w:val="Hipervnculo"/>
                <w:rFonts w:ascii="Source Sans Pro" w:hAnsi="Source Sans Pro"/>
                <w:color w:val="2780E3"/>
                <w:sz w:val="23"/>
                <w:szCs w:val="23"/>
              </w:rPr>
            </w:rPrChange>
          </w:rPr>
          <w:t>https://docs.microsoft.com/es-es/sql/advanced-analytics/r/save-and-load-r-objects-from-sql-server-using-odbc?view=sql-server-2017</w:t>
        </w:r>
        <w:r w:rsidRPr="00FB072B">
          <w:rPr>
            <w:rFonts w:ascii="Arial Narrow" w:hAnsi="Arial Narrow" w:cs="TimesNewRoman"/>
            <w:color w:val="000000"/>
            <w:lang w:val="es-ES"/>
            <w:rPrChange w:id="5842" w:author="Ernesto del Puerto" w:date="2022-01-02T21:35:00Z">
              <w:rPr>
                <w:rFonts w:ascii="Source Sans Pro" w:hAnsi="Source Sans Pro"/>
                <w:color w:val="333333"/>
                <w:sz w:val="23"/>
                <w:szCs w:val="23"/>
              </w:rPr>
            </w:rPrChange>
          </w:rPr>
          <w:fldChar w:fldCharType="end"/>
        </w:r>
      </w:ins>
    </w:p>
    <w:p w14:paraId="454DFD1C" w14:textId="4FA64873" w:rsidR="004F349E" w:rsidRDefault="004F349E">
      <w:pPr>
        <w:pStyle w:val="Prrafodelista"/>
        <w:numPr>
          <w:ilvl w:val="0"/>
          <w:numId w:val="72"/>
        </w:numPr>
        <w:autoSpaceDE w:val="0"/>
        <w:autoSpaceDN w:val="0"/>
        <w:adjustRightInd w:val="0"/>
        <w:spacing w:before="240"/>
        <w:rPr>
          <w:ins w:id="5843" w:author="Ernesto del Puerto" w:date="2022-02-19T14:12:00Z"/>
          <w:rFonts w:ascii="Arial Narrow" w:hAnsi="Arial Narrow" w:cs="TimesNewRoman"/>
          <w:color w:val="000000"/>
          <w:lang w:val="es-ES"/>
        </w:rPr>
      </w:pPr>
      <w:ins w:id="5844" w:author="Ernesto del Puerto" w:date="2022-01-02T21:32:00Z">
        <w:r w:rsidRPr="00FB072B">
          <w:rPr>
            <w:rFonts w:ascii="Arial Narrow" w:hAnsi="Arial Narrow" w:cs="TimesNewRoman"/>
            <w:color w:val="000000"/>
            <w:lang w:val="es-ES"/>
            <w:rPrChange w:id="5845" w:author="Ernesto del Puerto" w:date="2022-01-02T21:35:00Z">
              <w:rPr>
                <w:rFonts w:ascii="Source Sans Pro" w:hAnsi="Source Sans Pro"/>
                <w:color w:val="333333"/>
                <w:sz w:val="23"/>
                <w:szCs w:val="23"/>
                <w:lang w:val="es-AR" w:eastAsia="es-AR"/>
              </w:rPr>
            </w:rPrChange>
          </w:rPr>
          <w:fldChar w:fldCharType="begin"/>
        </w:r>
        <w:r w:rsidRPr="00FB072B">
          <w:rPr>
            <w:rFonts w:ascii="Arial Narrow" w:hAnsi="Arial Narrow" w:cs="TimesNewRoman"/>
            <w:color w:val="000000"/>
            <w:lang w:val="es-ES"/>
            <w:rPrChange w:id="5846" w:author="Ernesto del Puerto" w:date="2022-01-02T21:35:00Z">
              <w:rPr>
                <w:rFonts w:ascii="Source Sans Pro" w:hAnsi="Source Sans Pro"/>
                <w:color w:val="333333"/>
                <w:sz w:val="23"/>
                <w:szCs w:val="23"/>
                <w:lang w:val="es-AR" w:eastAsia="es-AR"/>
              </w:rPr>
            </w:rPrChange>
          </w:rPr>
          <w:instrText xml:space="preserve"> HYPERLINK "https://www.r-bloggers.com/r-and-data-when-should-we-use-relational-databases/" </w:instrText>
        </w:r>
        <w:r w:rsidRPr="00FB072B">
          <w:rPr>
            <w:rFonts w:ascii="Arial Narrow" w:hAnsi="Arial Narrow" w:cs="TimesNewRoman"/>
            <w:color w:val="000000"/>
            <w:lang w:val="es-ES"/>
            <w:rPrChange w:id="5847" w:author="Ernesto del Puerto" w:date="2022-01-02T21:35:00Z">
              <w:rPr>
                <w:rFonts w:ascii="Source Sans Pro" w:hAnsi="Source Sans Pro"/>
                <w:color w:val="333333"/>
                <w:sz w:val="23"/>
                <w:szCs w:val="23"/>
                <w:lang w:val="es-AR" w:eastAsia="es-AR"/>
              </w:rPr>
            </w:rPrChange>
          </w:rPr>
          <w:fldChar w:fldCharType="separate"/>
        </w:r>
        <w:r w:rsidRPr="00FB072B">
          <w:rPr>
            <w:rFonts w:ascii="Arial Narrow" w:hAnsi="Arial Narrow" w:cs="TimesNewRoman"/>
            <w:color w:val="000000"/>
            <w:lang w:val="es-ES"/>
            <w:rPrChange w:id="5848" w:author="Ernesto del Puerto" w:date="2022-01-02T21:35:00Z">
              <w:rPr>
                <w:rStyle w:val="Hipervnculo"/>
                <w:rFonts w:ascii="Source Sans Pro" w:hAnsi="Source Sans Pro"/>
                <w:color w:val="2780E3"/>
                <w:sz w:val="23"/>
                <w:szCs w:val="23"/>
                <w:lang w:val="es-AR" w:eastAsia="es-AR"/>
              </w:rPr>
            </w:rPrChange>
          </w:rPr>
          <w:t>https://www.r-bloggers.com/r-and-data-when-should-we-use-relational-databases/</w:t>
        </w:r>
        <w:r w:rsidRPr="00FB072B">
          <w:rPr>
            <w:rFonts w:ascii="Arial Narrow" w:hAnsi="Arial Narrow" w:cs="TimesNewRoman"/>
            <w:color w:val="000000"/>
            <w:lang w:val="es-ES"/>
            <w:rPrChange w:id="5849" w:author="Ernesto del Puerto" w:date="2022-01-02T21:35:00Z">
              <w:rPr>
                <w:rFonts w:ascii="Source Sans Pro" w:hAnsi="Source Sans Pro"/>
                <w:color w:val="333333"/>
                <w:sz w:val="23"/>
                <w:szCs w:val="23"/>
                <w:lang w:val="es-AR" w:eastAsia="es-AR"/>
              </w:rPr>
            </w:rPrChange>
          </w:rPr>
          <w:fldChar w:fldCharType="end"/>
        </w:r>
      </w:ins>
      <w:ins w:id="5850" w:author="Ernesto del Puerto" w:date="2022-02-19T14:12:00Z">
        <w:r w:rsidR="00454670">
          <w:rPr>
            <w:rFonts w:ascii="Arial Narrow" w:hAnsi="Arial Narrow" w:cs="TimesNewRoman"/>
            <w:color w:val="000000"/>
            <w:lang w:val="es-ES"/>
          </w:rPr>
          <w:t>.</w:t>
        </w:r>
      </w:ins>
    </w:p>
    <w:p w14:paraId="1AE63A18" w14:textId="4689B079" w:rsidR="00454670" w:rsidRDefault="00454670">
      <w:pPr>
        <w:pStyle w:val="Prrafodelista"/>
        <w:numPr>
          <w:ilvl w:val="0"/>
          <w:numId w:val="72"/>
        </w:numPr>
        <w:autoSpaceDE w:val="0"/>
        <w:autoSpaceDN w:val="0"/>
        <w:adjustRightInd w:val="0"/>
        <w:spacing w:before="240"/>
        <w:rPr>
          <w:ins w:id="5851" w:author="Ernesto del Puerto" w:date="2022-02-26T16:13:00Z"/>
          <w:rFonts w:ascii="Arial Narrow" w:hAnsi="Arial Narrow" w:cs="TimesNewRoman"/>
          <w:color w:val="000000"/>
        </w:rPr>
      </w:pPr>
      <w:ins w:id="5852" w:author="Ernesto del Puerto" w:date="2022-02-19T14:12:00Z">
        <w:r w:rsidRPr="00454670">
          <w:rPr>
            <w:rFonts w:ascii="Arial Narrow" w:hAnsi="Arial Narrow" w:cs="TimesNewRoman"/>
            <w:color w:val="000000"/>
            <w:rPrChange w:id="5853" w:author="Ernesto del Puerto" w:date="2022-02-19T14:13:00Z">
              <w:rPr>
                <w:rFonts w:ascii="Arial Narrow" w:hAnsi="Arial Narrow" w:cs="TimesNewRoman"/>
                <w:color w:val="000000"/>
                <w:lang w:val="es-ES"/>
              </w:rPr>
            </w:rPrChange>
          </w:rPr>
          <w:t>Advanced R.</w:t>
        </w:r>
      </w:ins>
      <w:ins w:id="5854" w:author="Ernesto del Puerto" w:date="2022-02-19T14:13:00Z">
        <w:r w:rsidRPr="00454670">
          <w:rPr>
            <w:rFonts w:ascii="Arial Narrow" w:hAnsi="Arial Narrow" w:cs="TimesNewRoman"/>
            <w:color w:val="000000"/>
            <w:rPrChange w:id="5855" w:author="Ernesto del Puerto" w:date="2022-02-19T14:13:00Z">
              <w:rPr>
                <w:rFonts w:ascii="Arial Narrow" w:hAnsi="Arial Narrow" w:cs="TimesNewRoman"/>
                <w:color w:val="000000"/>
                <w:lang w:val="es-ES"/>
              </w:rPr>
            </w:rPrChange>
          </w:rPr>
          <w:t xml:space="preserve"> Second Edition. Had</w:t>
        </w:r>
        <w:r>
          <w:rPr>
            <w:rFonts w:ascii="Arial Narrow" w:hAnsi="Arial Narrow" w:cs="TimesNewRoman"/>
            <w:color w:val="000000"/>
          </w:rPr>
          <w:t>ley Wic</w:t>
        </w:r>
      </w:ins>
      <w:ins w:id="5856" w:author="Ernesto del Puerto" w:date="2022-02-19T14:14:00Z">
        <w:r>
          <w:rPr>
            <w:rFonts w:ascii="Arial Narrow" w:hAnsi="Arial Narrow" w:cs="TimesNewRoman"/>
            <w:color w:val="000000"/>
          </w:rPr>
          <w:t xml:space="preserve">kham. </w:t>
        </w:r>
      </w:ins>
      <w:ins w:id="5857" w:author="Ernesto del Puerto" w:date="2022-02-26T16:13:00Z">
        <w:r w:rsidR="001E6536">
          <w:rPr>
            <w:rFonts w:ascii="Arial Narrow" w:hAnsi="Arial Narrow" w:cs="TimesNewRoman"/>
            <w:color w:val="000000"/>
          </w:rPr>
          <w:fldChar w:fldCharType="begin"/>
        </w:r>
        <w:r w:rsidR="001E6536">
          <w:rPr>
            <w:rFonts w:ascii="Arial Narrow" w:hAnsi="Arial Narrow" w:cs="TimesNewRoman"/>
            <w:color w:val="000000"/>
          </w:rPr>
          <w:instrText xml:space="preserve"> HYPERLINK "</w:instrText>
        </w:r>
      </w:ins>
      <w:ins w:id="5858" w:author="Ernesto del Puerto" w:date="2022-02-19T14:15:00Z">
        <w:r w:rsidR="001E6536" w:rsidRPr="001E6536">
          <w:rPr>
            <w:color w:val="000000"/>
            <w:rPrChange w:id="5859" w:author="Ernesto del Puerto" w:date="2022-02-26T16:13:00Z">
              <w:rPr>
                <w:rStyle w:val="Hipervnculo"/>
                <w:rFonts w:ascii="Arial Narrow" w:hAnsi="Arial Narrow" w:cs="TimesNewRoman"/>
              </w:rPr>
            </w:rPrChange>
          </w:rPr>
          <w:instrText>https://adv-r.hadley</w:instrText>
        </w:r>
      </w:ins>
      <w:ins w:id="5860" w:author="Ernesto del Puerto" w:date="2022-02-19T14:16:00Z">
        <w:r w:rsidR="001E6536" w:rsidRPr="001E6536">
          <w:rPr>
            <w:color w:val="000000"/>
            <w:rPrChange w:id="5861" w:author="Ernesto del Puerto" w:date="2022-02-26T16:13:00Z">
              <w:rPr>
                <w:rStyle w:val="Hipervnculo"/>
                <w:rFonts w:ascii="Arial Narrow" w:hAnsi="Arial Narrow" w:cs="TimesNewRoman"/>
              </w:rPr>
            </w:rPrChange>
          </w:rPr>
          <w:instrText>.nz/index/html</w:instrText>
        </w:r>
        <w:r w:rsidR="001E6536">
          <w:rPr>
            <w:rFonts w:ascii="Arial Narrow" w:hAnsi="Arial Narrow" w:cs="TimesNewRoman"/>
            <w:color w:val="000000"/>
          </w:rPr>
          <w:instrText>.</w:instrText>
        </w:r>
      </w:ins>
      <w:ins w:id="5862" w:author="Ernesto del Puerto" w:date="2022-02-26T16:13:00Z">
        <w:r w:rsidR="001E6536">
          <w:rPr>
            <w:rFonts w:ascii="Arial Narrow" w:hAnsi="Arial Narrow" w:cs="TimesNewRoman"/>
            <w:color w:val="000000"/>
          </w:rPr>
          <w:instrText xml:space="preserve">ph" </w:instrText>
        </w:r>
        <w:r w:rsidR="001E6536">
          <w:rPr>
            <w:rFonts w:ascii="Arial Narrow" w:hAnsi="Arial Narrow" w:cs="TimesNewRoman"/>
            <w:color w:val="000000"/>
          </w:rPr>
          <w:fldChar w:fldCharType="separate"/>
        </w:r>
      </w:ins>
      <w:ins w:id="5863" w:author="Ernesto del Puerto" w:date="2022-02-19T14:15:00Z">
        <w:r w:rsidR="001E6536" w:rsidRPr="001E6536">
          <w:rPr>
            <w:rStyle w:val="Hipervnculo"/>
            <w:rFonts w:ascii="Arial Narrow" w:hAnsi="Arial Narrow" w:cs="TimesNewRoman"/>
          </w:rPr>
          <w:t>https://adv-r.hadley</w:t>
        </w:r>
      </w:ins>
      <w:ins w:id="5864" w:author="Ernesto del Puerto" w:date="2022-02-19T14:16:00Z">
        <w:r w:rsidR="001E6536" w:rsidRPr="001E6536">
          <w:rPr>
            <w:rStyle w:val="Hipervnculo"/>
            <w:rFonts w:ascii="Arial Narrow" w:hAnsi="Arial Narrow" w:cs="TimesNewRoman"/>
          </w:rPr>
          <w:t>.nz/index/html</w:t>
        </w:r>
        <w:r w:rsidR="001E6536" w:rsidRPr="00B37926">
          <w:rPr>
            <w:rStyle w:val="Hipervnculo"/>
            <w:rFonts w:ascii="Arial Narrow" w:hAnsi="Arial Narrow" w:cs="TimesNewRoman"/>
          </w:rPr>
          <w:t>.</w:t>
        </w:r>
      </w:ins>
      <w:ins w:id="5865" w:author="Ernesto del Puerto" w:date="2022-02-26T16:13:00Z">
        <w:r w:rsidR="001E6536" w:rsidRPr="00B37926">
          <w:rPr>
            <w:rStyle w:val="Hipervnculo"/>
            <w:rFonts w:ascii="Arial Narrow" w:hAnsi="Arial Narrow" w:cs="TimesNewRoman"/>
          </w:rPr>
          <w:t>ph</w:t>
        </w:r>
        <w:r w:rsidR="001E6536">
          <w:rPr>
            <w:rFonts w:ascii="Arial Narrow" w:hAnsi="Arial Narrow" w:cs="TimesNewRoman"/>
            <w:color w:val="000000"/>
          </w:rPr>
          <w:fldChar w:fldCharType="end"/>
        </w:r>
        <w:r w:rsidR="001E6536">
          <w:rPr>
            <w:rFonts w:ascii="Arial Narrow" w:hAnsi="Arial Narrow" w:cs="TimesNewRoman"/>
            <w:color w:val="000000"/>
          </w:rPr>
          <w:t>.</w:t>
        </w:r>
      </w:ins>
    </w:p>
    <w:p w14:paraId="30AB88E6" w14:textId="72A2476C" w:rsidR="001E6536" w:rsidRDefault="001E6536">
      <w:pPr>
        <w:pStyle w:val="Prrafodelista"/>
        <w:numPr>
          <w:ilvl w:val="0"/>
          <w:numId w:val="72"/>
        </w:numPr>
        <w:autoSpaceDE w:val="0"/>
        <w:autoSpaceDN w:val="0"/>
        <w:adjustRightInd w:val="0"/>
        <w:spacing w:before="240"/>
        <w:rPr>
          <w:ins w:id="5866" w:author="Ernesto del Puerto" w:date="2022-02-26T16:18:00Z"/>
          <w:rFonts w:ascii="Arial Narrow" w:hAnsi="Arial Narrow" w:cs="TimesNewRoman"/>
          <w:color w:val="000000"/>
        </w:rPr>
      </w:pPr>
      <w:proofErr w:type="spellStart"/>
      <w:ins w:id="5867" w:author="Ernesto del Puerto" w:date="2022-02-26T16:13:00Z">
        <w:r>
          <w:rPr>
            <w:rFonts w:ascii="Arial Narrow" w:hAnsi="Arial Narrow" w:cs="TimesNewRoman"/>
            <w:color w:val="000000"/>
          </w:rPr>
          <w:t>Aprendiendo</w:t>
        </w:r>
        <w:proofErr w:type="spellEnd"/>
        <w:r>
          <w:rPr>
            <w:rFonts w:ascii="Arial Narrow" w:hAnsi="Arial Narrow" w:cs="TimesNewRoman"/>
            <w:color w:val="000000"/>
          </w:rPr>
          <w:t xml:space="preserve"> UML. Jose </w:t>
        </w:r>
        <w:proofErr w:type="spellStart"/>
        <w:r>
          <w:rPr>
            <w:rFonts w:ascii="Arial Narrow" w:hAnsi="Arial Narrow" w:cs="TimesNewRoman"/>
            <w:color w:val="000000"/>
          </w:rPr>
          <w:t>Schmuller</w:t>
        </w:r>
        <w:proofErr w:type="spellEnd"/>
        <w:r>
          <w:rPr>
            <w:rFonts w:ascii="Arial Narrow" w:hAnsi="Arial Narrow" w:cs="TimesNewRoman"/>
            <w:color w:val="000000"/>
          </w:rPr>
          <w:t xml:space="preserve">. </w:t>
        </w:r>
      </w:ins>
      <w:ins w:id="5868" w:author="Ernesto del Puerto" w:date="2022-02-26T16:14:00Z">
        <w:r>
          <w:rPr>
            <w:rFonts w:ascii="Arial Narrow" w:hAnsi="Arial Narrow" w:cs="TimesNewRoman"/>
            <w:color w:val="000000"/>
          </w:rPr>
          <w:t>Prentice Hall.</w:t>
        </w:r>
      </w:ins>
      <w:ins w:id="5869" w:author="Ernesto del Puerto" w:date="2022-02-26T16:15:00Z">
        <w:r>
          <w:rPr>
            <w:rFonts w:ascii="Arial Narrow" w:hAnsi="Arial Narrow" w:cs="TimesNewRoman"/>
            <w:color w:val="000000"/>
          </w:rPr>
          <w:t xml:space="preserve"> 2000. </w:t>
        </w:r>
      </w:ins>
      <w:ins w:id="5870" w:author="Ernesto del Puerto" w:date="2022-02-26T16:14:00Z">
        <w:r>
          <w:rPr>
            <w:rFonts w:ascii="Arial Narrow" w:hAnsi="Arial Narrow" w:cs="TimesNewRoman"/>
            <w:color w:val="000000"/>
          </w:rPr>
          <w:t xml:space="preserve">ISBN: </w:t>
        </w:r>
      </w:ins>
      <w:ins w:id="5871" w:author="Ernesto del Puerto" w:date="2022-02-26T16:15:00Z">
        <w:r>
          <w:rPr>
            <w:rFonts w:ascii="Arial Narrow" w:hAnsi="Arial Narrow" w:cs="TimesNewRoman"/>
            <w:color w:val="000000"/>
          </w:rPr>
          <w:t>968-444-463-X.</w:t>
        </w:r>
      </w:ins>
    </w:p>
    <w:p w14:paraId="569AFCFC" w14:textId="7B5F26A6" w:rsidR="000768DF" w:rsidRPr="000768DF" w:rsidRDefault="000768DF">
      <w:pPr>
        <w:pStyle w:val="Prrafodelista"/>
        <w:numPr>
          <w:ilvl w:val="0"/>
          <w:numId w:val="72"/>
        </w:numPr>
        <w:autoSpaceDE w:val="0"/>
        <w:autoSpaceDN w:val="0"/>
        <w:adjustRightInd w:val="0"/>
        <w:spacing w:before="240"/>
        <w:rPr>
          <w:ins w:id="5872" w:author="Ernesto del Puerto" w:date="2022-02-26T16:23:00Z"/>
          <w:rFonts w:ascii="Arial Narrow" w:hAnsi="Arial Narrow" w:cs="TimesNewRoman"/>
          <w:color w:val="000000"/>
          <w:rPrChange w:id="5873" w:author="Ernesto del Puerto" w:date="2022-02-26T16:23:00Z">
            <w:rPr>
              <w:ins w:id="5874" w:author="Ernesto del Puerto" w:date="2022-02-26T16:23:00Z"/>
              <w:rFonts w:ascii="Arial" w:hAnsi="Arial" w:cs="Arial"/>
              <w:color w:val="0F1111"/>
              <w:sz w:val="21"/>
              <w:szCs w:val="21"/>
              <w:shd w:val="clear" w:color="auto" w:fill="FFFFFF"/>
            </w:rPr>
          </w:rPrChange>
        </w:rPr>
      </w:pPr>
      <w:ins w:id="5875" w:author="Ernesto del Puerto" w:date="2022-02-26T16:18:00Z">
        <w:r>
          <w:rPr>
            <w:rFonts w:ascii="Arial Narrow" w:hAnsi="Arial Narrow" w:cs="TimesNewRoman"/>
            <w:color w:val="000000"/>
          </w:rPr>
          <w:t>The Unified Modeling Language User Guide</w:t>
        </w:r>
      </w:ins>
      <w:ins w:id="5876" w:author="Ernesto del Puerto" w:date="2022-02-26T16:20:00Z">
        <w:r>
          <w:rPr>
            <w:rFonts w:ascii="Arial Narrow" w:hAnsi="Arial Narrow" w:cs="TimesNewRoman"/>
            <w:color w:val="000000"/>
          </w:rPr>
          <w:t xml:space="preserve">. </w:t>
        </w:r>
      </w:ins>
      <w:ins w:id="5877" w:author="Ernesto del Puerto" w:date="2022-02-26T16:21:00Z">
        <w:r>
          <w:rPr>
            <w:rFonts w:ascii="Arial Narrow" w:hAnsi="Arial Narrow" w:cs="TimesNewRoman"/>
            <w:color w:val="000000"/>
          </w:rPr>
          <w:t>Second E</w:t>
        </w:r>
      </w:ins>
      <w:ins w:id="5878" w:author="Ernesto del Puerto" w:date="2022-02-26T16:22:00Z">
        <w:r>
          <w:rPr>
            <w:rFonts w:ascii="Arial Narrow" w:hAnsi="Arial Narrow" w:cs="TimesNewRoman"/>
            <w:color w:val="000000"/>
          </w:rPr>
          <w:t xml:space="preserve">dition. </w:t>
        </w:r>
      </w:ins>
      <w:ins w:id="5879" w:author="Ernesto del Puerto" w:date="2022-02-26T16:20:00Z">
        <w:r>
          <w:rPr>
            <w:rFonts w:ascii="Arial Narrow" w:hAnsi="Arial Narrow" w:cs="TimesNewRoman"/>
            <w:color w:val="000000"/>
          </w:rPr>
          <w:t>James Rumbaugh,</w:t>
        </w:r>
      </w:ins>
      <w:ins w:id="5880" w:author="Ernesto del Puerto" w:date="2022-02-26T16:21:00Z">
        <w:r>
          <w:rPr>
            <w:rFonts w:ascii="Arial Narrow" w:hAnsi="Arial Narrow" w:cs="TimesNewRoman"/>
            <w:color w:val="000000"/>
          </w:rPr>
          <w:t xml:space="preserve"> Ivar Jacobson y Grady Bosh.</w:t>
        </w:r>
      </w:ins>
      <w:ins w:id="5881" w:author="Ernesto del Puerto" w:date="2022-02-26T16:20:00Z">
        <w:r>
          <w:rPr>
            <w:rFonts w:ascii="Arial Narrow" w:hAnsi="Arial Narrow" w:cs="TimesNewRoman"/>
            <w:color w:val="000000"/>
          </w:rPr>
          <w:t xml:space="preserve"> </w:t>
        </w:r>
      </w:ins>
      <w:ins w:id="5882" w:author="Ernesto del Puerto" w:date="2022-02-26T16:23:00Z">
        <w:r>
          <w:rPr>
            <w:rFonts w:ascii="Arial Narrow" w:hAnsi="Arial Narrow" w:cs="TimesNewRoman"/>
            <w:color w:val="000000"/>
          </w:rPr>
          <w:t xml:space="preserve">ISBN: </w:t>
        </w:r>
        <w:r>
          <w:rPr>
            <w:rFonts w:ascii="Arial" w:hAnsi="Arial" w:cs="Arial"/>
            <w:color w:val="0F1111"/>
            <w:sz w:val="21"/>
            <w:szCs w:val="21"/>
            <w:shd w:val="clear" w:color="auto" w:fill="FFFFFF"/>
          </w:rPr>
          <w:t>0321267974.</w:t>
        </w:r>
      </w:ins>
    </w:p>
    <w:p w14:paraId="0C5AB5DA" w14:textId="77777777" w:rsidR="000768DF" w:rsidRDefault="000768DF">
      <w:pPr>
        <w:pStyle w:val="Prrafodelista"/>
        <w:numPr>
          <w:ilvl w:val="0"/>
          <w:numId w:val="72"/>
        </w:numPr>
        <w:autoSpaceDE w:val="0"/>
        <w:autoSpaceDN w:val="0"/>
        <w:adjustRightInd w:val="0"/>
        <w:spacing w:before="240"/>
        <w:rPr>
          <w:ins w:id="5883" w:author="Ernesto del Puerto" w:date="2022-02-19T14:16:00Z"/>
          <w:rFonts w:ascii="Arial Narrow" w:hAnsi="Arial Narrow" w:cs="TimesNewRoman"/>
          <w:color w:val="000000"/>
        </w:rPr>
      </w:pPr>
    </w:p>
    <w:p w14:paraId="32BD00D5" w14:textId="47E41DBB" w:rsidR="00D770A7" w:rsidRPr="005D20AF" w:rsidDel="00E326C8" w:rsidRDefault="00D770A7" w:rsidP="00D770A7">
      <w:pPr>
        <w:autoSpaceDE w:val="0"/>
        <w:autoSpaceDN w:val="0"/>
        <w:adjustRightInd w:val="0"/>
        <w:spacing w:before="240"/>
        <w:rPr>
          <w:del w:id="5884" w:author="Ernesto del Puerto" w:date="2022-01-02T19:47:00Z"/>
          <w:rFonts w:ascii="Arial Narrow" w:hAnsi="Arial Narrow" w:cs="TimesNewRoman"/>
          <w:color w:val="000000"/>
          <w:rPrChange w:id="5885" w:author="Ernesto del Puerto" w:date="2022-02-19T20:28:00Z">
            <w:rPr>
              <w:del w:id="5886" w:author="Ernesto del Puerto" w:date="2022-01-02T19:47:00Z"/>
              <w:rFonts w:ascii="Arial Narrow" w:hAnsi="Arial Narrow" w:cs="TimesNewRoman"/>
              <w:color w:val="000000"/>
              <w:lang w:val="es-ES"/>
            </w:rPr>
          </w:rPrChange>
        </w:rPr>
      </w:pPr>
    </w:p>
    <w:p w14:paraId="58F060C4" w14:textId="529207C7" w:rsidR="00C0708E" w:rsidRPr="00D9606B" w:rsidDel="00E326C8" w:rsidRDefault="000D0DE9" w:rsidP="00D524E9">
      <w:pPr>
        <w:autoSpaceDE w:val="0"/>
        <w:autoSpaceDN w:val="0"/>
        <w:adjustRightInd w:val="0"/>
        <w:spacing w:before="240"/>
        <w:rPr>
          <w:del w:id="5887" w:author="Ernesto del Puerto" w:date="2022-01-02T19:47:00Z"/>
          <w:rFonts w:ascii="Arial Narrow" w:hAnsi="Arial Narrow" w:cs="TimesNewRoman"/>
          <w:color w:val="000000"/>
          <w:lang w:val="es-ES"/>
        </w:rPr>
      </w:pPr>
      <w:del w:id="5888" w:author="Ernesto del Puerto" w:date="2022-01-02T19:47:00Z">
        <w:r w:rsidDel="00E326C8">
          <w:rPr>
            <w:rFonts w:ascii="Arial Narrow" w:hAnsi="Arial Narrow" w:cs="TimesNewRoman"/>
            <w:noProof/>
            <w:color w:val="000000"/>
            <w:lang w:val="es-ES"/>
          </w:rPr>
          <w:drawing>
            <wp:inline distT="0" distB="0" distL="0" distR="0" wp14:anchorId="0737C867" wp14:editId="5B5749B4">
              <wp:extent cx="3294580" cy="3584817"/>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01539" cy="3592389"/>
                      </a:xfrm>
                      <a:prstGeom prst="rect">
                        <a:avLst/>
                      </a:prstGeom>
                      <a:noFill/>
                      <a:ln>
                        <a:noFill/>
                      </a:ln>
                    </pic:spPr>
                  </pic:pic>
                </a:graphicData>
              </a:graphic>
            </wp:inline>
          </w:drawing>
        </w:r>
        <w:bookmarkStart w:id="5889" w:name="_Toc90032769"/>
        <w:bookmarkEnd w:id="5889"/>
      </w:del>
    </w:p>
    <w:p w14:paraId="39AC6319" w14:textId="66994277" w:rsidR="000D0DE9" w:rsidRPr="004F349E" w:rsidDel="00E326C8" w:rsidRDefault="000D0DE9" w:rsidP="000D0DE9">
      <w:pPr>
        <w:pStyle w:val="TtuloTDC"/>
        <w:autoSpaceDE w:val="0"/>
        <w:autoSpaceDN w:val="0"/>
        <w:adjustRightInd w:val="0"/>
        <w:outlineLvl w:val="2"/>
        <w:rPr>
          <w:del w:id="5890" w:author="Ernesto del Puerto" w:date="2022-01-02T19:47:00Z"/>
          <w:rFonts w:ascii="Arial Narrow" w:hAnsi="Arial Narrow" w:cs="TimesNewRoman"/>
          <w:color w:val="000000"/>
          <w:lang w:val="es-ES"/>
          <w:rPrChange w:id="5891" w:author="Ernesto del Puerto" w:date="2022-01-02T21:32:00Z">
            <w:rPr>
              <w:del w:id="5892" w:author="Ernesto del Puerto" w:date="2022-01-02T19:47:00Z"/>
              <w:rFonts w:ascii="Arial Narrow" w:hAnsi="Arial Narrow" w:cs="TimesNewRoman"/>
              <w:color w:val="000000"/>
              <w:lang w:val="es-AR"/>
            </w:rPr>
          </w:rPrChange>
        </w:rPr>
      </w:pPr>
      <w:del w:id="5893" w:author="Ernesto del Puerto" w:date="2022-01-02T19:47:00Z">
        <w:r w:rsidRPr="004F349E" w:rsidDel="00E326C8">
          <w:rPr>
            <w:rFonts w:ascii="Arial Narrow" w:hAnsi="Arial Narrow" w:cs="TimesNewRoman"/>
            <w:color w:val="000000"/>
            <w:sz w:val="24"/>
            <w:szCs w:val="24"/>
            <w:lang w:val="es-ES"/>
            <w:rPrChange w:id="5894" w:author="Ernesto del Puerto" w:date="2022-01-02T21:32:00Z">
              <w:rPr>
                <w:rFonts w:ascii="Arial Narrow" w:hAnsi="Arial Narrow" w:cs="CourierNewPSMT"/>
                <w:b/>
                <w:color w:val="000000"/>
                <w:sz w:val="28"/>
                <w:szCs w:val="28"/>
                <w:lang w:val="es-ES" w:eastAsia="es-ES"/>
              </w:rPr>
            </w:rPrChange>
          </w:rPr>
          <w:delText>Figura 4.1. Esquema de una red neuronal artificial</w:delText>
        </w:r>
      </w:del>
    </w:p>
    <w:p w14:paraId="24DF08A3" w14:textId="765D5C46" w:rsidR="00656F5C" w:rsidRPr="004F349E" w:rsidDel="00E326C8" w:rsidRDefault="00656F5C" w:rsidP="00656F5C">
      <w:pPr>
        <w:autoSpaceDE w:val="0"/>
        <w:autoSpaceDN w:val="0"/>
        <w:adjustRightInd w:val="0"/>
        <w:spacing w:before="240"/>
        <w:rPr>
          <w:del w:id="5895" w:author="Ernesto del Puerto" w:date="2022-01-02T19:47:00Z"/>
          <w:rFonts w:ascii="Arial Narrow" w:hAnsi="Arial Narrow" w:cs="TimesNewRoman"/>
          <w:color w:val="000000"/>
          <w:lang w:val="es-ES"/>
          <w:rPrChange w:id="5896" w:author="Ernesto del Puerto" w:date="2022-01-02T21:32:00Z">
            <w:rPr>
              <w:del w:id="5897" w:author="Ernesto del Puerto" w:date="2022-01-02T19:47:00Z"/>
              <w:rFonts w:ascii="Arial Narrow" w:hAnsi="Arial Narrow" w:cs="TimesNewRoman"/>
              <w:color w:val="000000"/>
              <w:lang w:val="es-AR"/>
            </w:rPr>
          </w:rPrChange>
        </w:rPr>
      </w:pPr>
      <w:del w:id="5898" w:author="Ernesto del Puerto" w:date="2022-01-02T19:47:00Z">
        <w:r w:rsidRPr="004F349E" w:rsidDel="00E326C8">
          <w:rPr>
            <w:rFonts w:ascii="Arial Narrow" w:hAnsi="Arial Narrow" w:cs="TimesNewRoman"/>
            <w:color w:val="000000"/>
            <w:lang w:val="es-ES"/>
            <w:rPrChange w:id="5899" w:author="Ernesto del Puerto" w:date="2022-01-02T21:32:00Z">
              <w:rPr>
                <w:rFonts w:ascii="Arial Narrow" w:hAnsi="Arial Narrow" w:cs="TimesNewRoman"/>
                <w:color w:val="000000"/>
                <w:lang w:val="es-AR"/>
              </w:rPr>
            </w:rPrChange>
          </w:rPr>
          <w:delText>Pero el lector se puede preguntar que es exactamente una red neuronal.</w:delText>
        </w:r>
      </w:del>
    </w:p>
    <w:p w14:paraId="1B5B217F" w14:textId="70DEED4D" w:rsidR="00656F5C" w:rsidRPr="004F349E" w:rsidDel="00E326C8" w:rsidRDefault="00656F5C" w:rsidP="00656F5C">
      <w:pPr>
        <w:autoSpaceDE w:val="0"/>
        <w:autoSpaceDN w:val="0"/>
        <w:adjustRightInd w:val="0"/>
        <w:spacing w:before="240"/>
        <w:rPr>
          <w:del w:id="5900" w:author="Ernesto del Puerto" w:date="2022-01-02T19:47:00Z"/>
          <w:rFonts w:ascii="Arial Narrow" w:hAnsi="Arial Narrow" w:cs="TimesNewRoman"/>
          <w:color w:val="000000"/>
          <w:lang w:val="es-ES"/>
          <w:rPrChange w:id="5901" w:author="Ernesto del Puerto" w:date="2022-01-02T21:32:00Z">
            <w:rPr>
              <w:del w:id="5902" w:author="Ernesto del Puerto" w:date="2022-01-02T19:47:00Z"/>
              <w:rFonts w:ascii="Arial Narrow" w:hAnsi="Arial Narrow" w:cs="TimesNewRoman"/>
              <w:color w:val="000000"/>
              <w:lang w:val="es-AR"/>
            </w:rPr>
          </w:rPrChange>
        </w:rPr>
      </w:pPr>
      <w:del w:id="5903" w:author="Ernesto del Puerto" w:date="2022-01-02T19:47:00Z">
        <w:r w:rsidRPr="004F349E" w:rsidDel="00E326C8">
          <w:rPr>
            <w:rFonts w:ascii="Arial Narrow" w:hAnsi="Arial Narrow" w:cs="TimesNewRoman"/>
            <w:color w:val="000000"/>
            <w:lang w:val="es-ES"/>
            <w:rPrChange w:id="5904" w:author="Ernesto del Puerto" w:date="2022-01-02T21:32:00Z">
              <w:rPr>
                <w:rFonts w:ascii="Arial Narrow" w:hAnsi="Arial Narrow" w:cs="TimesNewRoman"/>
                <w:color w:val="000000"/>
                <w:lang w:val="es-AR"/>
              </w:rPr>
            </w:rPrChange>
          </w:rPr>
          <w:delText>O para que se usan.</w:delText>
        </w:r>
      </w:del>
    </w:p>
    <w:p w14:paraId="1220B52B" w14:textId="480BD46A" w:rsidR="00656F5C" w:rsidRPr="004F349E" w:rsidDel="00E326C8" w:rsidRDefault="00656F5C" w:rsidP="00656F5C">
      <w:pPr>
        <w:autoSpaceDE w:val="0"/>
        <w:autoSpaceDN w:val="0"/>
        <w:adjustRightInd w:val="0"/>
        <w:spacing w:before="240"/>
        <w:rPr>
          <w:del w:id="5905" w:author="Ernesto del Puerto" w:date="2022-01-02T19:47:00Z"/>
          <w:rFonts w:ascii="Arial Narrow" w:hAnsi="Arial Narrow" w:cs="TimesNewRoman"/>
          <w:color w:val="000000"/>
          <w:lang w:val="es-ES"/>
          <w:rPrChange w:id="5906" w:author="Ernesto del Puerto" w:date="2022-01-02T21:32:00Z">
            <w:rPr>
              <w:del w:id="5907" w:author="Ernesto del Puerto" w:date="2022-01-02T19:47:00Z"/>
              <w:rFonts w:ascii="Arial Narrow" w:hAnsi="Arial Narrow" w:cs="TimesNewRoman"/>
              <w:color w:val="000000"/>
              <w:lang w:val="es-AR"/>
            </w:rPr>
          </w:rPrChange>
        </w:rPr>
      </w:pPr>
      <w:del w:id="5908" w:author="Ernesto del Puerto" w:date="2022-01-02T19:47:00Z">
        <w:r w:rsidRPr="004F349E" w:rsidDel="00E326C8">
          <w:rPr>
            <w:rFonts w:ascii="Arial Narrow" w:hAnsi="Arial Narrow" w:cs="TimesNewRoman"/>
            <w:color w:val="000000"/>
            <w:lang w:val="es-ES"/>
            <w:rPrChange w:id="5909" w:author="Ernesto del Puerto" w:date="2022-01-02T21:32:00Z">
              <w:rPr>
                <w:rFonts w:ascii="Arial Narrow" w:hAnsi="Arial Narrow" w:cs="TimesNewRoman"/>
                <w:color w:val="000000"/>
                <w:lang w:val="es-AR"/>
              </w:rPr>
            </w:rPrChange>
          </w:rPr>
          <w:delText>O como se incluyen en machine learning.</w:delText>
        </w:r>
      </w:del>
    </w:p>
    <w:p w14:paraId="374D622C" w14:textId="2FF27702" w:rsidR="00656F5C" w:rsidRPr="004F349E" w:rsidDel="00E326C8" w:rsidRDefault="00656F5C" w:rsidP="00656F5C">
      <w:pPr>
        <w:autoSpaceDE w:val="0"/>
        <w:autoSpaceDN w:val="0"/>
        <w:adjustRightInd w:val="0"/>
        <w:spacing w:before="240"/>
        <w:rPr>
          <w:del w:id="5910" w:author="Ernesto del Puerto" w:date="2022-01-02T19:47:00Z"/>
          <w:rFonts w:ascii="Arial Narrow" w:hAnsi="Arial Narrow" w:cs="TimesNewRoman"/>
          <w:color w:val="000000"/>
          <w:lang w:val="es-ES"/>
          <w:rPrChange w:id="5911" w:author="Ernesto del Puerto" w:date="2022-01-02T21:32:00Z">
            <w:rPr>
              <w:del w:id="5912" w:author="Ernesto del Puerto" w:date="2022-01-02T19:47:00Z"/>
              <w:rFonts w:ascii="Arial Narrow" w:hAnsi="Arial Narrow" w:cs="TimesNewRoman"/>
              <w:color w:val="000000"/>
              <w:lang w:val="es-AR"/>
            </w:rPr>
          </w:rPrChange>
        </w:rPr>
      </w:pPr>
      <w:del w:id="5913" w:author="Ernesto del Puerto" w:date="2022-01-02T19:47:00Z">
        <w:r w:rsidRPr="004F349E" w:rsidDel="00E326C8">
          <w:rPr>
            <w:rFonts w:ascii="Arial Narrow" w:hAnsi="Arial Narrow" w:cs="TimesNewRoman"/>
            <w:color w:val="000000"/>
            <w:lang w:val="es-ES"/>
            <w:rPrChange w:id="5914" w:author="Ernesto del Puerto" w:date="2022-01-02T21:32:00Z">
              <w:rPr>
                <w:rFonts w:ascii="Arial Narrow" w:hAnsi="Arial Narrow" w:cs="TimesNewRoman"/>
                <w:color w:val="000000"/>
                <w:lang w:val="es-AR"/>
              </w:rPr>
            </w:rPrChange>
          </w:rPr>
          <w:delText>Empecemos explorando el concepto de machine learning.</w:delText>
        </w:r>
      </w:del>
    </w:p>
    <w:p w14:paraId="0B881548" w14:textId="5BF38F8E" w:rsidR="00613BA3" w:rsidRPr="004F349E" w:rsidDel="00E326C8" w:rsidRDefault="00613BA3" w:rsidP="00613BA3">
      <w:pPr>
        <w:autoSpaceDE w:val="0"/>
        <w:autoSpaceDN w:val="0"/>
        <w:adjustRightInd w:val="0"/>
        <w:spacing w:before="240"/>
        <w:rPr>
          <w:del w:id="5915" w:author="Ernesto del Puerto" w:date="2022-01-02T19:47:00Z"/>
          <w:rFonts w:ascii="Arial Narrow" w:hAnsi="Arial Narrow" w:cs="TimesNewRoman"/>
          <w:color w:val="000000"/>
          <w:lang w:val="es-ES"/>
          <w:rPrChange w:id="5916" w:author="Ernesto del Puerto" w:date="2022-01-02T21:32:00Z">
            <w:rPr>
              <w:del w:id="5917" w:author="Ernesto del Puerto" w:date="2022-01-02T19:47:00Z"/>
              <w:rFonts w:ascii="Arial Narrow" w:hAnsi="Arial Narrow" w:cs="TimesNewRoman"/>
              <w:color w:val="000000"/>
              <w:lang w:val="es-AR"/>
            </w:rPr>
          </w:rPrChange>
        </w:rPr>
      </w:pPr>
      <w:del w:id="5918" w:author="Ernesto del Puerto" w:date="2022-01-02T19:47:00Z">
        <w:r w:rsidRPr="004F349E" w:rsidDel="00E326C8">
          <w:rPr>
            <w:rFonts w:ascii="Arial Narrow" w:hAnsi="Arial Narrow" w:cs="TimesNewRoman"/>
            <w:color w:val="000000"/>
            <w:lang w:val="es-ES"/>
            <w:rPrChange w:id="5919" w:author="Ernesto del Puerto" w:date="2022-01-02T21:32:00Z">
              <w:rPr>
                <w:rFonts w:ascii="Arial Narrow" w:hAnsi="Arial Narrow" w:cs="TimesNewRoman"/>
                <w:color w:val="000000"/>
                <w:lang w:val="es-AR"/>
              </w:rPr>
            </w:rPrChange>
          </w:rPr>
          <w:delText>Machine Learning es la ciencia que nos permite que las computadoras actúen sin que las programemos de la manera tradicional.</w:delText>
        </w:r>
      </w:del>
    </w:p>
    <w:p w14:paraId="7EA5223A" w14:textId="5A2110A0" w:rsidR="00613BA3" w:rsidRPr="004F349E" w:rsidDel="00E326C8" w:rsidRDefault="00613BA3" w:rsidP="00613BA3">
      <w:pPr>
        <w:autoSpaceDE w:val="0"/>
        <w:autoSpaceDN w:val="0"/>
        <w:adjustRightInd w:val="0"/>
        <w:spacing w:before="240"/>
        <w:rPr>
          <w:del w:id="5920" w:author="Ernesto del Puerto" w:date="2022-01-02T19:47:00Z"/>
          <w:rFonts w:ascii="Arial Narrow" w:hAnsi="Arial Narrow" w:cs="TimesNewRoman"/>
          <w:color w:val="000000"/>
          <w:lang w:val="es-ES"/>
          <w:rPrChange w:id="5921" w:author="Ernesto del Puerto" w:date="2022-01-02T21:32:00Z">
            <w:rPr>
              <w:del w:id="5922" w:author="Ernesto del Puerto" w:date="2022-01-02T19:47:00Z"/>
              <w:rFonts w:ascii="Arial Narrow" w:hAnsi="Arial Narrow" w:cs="TimesNewRoman"/>
              <w:color w:val="000000"/>
              <w:lang w:val="es-AR"/>
            </w:rPr>
          </w:rPrChange>
        </w:rPr>
      </w:pPr>
      <w:del w:id="5923" w:author="Ernesto del Puerto" w:date="2022-01-02T19:47:00Z">
        <w:r w:rsidRPr="004F349E" w:rsidDel="00E326C8">
          <w:rPr>
            <w:rFonts w:ascii="Arial Narrow" w:hAnsi="Arial Narrow" w:cs="TimesNewRoman"/>
            <w:color w:val="000000"/>
            <w:lang w:val="es-ES"/>
            <w:rPrChange w:id="5924" w:author="Ernesto del Puerto" w:date="2022-01-02T21:32:00Z">
              <w:rPr>
                <w:rFonts w:ascii="Arial Narrow" w:hAnsi="Arial Narrow" w:cs="TimesNewRoman"/>
                <w:color w:val="000000"/>
                <w:lang w:val="es-AR"/>
              </w:rPr>
            </w:rPrChange>
          </w:rPr>
          <w:delText>Es a su vez un gran paso para lograr que la inteligencia artificial sea una realidad.</w:delText>
        </w:r>
      </w:del>
    </w:p>
    <w:p w14:paraId="201EF851" w14:textId="0E0B70FD" w:rsidR="00613BA3" w:rsidRPr="004F349E" w:rsidDel="00E326C8" w:rsidRDefault="00613BA3" w:rsidP="00613BA3">
      <w:pPr>
        <w:autoSpaceDE w:val="0"/>
        <w:autoSpaceDN w:val="0"/>
        <w:adjustRightInd w:val="0"/>
        <w:spacing w:before="240"/>
        <w:rPr>
          <w:del w:id="5925" w:author="Ernesto del Puerto" w:date="2022-01-02T19:47:00Z"/>
          <w:rFonts w:ascii="Arial Narrow" w:hAnsi="Arial Narrow" w:cs="TimesNewRoman"/>
          <w:color w:val="000000"/>
          <w:lang w:val="es-ES"/>
          <w:rPrChange w:id="5926" w:author="Ernesto del Puerto" w:date="2022-01-02T21:32:00Z">
            <w:rPr>
              <w:del w:id="5927" w:author="Ernesto del Puerto" w:date="2022-01-02T19:47:00Z"/>
              <w:rFonts w:ascii="Arial Narrow" w:hAnsi="Arial Narrow" w:cs="TimesNewRoman"/>
              <w:color w:val="000000"/>
              <w:lang w:val="es-AR"/>
            </w:rPr>
          </w:rPrChange>
        </w:rPr>
      </w:pPr>
      <w:del w:id="5928" w:author="Ernesto del Puerto" w:date="2022-01-02T19:47:00Z">
        <w:r w:rsidRPr="004F349E" w:rsidDel="00E326C8">
          <w:rPr>
            <w:rFonts w:ascii="Arial Narrow" w:hAnsi="Arial Narrow" w:cs="TimesNewRoman"/>
            <w:color w:val="000000"/>
            <w:lang w:val="es-ES"/>
            <w:rPrChange w:id="5929" w:author="Ernesto del Puerto" w:date="2022-01-02T21:32:00Z">
              <w:rPr>
                <w:rFonts w:ascii="Arial Narrow" w:hAnsi="Arial Narrow" w:cs="TimesNewRoman"/>
                <w:color w:val="000000"/>
                <w:lang w:val="es-AR"/>
              </w:rPr>
            </w:rPrChange>
          </w:rPr>
          <w:delText>En las búsquedas de Google, en los viajes de Uber o en los agregados de Youtube, tenemos ejemplos del uso de la AI (Artificial Intelligence, inteligencia artificial).</w:delText>
        </w:r>
      </w:del>
    </w:p>
    <w:p w14:paraId="5F290EF8" w14:textId="529BE694" w:rsidR="00613BA3" w:rsidRPr="004F349E" w:rsidDel="00E326C8" w:rsidRDefault="00613BA3" w:rsidP="00613BA3">
      <w:pPr>
        <w:autoSpaceDE w:val="0"/>
        <w:autoSpaceDN w:val="0"/>
        <w:adjustRightInd w:val="0"/>
        <w:spacing w:before="240"/>
        <w:rPr>
          <w:del w:id="5930" w:author="Ernesto del Puerto" w:date="2022-01-02T19:47:00Z"/>
          <w:rFonts w:ascii="Arial Narrow" w:hAnsi="Arial Narrow" w:cs="TimesNewRoman"/>
          <w:color w:val="000000"/>
          <w:lang w:val="es-ES"/>
          <w:rPrChange w:id="5931" w:author="Ernesto del Puerto" w:date="2022-01-02T21:32:00Z">
            <w:rPr>
              <w:del w:id="5932" w:author="Ernesto del Puerto" w:date="2022-01-02T19:47:00Z"/>
              <w:rFonts w:ascii="Arial Narrow" w:hAnsi="Arial Narrow" w:cs="TimesNewRoman"/>
              <w:color w:val="000000"/>
              <w:lang w:val="es-AR"/>
            </w:rPr>
          </w:rPrChange>
        </w:rPr>
      </w:pPr>
      <w:del w:id="5933" w:author="Ernesto del Puerto" w:date="2022-01-02T19:47:00Z">
        <w:r w:rsidRPr="004F349E" w:rsidDel="00E326C8">
          <w:rPr>
            <w:rFonts w:ascii="Arial Narrow" w:hAnsi="Arial Narrow" w:cs="TimesNewRoman"/>
            <w:color w:val="000000"/>
            <w:lang w:val="es-ES"/>
            <w:rPrChange w:id="5934" w:author="Ernesto del Puerto" w:date="2022-01-02T21:32:00Z">
              <w:rPr>
                <w:rFonts w:ascii="Arial Narrow" w:hAnsi="Arial Narrow" w:cs="TimesNewRoman"/>
                <w:color w:val="000000"/>
                <w:lang w:val="es-AR"/>
              </w:rPr>
            </w:rPrChange>
          </w:rPr>
          <w:delText>Eso hace que las diversas empresas la usen para aumentar la velocidad, reducir los errores, y aumentar la eficiencia.</w:delText>
        </w:r>
      </w:del>
    </w:p>
    <w:p w14:paraId="45302E3D" w14:textId="37CCDC1D" w:rsidR="00613BA3" w:rsidRPr="004F349E" w:rsidDel="00E326C8" w:rsidRDefault="00613BA3" w:rsidP="00613BA3">
      <w:pPr>
        <w:autoSpaceDE w:val="0"/>
        <w:autoSpaceDN w:val="0"/>
        <w:adjustRightInd w:val="0"/>
        <w:spacing w:before="240"/>
        <w:rPr>
          <w:del w:id="5935" w:author="Ernesto del Puerto" w:date="2022-01-02T19:47:00Z"/>
          <w:rFonts w:ascii="Arial Narrow" w:hAnsi="Arial Narrow" w:cs="TimesNewRoman"/>
          <w:color w:val="000000"/>
          <w:lang w:val="es-ES"/>
          <w:rPrChange w:id="5936" w:author="Ernesto del Puerto" w:date="2022-01-02T21:32:00Z">
            <w:rPr>
              <w:del w:id="5937" w:author="Ernesto del Puerto" w:date="2022-01-02T19:47:00Z"/>
              <w:rFonts w:ascii="Arial Narrow" w:hAnsi="Arial Narrow" w:cs="TimesNewRoman"/>
              <w:color w:val="000000"/>
              <w:lang w:val="es-AR"/>
            </w:rPr>
          </w:rPrChange>
        </w:rPr>
      </w:pPr>
      <w:del w:id="5938" w:author="Ernesto del Puerto" w:date="2022-01-02T19:47:00Z">
        <w:r w:rsidRPr="004F349E" w:rsidDel="00E326C8">
          <w:rPr>
            <w:rFonts w:ascii="Arial Narrow" w:hAnsi="Arial Narrow" w:cs="TimesNewRoman"/>
            <w:color w:val="000000"/>
            <w:lang w:val="es-ES"/>
            <w:rPrChange w:id="5939" w:author="Ernesto del Puerto" w:date="2022-01-02T21:32:00Z">
              <w:rPr>
                <w:rFonts w:ascii="Arial Narrow" w:hAnsi="Arial Narrow" w:cs="TimesNewRoman"/>
                <w:color w:val="000000"/>
                <w:lang w:val="es-AR"/>
              </w:rPr>
            </w:rPrChange>
          </w:rPr>
          <w:delText>Todo lo que se refiere machine learning está soportado en algoritmos, o reglas, que se usan para trabajar con los datos que permitan hacer predicciones.</w:delText>
        </w:r>
      </w:del>
    </w:p>
    <w:p w14:paraId="09D2DC64" w14:textId="49250D5D" w:rsidR="00613BA3" w:rsidRPr="004F349E" w:rsidDel="00E326C8" w:rsidRDefault="00613BA3" w:rsidP="00613BA3">
      <w:pPr>
        <w:autoSpaceDE w:val="0"/>
        <w:autoSpaceDN w:val="0"/>
        <w:adjustRightInd w:val="0"/>
        <w:spacing w:before="240"/>
        <w:rPr>
          <w:del w:id="5940" w:author="Ernesto del Puerto" w:date="2022-01-02T19:47:00Z"/>
          <w:rFonts w:ascii="Arial Narrow" w:hAnsi="Arial Narrow" w:cs="TimesNewRoman"/>
          <w:color w:val="000000"/>
          <w:lang w:val="es-ES"/>
          <w:rPrChange w:id="5941" w:author="Ernesto del Puerto" w:date="2022-01-02T21:32:00Z">
            <w:rPr>
              <w:del w:id="5942" w:author="Ernesto del Puerto" w:date="2022-01-02T19:47:00Z"/>
              <w:rFonts w:ascii="Arial Narrow" w:hAnsi="Arial Narrow" w:cs="TimesNewRoman"/>
              <w:color w:val="000000"/>
              <w:lang w:val="es-AR"/>
            </w:rPr>
          </w:rPrChange>
        </w:rPr>
      </w:pPr>
    </w:p>
    <w:p w14:paraId="3DEA8B03" w14:textId="0BE10674" w:rsidR="00613BA3" w:rsidRPr="004F349E" w:rsidDel="00E326C8" w:rsidRDefault="00391ADC" w:rsidP="00613BA3">
      <w:pPr>
        <w:autoSpaceDE w:val="0"/>
        <w:autoSpaceDN w:val="0"/>
        <w:adjustRightInd w:val="0"/>
        <w:spacing w:before="240"/>
        <w:rPr>
          <w:del w:id="5943" w:author="Ernesto del Puerto" w:date="2022-01-02T19:47:00Z"/>
          <w:rFonts w:ascii="Arial Narrow" w:hAnsi="Arial Narrow" w:cs="TimesNewRoman"/>
          <w:color w:val="000000"/>
          <w:lang w:val="es-ES"/>
          <w:rPrChange w:id="5944" w:author="Ernesto del Puerto" w:date="2022-01-02T21:32:00Z">
            <w:rPr>
              <w:del w:id="5945" w:author="Ernesto del Puerto" w:date="2022-01-02T19:47:00Z"/>
              <w:rFonts w:ascii="Arial Narrow" w:hAnsi="Arial Narrow" w:cs="TimesNewRoman"/>
              <w:color w:val="000000"/>
              <w:lang w:val="es-AR"/>
            </w:rPr>
          </w:rPrChange>
        </w:rPr>
      </w:pPr>
      <w:del w:id="5946" w:author="Ernesto del Puerto" w:date="2022-01-02T19:47:00Z">
        <w:r w:rsidRPr="004F349E" w:rsidDel="00E326C8">
          <w:rPr>
            <w:rFonts w:ascii="Arial Narrow" w:hAnsi="Arial Narrow" w:cs="TimesNewRoman"/>
            <w:noProof/>
            <w:color w:val="000000"/>
            <w:lang w:val="es-ES"/>
            <w:rPrChange w:id="5947" w:author="Ernesto del Puerto" w:date="2022-01-02T21:32:00Z">
              <w:rPr>
                <w:rFonts w:ascii="Arial Narrow" w:hAnsi="Arial Narrow" w:cs="TimesNewRoman"/>
                <w:noProof/>
                <w:color w:val="000000"/>
                <w:lang w:val="es-AR"/>
              </w:rPr>
            </w:rPrChange>
          </w:rPr>
          <w:drawing>
            <wp:inline distT="0" distB="0" distL="0" distR="0" wp14:anchorId="6DB06AE9" wp14:editId="240262CF">
              <wp:extent cx="3028950" cy="1752600"/>
              <wp:effectExtent l="0" t="0" r="0" b="0"/>
              <wp:docPr id="3" name="Imagen 3"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con confianza media"/>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28950" cy="1752600"/>
                      </a:xfrm>
                      <a:prstGeom prst="rect">
                        <a:avLst/>
                      </a:prstGeom>
                      <a:noFill/>
                      <a:ln>
                        <a:noFill/>
                      </a:ln>
                    </pic:spPr>
                  </pic:pic>
                </a:graphicData>
              </a:graphic>
            </wp:inline>
          </w:drawing>
        </w:r>
      </w:del>
    </w:p>
    <w:p w14:paraId="561236AD" w14:textId="286A0EEE" w:rsidR="00391ADC" w:rsidRPr="004F349E" w:rsidDel="00E326C8" w:rsidRDefault="00391ADC" w:rsidP="00391ADC">
      <w:pPr>
        <w:pStyle w:val="TtuloTDC"/>
        <w:autoSpaceDE w:val="0"/>
        <w:autoSpaceDN w:val="0"/>
        <w:adjustRightInd w:val="0"/>
        <w:outlineLvl w:val="2"/>
        <w:rPr>
          <w:del w:id="5948" w:author="Ernesto del Puerto" w:date="2022-01-02T19:47:00Z"/>
          <w:rFonts w:ascii="Arial Narrow" w:hAnsi="Arial Narrow" w:cs="TimesNewRoman"/>
          <w:color w:val="000000"/>
          <w:lang w:val="es-ES"/>
          <w:rPrChange w:id="5949" w:author="Ernesto del Puerto" w:date="2022-01-02T21:32:00Z">
            <w:rPr>
              <w:del w:id="5950" w:author="Ernesto del Puerto" w:date="2022-01-02T19:47:00Z"/>
              <w:rFonts w:ascii="Arial Narrow" w:hAnsi="Arial Narrow" w:cs="TimesNewRoman"/>
              <w:color w:val="000000"/>
              <w:lang w:val="es-AR"/>
            </w:rPr>
          </w:rPrChange>
        </w:rPr>
      </w:pPr>
      <w:del w:id="5951" w:author="Ernesto del Puerto" w:date="2022-01-02T19:47:00Z">
        <w:r w:rsidRPr="004F349E" w:rsidDel="00E326C8">
          <w:rPr>
            <w:rFonts w:ascii="Arial Narrow" w:hAnsi="Arial Narrow" w:cs="TimesNewRoman"/>
            <w:color w:val="000000"/>
            <w:sz w:val="24"/>
            <w:szCs w:val="24"/>
            <w:lang w:val="es-ES"/>
            <w:rPrChange w:id="5952" w:author="Ernesto del Puerto" w:date="2022-01-02T21:32:00Z">
              <w:rPr>
                <w:rFonts w:ascii="Arial Narrow" w:hAnsi="Arial Narrow" w:cs="CourierNewPSMT"/>
                <w:b/>
                <w:color w:val="000000"/>
                <w:sz w:val="28"/>
                <w:szCs w:val="28"/>
                <w:lang w:val="es-ES" w:eastAsia="es-ES"/>
              </w:rPr>
            </w:rPrChange>
          </w:rPr>
          <w:delText>Figura 4.2. Esquema de eliminación del spam</w:delText>
        </w:r>
      </w:del>
    </w:p>
    <w:p w14:paraId="646AB472" w14:textId="572A671A" w:rsidR="00613BA3" w:rsidRPr="004F349E" w:rsidDel="00E326C8" w:rsidRDefault="00613BA3" w:rsidP="00613BA3">
      <w:pPr>
        <w:autoSpaceDE w:val="0"/>
        <w:autoSpaceDN w:val="0"/>
        <w:adjustRightInd w:val="0"/>
        <w:spacing w:before="240"/>
        <w:rPr>
          <w:del w:id="5953" w:author="Ernesto del Puerto" w:date="2022-01-02T19:47:00Z"/>
          <w:rFonts w:ascii="Arial Narrow" w:hAnsi="Arial Narrow" w:cs="TimesNewRoman"/>
          <w:color w:val="000000"/>
          <w:lang w:val="es-ES"/>
          <w:rPrChange w:id="5954" w:author="Ernesto del Puerto" w:date="2022-01-02T21:32:00Z">
            <w:rPr>
              <w:del w:id="5955" w:author="Ernesto del Puerto" w:date="2022-01-02T19:47:00Z"/>
              <w:rFonts w:ascii="Arial Narrow" w:hAnsi="Arial Narrow" w:cs="TimesNewRoman"/>
              <w:color w:val="000000"/>
              <w:lang w:val="es-AR"/>
            </w:rPr>
          </w:rPrChange>
        </w:rPr>
      </w:pPr>
      <w:del w:id="5956" w:author="Ernesto del Puerto" w:date="2022-01-02T19:47:00Z">
        <w:r w:rsidRPr="004F349E" w:rsidDel="00E326C8">
          <w:rPr>
            <w:rFonts w:ascii="Arial Narrow" w:hAnsi="Arial Narrow" w:cs="TimesNewRoman"/>
            <w:color w:val="000000"/>
            <w:lang w:val="es-ES"/>
            <w:rPrChange w:id="5957" w:author="Ernesto del Puerto" w:date="2022-01-02T21:32:00Z">
              <w:rPr>
                <w:rFonts w:ascii="Arial Narrow" w:hAnsi="Arial Narrow" w:cs="TimesNewRoman"/>
                <w:color w:val="000000"/>
                <w:lang w:val="es-AR"/>
              </w:rPr>
            </w:rPrChange>
          </w:rPr>
          <w:delText xml:space="preserve">Un ejemplo de ello es Gmail que usa determinados algoritmos para evitar que ingrese spam a nuestro inbox, como observamos en la figura </w:delText>
        </w:r>
        <w:r w:rsidR="00391ADC" w:rsidRPr="004F349E" w:rsidDel="00E326C8">
          <w:rPr>
            <w:rFonts w:ascii="Arial Narrow" w:hAnsi="Arial Narrow" w:cs="TimesNewRoman"/>
            <w:color w:val="000000"/>
            <w:lang w:val="es-ES"/>
            <w:rPrChange w:id="5958" w:author="Ernesto del Puerto" w:date="2022-01-02T21:32:00Z">
              <w:rPr>
                <w:rFonts w:ascii="Arial Narrow" w:hAnsi="Arial Narrow" w:cs="TimesNewRoman"/>
                <w:color w:val="000000"/>
                <w:lang w:val="es-AR"/>
              </w:rPr>
            </w:rPrChange>
          </w:rPr>
          <w:delText>4.2</w:delText>
        </w:r>
        <w:r w:rsidRPr="004F349E" w:rsidDel="00E326C8">
          <w:rPr>
            <w:rFonts w:ascii="Arial Narrow" w:hAnsi="Arial Narrow" w:cs="TimesNewRoman"/>
            <w:color w:val="000000"/>
            <w:lang w:val="es-ES"/>
            <w:rPrChange w:id="5959" w:author="Ernesto del Puerto" w:date="2022-01-02T21:32:00Z">
              <w:rPr>
                <w:rFonts w:ascii="Arial Narrow" w:hAnsi="Arial Narrow" w:cs="TimesNewRoman"/>
                <w:color w:val="000000"/>
                <w:lang w:val="es-AR"/>
              </w:rPr>
            </w:rPrChange>
          </w:rPr>
          <w:delText>.</w:delText>
        </w:r>
      </w:del>
    </w:p>
    <w:p w14:paraId="0033580C" w14:textId="6214A9C3" w:rsidR="000F119B" w:rsidRPr="004F349E" w:rsidDel="00E326C8" w:rsidRDefault="000F119B" w:rsidP="000F119B">
      <w:pPr>
        <w:autoSpaceDE w:val="0"/>
        <w:autoSpaceDN w:val="0"/>
        <w:adjustRightInd w:val="0"/>
        <w:spacing w:before="240"/>
        <w:rPr>
          <w:del w:id="5960" w:author="Ernesto del Puerto" w:date="2022-01-02T19:47:00Z"/>
          <w:rFonts w:ascii="Arial Narrow" w:hAnsi="Arial Narrow" w:cs="TimesNewRoman"/>
          <w:color w:val="000000"/>
          <w:lang w:val="es-ES"/>
          <w:rPrChange w:id="5961" w:author="Ernesto del Puerto" w:date="2022-01-02T21:32:00Z">
            <w:rPr>
              <w:del w:id="5962" w:author="Ernesto del Puerto" w:date="2022-01-02T19:47:00Z"/>
              <w:rFonts w:ascii="Arial Narrow" w:hAnsi="Arial Narrow" w:cs="TimesNewRoman"/>
              <w:color w:val="000000"/>
              <w:lang w:val="es-AR"/>
            </w:rPr>
          </w:rPrChange>
        </w:rPr>
      </w:pPr>
      <w:del w:id="5963" w:author="Ernesto del Puerto" w:date="2022-01-02T19:47:00Z">
        <w:r w:rsidRPr="004F349E" w:rsidDel="00E326C8">
          <w:rPr>
            <w:rFonts w:ascii="Arial Narrow" w:hAnsi="Arial Narrow" w:cs="TimesNewRoman"/>
            <w:color w:val="000000"/>
            <w:lang w:val="es-ES"/>
            <w:rPrChange w:id="5964" w:author="Ernesto del Puerto" w:date="2022-01-02T21:32:00Z">
              <w:rPr>
                <w:rFonts w:ascii="Arial Narrow" w:hAnsi="Arial Narrow" w:cs="TimesNewRoman"/>
                <w:color w:val="000000"/>
                <w:lang w:val="es-AR"/>
              </w:rPr>
            </w:rPrChange>
          </w:rPr>
          <w:delText>Si hacemos un análisis de alto nivel, los algoritmos de antispam son entrenados sobre que es y que no es spam.</w:delText>
        </w:r>
      </w:del>
    </w:p>
    <w:p w14:paraId="4CC57882" w14:textId="60356446" w:rsidR="000F119B" w:rsidRPr="004F349E" w:rsidDel="00E326C8" w:rsidRDefault="000F119B" w:rsidP="000F119B">
      <w:pPr>
        <w:autoSpaceDE w:val="0"/>
        <w:autoSpaceDN w:val="0"/>
        <w:adjustRightInd w:val="0"/>
        <w:spacing w:before="240"/>
        <w:rPr>
          <w:del w:id="5965" w:author="Ernesto del Puerto" w:date="2022-01-02T19:47:00Z"/>
          <w:rFonts w:ascii="Arial Narrow" w:hAnsi="Arial Narrow" w:cs="TimesNewRoman"/>
          <w:color w:val="000000"/>
          <w:lang w:val="es-ES"/>
          <w:rPrChange w:id="5966" w:author="Ernesto del Puerto" w:date="2022-01-02T21:32:00Z">
            <w:rPr>
              <w:del w:id="5967" w:author="Ernesto del Puerto" w:date="2022-01-02T19:47:00Z"/>
              <w:rFonts w:ascii="Arial Narrow" w:hAnsi="Arial Narrow" w:cs="TimesNewRoman"/>
              <w:color w:val="000000"/>
              <w:lang w:val="es-AR"/>
            </w:rPr>
          </w:rPrChange>
        </w:rPr>
      </w:pPr>
      <w:del w:id="5968" w:author="Ernesto del Puerto" w:date="2022-01-02T19:47:00Z">
        <w:r w:rsidRPr="004F349E" w:rsidDel="00E326C8">
          <w:rPr>
            <w:rFonts w:ascii="Arial Narrow" w:hAnsi="Arial Narrow" w:cs="TimesNewRoman"/>
            <w:color w:val="000000"/>
            <w:lang w:val="es-ES"/>
            <w:rPrChange w:id="5969" w:author="Ernesto del Puerto" w:date="2022-01-02T21:32:00Z">
              <w:rPr>
                <w:rFonts w:ascii="Arial Narrow" w:hAnsi="Arial Narrow" w:cs="TimesNewRoman"/>
                <w:color w:val="000000"/>
                <w:lang w:val="es-AR"/>
              </w:rPr>
            </w:rPrChange>
          </w:rPr>
          <w:delText>Eso se logra alimentando a dichos algoritmos con miles de emails que son spam y que no son spam; y luego de analizarlos el algoritmo aprende a reconocer cuales son y cuales no son spam fijándose en las características de los mismos.</w:delText>
        </w:r>
      </w:del>
    </w:p>
    <w:p w14:paraId="7FCB0CDD" w14:textId="257E1F97" w:rsidR="000F119B" w:rsidRPr="004F349E" w:rsidDel="00E326C8" w:rsidRDefault="000F119B" w:rsidP="000F119B">
      <w:pPr>
        <w:autoSpaceDE w:val="0"/>
        <w:autoSpaceDN w:val="0"/>
        <w:adjustRightInd w:val="0"/>
        <w:spacing w:before="240"/>
        <w:rPr>
          <w:del w:id="5970" w:author="Ernesto del Puerto" w:date="2022-01-02T19:47:00Z"/>
          <w:rFonts w:ascii="Arial Narrow" w:hAnsi="Arial Narrow" w:cs="TimesNewRoman"/>
          <w:color w:val="000000"/>
          <w:lang w:val="es-ES"/>
          <w:rPrChange w:id="5971" w:author="Ernesto del Puerto" w:date="2022-01-02T21:32:00Z">
            <w:rPr>
              <w:del w:id="5972" w:author="Ernesto del Puerto" w:date="2022-01-02T19:47:00Z"/>
              <w:rFonts w:ascii="Arial Narrow" w:hAnsi="Arial Narrow" w:cs="TimesNewRoman"/>
              <w:color w:val="000000"/>
              <w:lang w:val="es-AR"/>
            </w:rPr>
          </w:rPrChange>
        </w:rPr>
      </w:pPr>
      <w:bookmarkStart w:id="5973" w:name="_Toc89685995"/>
      <w:bookmarkEnd w:id="5973"/>
      <w:del w:id="5974" w:author="Ernesto del Puerto" w:date="2022-01-02T19:47:00Z">
        <w:r w:rsidRPr="004F349E" w:rsidDel="00E326C8">
          <w:rPr>
            <w:rFonts w:ascii="Arial Narrow" w:hAnsi="Arial Narrow" w:cs="TimesNewRoman"/>
            <w:color w:val="000000"/>
            <w:lang w:val="es-ES"/>
            <w:rPrChange w:id="5975" w:author="Ernesto del Puerto" w:date="2022-01-02T21:32:00Z">
              <w:rPr>
                <w:rFonts w:ascii="Arial Narrow" w:hAnsi="Arial Narrow" w:cs="TimesNewRoman"/>
                <w:color w:val="000000"/>
                <w:lang w:val="es-AR"/>
              </w:rPr>
            </w:rPrChange>
          </w:rPr>
          <w:delText xml:space="preserve">Dichas características pueden ser el análisis de determinadas frases que pueden usar los spam, como por ejemplo </w:delText>
        </w:r>
        <w:r w:rsidRPr="004F349E" w:rsidDel="00E326C8">
          <w:rPr>
            <w:rFonts w:ascii="Arial Narrow" w:hAnsi="Arial Narrow" w:cs="TimesNewRoman"/>
            <w:color w:val="000000"/>
            <w:lang w:val="es-ES"/>
            <w:rPrChange w:id="5976" w:author="Ernesto del Puerto" w:date="2022-01-02T21:32:00Z">
              <w:rPr>
                <w:rFonts w:ascii="Arial Narrow" w:hAnsi="Arial Narrow" w:cs="TimesNewRoman"/>
                <w:b/>
                <w:bCs/>
                <w:color w:val="000000"/>
                <w:lang w:val="es-AR"/>
              </w:rPr>
            </w:rPrChange>
          </w:rPr>
          <w:delText>gane Ud. por semana</w:delText>
        </w:r>
        <w:r w:rsidRPr="004F349E" w:rsidDel="00E326C8">
          <w:rPr>
            <w:rFonts w:ascii="Arial Narrow" w:hAnsi="Arial Narrow" w:cs="TimesNewRoman"/>
            <w:color w:val="000000"/>
            <w:lang w:val="es-ES"/>
            <w:rPrChange w:id="5977" w:author="Ernesto del Puerto" w:date="2022-01-02T21:32:00Z">
              <w:rPr>
                <w:rFonts w:ascii="Arial Narrow" w:hAnsi="Arial Narrow" w:cs="TimesNewRoman"/>
                <w:color w:val="000000"/>
                <w:lang w:val="es-AR"/>
              </w:rPr>
            </w:rPrChange>
          </w:rPr>
          <w:delText xml:space="preserve"> o </w:delText>
        </w:r>
        <w:r w:rsidRPr="004F349E" w:rsidDel="00E326C8">
          <w:rPr>
            <w:rFonts w:ascii="Arial Narrow" w:hAnsi="Arial Narrow" w:cs="TimesNewRoman"/>
            <w:color w:val="000000"/>
            <w:lang w:val="es-ES"/>
            <w:rPrChange w:id="5978" w:author="Ernesto del Puerto" w:date="2022-01-02T21:32:00Z">
              <w:rPr>
                <w:rFonts w:ascii="Arial Narrow" w:hAnsi="Arial Narrow" w:cs="TimesNewRoman"/>
                <w:b/>
                <w:bCs/>
                <w:color w:val="000000"/>
                <w:lang w:val="es-AR"/>
              </w:rPr>
            </w:rPrChange>
          </w:rPr>
          <w:delText>durante sus vacaciones</w:delText>
        </w:r>
        <w:r w:rsidRPr="004F349E" w:rsidDel="00E326C8">
          <w:rPr>
            <w:rFonts w:ascii="Arial Narrow" w:hAnsi="Arial Narrow" w:cs="TimesNewRoman"/>
            <w:color w:val="000000"/>
            <w:lang w:val="es-ES"/>
            <w:rPrChange w:id="5979" w:author="Ernesto del Puerto" w:date="2022-01-02T21:32:00Z">
              <w:rPr>
                <w:rFonts w:ascii="Arial Narrow" w:hAnsi="Arial Narrow" w:cs="TimesNewRoman"/>
                <w:color w:val="000000"/>
                <w:lang w:val="es-AR"/>
              </w:rPr>
            </w:rPrChange>
          </w:rPr>
          <w:delText>.</w:delText>
        </w:r>
      </w:del>
    </w:p>
    <w:p w14:paraId="2BB97B50" w14:textId="64FF9626" w:rsidR="000F119B" w:rsidRPr="004F349E" w:rsidDel="00E326C8" w:rsidRDefault="000F119B" w:rsidP="000F119B">
      <w:pPr>
        <w:autoSpaceDE w:val="0"/>
        <w:autoSpaceDN w:val="0"/>
        <w:adjustRightInd w:val="0"/>
        <w:spacing w:before="240"/>
        <w:rPr>
          <w:del w:id="5980" w:author="Ernesto del Puerto" w:date="2022-01-02T19:47:00Z"/>
          <w:rFonts w:ascii="Arial Narrow" w:hAnsi="Arial Narrow" w:cs="TimesNewRoman"/>
          <w:color w:val="000000"/>
          <w:lang w:val="es-ES"/>
          <w:rPrChange w:id="5981" w:author="Ernesto del Puerto" w:date="2022-01-02T21:32:00Z">
            <w:rPr>
              <w:del w:id="5982" w:author="Ernesto del Puerto" w:date="2022-01-02T19:47:00Z"/>
              <w:rFonts w:ascii="Arial Narrow" w:hAnsi="Arial Narrow" w:cs="TimesNewRoman"/>
              <w:color w:val="000000"/>
              <w:lang w:val="es-AR"/>
            </w:rPr>
          </w:rPrChange>
        </w:rPr>
      </w:pPr>
      <w:del w:id="5983" w:author="Ernesto del Puerto" w:date="2022-01-02T19:47:00Z">
        <w:r w:rsidRPr="004F349E" w:rsidDel="00E326C8">
          <w:rPr>
            <w:rFonts w:ascii="Arial Narrow" w:hAnsi="Arial Narrow" w:cs="TimesNewRoman"/>
            <w:color w:val="000000"/>
            <w:lang w:val="es-ES"/>
            <w:rPrChange w:id="5984" w:author="Ernesto del Puerto" w:date="2022-01-02T21:32:00Z">
              <w:rPr>
                <w:rFonts w:ascii="Arial Narrow" w:hAnsi="Arial Narrow" w:cs="TimesNewRoman"/>
                <w:color w:val="000000"/>
                <w:lang w:val="es-AR"/>
              </w:rPr>
            </w:rPrChange>
          </w:rPr>
          <w:delText>Hay muchos tipos de algoritmos de aprendizaje automático que se utilizan actualmente, y hay una variedad de formas en que se pueden clasificar.</w:delText>
        </w:r>
      </w:del>
    </w:p>
    <w:p w14:paraId="04DA49A1" w14:textId="3C302B36" w:rsidR="000F119B" w:rsidRPr="004F349E" w:rsidDel="00E326C8" w:rsidRDefault="000F119B" w:rsidP="000F119B">
      <w:pPr>
        <w:autoSpaceDE w:val="0"/>
        <w:autoSpaceDN w:val="0"/>
        <w:adjustRightInd w:val="0"/>
        <w:spacing w:before="240"/>
        <w:rPr>
          <w:del w:id="5985" w:author="Ernesto del Puerto" w:date="2022-01-02T19:47:00Z"/>
          <w:rFonts w:ascii="Arial Narrow" w:hAnsi="Arial Narrow" w:cs="TimesNewRoman"/>
          <w:color w:val="000000"/>
          <w:lang w:val="es-ES"/>
          <w:rPrChange w:id="5986" w:author="Ernesto del Puerto" w:date="2022-01-02T21:32:00Z">
            <w:rPr>
              <w:del w:id="5987" w:author="Ernesto del Puerto" w:date="2022-01-02T19:47:00Z"/>
              <w:rFonts w:ascii="Arial Narrow" w:hAnsi="Arial Narrow" w:cs="TimesNewRoman"/>
              <w:color w:val="000000"/>
              <w:lang w:val="es-AR"/>
            </w:rPr>
          </w:rPrChange>
        </w:rPr>
      </w:pPr>
    </w:p>
    <w:p w14:paraId="69736281" w14:textId="77662E6C" w:rsidR="000F119B" w:rsidRPr="004F349E" w:rsidDel="00E326C8" w:rsidRDefault="006A73D4" w:rsidP="000F119B">
      <w:pPr>
        <w:autoSpaceDE w:val="0"/>
        <w:autoSpaceDN w:val="0"/>
        <w:adjustRightInd w:val="0"/>
        <w:spacing w:before="240"/>
        <w:rPr>
          <w:del w:id="5988" w:author="Ernesto del Puerto" w:date="2022-01-02T19:47:00Z"/>
          <w:rFonts w:ascii="Arial Narrow" w:hAnsi="Arial Narrow" w:cs="TimesNewRoman"/>
          <w:color w:val="000000"/>
          <w:lang w:val="es-ES"/>
          <w:rPrChange w:id="5989" w:author="Ernesto del Puerto" w:date="2022-01-02T21:32:00Z">
            <w:rPr>
              <w:del w:id="5990" w:author="Ernesto del Puerto" w:date="2022-01-02T19:47:00Z"/>
              <w:rFonts w:ascii="Arial Narrow" w:hAnsi="Arial Narrow" w:cs="TimesNewRoman"/>
              <w:color w:val="000000"/>
              <w:lang w:val="es-AR"/>
            </w:rPr>
          </w:rPrChange>
        </w:rPr>
      </w:pPr>
      <w:del w:id="5991" w:author="Ernesto del Puerto" w:date="2022-01-02T19:47:00Z">
        <w:r w:rsidRPr="004F349E" w:rsidDel="00E326C8">
          <w:rPr>
            <w:rFonts w:ascii="Arial Narrow" w:hAnsi="Arial Narrow" w:cs="TimesNewRoman"/>
            <w:noProof/>
            <w:color w:val="000000"/>
            <w:lang w:val="es-ES"/>
            <w:rPrChange w:id="5992" w:author="Ernesto del Puerto" w:date="2022-01-02T21:32:00Z">
              <w:rPr>
                <w:rFonts w:ascii="Arial Narrow" w:hAnsi="Arial Narrow" w:cs="TimesNewRoman"/>
                <w:noProof/>
                <w:color w:val="000000"/>
                <w:lang w:val="es-AR"/>
              </w:rPr>
            </w:rPrChange>
          </w:rPr>
          <w:drawing>
            <wp:inline distT="0" distB="0" distL="0" distR="0" wp14:anchorId="3463A745" wp14:editId="6E14DEE6">
              <wp:extent cx="4090670" cy="1586230"/>
              <wp:effectExtent l="0" t="0" r="5080" b="0"/>
              <wp:docPr id="4" name="Imagen 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abla&#10;&#10;Descripción generada automáticament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90670" cy="1586230"/>
                      </a:xfrm>
                      <a:prstGeom prst="rect">
                        <a:avLst/>
                      </a:prstGeom>
                      <a:noFill/>
                      <a:ln>
                        <a:noFill/>
                      </a:ln>
                    </pic:spPr>
                  </pic:pic>
                </a:graphicData>
              </a:graphic>
            </wp:inline>
          </w:drawing>
        </w:r>
      </w:del>
    </w:p>
    <w:p w14:paraId="7C198D44" w14:textId="09FE27AD" w:rsidR="006A73D4" w:rsidRPr="004F349E" w:rsidDel="00E326C8" w:rsidRDefault="006A73D4" w:rsidP="006A73D4">
      <w:pPr>
        <w:pStyle w:val="TtuloTDC"/>
        <w:autoSpaceDE w:val="0"/>
        <w:autoSpaceDN w:val="0"/>
        <w:adjustRightInd w:val="0"/>
        <w:outlineLvl w:val="2"/>
        <w:rPr>
          <w:del w:id="5993" w:author="Ernesto del Puerto" w:date="2022-01-02T19:47:00Z"/>
          <w:rFonts w:ascii="Arial Narrow" w:hAnsi="Arial Narrow" w:cs="TimesNewRoman"/>
          <w:color w:val="000000"/>
          <w:lang w:val="es-ES"/>
          <w:rPrChange w:id="5994" w:author="Ernesto del Puerto" w:date="2022-01-02T21:32:00Z">
            <w:rPr>
              <w:del w:id="5995" w:author="Ernesto del Puerto" w:date="2022-01-02T19:47:00Z"/>
              <w:rFonts w:ascii="Arial Narrow" w:hAnsi="Arial Narrow" w:cs="TimesNewRoman"/>
              <w:color w:val="000000"/>
              <w:lang w:val="es-AR"/>
            </w:rPr>
          </w:rPrChange>
        </w:rPr>
      </w:pPr>
      <w:del w:id="5996" w:author="Ernesto del Puerto" w:date="2022-01-02T19:47:00Z">
        <w:r w:rsidRPr="004F349E" w:rsidDel="00E326C8">
          <w:rPr>
            <w:rFonts w:ascii="Arial Narrow" w:hAnsi="Arial Narrow" w:cs="TimesNewRoman"/>
            <w:color w:val="000000"/>
            <w:sz w:val="24"/>
            <w:szCs w:val="24"/>
            <w:lang w:val="es-ES"/>
            <w:rPrChange w:id="5997" w:author="Ernesto del Puerto" w:date="2022-01-02T21:32:00Z">
              <w:rPr>
                <w:rFonts w:ascii="Arial Narrow" w:hAnsi="Arial Narrow" w:cs="CourierNewPSMT"/>
                <w:b/>
                <w:color w:val="000000"/>
                <w:sz w:val="28"/>
                <w:szCs w:val="28"/>
                <w:lang w:val="es-ES" w:eastAsia="es-ES"/>
              </w:rPr>
            </w:rPrChange>
          </w:rPr>
          <w:delText>Figura 4.3. Similitud en el estilo de aprendisaje</w:delText>
        </w:r>
      </w:del>
    </w:p>
    <w:p w14:paraId="05BC7DD0" w14:textId="17D6917E" w:rsidR="000F119B" w:rsidRPr="004F349E" w:rsidDel="00E326C8" w:rsidRDefault="000F119B" w:rsidP="000F119B">
      <w:pPr>
        <w:autoSpaceDE w:val="0"/>
        <w:autoSpaceDN w:val="0"/>
        <w:adjustRightInd w:val="0"/>
        <w:spacing w:before="240"/>
        <w:rPr>
          <w:del w:id="5998" w:author="Ernesto del Puerto" w:date="2022-01-02T19:47:00Z"/>
          <w:rFonts w:ascii="Arial Narrow" w:hAnsi="Arial Narrow" w:cs="TimesNewRoman"/>
          <w:color w:val="000000"/>
          <w:lang w:val="es-ES"/>
          <w:rPrChange w:id="5999" w:author="Ernesto del Puerto" w:date="2022-01-02T21:32:00Z">
            <w:rPr>
              <w:del w:id="6000" w:author="Ernesto del Puerto" w:date="2022-01-02T19:47:00Z"/>
              <w:rFonts w:ascii="Arial Narrow" w:hAnsi="Arial Narrow" w:cs="TimesNewRoman"/>
              <w:color w:val="000000"/>
              <w:lang w:val="es-AR"/>
            </w:rPr>
          </w:rPrChange>
        </w:rPr>
      </w:pPr>
      <w:del w:id="6001" w:author="Ernesto del Puerto" w:date="2022-01-02T19:47:00Z">
        <w:r w:rsidRPr="004F349E" w:rsidDel="00E326C8">
          <w:rPr>
            <w:rFonts w:ascii="Arial Narrow" w:hAnsi="Arial Narrow" w:cs="TimesNewRoman"/>
            <w:color w:val="000000"/>
            <w:lang w:val="es-ES"/>
            <w:rPrChange w:id="6002" w:author="Ernesto del Puerto" w:date="2022-01-02T21:32:00Z">
              <w:rPr>
                <w:rFonts w:ascii="Arial Narrow" w:hAnsi="Arial Narrow" w:cs="TimesNewRoman"/>
                <w:color w:val="000000"/>
                <w:lang w:val="es-AR"/>
              </w:rPr>
            </w:rPrChange>
          </w:rPr>
          <w:delText xml:space="preserve">Una de las más fáciles de entender es la agrupación por similitud y estilo de aprendizaje, tal como observamos en la figura </w:delText>
        </w:r>
        <w:r w:rsidR="006A73D4" w:rsidRPr="004F349E" w:rsidDel="00E326C8">
          <w:rPr>
            <w:rFonts w:ascii="Arial Narrow" w:hAnsi="Arial Narrow" w:cs="TimesNewRoman"/>
            <w:color w:val="000000"/>
            <w:lang w:val="es-ES"/>
            <w:rPrChange w:id="6003" w:author="Ernesto del Puerto" w:date="2022-01-02T21:32:00Z">
              <w:rPr>
                <w:rFonts w:ascii="Arial Narrow" w:hAnsi="Arial Narrow" w:cs="TimesNewRoman"/>
                <w:color w:val="000000"/>
                <w:lang w:val="es-AR"/>
              </w:rPr>
            </w:rPrChange>
          </w:rPr>
          <w:delText>4</w:delText>
        </w:r>
        <w:r w:rsidRPr="004F349E" w:rsidDel="00E326C8">
          <w:rPr>
            <w:rFonts w:ascii="Arial Narrow" w:hAnsi="Arial Narrow" w:cs="TimesNewRoman"/>
            <w:color w:val="000000"/>
            <w:lang w:val="es-ES"/>
            <w:rPrChange w:id="6004" w:author="Ernesto del Puerto" w:date="2022-01-02T21:32:00Z">
              <w:rPr>
                <w:rFonts w:ascii="Arial Narrow" w:hAnsi="Arial Narrow" w:cs="TimesNewRoman"/>
                <w:color w:val="000000"/>
                <w:lang w:val="es-AR"/>
              </w:rPr>
            </w:rPrChange>
          </w:rPr>
          <w:delText>.2.</w:delText>
        </w:r>
      </w:del>
    </w:p>
    <w:p w14:paraId="474762AA" w14:textId="79965436" w:rsidR="005103A4" w:rsidRPr="004F349E" w:rsidDel="00E326C8" w:rsidRDefault="005103A4" w:rsidP="005103A4">
      <w:pPr>
        <w:pStyle w:val="Ttulo1"/>
        <w:numPr>
          <w:ilvl w:val="0"/>
          <w:numId w:val="1"/>
        </w:numPr>
        <w:rPr>
          <w:del w:id="6005" w:author="Ernesto del Puerto" w:date="2022-01-02T19:47:00Z"/>
          <w:rFonts w:ascii="Arial Narrow" w:eastAsia="Times New Roman" w:hAnsi="Arial Narrow" w:cs="TimesNewRoman"/>
          <w:color w:val="000000"/>
          <w:sz w:val="24"/>
          <w:szCs w:val="24"/>
          <w:lang w:val="es-ES"/>
          <w:rPrChange w:id="6006" w:author="Ernesto del Puerto" w:date="2022-01-02T21:32:00Z">
            <w:rPr>
              <w:del w:id="6007" w:author="Ernesto del Puerto" w:date="2022-01-02T19:47:00Z"/>
              <w:rFonts w:ascii="Arial Narrow" w:eastAsia="Times New Roman" w:hAnsi="Arial Narrow" w:cs="CourierNewPSMT"/>
              <w:b/>
              <w:color w:val="000000"/>
              <w:sz w:val="28"/>
              <w:szCs w:val="28"/>
              <w:lang w:val="es-ES"/>
            </w:rPr>
          </w:rPrChange>
        </w:rPr>
      </w:pPr>
      <w:bookmarkStart w:id="6008" w:name="_Toc91935288"/>
      <w:bookmarkStart w:id="6009" w:name="_Toc91935500"/>
      <w:bookmarkStart w:id="6010" w:name="_Toc91936072"/>
      <w:bookmarkStart w:id="6011" w:name="_Toc91936706"/>
      <w:bookmarkStart w:id="6012" w:name="_Toc30338602"/>
      <w:bookmarkEnd w:id="6008"/>
      <w:bookmarkEnd w:id="6009"/>
      <w:bookmarkEnd w:id="6010"/>
      <w:bookmarkEnd w:id="6011"/>
      <w:del w:id="6013" w:author="Ernesto del Puerto" w:date="2022-01-02T19:47:00Z">
        <w:r w:rsidRPr="004F349E" w:rsidDel="00E326C8">
          <w:rPr>
            <w:rFonts w:ascii="Arial Narrow" w:hAnsi="Arial Narrow" w:cs="TimesNewRoman"/>
            <w:color w:val="000000"/>
            <w:sz w:val="24"/>
            <w:szCs w:val="24"/>
            <w:lang w:val="es-ES"/>
            <w:rPrChange w:id="6014" w:author="Ernesto del Puerto" w:date="2022-01-02T21:32:00Z">
              <w:rPr>
                <w:rFonts w:ascii="Arial Narrow" w:hAnsi="Arial Narrow" w:cs="CourierNewPSMT"/>
                <w:b/>
                <w:color w:val="000000"/>
                <w:sz w:val="28"/>
                <w:szCs w:val="28"/>
                <w:lang w:val="es-ES"/>
              </w:rPr>
            </w:rPrChange>
          </w:rPr>
          <w:delText>Estilo de aprendizaje</w:delText>
        </w:r>
        <w:bookmarkEnd w:id="6012"/>
      </w:del>
    </w:p>
    <w:p w14:paraId="18A0EDD3" w14:textId="30856D78" w:rsidR="005103A4" w:rsidRPr="004F349E" w:rsidDel="00E326C8" w:rsidRDefault="005103A4" w:rsidP="005103A4">
      <w:pPr>
        <w:autoSpaceDE w:val="0"/>
        <w:autoSpaceDN w:val="0"/>
        <w:adjustRightInd w:val="0"/>
        <w:spacing w:before="240"/>
        <w:rPr>
          <w:del w:id="6015" w:author="Ernesto del Puerto" w:date="2022-01-02T19:47:00Z"/>
          <w:rFonts w:ascii="Arial Narrow" w:hAnsi="Arial Narrow" w:cs="TimesNewRoman"/>
          <w:color w:val="000000"/>
          <w:lang w:val="es-ES"/>
          <w:rPrChange w:id="6016" w:author="Ernesto del Puerto" w:date="2022-01-02T21:32:00Z">
            <w:rPr>
              <w:del w:id="6017" w:author="Ernesto del Puerto" w:date="2022-01-02T19:47:00Z"/>
              <w:rFonts w:ascii="Arial Narrow" w:hAnsi="Arial Narrow" w:cs="TimesNewRoman"/>
              <w:color w:val="000000"/>
              <w:lang w:val="es-AR"/>
            </w:rPr>
          </w:rPrChange>
        </w:rPr>
      </w:pPr>
      <w:del w:id="6018" w:author="Ernesto del Puerto" w:date="2022-01-02T19:47:00Z">
        <w:r w:rsidRPr="004F349E" w:rsidDel="00E326C8">
          <w:rPr>
            <w:rFonts w:ascii="Arial Narrow" w:hAnsi="Arial Narrow" w:cs="TimesNewRoman"/>
            <w:color w:val="000000"/>
            <w:lang w:val="es-ES"/>
            <w:rPrChange w:id="6019" w:author="Ernesto del Puerto" w:date="2022-01-02T21:32:00Z">
              <w:rPr>
                <w:rFonts w:ascii="Arial Narrow" w:hAnsi="Arial Narrow" w:cs="TimesNewRoman"/>
                <w:color w:val="000000"/>
                <w:lang w:val="es-AR"/>
              </w:rPr>
            </w:rPrChange>
          </w:rPr>
          <w:delText>En un alto nivel, hay tres formas populares de abordar el aprendizaje automático:</w:delText>
        </w:r>
      </w:del>
    </w:p>
    <w:p w14:paraId="70D077DD" w14:textId="312F1A25" w:rsidR="005103A4" w:rsidRPr="004F349E" w:rsidDel="00E326C8" w:rsidRDefault="005103A4" w:rsidP="005103A4">
      <w:pPr>
        <w:pStyle w:val="Prrafodelista"/>
        <w:numPr>
          <w:ilvl w:val="0"/>
          <w:numId w:val="54"/>
        </w:numPr>
        <w:autoSpaceDE w:val="0"/>
        <w:autoSpaceDN w:val="0"/>
        <w:adjustRightInd w:val="0"/>
        <w:spacing w:before="240"/>
        <w:rPr>
          <w:del w:id="6020" w:author="Ernesto del Puerto" w:date="2022-01-02T19:47:00Z"/>
          <w:rFonts w:ascii="Arial Narrow" w:hAnsi="Arial Narrow" w:cs="TimesNewRoman"/>
          <w:color w:val="000000"/>
          <w:lang w:val="es-ES"/>
          <w:rPrChange w:id="6021" w:author="Ernesto del Puerto" w:date="2022-01-02T21:32:00Z">
            <w:rPr>
              <w:del w:id="6022" w:author="Ernesto del Puerto" w:date="2022-01-02T19:47:00Z"/>
              <w:rFonts w:ascii="Arial Narrow" w:hAnsi="Arial Narrow" w:cs="TimesNewRoman"/>
              <w:color w:val="000000"/>
              <w:lang w:val="es-AR"/>
            </w:rPr>
          </w:rPrChange>
        </w:rPr>
      </w:pPr>
      <w:del w:id="6023" w:author="Ernesto del Puerto" w:date="2022-01-02T19:47:00Z">
        <w:r w:rsidRPr="004F349E" w:rsidDel="00E326C8">
          <w:rPr>
            <w:rFonts w:ascii="Arial Narrow" w:hAnsi="Arial Narrow" w:cs="TimesNewRoman"/>
            <w:color w:val="000000"/>
            <w:lang w:val="es-ES"/>
            <w:rPrChange w:id="6024" w:author="Ernesto del Puerto" w:date="2022-01-02T21:32:00Z">
              <w:rPr>
                <w:rFonts w:ascii="Arial Narrow" w:hAnsi="Arial Narrow" w:cs="TimesNewRoman"/>
                <w:b/>
                <w:bCs/>
                <w:color w:val="000000"/>
                <w:lang w:val="es-AR"/>
              </w:rPr>
            </w:rPrChange>
          </w:rPr>
          <w:delText>Aprendizaje supervisado</w:delText>
        </w:r>
        <w:r w:rsidRPr="004F349E" w:rsidDel="00E326C8">
          <w:rPr>
            <w:rFonts w:ascii="Arial Narrow" w:hAnsi="Arial Narrow" w:cs="TimesNewRoman"/>
            <w:color w:val="000000"/>
            <w:lang w:val="es-ES"/>
            <w:rPrChange w:id="6025" w:author="Ernesto del Puerto" w:date="2022-01-02T21:32:00Z">
              <w:rPr>
                <w:rFonts w:ascii="Arial Narrow" w:hAnsi="Arial Narrow" w:cs="TimesNewRoman"/>
                <w:color w:val="000000"/>
                <w:lang w:val="es-AR"/>
              </w:rPr>
            </w:rPrChange>
          </w:rPr>
          <w:delText>: con el aprendizaje supervisado, el algoritmo de aprendizaje se presenta con un conjunto de entradas junto con sus salidas deseadas (también llamadas etiquetas). El objetivo es descubrir una regla que permita a la computadora recrear las salidas, o en otras palabras, asignar la entrada a la salida. Por ejemplo, pensemos en categorizar imágenes de gatos y perros. Para enseñarle a un algoritmo qué es un perro y qué es un gato, se presentaría un algoritmo con miles de imágenes de cada uno, y cada imagen se etiquetaría como perro o gato; como observamos en la figura 5.1. La etiqueta que se observa es la salida deseada para cada imagen, y al analizar cada ejemplo, el algoritmo eventualmente podría clasificar nuevas imágenes de gatos y perros con un error muy mínimo. En realidad, esta etiqueta no es una palabra escrita como Perro o Gato, sino una representación numérica de cada etiqueta.</w:delText>
        </w:r>
      </w:del>
    </w:p>
    <w:p w14:paraId="08934CAE" w14:textId="2999911C" w:rsidR="005103A4" w:rsidRPr="004F349E" w:rsidDel="00E326C8" w:rsidRDefault="005103A4" w:rsidP="005103A4">
      <w:pPr>
        <w:pStyle w:val="Prrafodelista"/>
        <w:numPr>
          <w:ilvl w:val="0"/>
          <w:numId w:val="54"/>
        </w:numPr>
        <w:autoSpaceDE w:val="0"/>
        <w:autoSpaceDN w:val="0"/>
        <w:adjustRightInd w:val="0"/>
        <w:spacing w:before="240"/>
        <w:rPr>
          <w:del w:id="6026" w:author="Ernesto del Puerto" w:date="2022-01-02T19:47:00Z"/>
          <w:rFonts w:ascii="Arial Narrow" w:hAnsi="Arial Narrow" w:cs="TimesNewRoman"/>
          <w:color w:val="000000"/>
          <w:lang w:val="es-ES"/>
          <w:rPrChange w:id="6027" w:author="Ernesto del Puerto" w:date="2022-01-02T21:32:00Z">
            <w:rPr>
              <w:del w:id="6028" w:author="Ernesto del Puerto" w:date="2022-01-02T19:47:00Z"/>
              <w:rFonts w:ascii="Arial Narrow" w:hAnsi="Arial Narrow" w:cs="TimesNewRoman"/>
              <w:color w:val="000000"/>
              <w:lang w:val="es-AR"/>
            </w:rPr>
          </w:rPrChange>
        </w:rPr>
      </w:pPr>
      <w:del w:id="6029" w:author="Ernesto del Puerto" w:date="2022-01-02T19:47:00Z">
        <w:r w:rsidRPr="004F349E" w:rsidDel="00E326C8">
          <w:rPr>
            <w:rFonts w:ascii="Arial Narrow" w:hAnsi="Arial Narrow" w:cs="TimesNewRoman"/>
            <w:color w:val="000000"/>
            <w:lang w:val="es-ES"/>
            <w:rPrChange w:id="6030" w:author="Ernesto del Puerto" w:date="2022-01-02T21:32:00Z">
              <w:rPr>
                <w:rFonts w:ascii="Arial Narrow" w:hAnsi="Arial Narrow" w:cs="TimesNewRoman"/>
                <w:b/>
                <w:bCs/>
                <w:color w:val="000000"/>
                <w:lang w:val="es-AR"/>
              </w:rPr>
            </w:rPrChange>
          </w:rPr>
          <w:delText>Aprendizaje no supervisado</w:delText>
        </w:r>
        <w:r w:rsidRPr="004F349E" w:rsidDel="00E326C8">
          <w:rPr>
            <w:rFonts w:ascii="Arial Narrow" w:hAnsi="Arial Narrow" w:cs="TimesNewRoman"/>
            <w:color w:val="000000"/>
            <w:lang w:val="es-ES"/>
            <w:rPrChange w:id="6031" w:author="Ernesto del Puerto" w:date="2022-01-02T21:32:00Z">
              <w:rPr>
                <w:rFonts w:ascii="Arial Narrow" w:hAnsi="Arial Narrow" w:cs="TimesNewRoman"/>
                <w:color w:val="000000"/>
                <w:lang w:val="es-AR"/>
              </w:rPr>
            </w:rPrChange>
          </w:rPr>
          <w:delText>: con el aprendizaje no supervisado, se presenta un algoritmo con un conjunto de entradas pero sin salidas deseadas, lo que significa que el algoritmo debe encontrar estructuras y patrones por sí mismo. Para vincular esto con el ejemplo supervisado anterior, si las imágenes de perros y gatos se introdujeran en un algoritmo no supervisado, cada imagen no tendría una etiqueta que lo identificara como gato o perro. En cambio, el algoritmo tendría que encontrar patrones por sí solo al evaluar las miles de imágenes de perros y gatos como observamos en la figura 5.2, a la imagen del perro esperando por su etiqueta. Los patrones pueden ser la longitud del animal, la altura, etc.</w:delText>
        </w:r>
      </w:del>
    </w:p>
    <w:p w14:paraId="15F15833" w14:textId="788D86AD" w:rsidR="005103A4" w:rsidRPr="004F349E" w:rsidDel="00E326C8" w:rsidRDefault="005103A4" w:rsidP="005103A4">
      <w:pPr>
        <w:pStyle w:val="Prrafodelista"/>
        <w:numPr>
          <w:ilvl w:val="0"/>
          <w:numId w:val="54"/>
        </w:numPr>
        <w:autoSpaceDE w:val="0"/>
        <w:autoSpaceDN w:val="0"/>
        <w:adjustRightInd w:val="0"/>
        <w:spacing w:before="240"/>
        <w:rPr>
          <w:del w:id="6032" w:author="Ernesto del Puerto" w:date="2022-01-02T19:47:00Z"/>
          <w:rFonts w:ascii="Arial Narrow" w:hAnsi="Arial Narrow" w:cs="TimesNewRoman"/>
          <w:color w:val="000000"/>
          <w:lang w:val="es-ES"/>
          <w:rPrChange w:id="6033" w:author="Ernesto del Puerto" w:date="2022-01-02T21:32:00Z">
            <w:rPr>
              <w:del w:id="6034" w:author="Ernesto del Puerto" w:date="2022-01-02T19:47:00Z"/>
              <w:rFonts w:ascii="Arial Narrow" w:hAnsi="Arial Narrow" w:cs="TimesNewRoman"/>
              <w:color w:val="000000"/>
              <w:lang w:val="es-AR"/>
            </w:rPr>
          </w:rPrChange>
        </w:rPr>
      </w:pPr>
      <w:del w:id="6035" w:author="Ernesto del Puerto" w:date="2022-01-02T19:47:00Z">
        <w:r w:rsidRPr="004F349E" w:rsidDel="00E326C8">
          <w:rPr>
            <w:rFonts w:ascii="Arial Narrow" w:hAnsi="Arial Narrow" w:cs="TimesNewRoman"/>
            <w:color w:val="000000"/>
            <w:lang w:val="es-ES"/>
            <w:rPrChange w:id="6036" w:author="Ernesto del Puerto" w:date="2022-01-02T21:32:00Z">
              <w:rPr>
                <w:rFonts w:ascii="Arial Narrow" w:hAnsi="Arial Narrow" w:cs="TimesNewRoman"/>
                <w:b/>
                <w:bCs/>
                <w:color w:val="000000"/>
                <w:lang w:val="es-AR"/>
              </w:rPr>
            </w:rPrChange>
          </w:rPr>
          <w:delText>Aprendizaje semi-supervisado</w:delText>
        </w:r>
        <w:r w:rsidRPr="004F349E" w:rsidDel="00E326C8">
          <w:rPr>
            <w:rFonts w:ascii="Arial Narrow" w:hAnsi="Arial Narrow" w:cs="TimesNewRoman"/>
            <w:color w:val="000000"/>
            <w:lang w:val="es-ES"/>
            <w:rPrChange w:id="6037" w:author="Ernesto del Puerto" w:date="2022-01-02T21:32:00Z">
              <w:rPr>
                <w:rFonts w:ascii="Arial Narrow" w:hAnsi="Arial Narrow" w:cs="TimesNewRoman"/>
                <w:color w:val="000000"/>
                <w:lang w:val="es-AR"/>
              </w:rPr>
            </w:rPrChange>
          </w:rPr>
          <w:delText>: El aprendizaje semi-supervisado (SSL) es una mezcla de los dos estilos de aprendizaje anteriores, lo que significa que se alimenta con una combinación de entradas etiquetadas y no etiquetadas. En términos prácticos, esto significa que los algoritmos SSL deben encontrar la estructura y los patrones por sí mismos, pero tienen algo de ayuda de las entradas etiquetadas. Un gran ejemplo es la clasificación de la página web en categorías como compras o noticias. Sería extremadamente costoso y lento contratar un equipo para etiquetar manualmente miles de sitios web, pero existe una alternativa: etiquetar un pequeño subconjunto de sitios web. Con SSL, este pequeño subconjunto se introduciría en un algoritmo como el conjunto "etiquetado" junto con miles de otros sitios web que no están etiquetados. El algoritmo podría entrenarse primero en el conjunto sin etiquetar antes de ajustarse con el conjunto etiquetado.</w:delText>
        </w:r>
      </w:del>
    </w:p>
    <w:p w14:paraId="4DE9883C" w14:textId="68748E89" w:rsidR="005103A4" w:rsidRPr="004F349E" w:rsidDel="00E326C8" w:rsidRDefault="005103A4" w:rsidP="005103A4">
      <w:pPr>
        <w:autoSpaceDE w:val="0"/>
        <w:autoSpaceDN w:val="0"/>
        <w:adjustRightInd w:val="0"/>
        <w:spacing w:before="240"/>
        <w:rPr>
          <w:del w:id="6038" w:author="Ernesto del Puerto" w:date="2022-01-02T19:47:00Z"/>
          <w:rFonts w:ascii="Arial Narrow" w:hAnsi="Arial Narrow" w:cs="TimesNewRoman"/>
          <w:color w:val="000000"/>
          <w:lang w:val="es-ES"/>
          <w:rPrChange w:id="6039" w:author="Ernesto del Puerto" w:date="2022-01-02T21:32:00Z">
            <w:rPr>
              <w:del w:id="6040" w:author="Ernesto del Puerto" w:date="2022-01-02T19:47:00Z"/>
              <w:rFonts w:ascii="Arial Narrow" w:hAnsi="Arial Narrow" w:cs="TimesNewRoman"/>
              <w:color w:val="000000"/>
              <w:lang w:val="es-AR"/>
            </w:rPr>
          </w:rPrChange>
        </w:rPr>
      </w:pPr>
    </w:p>
    <w:p w14:paraId="131C4D93" w14:textId="2AAECC9D" w:rsidR="005103A4" w:rsidRPr="004F349E" w:rsidDel="00E326C8" w:rsidRDefault="005103A4" w:rsidP="005103A4">
      <w:pPr>
        <w:autoSpaceDE w:val="0"/>
        <w:autoSpaceDN w:val="0"/>
        <w:adjustRightInd w:val="0"/>
        <w:spacing w:before="240"/>
        <w:rPr>
          <w:del w:id="6041" w:author="Ernesto del Puerto" w:date="2022-01-02T19:47:00Z"/>
          <w:rFonts w:ascii="Arial Narrow" w:hAnsi="Arial Narrow" w:cs="TimesNewRoman"/>
          <w:color w:val="000000"/>
          <w:lang w:val="es-ES"/>
          <w:rPrChange w:id="6042" w:author="Ernesto del Puerto" w:date="2022-01-02T21:32:00Z">
            <w:rPr>
              <w:del w:id="6043" w:author="Ernesto del Puerto" w:date="2022-01-02T19:47:00Z"/>
              <w:rFonts w:ascii="Arial Narrow" w:hAnsi="Arial Narrow" w:cs="TimesNewRoman"/>
              <w:color w:val="000000"/>
              <w:lang w:val="es-AR"/>
            </w:rPr>
          </w:rPrChange>
        </w:rPr>
      </w:pPr>
      <w:del w:id="6044" w:author="Ernesto del Puerto" w:date="2022-01-02T19:47:00Z">
        <w:r w:rsidRPr="004F349E" w:rsidDel="00E326C8">
          <w:rPr>
            <w:rFonts w:ascii="Arial Narrow" w:hAnsi="Arial Narrow" w:cs="TimesNewRoman"/>
            <w:noProof/>
            <w:color w:val="000000"/>
            <w:lang w:val="es-ES"/>
            <w:rPrChange w:id="6045" w:author="Ernesto del Puerto" w:date="2022-01-02T21:32:00Z">
              <w:rPr>
                <w:rFonts w:ascii="Arial Narrow" w:hAnsi="Arial Narrow" w:cs="TimesNewRoman"/>
                <w:noProof/>
                <w:color w:val="000000"/>
                <w:lang w:val="es-AR"/>
              </w:rPr>
            </w:rPrChange>
          </w:rPr>
          <w:drawing>
            <wp:inline distT="0" distB="0" distL="0" distR="0" wp14:anchorId="0B5AEF40" wp14:editId="3A991FD3">
              <wp:extent cx="2516505" cy="1363345"/>
              <wp:effectExtent l="0" t="0" r="0" b="8255"/>
              <wp:docPr id="5" name="Imagen 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Texto&#10;&#10;Descripción generada automáticament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16505" cy="1363345"/>
                      </a:xfrm>
                      <a:prstGeom prst="rect">
                        <a:avLst/>
                      </a:prstGeom>
                      <a:noFill/>
                      <a:ln>
                        <a:noFill/>
                      </a:ln>
                    </pic:spPr>
                  </pic:pic>
                </a:graphicData>
              </a:graphic>
            </wp:inline>
          </w:drawing>
        </w:r>
      </w:del>
    </w:p>
    <w:p w14:paraId="3FD8C9D5" w14:textId="5062084D" w:rsidR="005103A4" w:rsidRPr="004F349E" w:rsidDel="00E326C8" w:rsidRDefault="005103A4" w:rsidP="005103A4">
      <w:pPr>
        <w:pStyle w:val="TtuloTDC"/>
        <w:autoSpaceDE w:val="0"/>
        <w:autoSpaceDN w:val="0"/>
        <w:adjustRightInd w:val="0"/>
        <w:outlineLvl w:val="2"/>
        <w:rPr>
          <w:del w:id="6046" w:author="Ernesto del Puerto" w:date="2022-01-02T19:47:00Z"/>
          <w:rFonts w:ascii="Arial Narrow" w:hAnsi="Arial Narrow" w:cs="TimesNewRoman"/>
          <w:color w:val="000000"/>
          <w:lang w:val="es-ES"/>
          <w:rPrChange w:id="6047" w:author="Ernesto del Puerto" w:date="2022-01-02T21:32:00Z">
            <w:rPr>
              <w:del w:id="6048" w:author="Ernesto del Puerto" w:date="2022-01-02T19:47:00Z"/>
              <w:rFonts w:ascii="Arial Narrow" w:hAnsi="Arial Narrow" w:cs="TimesNewRoman"/>
              <w:color w:val="000000"/>
              <w:lang w:val="es-AR"/>
            </w:rPr>
          </w:rPrChange>
        </w:rPr>
      </w:pPr>
      <w:bookmarkStart w:id="6049" w:name="_Toc30338603"/>
      <w:del w:id="6050" w:author="Ernesto del Puerto" w:date="2022-01-02T19:47:00Z">
        <w:r w:rsidRPr="004F349E" w:rsidDel="00E326C8">
          <w:rPr>
            <w:rFonts w:ascii="Arial Narrow" w:hAnsi="Arial Narrow" w:cs="TimesNewRoman"/>
            <w:color w:val="000000"/>
            <w:sz w:val="24"/>
            <w:szCs w:val="24"/>
            <w:lang w:val="es-ES"/>
            <w:rPrChange w:id="6051" w:author="Ernesto del Puerto" w:date="2022-01-02T21:32:00Z">
              <w:rPr>
                <w:rFonts w:ascii="Arial Narrow" w:hAnsi="Arial Narrow" w:cs="CourierNewPSMT"/>
                <w:b/>
                <w:color w:val="000000"/>
                <w:sz w:val="28"/>
                <w:szCs w:val="28"/>
                <w:lang w:val="es-ES" w:eastAsia="es-ES"/>
              </w:rPr>
            </w:rPrChange>
          </w:rPr>
          <w:delText>Figura 5.1. Imagen de un perro para aprendizaje</w:delText>
        </w:r>
        <w:bookmarkEnd w:id="6049"/>
      </w:del>
    </w:p>
    <w:p w14:paraId="7AC3CA84" w14:textId="5BE55447" w:rsidR="005103A4" w:rsidRPr="004F349E" w:rsidDel="00E326C8" w:rsidRDefault="005103A4" w:rsidP="005103A4">
      <w:pPr>
        <w:autoSpaceDE w:val="0"/>
        <w:autoSpaceDN w:val="0"/>
        <w:adjustRightInd w:val="0"/>
        <w:spacing w:before="240"/>
        <w:rPr>
          <w:del w:id="6052" w:author="Ernesto del Puerto" w:date="2022-01-02T19:47:00Z"/>
          <w:rFonts w:ascii="Arial Narrow" w:hAnsi="Arial Narrow" w:cs="TimesNewRoman"/>
          <w:color w:val="000000"/>
          <w:lang w:val="es-ES"/>
          <w:rPrChange w:id="6053" w:author="Ernesto del Puerto" w:date="2022-01-02T21:32:00Z">
            <w:rPr>
              <w:del w:id="6054" w:author="Ernesto del Puerto" w:date="2022-01-02T19:47:00Z"/>
              <w:rFonts w:ascii="Arial Narrow" w:hAnsi="Arial Narrow" w:cs="TimesNewRoman"/>
              <w:color w:val="000000"/>
              <w:lang w:val="es-AR"/>
            </w:rPr>
          </w:rPrChange>
        </w:rPr>
      </w:pPr>
    </w:p>
    <w:p w14:paraId="443D1780" w14:textId="6A094102" w:rsidR="005103A4" w:rsidRPr="004F349E" w:rsidDel="00E326C8" w:rsidRDefault="005103A4" w:rsidP="005103A4">
      <w:pPr>
        <w:autoSpaceDE w:val="0"/>
        <w:autoSpaceDN w:val="0"/>
        <w:adjustRightInd w:val="0"/>
        <w:spacing w:before="240"/>
        <w:rPr>
          <w:del w:id="6055" w:author="Ernesto del Puerto" w:date="2022-01-02T19:47:00Z"/>
          <w:rFonts w:ascii="Arial Narrow" w:hAnsi="Arial Narrow" w:cs="TimesNewRoman"/>
          <w:color w:val="000000"/>
          <w:lang w:val="es-ES"/>
          <w:rPrChange w:id="6056" w:author="Ernesto del Puerto" w:date="2022-01-02T21:32:00Z">
            <w:rPr>
              <w:del w:id="6057" w:author="Ernesto del Puerto" w:date="2022-01-02T19:47:00Z"/>
              <w:rFonts w:ascii="Arial Narrow" w:hAnsi="Arial Narrow" w:cs="TimesNewRoman"/>
              <w:color w:val="000000"/>
              <w:lang w:val="es-AR"/>
            </w:rPr>
          </w:rPrChange>
        </w:rPr>
      </w:pPr>
      <w:del w:id="6058" w:author="Ernesto del Puerto" w:date="2022-01-02T19:47:00Z">
        <w:r w:rsidRPr="004F349E" w:rsidDel="00E326C8">
          <w:rPr>
            <w:rFonts w:ascii="Arial Narrow" w:hAnsi="Arial Narrow" w:cs="TimesNewRoman"/>
            <w:noProof/>
            <w:color w:val="000000"/>
            <w:lang w:val="es-ES"/>
            <w:rPrChange w:id="6059" w:author="Ernesto del Puerto" w:date="2022-01-02T21:32:00Z">
              <w:rPr>
                <w:rFonts w:ascii="Arial Narrow" w:hAnsi="Arial Narrow" w:cs="TimesNewRoman"/>
                <w:noProof/>
                <w:color w:val="000000"/>
                <w:lang w:val="es-AR"/>
              </w:rPr>
            </w:rPrChange>
          </w:rPr>
          <w:drawing>
            <wp:inline distT="0" distB="0" distL="0" distR="0" wp14:anchorId="1F66B6A0" wp14:editId="4278CADA">
              <wp:extent cx="2711450" cy="1283970"/>
              <wp:effectExtent l="0" t="0" r="0" b="0"/>
              <wp:docPr id="6" name="Imagen 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Texto&#10;&#10;Descripción generada automáticament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11450" cy="1283970"/>
                      </a:xfrm>
                      <a:prstGeom prst="rect">
                        <a:avLst/>
                      </a:prstGeom>
                      <a:noFill/>
                      <a:ln>
                        <a:noFill/>
                      </a:ln>
                    </pic:spPr>
                  </pic:pic>
                </a:graphicData>
              </a:graphic>
            </wp:inline>
          </w:drawing>
        </w:r>
      </w:del>
    </w:p>
    <w:p w14:paraId="76BB528D" w14:textId="4D325A64" w:rsidR="005103A4" w:rsidRPr="004F349E" w:rsidDel="00E326C8" w:rsidRDefault="005103A4" w:rsidP="005103A4">
      <w:pPr>
        <w:pStyle w:val="TtuloTDC"/>
        <w:autoSpaceDE w:val="0"/>
        <w:autoSpaceDN w:val="0"/>
        <w:adjustRightInd w:val="0"/>
        <w:outlineLvl w:val="2"/>
        <w:rPr>
          <w:del w:id="6060" w:author="Ernesto del Puerto" w:date="2022-01-02T19:47:00Z"/>
          <w:rFonts w:ascii="Arial Narrow" w:hAnsi="Arial Narrow" w:cs="TimesNewRoman"/>
          <w:color w:val="000000"/>
          <w:lang w:val="es-ES"/>
          <w:rPrChange w:id="6061" w:author="Ernesto del Puerto" w:date="2022-01-02T21:32:00Z">
            <w:rPr>
              <w:del w:id="6062" w:author="Ernesto del Puerto" w:date="2022-01-02T19:47:00Z"/>
              <w:rFonts w:ascii="Arial Narrow" w:hAnsi="Arial Narrow" w:cs="TimesNewRoman"/>
              <w:color w:val="000000"/>
              <w:lang w:val="es-AR"/>
            </w:rPr>
          </w:rPrChange>
        </w:rPr>
      </w:pPr>
      <w:bookmarkStart w:id="6063" w:name="_Toc30338604"/>
      <w:del w:id="6064" w:author="Ernesto del Puerto" w:date="2022-01-02T19:47:00Z">
        <w:r w:rsidRPr="004F349E" w:rsidDel="00E326C8">
          <w:rPr>
            <w:rFonts w:ascii="Arial Narrow" w:hAnsi="Arial Narrow" w:cs="TimesNewRoman"/>
            <w:color w:val="000000"/>
            <w:sz w:val="24"/>
            <w:szCs w:val="24"/>
            <w:lang w:val="es-ES"/>
            <w:rPrChange w:id="6065" w:author="Ernesto del Puerto" w:date="2022-01-02T21:32:00Z">
              <w:rPr>
                <w:rFonts w:ascii="Arial Narrow" w:hAnsi="Arial Narrow" w:cs="CourierNewPSMT"/>
                <w:b/>
                <w:color w:val="000000"/>
                <w:sz w:val="28"/>
                <w:szCs w:val="28"/>
                <w:lang w:val="es-ES" w:eastAsia="es-ES"/>
              </w:rPr>
            </w:rPrChange>
          </w:rPr>
          <w:delText>Figura 5.2. Imagen de un perro esperando por su etiqueta</w:delText>
        </w:r>
        <w:bookmarkEnd w:id="6063"/>
      </w:del>
    </w:p>
    <w:p w14:paraId="7522FF3C" w14:textId="28BE3C0B" w:rsidR="00C94FBA" w:rsidRPr="004F349E" w:rsidDel="00E326C8" w:rsidRDefault="00C94FBA" w:rsidP="00C94FBA">
      <w:pPr>
        <w:autoSpaceDE w:val="0"/>
        <w:autoSpaceDN w:val="0"/>
        <w:adjustRightInd w:val="0"/>
        <w:spacing w:before="240"/>
        <w:rPr>
          <w:del w:id="6066" w:author="Ernesto del Puerto" w:date="2022-01-02T19:47:00Z"/>
          <w:rFonts w:ascii="Arial Narrow" w:hAnsi="Arial Narrow" w:cs="TimesNewRoman"/>
          <w:color w:val="000000"/>
          <w:lang w:val="es-ES"/>
          <w:rPrChange w:id="6067" w:author="Ernesto del Puerto" w:date="2022-01-02T21:32:00Z">
            <w:rPr>
              <w:del w:id="6068" w:author="Ernesto del Puerto" w:date="2022-01-02T19:47:00Z"/>
              <w:rFonts w:ascii="Arial Narrow" w:hAnsi="Arial Narrow" w:cs="TimesNewRoman"/>
              <w:color w:val="000000"/>
              <w:lang w:val="es-AR"/>
            </w:rPr>
          </w:rPrChange>
        </w:rPr>
      </w:pPr>
      <w:del w:id="6069" w:author="Ernesto del Puerto" w:date="2022-01-02T19:47:00Z">
        <w:r w:rsidRPr="004F349E" w:rsidDel="00E326C8">
          <w:rPr>
            <w:rFonts w:ascii="Arial Narrow" w:hAnsi="Arial Narrow" w:cs="TimesNewRoman"/>
            <w:color w:val="000000"/>
            <w:lang w:val="es-ES"/>
            <w:rPrChange w:id="6070" w:author="Ernesto del Puerto" w:date="2022-01-02T21:32:00Z">
              <w:rPr>
                <w:rFonts w:ascii="Arial Narrow" w:hAnsi="Arial Narrow" w:cs="TimesNewRoman"/>
                <w:color w:val="000000"/>
                <w:lang w:val="es-AR"/>
              </w:rPr>
            </w:rPrChange>
          </w:rPr>
          <w:delText>Una red neuronal es un tipo de machine learning inspirado en el cerebro humano, como observamos en la figura 5.3.</w:delText>
        </w:r>
      </w:del>
    </w:p>
    <w:p w14:paraId="5AA68EDE" w14:textId="2AADF7BB" w:rsidR="00C94FBA" w:rsidRPr="004F349E" w:rsidDel="00E326C8" w:rsidRDefault="00C94FBA" w:rsidP="00C94FBA">
      <w:pPr>
        <w:autoSpaceDE w:val="0"/>
        <w:autoSpaceDN w:val="0"/>
        <w:adjustRightInd w:val="0"/>
        <w:spacing w:before="240"/>
        <w:rPr>
          <w:del w:id="6071" w:author="Ernesto del Puerto" w:date="2022-01-02T19:47:00Z"/>
          <w:rFonts w:ascii="Arial Narrow" w:hAnsi="Arial Narrow" w:cs="TimesNewRoman"/>
          <w:color w:val="000000"/>
          <w:lang w:val="es-ES"/>
          <w:rPrChange w:id="6072" w:author="Ernesto del Puerto" w:date="2022-01-02T21:32:00Z">
            <w:rPr>
              <w:del w:id="6073" w:author="Ernesto del Puerto" w:date="2022-01-02T19:47:00Z"/>
              <w:rFonts w:ascii="Arial Narrow" w:hAnsi="Arial Narrow" w:cs="TimesNewRoman"/>
              <w:color w:val="000000"/>
              <w:lang w:val="es-AR"/>
            </w:rPr>
          </w:rPrChange>
        </w:rPr>
      </w:pPr>
      <w:del w:id="6074" w:author="Ernesto del Puerto" w:date="2022-01-02T19:47:00Z">
        <w:r w:rsidRPr="004F349E" w:rsidDel="00E326C8">
          <w:rPr>
            <w:rFonts w:ascii="Arial Narrow" w:hAnsi="Arial Narrow" w:cs="TimesNewRoman"/>
            <w:color w:val="000000"/>
            <w:lang w:val="es-ES"/>
            <w:rPrChange w:id="6075" w:author="Ernesto del Puerto" w:date="2022-01-02T21:32:00Z">
              <w:rPr>
                <w:rFonts w:ascii="Arial Narrow" w:hAnsi="Arial Narrow" w:cs="TimesNewRoman"/>
                <w:color w:val="000000"/>
                <w:lang w:val="es-AR"/>
              </w:rPr>
            </w:rPrChange>
          </w:rPr>
          <w:delText>Son parte de Deep Learning, que es una rama de machine Learning que trata de resolver problemas complejos como reconocimiento de imágenes o cosas y procesamiento del lenguaje humano.</w:delText>
        </w:r>
      </w:del>
    </w:p>
    <w:p w14:paraId="42C3B995" w14:textId="41243CBD" w:rsidR="00C94FBA" w:rsidRPr="004F349E" w:rsidDel="00E326C8" w:rsidRDefault="00C94FBA" w:rsidP="00C94FBA">
      <w:pPr>
        <w:autoSpaceDE w:val="0"/>
        <w:autoSpaceDN w:val="0"/>
        <w:adjustRightInd w:val="0"/>
        <w:spacing w:before="240"/>
        <w:rPr>
          <w:del w:id="6076" w:author="Ernesto del Puerto" w:date="2022-01-02T19:47:00Z"/>
          <w:rFonts w:ascii="Arial Narrow" w:hAnsi="Arial Narrow" w:cs="TimesNewRoman"/>
          <w:color w:val="000000"/>
          <w:lang w:val="es-ES"/>
          <w:rPrChange w:id="6077" w:author="Ernesto del Puerto" w:date="2022-01-02T21:32:00Z">
            <w:rPr>
              <w:del w:id="6078" w:author="Ernesto del Puerto" w:date="2022-01-02T19:47:00Z"/>
              <w:rFonts w:ascii="Arial Narrow" w:hAnsi="Arial Narrow" w:cs="TimesNewRoman"/>
              <w:color w:val="000000"/>
              <w:lang w:val="es-AR"/>
            </w:rPr>
          </w:rPrChange>
        </w:rPr>
      </w:pPr>
      <w:del w:id="6079" w:author="Ernesto del Puerto" w:date="2022-01-02T19:47:00Z">
        <w:r w:rsidRPr="004F349E" w:rsidDel="00E326C8">
          <w:rPr>
            <w:rFonts w:ascii="Arial Narrow" w:hAnsi="Arial Narrow" w:cs="TimesNewRoman"/>
            <w:color w:val="000000"/>
            <w:lang w:val="es-ES"/>
            <w:rPrChange w:id="6080" w:author="Ernesto del Puerto" w:date="2022-01-02T21:32:00Z">
              <w:rPr>
                <w:rFonts w:ascii="Arial Narrow" w:hAnsi="Arial Narrow" w:cs="TimesNewRoman"/>
                <w:color w:val="000000"/>
                <w:lang w:val="es-AR"/>
              </w:rPr>
            </w:rPrChange>
          </w:rPr>
          <w:delText>Para resolver un problema usando una computadora con la programación tradicional, utilizamos un algoritmo para que la misma siga un conjunto de instrucciones en un dado orden.</w:delText>
        </w:r>
      </w:del>
    </w:p>
    <w:p w14:paraId="69B36849" w14:textId="35EE2275" w:rsidR="00C94FBA" w:rsidRPr="004F349E" w:rsidDel="00E326C8" w:rsidRDefault="00C94FBA" w:rsidP="00C94FBA">
      <w:pPr>
        <w:autoSpaceDE w:val="0"/>
        <w:autoSpaceDN w:val="0"/>
        <w:adjustRightInd w:val="0"/>
        <w:spacing w:before="240"/>
        <w:rPr>
          <w:del w:id="6081" w:author="Ernesto del Puerto" w:date="2022-01-02T19:47:00Z"/>
          <w:rFonts w:ascii="Arial Narrow" w:hAnsi="Arial Narrow" w:cs="TimesNewRoman"/>
          <w:color w:val="000000"/>
          <w:lang w:val="es-ES"/>
          <w:rPrChange w:id="6082" w:author="Ernesto del Puerto" w:date="2022-01-02T21:32:00Z">
            <w:rPr>
              <w:del w:id="6083" w:author="Ernesto del Puerto" w:date="2022-01-02T19:47:00Z"/>
              <w:rFonts w:ascii="Arial Narrow" w:hAnsi="Arial Narrow" w:cs="TimesNewRoman"/>
              <w:color w:val="000000"/>
              <w:lang w:val="es-AR"/>
            </w:rPr>
          </w:rPrChange>
        </w:rPr>
      </w:pPr>
      <w:del w:id="6084" w:author="Ernesto del Puerto" w:date="2022-01-02T19:47:00Z">
        <w:r w:rsidRPr="004F349E" w:rsidDel="00E326C8">
          <w:rPr>
            <w:rFonts w:ascii="Arial Narrow" w:hAnsi="Arial Narrow" w:cs="TimesNewRoman"/>
            <w:color w:val="000000"/>
            <w:lang w:val="es-ES"/>
            <w:rPrChange w:id="6085" w:author="Ernesto del Puerto" w:date="2022-01-02T21:32:00Z">
              <w:rPr>
                <w:rFonts w:ascii="Arial Narrow" w:hAnsi="Arial Narrow" w:cs="TimesNewRoman"/>
                <w:color w:val="000000"/>
                <w:lang w:val="es-AR"/>
              </w:rPr>
            </w:rPrChange>
          </w:rPr>
          <w:delText>En contraste con ello, la solución de problemas usando redes neuronales es bastante diferente, tratando de hacer lo mismo que hacen las neuronas del cerebro humano.</w:delText>
        </w:r>
      </w:del>
    </w:p>
    <w:p w14:paraId="22B4AC96" w14:textId="7D54E70B" w:rsidR="00C94FBA" w:rsidRPr="004F349E" w:rsidDel="00E326C8" w:rsidRDefault="00C94FBA" w:rsidP="00C94FBA">
      <w:pPr>
        <w:autoSpaceDE w:val="0"/>
        <w:autoSpaceDN w:val="0"/>
        <w:adjustRightInd w:val="0"/>
        <w:spacing w:before="240"/>
        <w:rPr>
          <w:del w:id="6086" w:author="Ernesto del Puerto" w:date="2022-01-02T19:47:00Z"/>
          <w:rFonts w:ascii="Arial Narrow" w:hAnsi="Arial Narrow" w:cs="TimesNewRoman"/>
          <w:color w:val="000000"/>
          <w:lang w:val="es-ES"/>
          <w:rPrChange w:id="6087" w:author="Ernesto del Puerto" w:date="2022-01-02T21:32:00Z">
            <w:rPr>
              <w:del w:id="6088" w:author="Ernesto del Puerto" w:date="2022-01-02T19:47:00Z"/>
              <w:rFonts w:ascii="Arial Narrow" w:hAnsi="Arial Narrow" w:cs="TimesNewRoman"/>
              <w:color w:val="000000"/>
              <w:lang w:val="es-AR"/>
            </w:rPr>
          </w:rPrChange>
        </w:rPr>
      </w:pPr>
      <w:del w:id="6089" w:author="Ernesto del Puerto" w:date="2022-01-02T19:47:00Z">
        <w:r w:rsidRPr="004F349E" w:rsidDel="00E326C8">
          <w:rPr>
            <w:rFonts w:ascii="Arial Narrow" w:hAnsi="Arial Narrow" w:cs="TimesNewRoman"/>
            <w:color w:val="000000"/>
            <w:lang w:val="es-ES"/>
            <w:rPrChange w:id="6090" w:author="Ernesto del Puerto" w:date="2022-01-02T21:32:00Z">
              <w:rPr>
                <w:rFonts w:ascii="Arial Narrow" w:hAnsi="Arial Narrow" w:cs="TimesNewRoman"/>
                <w:color w:val="000000"/>
                <w:lang w:val="es-AR"/>
              </w:rPr>
            </w:rPrChange>
          </w:rPr>
          <w:delText>De hecho, las mismas aprenden en vez de estar programadas para realizar una determinada tarea.</w:delText>
        </w:r>
      </w:del>
    </w:p>
    <w:p w14:paraId="084DB7D5" w14:textId="3D307E64" w:rsidR="00C94FBA" w:rsidRPr="004F349E" w:rsidDel="00E326C8" w:rsidRDefault="00C94FBA" w:rsidP="00C94FBA">
      <w:pPr>
        <w:autoSpaceDE w:val="0"/>
        <w:autoSpaceDN w:val="0"/>
        <w:adjustRightInd w:val="0"/>
        <w:spacing w:before="240"/>
        <w:rPr>
          <w:del w:id="6091" w:author="Ernesto del Puerto" w:date="2022-01-02T19:47:00Z"/>
          <w:rFonts w:ascii="Arial Narrow" w:hAnsi="Arial Narrow" w:cs="TimesNewRoman"/>
          <w:color w:val="000000"/>
          <w:lang w:val="es-ES"/>
          <w:rPrChange w:id="6092" w:author="Ernesto del Puerto" w:date="2022-01-02T21:32:00Z">
            <w:rPr>
              <w:del w:id="6093" w:author="Ernesto del Puerto" w:date="2022-01-02T19:47:00Z"/>
              <w:rFonts w:ascii="Arial Narrow" w:hAnsi="Arial Narrow" w:cs="TimesNewRoman"/>
              <w:color w:val="000000"/>
              <w:lang w:val="es-AR"/>
            </w:rPr>
          </w:rPrChange>
        </w:rPr>
      </w:pPr>
    </w:p>
    <w:p w14:paraId="289228D8" w14:textId="6FF7A958" w:rsidR="00C94FBA" w:rsidRPr="004F349E" w:rsidDel="00E326C8" w:rsidRDefault="00C94FBA" w:rsidP="00C94FBA">
      <w:pPr>
        <w:autoSpaceDE w:val="0"/>
        <w:autoSpaceDN w:val="0"/>
        <w:adjustRightInd w:val="0"/>
        <w:spacing w:before="240"/>
        <w:rPr>
          <w:del w:id="6094" w:author="Ernesto del Puerto" w:date="2022-01-02T19:47:00Z"/>
          <w:rFonts w:ascii="Arial Narrow" w:hAnsi="Arial Narrow" w:cs="TimesNewRoman"/>
          <w:color w:val="000000"/>
          <w:lang w:val="es-ES"/>
          <w:rPrChange w:id="6095" w:author="Ernesto del Puerto" w:date="2022-01-02T21:32:00Z">
            <w:rPr>
              <w:del w:id="6096" w:author="Ernesto del Puerto" w:date="2022-01-02T19:47:00Z"/>
              <w:rFonts w:ascii="Arial Narrow" w:hAnsi="Arial Narrow" w:cs="TimesNewRoman"/>
              <w:color w:val="000000"/>
              <w:lang w:val="es-AR"/>
            </w:rPr>
          </w:rPrChange>
        </w:rPr>
      </w:pPr>
      <w:del w:id="6097" w:author="Ernesto del Puerto" w:date="2022-01-02T19:47:00Z">
        <w:r w:rsidRPr="004F349E" w:rsidDel="00E326C8">
          <w:rPr>
            <w:rFonts w:ascii="Arial Narrow" w:hAnsi="Arial Narrow" w:cs="TimesNewRoman"/>
            <w:noProof/>
            <w:color w:val="000000"/>
            <w:lang w:val="es-ES"/>
            <w:rPrChange w:id="6098" w:author="Ernesto del Puerto" w:date="2022-01-02T21:32:00Z">
              <w:rPr>
                <w:rFonts w:ascii="Arial Narrow" w:hAnsi="Arial Narrow" w:cs="TimesNewRoman"/>
                <w:noProof/>
                <w:color w:val="000000"/>
                <w:lang w:val="es-AR"/>
              </w:rPr>
            </w:rPrChange>
          </w:rPr>
          <w:drawing>
            <wp:anchor distT="0" distB="0" distL="114300" distR="114300" simplePos="0" relativeHeight="251659264" behindDoc="0" locked="0" layoutInCell="1" allowOverlap="1" wp14:anchorId="67E8678D" wp14:editId="59D97126">
              <wp:simplePos x="914400" y="1642533"/>
              <wp:positionH relativeFrom="column">
                <wp:align>left</wp:align>
              </wp:positionH>
              <wp:positionV relativeFrom="paragraph">
                <wp:align>top</wp:align>
              </wp:positionV>
              <wp:extent cx="3466465" cy="1280160"/>
              <wp:effectExtent l="0" t="0" r="635" b="0"/>
              <wp:wrapSquare wrapText="bothSides"/>
              <wp:docPr id="9" name="Imagen 9"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10;&#10;Descripción generada automáticamente con confianza baja"/>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66465" cy="1280160"/>
                      </a:xfrm>
                      <a:prstGeom prst="rect">
                        <a:avLst/>
                      </a:prstGeom>
                      <a:noFill/>
                      <a:ln>
                        <a:noFill/>
                      </a:ln>
                    </pic:spPr>
                  </pic:pic>
                </a:graphicData>
              </a:graphic>
            </wp:anchor>
          </w:drawing>
        </w:r>
      </w:del>
    </w:p>
    <w:p w14:paraId="0A359E5E" w14:textId="036709E7" w:rsidR="00C94FBA" w:rsidRPr="004F349E" w:rsidDel="00E326C8" w:rsidRDefault="00C94FBA" w:rsidP="00C94FBA">
      <w:pPr>
        <w:tabs>
          <w:tab w:val="left" w:pos="2846"/>
        </w:tabs>
        <w:autoSpaceDE w:val="0"/>
        <w:autoSpaceDN w:val="0"/>
        <w:adjustRightInd w:val="0"/>
        <w:spacing w:before="240"/>
        <w:rPr>
          <w:del w:id="6099" w:author="Ernesto del Puerto" w:date="2022-01-02T19:47:00Z"/>
          <w:rFonts w:ascii="Arial Narrow" w:hAnsi="Arial Narrow" w:cs="TimesNewRoman"/>
          <w:color w:val="000000"/>
          <w:lang w:val="es-ES"/>
          <w:rPrChange w:id="6100" w:author="Ernesto del Puerto" w:date="2022-01-02T21:32:00Z">
            <w:rPr>
              <w:del w:id="6101" w:author="Ernesto del Puerto" w:date="2022-01-02T19:47:00Z"/>
              <w:rFonts w:ascii="Arial Narrow" w:hAnsi="Arial Narrow" w:cs="TimesNewRoman"/>
              <w:color w:val="000000"/>
              <w:lang w:val="es-AR"/>
            </w:rPr>
          </w:rPrChange>
        </w:rPr>
      </w:pPr>
      <w:del w:id="6102" w:author="Ernesto del Puerto" w:date="2022-01-02T19:47:00Z">
        <w:r w:rsidRPr="004F349E" w:rsidDel="00E326C8">
          <w:rPr>
            <w:rFonts w:ascii="Arial Narrow" w:hAnsi="Arial Narrow" w:cs="TimesNewRoman"/>
            <w:color w:val="000000"/>
            <w:lang w:val="es-ES"/>
            <w:rPrChange w:id="6103" w:author="Ernesto del Puerto" w:date="2022-01-02T21:32:00Z">
              <w:rPr>
                <w:rFonts w:ascii="Arial Narrow" w:hAnsi="Arial Narrow" w:cs="TimesNewRoman"/>
                <w:color w:val="000000"/>
                <w:lang w:val="es-AR"/>
              </w:rPr>
            </w:rPrChange>
          </w:rPr>
          <w:tab/>
        </w:r>
        <w:r w:rsidRPr="004F349E" w:rsidDel="00E326C8">
          <w:rPr>
            <w:rFonts w:ascii="Arial Narrow" w:hAnsi="Arial Narrow" w:cs="TimesNewRoman"/>
            <w:color w:val="000000"/>
            <w:lang w:val="es-ES"/>
            <w:rPrChange w:id="6104" w:author="Ernesto del Puerto" w:date="2022-01-02T21:32:00Z">
              <w:rPr>
                <w:rFonts w:ascii="Arial Narrow" w:hAnsi="Arial Narrow" w:cs="TimesNewRoman"/>
                <w:color w:val="000000"/>
                <w:lang w:val="es-AR"/>
              </w:rPr>
            </w:rPrChange>
          </w:rPr>
          <w:br w:type="textWrapping" w:clear="all"/>
        </w:r>
      </w:del>
    </w:p>
    <w:p w14:paraId="460942F5" w14:textId="432C3D71" w:rsidR="00C94FBA" w:rsidRPr="004F349E" w:rsidDel="00E326C8" w:rsidRDefault="00C94FBA" w:rsidP="00C94FBA">
      <w:pPr>
        <w:pStyle w:val="TtuloTDC"/>
        <w:autoSpaceDE w:val="0"/>
        <w:autoSpaceDN w:val="0"/>
        <w:adjustRightInd w:val="0"/>
        <w:outlineLvl w:val="2"/>
        <w:rPr>
          <w:del w:id="6105" w:author="Ernesto del Puerto" w:date="2022-01-02T19:47:00Z"/>
          <w:rFonts w:ascii="Arial Narrow" w:hAnsi="Arial Narrow" w:cs="TimesNewRoman"/>
          <w:color w:val="000000"/>
          <w:lang w:val="es-ES"/>
          <w:rPrChange w:id="6106" w:author="Ernesto del Puerto" w:date="2022-01-02T21:32:00Z">
            <w:rPr>
              <w:del w:id="6107" w:author="Ernesto del Puerto" w:date="2022-01-02T19:47:00Z"/>
              <w:rFonts w:ascii="Arial Narrow" w:hAnsi="Arial Narrow" w:cs="TimesNewRoman"/>
              <w:color w:val="000000"/>
              <w:lang w:val="es-AR"/>
            </w:rPr>
          </w:rPrChange>
        </w:rPr>
      </w:pPr>
      <w:bookmarkStart w:id="6108" w:name="_Toc30338606"/>
      <w:del w:id="6109" w:author="Ernesto del Puerto" w:date="2022-01-02T19:47:00Z">
        <w:r w:rsidRPr="004F349E" w:rsidDel="00E326C8">
          <w:rPr>
            <w:rFonts w:ascii="Arial Narrow" w:hAnsi="Arial Narrow" w:cs="TimesNewRoman"/>
            <w:color w:val="000000"/>
            <w:sz w:val="24"/>
            <w:szCs w:val="24"/>
            <w:lang w:val="es-ES"/>
            <w:rPrChange w:id="6110" w:author="Ernesto del Puerto" w:date="2022-01-02T21:32:00Z">
              <w:rPr>
                <w:rFonts w:ascii="Arial Narrow" w:hAnsi="Arial Narrow" w:cs="CourierNewPSMT"/>
                <w:b/>
                <w:color w:val="000000"/>
                <w:sz w:val="28"/>
                <w:szCs w:val="28"/>
                <w:lang w:val="es-ES" w:eastAsia="es-ES"/>
              </w:rPr>
            </w:rPrChange>
          </w:rPr>
          <w:delText>Figura 5.3. Esquema de una red neuronal</w:delText>
        </w:r>
        <w:bookmarkEnd w:id="6108"/>
      </w:del>
    </w:p>
    <w:p w14:paraId="6C5A7D6E" w14:textId="4C6F72BD" w:rsidR="00C94FBA" w:rsidRPr="004F349E" w:rsidDel="00E326C8" w:rsidRDefault="00C94FBA" w:rsidP="00C94FBA">
      <w:pPr>
        <w:autoSpaceDE w:val="0"/>
        <w:autoSpaceDN w:val="0"/>
        <w:adjustRightInd w:val="0"/>
        <w:spacing w:before="240"/>
        <w:rPr>
          <w:del w:id="6111" w:author="Ernesto del Puerto" w:date="2022-01-02T19:47:00Z"/>
          <w:rFonts w:ascii="Arial Narrow" w:hAnsi="Arial Narrow" w:cs="TimesNewRoman"/>
          <w:color w:val="000000"/>
          <w:lang w:val="es-ES"/>
          <w:rPrChange w:id="6112" w:author="Ernesto del Puerto" w:date="2022-01-02T21:32:00Z">
            <w:rPr>
              <w:del w:id="6113" w:author="Ernesto del Puerto" w:date="2022-01-02T19:47:00Z"/>
              <w:rFonts w:ascii="Arial Narrow" w:hAnsi="Arial Narrow" w:cs="TimesNewRoman"/>
              <w:color w:val="000000"/>
              <w:lang w:val="es-AR"/>
            </w:rPr>
          </w:rPrChange>
        </w:rPr>
      </w:pPr>
      <w:del w:id="6114" w:author="Ernesto del Puerto" w:date="2022-01-02T19:47:00Z">
        <w:r w:rsidRPr="004F349E" w:rsidDel="00E326C8">
          <w:rPr>
            <w:rFonts w:ascii="Arial Narrow" w:hAnsi="Arial Narrow" w:cs="TimesNewRoman"/>
            <w:color w:val="000000"/>
            <w:lang w:val="es-ES"/>
            <w:rPrChange w:id="6115" w:author="Ernesto del Puerto" w:date="2022-01-02T21:32:00Z">
              <w:rPr>
                <w:rFonts w:ascii="Arial Narrow" w:hAnsi="Arial Narrow" w:cs="TimesNewRoman"/>
                <w:color w:val="000000"/>
                <w:lang w:val="es-AR"/>
              </w:rPr>
            </w:rPrChange>
          </w:rPr>
          <w:delText>Técnicamente están compuestas por un gran número de nodos altamente interconectados entre si, que trabajan en paralelo para resolver un problema específico, que es similar a como lo hace el cerebro humano.</w:delText>
        </w:r>
      </w:del>
    </w:p>
    <w:p w14:paraId="668AC94A" w14:textId="0AB7AD78" w:rsidR="00C94FBA" w:rsidRPr="004F349E" w:rsidDel="00E326C8" w:rsidRDefault="00C94FBA" w:rsidP="00C94FBA">
      <w:pPr>
        <w:pStyle w:val="Ttulo1"/>
        <w:numPr>
          <w:ilvl w:val="0"/>
          <w:numId w:val="1"/>
        </w:numPr>
        <w:rPr>
          <w:del w:id="6116" w:author="Ernesto del Puerto" w:date="2022-01-02T19:47:00Z"/>
          <w:rFonts w:ascii="Arial Narrow" w:eastAsia="Times New Roman" w:hAnsi="Arial Narrow" w:cs="TimesNewRoman"/>
          <w:color w:val="000000"/>
          <w:sz w:val="24"/>
          <w:szCs w:val="24"/>
          <w:lang w:val="es-ES"/>
          <w:rPrChange w:id="6117" w:author="Ernesto del Puerto" w:date="2022-01-02T21:32:00Z">
            <w:rPr>
              <w:del w:id="6118" w:author="Ernesto del Puerto" w:date="2022-01-02T19:47:00Z"/>
              <w:rFonts w:ascii="Arial Narrow" w:eastAsia="Times New Roman" w:hAnsi="Arial Narrow" w:cs="CourierNewPSMT"/>
              <w:b/>
              <w:color w:val="000000"/>
              <w:sz w:val="28"/>
              <w:szCs w:val="28"/>
              <w:lang w:val="es-ES"/>
            </w:rPr>
          </w:rPrChange>
        </w:rPr>
      </w:pPr>
      <w:bookmarkStart w:id="6119" w:name="_Toc30338607"/>
      <w:del w:id="6120" w:author="Ernesto del Puerto" w:date="2022-01-02T19:47:00Z">
        <w:r w:rsidRPr="004F349E" w:rsidDel="00E326C8">
          <w:rPr>
            <w:rFonts w:ascii="Arial Narrow" w:hAnsi="Arial Narrow" w:cs="TimesNewRoman"/>
            <w:color w:val="000000"/>
            <w:sz w:val="24"/>
            <w:szCs w:val="24"/>
            <w:lang w:val="es-ES"/>
            <w:rPrChange w:id="6121" w:author="Ernesto del Puerto" w:date="2022-01-02T21:32:00Z">
              <w:rPr>
                <w:rFonts w:ascii="Arial Narrow" w:hAnsi="Arial Narrow" w:cs="CourierNewPSMT"/>
                <w:b/>
                <w:color w:val="000000"/>
                <w:sz w:val="28"/>
                <w:szCs w:val="28"/>
                <w:lang w:val="es-ES"/>
              </w:rPr>
            </w:rPrChange>
          </w:rPr>
          <w:delText>Conceptos de las redes neuronales</w:delText>
        </w:r>
        <w:bookmarkEnd w:id="6119"/>
      </w:del>
    </w:p>
    <w:p w14:paraId="0362EFF8" w14:textId="5D351D4C" w:rsidR="00C94FBA" w:rsidRPr="004F349E" w:rsidDel="00E326C8" w:rsidRDefault="00C94FBA" w:rsidP="00D9606B">
      <w:pPr>
        <w:autoSpaceDE w:val="0"/>
        <w:autoSpaceDN w:val="0"/>
        <w:adjustRightInd w:val="0"/>
        <w:spacing w:before="240"/>
        <w:rPr>
          <w:del w:id="6122" w:author="Ernesto del Puerto" w:date="2022-01-02T19:47:00Z"/>
          <w:rFonts w:ascii="Arial Narrow" w:hAnsi="Arial Narrow" w:cs="TimesNewRoman"/>
          <w:color w:val="000000"/>
          <w:lang w:val="es-ES"/>
          <w:rPrChange w:id="6123" w:author="Ernesto del Puerto" w:date="2022-01-02T21:32:00Z">
            <w:rPr>
              <w:del w:id="6124" w:author="Ernesto del Puerto" w:date="2022-01-02T19:47:00Z"/>
              <w:rFonts w:ascii="Arial Narrow" w:hAnsi="Arial Narrow" w:cs="TimesNewRoman"/>
              <w:color w:val="000000"/>
              <w:lang w:val="es-AR"/>
            </w:rPr>
          </w:rPrChange>
        </w:rPr>
      </w:pPr>
      <w:del w:id="6125" w:author="Ernesto del Puerto" w:date="2022-01-02T19:47:00Z">
        <w:r w:rsidRPr="004F349E" w:rsidDel="00E326C8">
          <w:rPr>
            <w:rFonts w:ascii="Arial Narrow" w:hAnsi="Arial Narrow" w:cs="TimesNewRoman"/>
            <w:color w:val="000000"/>
            <w:lang w:val="es-ES"/>
            <w:rPrChange w:id="6126" w:author="Ernesto del Puerto" w:date="2022-01-02T21:32:00Z">
              <w:rPr>
                <w:rFonts w:ascii="Arial Narrow" w:hAnsi="Arial Narrow" w:cs="TimesNewRoman"/>
                <w:color w:val="000000"/>
                <w:lang w:val="es-AR"/>
              </w:rPr>
            </w:rPrChange>
          </w:rPr>
          <w:delText xml:space="preserve">Las redes neuronales son </w:delText>
        </w:r>
        <w:r w:rsidRPr="004F349E" w:rsidDel="00E326C8">
          <w:rPr>
            <w:rFonts w:ascii="Arial Narrow" w:hAnsi="Arial Narrow" w:cs="TimesNewRoman"/>
            <w:color w:val="000000"/>
            <w:lang w:val="es-ES"/>
            <w:rPrChange w:id="6127" w:author="Ernesto del Puerto" w:date="2022-01-02T21:32:00Z">
              <w:rPr>
                <w:rFonts w:ascii="Arial Narrow" w:hAnsi="Arial Narrow" w:cs="TimesNewRoman"/>
                <w:b/>
                <w:bCs/>
                <w:color w:val="000000"/>
                <w:lang w:val="es-AR"/>
              </w:rPr>
            </w:rPrChange>
          </w:rPr>
          <w:delText>específicas</w:delText>
        </w:r>
        <w:r w:rsidRPr="004F349E" w:rsidDel="00E326C8">
          <w:rPr>
            <w:rFonts w:ascii="Arial Narrow" w:hAnsi="Arial Narrow" w:cs="TimesNewRoman"/>
            <w:color w:val="000000"/>
            <w:lang w:val="es-ES"/>
            <w:rPrChange w:id="6128" w:author="Ernesto del Puerto" w:date="2022-01-02T21:32:00Z">
              <w:rPr>
                <w:rFonts w:ascii="Arial Narrow" w:hAnsi="Arial Narrow" w:cs="TimesNewRoman"/>
                <w:color w:val="000000"/>
                <w:lang w:val="es-AR"/>
              </w:rPr>
            </w:rPrChange>
          </w:rPr>
          <w:delText>.</w:delText>
        </w:r>
      </w:del>
    </w:p>
    <w:p w14:paraId="059CB61E" w14:textId="14FFD0FA" w:rsidR="00C94FBA" w:rsidRPr="004F349E" w:rsidDel="00E326C8" w:rsidRDefault="00C94FBA" w:rsidP="00D9606B">
      <w:pPr>
        <w:autoSpaceDE w:val="0"/>
        <w:autoSpaceDN w:val="0"/>
        <w:adjustRightInd w:val="0"/>
        <w:spacing w:before="240"/>
        <w:rPr>
          <w:del w:id="6129" w:author="Ernesto del Puerto" w:date="2022-01-02T19:47:00Z"/>
          <w:rFonts w:ascii="Arial Narrow" w:hAnsi="Arial Narrow" w:cs="TimesNewRoman"/>
          <w:color w:val="000000"/>
          <w:lang w:val="es-ES"/>
          <w:rPrChange w:id="6130" w:author="Ernesto del Puerto" w:date="2022-01-02T21:32:00Z">
            <w:rPr>
              <w:del w:id="6131" w:author="Ernesto del Puerto" w:date="2022-01-02T19:47:00Z"/>
              <w:rFonts w:ascii="Arial Narrow" w:hAnsi="Arial Narrow" w:cs="TimesNewRoman"/>
              <w:color w:val="000000"/>
              <w:lang w:val="es-AR"/>
            </w:rPr>
          </w:rPrChange>
        </w:rPr>
      </w:pPr>
      <w:del w:id="6132" w:author="Ernesto del Puerto" w:date="2022-01-02T19:47:00Z">
        <w:r w:rsidRPr="004F349E" w:rsidDel="00E326C8">
          <w:rPr>
            <w:rFonts w:ascii="Arial Narrow" w:hAnsi="Arial Narrow" w:cs="TimesNewRoman"/>
            <w:color w:val="000000"/>
            <w:lang w:val="es-ES"/>
            <w:rPrChange w:id="6133" w:author="Ernesto del Puerto" w:date="2022-01-02T21:32:00Z">
              <w:rPr>
                <w:rFonts w:ascii="Arial Narrow" w:hAnsi="Arial Narrow" w:cs="TimesNewRoman"/>
                <w:color w:val="000000"/>
                <w:lang w:val="es-AR"/>
              </w:rPr>
            </w:rPrChange>
          </w:rPr>
          <w:delText>Eso significa que se construyen para resolver un tipo de problema determinado, ello no quiere decir que puedan considerarse como una herramienta de propósito general.</w:delText>
        </w:r>
      </w:del>
    </w:p>
    <w:p w14:paraId="68035923" w14:textId="4A13BC79" w:rsidR="00C94FBA" w:rsidRPr="004F349E" w:rsidDel="00E326C8" w:rsidRDefault="00C94FBA" w:rsidP="00D9606B">
      <w:pPr>
        <w:autoSpaceDE w:val="0"/>
        <w:autoSpaceDN w:val="0"/>
        <w:adjustRightInd w:val="0"/>
        <w:spacing w:before="240"/>
        <w:rPr>
          <w:del w:id="6134" w:author="Ernesto del Puerto" w:date="2022-01-02T19:47:00Z"/>
          <w:rFonts w:ascii="Arial Narrow" w:hAnsi="Arial Narrow" w:cs="TimesNewRoman"/>
          <w:color w:val="000000"/>
          <w:lang w:val="es-ES"/>
          <w:rPrChange w:id="6135" w:author="Ernesto del Puerto" w:date="2022-01-02T21:32:00Z">
            <w:rPr>
              <w:del w:id="6136" w:author="Ernesto del Puerto" w:date="2022-01-02T19:47:00Z"/>
              <w:rFonts w:ascii="Arial Narrow" w:hAnsi="Arial Narrow" w:cs="TimesNewRoman"/>
              <w:color w:val="000000"/>
              <w:lang w:val="es-AR"/>
            </w:rPr>
          </w:rPrChange>
        </w:rPr>
      </w:pPr>
      <w:del w:id="6137" w:author="Ernesto del Puerto" w:date="2022-01-02T19:47:00Z">
        <w:r w:rsidRPr="004F349E" w:rsidDel="00E326C8">
          <w:rPr>
            <w:rFonts w:ascii="Arial Narrow" w:hAnsi="Arial Narrow" w:cs="TimesNewRoman"/>
            <w:color w:val="000000"/>
            <w:lang w:val="es-ES"/>
            <w:rPrChange w:id="6138" w:author="Ernesto del Puerto" w:date="2022-01-02T21:32:00Z">
              <w:rPr>
                <w:rFonts w:ascii="Arial Narrow" w:hAnsi="Arial Narrow" w:cs="TimesNewRoman"/>
                <w:color w:val="000000"/>
                <w:lang w:val="es-AR"/>
              </w:rPr>
            </w:rPrChange>
          </w:rPr>
          <w:delText>Ejemplos de uso es para realizar predicciones, presupuestos, estimaciones, clasificación y reconocimientos de patrones.</w:delText>
        </w:r>
      </w:del>
    </w:p>
    <w:p w14:paraId="7558FE1C" w14:textId="72324CE3" w:rsidR="00C94FBA" w:rsidRPr="004F349E" w:rsidDel="00E326C8" w:rsidRDefault="00C94FBA" w:rsidP="00C94FBA">
      <w:pPr>
        <w:autoSpaceDE w:val="0"/>
        <w:autoSpaceDN w:val="0"/>
        <w:adjustRightInd w:val="0"/>
        <w:spacing w:before="240"/>
        <w:rPr>
          <w:del w:id="6139" w:author="Ernesto del Puerto" w:date="2022-01-02T19:47:00Z"/>
          <w:rFonts w:ascii="Arial Narrow" w:hAnsi="Arial Narrow" w:cs="TimesNewRoman"/>
          <w:color w:val="000000"/>
          <w:lang w:val="es-ES"/>
          <w:rPrChange w:id="6140" w:author="Ernesto del Puerto" w:date="2022-01-02T21:32:00Z">
            <w:rPr>
              <w:del w:id="6141" w:author="Ernesto del Puerto" w:date="2022-01-02T19:47:00Z"/>
              <w:rFonts w:ascii="Arial Narrow" w:hAnsi="Arial Narrow" w:cs="TimesNewRoman"/>
              <w:color w:val="000000"/>
              <w:lang w:val="es-AR"/>
            </w:rPr>
          </w:rPrChange>
        </w:rPr>
      </w:pPr>
    </w:p>
    <w:p w14:paraId="72197D64" w14:textId="25623810" w:rsidR="00C94FBA" w:rsidRPr="004F349E" w:rsidDel="00E326C8" w:rsidRDefault="00C94FBA" w:rsidP="00C94FBA">
      <w:pPr>
        <w:autoSpaceDE w:val="0"/>
        <w:autoSpaceDN w:val="0"/>
        <w:adjustRightInd w:val="0"/>
        <w:spacing w:before="240"/>
        <w:rPr>
          <w:del w:id="6142" w:author="Ernesto del Puerto" w:date="2022-01-02T19:47:00Z"/>
          <w:rFonts w:ascii="Arial Narrow" w:hAnsi="Arial Narrow" w:cs="TimesNewRoman"/>
          <w:color w:val="000000"/>
          <w:lang w:val="es-ES"/>
          <w:rPrChange w:id="6143" w:author="Ernesto del Puerto" w:date="2022-01-02T21:32:00Z">
            <w:rPr>
              <w:del w:id="6144" w:author="Ernesto del Puerto" w:date="2022-01-02T19:47:00Z"/>
              <w:rFonts w:ascii="Arial Narrow" w:hAnsi="Arial Narrow" w:cs="TimesNewRoman"/>
              <w:color w:val="000000"/>
              <w:lang w:val="es-AR"/>
            </w:rPr>
          </w:rPrChange>
        </w:rPr>
      </w:pPr>
      <w:del w:id="6145" w:author="Ernesto del Puerto" w:date="2022-01-02T19:47:00Z">
        <w:r w:rsidRPr="004F349E" w:rsidDel="00E326C8">
          <w:rPr>
            <w:rFonts w:ascii="Arial Narrow" w:hAnsi="Arial Narrow" w:cs="TimesNewRoman"/>
            <w:noProof/>
            <w:color w:val="000000"/>
            <w:lang w:val="es-ES"/>
            <w:rPrChange w:id="6146" w:author="Ernesto del Puerto" w:date="2022-01-02T21:32:00Z">
              <w:rPr>
                <w:rFonts w:ascii="Arial Narrow" w:hAnsi="Arial Narrow" w:cs="TimesNewRoman"/>
                <w:noProof/>
                <w:color w:val="000000"/>
                <w:lang w:val="es-AR"/>
              </w:rPr>
            </w:rPrChange>
          </w:rPr>
          <w:drawing>
            <wp:inline distT="0" distB="0" distL="0" distR="0" wp14:anchorId="05D6B259" wp14:editId="1884B742">
              <wp:extent cx="3578225" cy="2544445"/>
              <wp:effectExtent l="0" t="0" r="3175" b="8255"/>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78225" cy="2544445"/>
                      </a:xfrm>
                      <a:prstGeom prst="rect">
                        <a:avLst/>
                      </a:prstGeom>
                      <a:noFill/>
                      <a:ln>
                        <a:noFill/>
                      </a:ln>
                    </pic:spPr>
                  </pic:pic>
                </a:graphicData>
              </a:graphic>
            </wp:inline>
          </w:drawing>
        </w:r>
      </w:del>
    </w:p>
    <w:p w14:paraId="56EC6408" w14:textId="3B298520" w:rsidR="00C94FBA" w:rsidRPr="004F349E" w:rsidDel="00E326C8" w:rsidRDefault="00C94FBA" w:rsidP="00C94FBA">
      <w:pPr>
        <w:pStyle w:val="TtuloTDC"/>
        <w:autoSpaceDE w:val="0"/>
        <w:autoSpaceDN w:val="0"/>
        <w:adjustRightInd w:val="0"/>
        <w:outlineLvl w:val="2"/>
        <w:rPr>
          <w:del w:id="6147" w:author="Ernesto del Puerto" w:date="2022-01-02T19:47:00Z"/>
          <w:rFonts w:ascii="Arial Narrow" w:hAnsi="Arial Narrow" w:cs="TimesNewRoman"/>
          <w:color w:val="000000"/>
          <w:lang w:val="es-ES"/>
          <w:rPrChange w:id="6148" w:author="Ernesto del Puerto" w:date="2022-01-02T21:32:00Z">
            <w:rPr>
              <w:del w:id="6149" w:author="Ernesto del Puerto" w:date="2022-01-02T19:47:00Z"/>
              <w:rFonts w:ascii="Arial Narrow" w:hAnsi="Arial Narrow" w:cs="TimesNewRoman"/>
              <w:color w:val="000000"/>
              <w:lang w:val="es-AR"/>
            </w:rPr>
          </w:rPrChange>
        </w:rPr>
      </w:pPr>
      <w:bookmarkStart w:id="6150" w:name="_Toc30338608"/>
      <w:del w:id="6151" w:author="Ernesto del Puerto" w:date="2022-01-02T19:47:00Z">
        <w:r w:rsidRPr="004F349E" w:rsidDel="00E326C8">
          <w:rPr>
            <w:rFonts w:ascii="Arial Narrow" w:hAnsi="Arial Narrow" w:cs="TimesNewRoman"/>
            <w:color w:val="000000"/>
            <w:sz w:val="24"/>
            <w:szCs w:val="24"/>
            <w:lang w:val="es-ES"/>
            <w:rPrChange w:id="6152" w:author="Ernesto del Puerto" w:date="2022-01-02T21:32:00Z">
              <w:rPr>
                <w:rFonts w:ascii="Arial Narrow" w:hAnsi="Arial Narrow" w:cs="CourierNewPSMT"/>
                <w:b/>
                <w:color w:val="000000"/>
                <w:sz w:val="28"/>
                <w:szCs w:val="28"/>
                <w:lang w:val="es-ES" w:eastAsia="es-ES"/>
              </w:rPr>
            </w:rPrChange>
          </w:rPr>
          <w:delText>Figura 6.1. Partes básicas de una red neuronal</w:delText>
        </w:r>
        <w:bookmarkEnd w:id="6150"/>
      </w:del>
    </w:p>
    <w:p w14:paraId="70AA84A5" w14:textId="3587DD6C" w:rsidR="00174052" w:rsidDel="00E326C8" w:rsidRDefault="00174052" w:rsidP="00174052">
      <w:pPr>
        <w:autoSpaceDE w:val="0"/>
        <w:autoSpaceDN w:val="0"/>
        <w:adjustRightInd w:val="0"/>
        <w:spacing w:before="240"/>
        <w:rPr>
          <w:del w:id="6153" w:author="Ernesto del Puerto" w:date="2022-01-02T19:47:00Z"/>
          <w:rFonts w:ascii="Arial Narrow" w:hAnsi="Arial Narrow" w:cs="TimesNewRoman"/>
          <w:color w:val="000000"/>
          <w:lang w:val="es-ES"/>
        </w:rPr>
      </w:pPr>
      <w:bookmarkStart w:id="6154" w:name="_Toc89955258"/>
      <w:bookmarkStart w:id="6155" w:name="_Toc89958780"/>
      <w:bookmarkEnd w:id="6154"/>
      <w:bookmarkEnd w:id="6155"/>
      <w:del w:id="6156" w:author="Ernesto del Puerto" w:date="2022-01-02T19:47:00Z">
        <w:r w:rsidDel="00E326C8">
          <w:rPr>
            <w:rFonts w:ascii="Arial Narrow" w:hAnsi="Arial Narrow" w:cs="TimesNewRoman"/>
            <w:color w:val="000000"/>
            <w:lang w:val="es-ES"/>
          </w:rPr>
          <w:delText>Ejemplos de uso cotidiano tenemos entre otros predicciones de marketing, diagnósticos médicos, reconocimiento de escritura humana e imágenes.</w:delText>
        </w:r>
      </w:del>
    </w:p>
    <w:p w14:paraId="58AFA1EE" w14:textId="1AF899D4" w:rsidR="00174052" w:rsidRPr="003B4575" w:rsidDel="00E326C8" w:rsidRDefault="00174052" w:rsidP="00174052">
      <w:pPr>
        <w:autoSpaceDE w:val="0"/>
        <w:autoSpaceDN w:val="0"/>
        <w:adjustRightInd w:val="0"/>
        <w:spacing w:before="240"/>
        <w:rPr>
          <w:del w:id="6157" w:author="Ernesto del Puerto" w:date="2022-01-02T19:47:00Z"/>
          <w:rFonts w:ascii="Arial Narrow" w:hAnsi="Arial Narrow" w:cs="TimesNewRoman"/>
          <w:color w:val="000000"/>
          <w:lang w:val="es-ES"/>
        </w:rPr>
      </w:pPr>
      <w:del w:id="6158" w:author="Ernesto del Puerto" w:date="2022-01-02T19:47:00Z">
        <w:r w:rsidDel="00E326C8">
          <w:rPr>
            <w:rFonts w:ascii="Arial Narrow" w:hAnsi="Arial Narrow" w:cs="TimesNewRoman"/>
            <w:color w:val="000000"/>
            <w:lang w:val="es-ES"/>
          </w:rPr>
          <w:delText xml:space="preserve">Las redes neuronales tienen tres </w:delText>
        </w:r>
        <w:r w:rsidRPr="004F349E" w:rsidDel="00E326C8">
          <w:rPr>
            <w:rFonts w:ascii="Arial Narrow" w:hAnsi="Arial Narrow" w:cs="TimesNewRoman"/>
            <w:color w:val="000000"/>
            <w:lang w:val="es-ES"/>
            <w:rPrChange w:id="6159" w:author="Ernesto del Puerto" w:date="2022-01-02T21:32:00Z">
              <w:rPr>
                <w:rFonts w:ascii="Arial Narrow" w:hAnsi="Arial Narrow" w:cs="TimesNewRoman"/>
                <w:b/>
                <w:bCs/>
                <w:color w:val="000000"/>
                <w:u w:val="single"/>
                <w:lang w:val="es-ES"/>
              </w:rPr>
            </w:rPrChange>
          </w:rPr>
          <w:delText>partes básicas</w:delText>
        </w:r>
        <w:r w:rsidDel="00E326C8">
          <w:rPr>
            <w:rFonts w:ascii="Arial Narrow" w:hAnsi="Arial Narrow" w:cs="TimesNewRoman"/>
            <w:color w:val="000000"/>
            <w:lang w:val="es-ES"/>
          </w:rPr>
          <w:delText>:</w:delText>
        </w:r>
      </w:del>
    </w:p>
    <w:p w14:paraId="64E40831" w14:textId="73B4CFFE" w:rsidR="00174052" w:rsidRPr="004F349E" w:rsidDel="00E326C8" w:rsidRDefault="00174052" w:rsidP="00174052">
      <w:pPr>
        <w:pStyle w:val="Prrafodelista"/>
        <w:numPr>
          <w:ilvl w:val="0"/>
          <w:numId w:val="55"/>
        </w:numPr>
        <w:autoSpaceDE w:val="0"/>
        <w:autoSpaceDN w:val="0"/>
        <w:adjustRightInd w:val="0"/>
        <w:spacing w:before="240"/>
        <w:rPr>
          <w:del w:id="6160" w:author="Ernesto del Puerto" w:date="2022-01-02T19:47:00Z"/>
          <w:rFonts w:ascii="Arial Narrow" w:hAnsi="Arial Narrow" w:cs="TimesNewRoman"/>
          <w:color w:val="000000"/>
          <w:lang w:val="es-ES"/>
          <w:rPrChange w:id="6161" w:author="Ernesto del Puerto" w:date="2022-01-02T21:32:00Z">
            <w:rPr>
              <w:del w:id="6162" w:author="Ernesto del Puerto" w:date="2022-01-02T19:47:00Z"/>
              <w:rFonts w:ascii="Arial Narrow" w:hAnsi="Arial Narrow" w:cs="TimesNewRoman"/>
              <w:color w:val="000000"/>
              <w:lang w:val="es-AR"/>
            </w:rPr>
          </w:rPrChange>
        </w:rPr>
      </w:pPr>
      <w:del w:id="6163" w:author="Ernesto del Puerto" w:date="2022-01-02T19:47:00Z">
        <w:r w:rsidRPr="004F349E" w:rsidDel="00E326C8">
          <w:rPr>
            <w:rFonts w:ascii="Arial Narrow" w:hAnsi="Arial Narrow" w:cs="TimesNewRoman"/>
            <w:color w:val="000000"/>
            <w:lang w:val="es-ES"/>
            <w:rPrChange w:id="6164" w:author="Ernesto del Puerto" w:date="2022-01-02T21:32:00Z">
              <w:rPr>
                <w:rFonts w:ascii="Arial Narrow" w:hAnsi="Arial Narrow" w:cs="TimesNewRoman"/>
                <w:color w:val="000000"/>
                <w:lang w:val="es-AR"/>
              </w:rPr>
            </w:rPrChange>
          </w:rPr>
          <w:delText>Capa de input</w:delText>
        </w:r>
      </w:del>
    </w:p>
    <w:p w14:paraId="1B1B2CC0" w14:textId="5420DBBE" w:rsidR="00174052" w:rsidRPr="004F349E" w:rsidDel="00E326C8" w:rsidRDefault="00174052" w:rsidP="00174052">
      <w:pPr>
        <w:pStyle w:val="Prrafodelista"/>
        <w:numPr>
          <w:ilvl w:val="0"/>
          <w:numId w:val="55"/>
        </w:numPr>
        <w:autoSpaceDE w:val="0"/>
        <w:autoSpaceDN w:val="0"/>
        <w:adjustRightInd w:val="0"/>
        <w:spacing w:before="240"/>
        <w:rPr>
          <w:del w:id="6165" w:author="Ernesto del Puerto" w:date="2022-01-02T19:47:00Z"/>
          <w:rFonts w:ascii="Arial Narrow" w:hAnsi="Arial Narrow" w:cs="TimesNewRoman"/>
          <w:color w:val="000000"/>
          <w:lang w:val="es-ES"/>
          <w:rPrChange w:id="6166" w:author="Ernesto del Puerto" w:date="2022-01-02T21:32:00Z">
            <w:rPr>
              <w:del w:id="6167" w:author="Ernesto del Puerto" w:date="2022-01-02T19:47:00Z"/>
              <w:rFonts w:ascii="Arial Narrow" w:hAnsi="Arial Narrow" w:cs="TimesNewRoman"/>
              <w:color w:val="000000"/>
              <w:lang w:val="es-AR"/>
            </w:rPr>
          </w:rPrChange>
        </w:rPr>
      </w:pPr>
      <w:del w:id="6168" w:author="Ernesto del Puerto" w:date="2022-01-02T19:47:00Z">
        <w:r w:rsidRPr="004F349E" w:rsidDel="00E326C8">
          <w:rPr>
            <w:rFonts w:ascii="Arial Narrow" w:hAnsi="Arial Narrow" w:cs="TimesNewRoman"/>
            <w:color w:val="000000"/>
            <w:lang w:val="es-ES"/>
            <w:rPrChange w:id="6169" w:author="Ernesto del Puerto" w:date="2022-01-02T21:32:00Z">
              <w:rPr>
                <w:rFonts w:ascii="Arial Narrow" w:hAnsi="Arial Narrow" w:cs="TimesNewRoman"/>
                <w:color w:val="000000"/>
                <w:lang w:val="es-AR"/>
              </w:rPr>
            </w:rPrChange>
          </w:rPr>
          <w:delText>Capas ocultas</w:delText>
        </w:r>
      </w:del>
    </w:p>
    <w:p w14:paraId="7C907945" w14:textId="5369C3D5" w:rsidR="00174052" w:rsidRPr="004F349E" w:rsidDel="00E326C8" w:rsidRDefault="00174052" w:rsidP="00174052">
      <w:pPr>
        <w:pStyle w:val="Prrafodelista"/>
        <w:numPr>
          <w:ilvl w:val="0"/>
          <w:numId w:val="55"/>
        </w:numPr>
        <w:autoSpaceDE w:val="0"/>
        <w:autoSpaceDN w:val="0"/>
        <w:adjustRightInd w:val="0"/>
        <w:spacing w:before="240"/>
        <w:rPr>
          <w:del w:id="6170" w:author="Ernesto del Puerto" w:date="2022-01-02T19:47:00Z"/>
          <w:rFonts w:ascii="Arial Narrow" w:hAnsi="Arial Narrow" w:cs="TimesNewRoman"/>
          <w:color w:val="000000"/>
          <w:lang w:val="es-ES"/>
          <w:rPrChange w:id="6171" w:author="Ernesto del Puerto" w:date="2022-01-02T21:32:00Z">
            <w:rPr>
              <w:del w:id="6172" w:author="Ernesto del Puerto" w:date="2022-01-02T19:47:00Z"/>
              <w:rFonts w:ascii="Arial Narrow" w:hAnsi="Arial Narrow" w:cs="TimesNewRoman"/>
              <w:color w:val="000000"/>
              <w:lang w:val="es-AR"/>
            </w:rPr>
          </w:rPrChange>
        </w:rPr>
      </w:pPr>
      <w:del w:id="6173" w:author="Ernesto del Puerto" w:date="2022-01-02T19:47:00Z">
        <w:r w:rsidRPr="004F349E" w:rsidDel="00E326C8">
          <w:rPr>
            <w:rFonts w:ascii="Arial Narrow" w:hAnsi="Arial Narrow" w:cs="TimesNewRoman"/>
            <w:color w:val="000000"/>
            <w:lang w:val="es-ES"/>
            <w:rPrChange w:id="6174" w:author="Ernesto del Puerto" w:date="2022-01-02T21:32:00Z">
              <w:rPr>
                <w:rFonts w:ascii="Arial Narrow" w:hAnsi="Arial Narrow" w:cs="TimesNewRoman"/>
                <w:color w:val="000000"/>
                <w:lang w:val="es-AR"/>
              </w:rPr>
            </w:rPrChange>
          </w:rPr>
          <w:delText>Capa de output</w:delText>
        </w:r>
      </w:del>
    </w:p>
    <w:p w14:paraId="0DEA66FC" w14:textId="2E9AED66" w:rsidR="00174052" w:rsidRPr="004F349E" w:rsidDel="00E326C8" w:rsidRDefault="00174052" w:rsidP="00174052">
      <w:pPr>
        <w:autoSpaceDE w:val="0"/>
        <w:autoSpaceDN w:val="0"/>
        <w:adjustRightInd w:val="0"/>
        <w:spacing w:before="240"/>
        <w:rPr>
          <w:del w:id="6175" w:author="Ernesto del Puerto" w:date="2022-01-02T19:47:00Z"/>
          <w:rFonts w:ascii="Arial Narrow" w:hAnsi="Arial Narrow" w:cs="TimesNewRoman"/>
          <w:color w:val="000000"/>
          <w:lang w:val="es-ES"/>
          <w:rPrChange w:id="6176" w:author="Ernesto del Puerto" w:date="2022-01-02T21:32:00Z">
            <w:rPr>
              <w:del w:id="6177" w:author="Ernesto del Puerto" w:date="2022-01-02T19:47:00Z"/>
              <w:rFonts w:ascii="Arial Narrow" w:hAnsi="Arial Narrow" w:cs="TimesNewRoman"/>
              <w:color w:val="000000"/>
              <w:lang w:val="es-AR"/>
            </w:rPr>
          </w:rPrChange>
        </w:rPr>
      </w:pPr>
      <w:del w:id="6178" w:author="Ernesto del Puerto" w:date="2022-01-02T19:47:00Z">
        <w:r w:rsidRPr="004F349E" w:rsidDel="00E326C8">
          <w:rPr>
            <w:rFonts w:ascii="Arial Narrow" w:hAnsi="Arial Narrow" w:cs="TimesNewRoman"/>
            <w:color w:val="000000"/>
            <w:lang w:val="es-ES"/>
            <w:rPrChange w:id="6179" w:author="Ernesto del Puerto" w:date="2022-01-02T21:32:00Z">
              <w:rPr>
                <w:rFonts w:ascii="Arial Narrow" w:hAnsi="Arial Narrow" w:cs="TimesNewRoman"/>
                <w:color w:val="000000"/>
                <w:lang w:val="es-AR"/>
              </w:rPr>
            </w:rPrChange>
          </w:rPr>
          <w:delText>Como observamos en la figura 6.1.</w:delText>
        </w:r>
      </w:del>
    </w:p>
    <w:p w14:paraId="747D8073" w14:textId="69DA76D9" w:rsidR="00174052" w:rsidRPr="004F349E" w:rsidDel="00E326C8" w:rsidRDefault="00174052" w:rsidP="00174052">
      <w:pPr>
        <w:autoSpaceDE w:val="0"/>
        <w:autoSpaceDN w:val="0"/>
        <w:adjustRightInd w:val="0"/>
        <w:spacing w:before="240"/>
        <w:rPr>
          <w:del w:id="6180" w:author="Ernesto del Puerto" w:date="2022-01-02T19:47:00Z"/>
          <w:rFonts w:ascii="Arial Narrow" w:hAnsi="Arial Narrow" w:cs="TimesNewRoman"/>
          <w:color w:val="000000"/>
          <w:lang w:val="es-ES"/>
          <w:rPrChange w:id="6181" w:author="Ernesto del Puerto" w:date="2022-01-02T21:32:00Z">
            <w:rPr>
              <w:del w:id="6182" w:author="Ernesto del Puerto" w:date="2022-01-02T19:47:00Z"/>
              <w:rFonts w:ascii="Arial Narrow" w:hAnsi="Arial Narrow" w:cs="TimesNewRoman"/>
              <w:color w:val="000000"/>
              <w:lang w:val="es-AR"/>
            </w:rPr>
          </w:rPrChange>
        </w:rPr>
      </w:pPr>
      <w:del w:id="6183" w:author="Ernesto del Puerto" w:date="2022-01-02T19:47:00Z">
        <w:r w:rsidRPr="004F349E" w:rsidDel="00E326C8">
          <w:rPr>
            <w:rFonts w:ascii="Arial Narrow" w:hAnsi="Arial Narrow" w:cs="TimesNewRoman"/>
            <w:color w:val="000000"/>
            <w:lang w:val="es-ES"/>
            <w:rPrChange w:id="6184" w:author="Ernesto del Puerto" w:date="2022-01-02T21:32:00Z">
              <w:rPr>
                <w:rFonts w:ascii="Arial Narrow" w:hAnsi="Arial Narrow" w:cs="TimesNewRoman"/>
                <w:color w:val="000000"/>
                <w:lang w:val="es-AR"/>
              </w:rPr>
            </w:rPrChange>
          </w:rPr>
          <w:delText>Las redes neuronales se construyen de dos maneras diferentes:</w:delText>
        </w:r>
      </w:del>
    </w:p>
    <w:p w14:paraId="0DB5BC3F" w14:textId="2A50B515" w:rsidR="00174052" w:rsidRPr="004F349E" w:rsidDel="00E326C8" w:rsidRDefault="00174052" w:rsidP="00174052">
      <w:pPr>
        <w:pStyle w:val="Prrafodelista"/>
        <w:numPr>
          <w:ilvl w:val="0"/>
          <w:numId w:val="56"/>
        </w:numPr>
        <w:autoSpaceDE w:val="0"/>
        <w:autoSpaceDN w:val="0"/>
        <w:adjustRightInd w:val="0"/>
        <w:spacing w:before="240"/>
        <w:rPr>
          <w:del w:id="6185" w:author="Ernesto del Puerto" w:date="2022-01-02T19:47:00Z"/>
          <w:rFonts w:ascii="Arial Narrow" w:hAnsi="Arial Narrow" w:cs="TimesNewRoman"/>
          <w:color w:val="000000"/>
          <w:lang w:val="es-ES"/>
          <w:rPrChange w:id="6186" w:author="Ernesto del Puerto" w:date="2022-01-02T21:32:00Z">
            <w:rPr>
              <w:del w:id="6187" w:author="Ernesto del Puerto" w:date="2022-01-02T19:47:00Z"/>
              <w:rFonts w:ascii="Arial Narrow" w:hAnsi="Arial Narrow" w:cs="TimesNewRoman"/>
              <w:color w:val="000000"/>
              <w:lang w:val="es-AR"/>
            </w:rPr>
          </w:rPrChange>
        </w:rPr>
      </w:pPr>
      <w:del w:id="6188" w:author="Ernesto del Puerto" w:date="2022-01-02T19:47:00Z">
        <w:r w:rsidRPr="004F349E" w:rsidDel="00E326C8">
          <w:rPr>
            <w:rFonts w:ascii="Arial Narrow" w:hAnsi="Arial Narrow" w:cs="TimesNewRoman"/>
            <w:color w:val="000000"/>
            <w:lang w:val="es-ES"/>
            <w:rPrChange w:id="6189" w:author="Ernesto del Puerto" w:date="2022-01-02T21:32:00Z">
              <w:rPr>
                <w:rFonts w:ascii="Arial Narrow" w:hAnsi="Arial Narrow" w:cs="TimesNewRoman"/>
                <w:color w:val="000000"/>
                <w:lang w:val="es-AR"/>
              </w:rPr>
            </w:rPrChange>
          </w:rPr>
          <w:delText>Feedforward</w:delText>
        </w:r>
      </w:del>
    </w:p>
    <w:p w14:paraId="10036D85" w14:textId="29269482" w:rsidR="00174052" w:rsidRPr="004F349E" w:rsidDel="00E326C8" w:rsidRDefault="00174052" w:rsidP="00174052">
      <w:pPr>
        <w:pStyle w:val="Prrafodelista"/>
        <w:numPr>
          <w:ilvl w:val="0"/>
          <w:numId w:val="56"/>
        </w:numPr>
        <w:autoSpaceDE w:val="0"/>
        <w:autoSpaceDN w:val="0"/>
        <w:adjustRightInd w:val="0"/>
        <w:spacing w:before="240"/>
        <w:rPr>
          <w:del w:id="6190" w:author="Ernesto del Puerto" w:date="2022-01-02T19:47:00Z"/>
          <w:rFonts w:ascii="Arial Narrow" w:hAnsi="Arial Narrow" w:cs="TimesNewRoman"/>
          <w:color w:val="000000"/>
          <w:lang w:val="es-ES"/>
          <w:rPrChange w:id="6191" w:author="Ernesto del Puerto" w:date="2022-01-02T21:32:00Z">
            <w:rPr>
              <w:del w:id="6192" w:author="Ernesto del Puerto" w:date="2022-01-02T19:47:00Z"/>
              <w:rFonts w:ascii="Arial Narrow" w:hAnsi="Arial Narrow" w:cs="TimesNewRoman"/>
              <w:color w:val="000000"/>
              <w:lang w:val="es-AR"/>
            </w:rPr>
          </w:rPrChange>
        </w:rPr>
      </w:pPr>
      <w:del w:id="6193" w:author="Ernesto del Puerto" w:date="2022-01-02T19:47:00Z">
        <w:r w:rsidRPr="004F349E" w:rsidDel="00E326C8">
          <w:rPr>
            <w:rFonts w:ascii="Arial Narrow" w:hAnsi="Arial Narrow" w:cs="TimesNewRoman"/>
            <w:color w:val="000000"/>
            <w:lang w:val="es-ES"/>
            <w:rPrChange w:id="6194" w:author="Ernesto del Puerto" w:date="2022-01-02T21:32:00Z">
              <w:rPr>
                <w:rFonts w:ascii="Arial Narrow" w:hAnsi="Arial Narrow" w:cs="TimesNewRoman"/>
                <w:color w:val="000000"/>
                <w:lang w:val="es-AR"/>
              </w:rPr>
            </w:rPrChange>
          </w:rPr>
          <w:delText>Feedback</w:delText>
        </w:r>
      </w:del>
    </w:p>
    <w:p w14:paraId="6E8D365E" w14:textId="7905F254" w:rsidR="00174052" w:rsidRPr="004F349E" w:rsidDel="00E326C8" w:rsidRDefault="00174052" w:rsidP="00174052">
      <w:pPr>
        <w:autoSpaceDE w:val="0"/>
        <w:autoSpaceDN w:val="0"/>
        <w:adjustRightInd w:val="0"/>
        <w:spacing w:before="240"/>
        <w:rPr>
          <w:del w:id="6195" w:author="Ernesto del Puerto" w:date="2022-01-02T19:47:00Z"/>
          <w:rFonts w:ascii="Arial Narrow" w:hAnsi="Arial Narrow" w:cs="TimesNewRoman"/>
          <w:color w:val="000000"/>
          <w:lang w:val="es-ES"/>
          <w:rPrChange w:id="6196" w:author="Ernesto del Puerto" w:date="2022-01-02T21:32:00Z">
            <w:rPr>
              <w:del w:id="6197" w:author="Ernesto del Puerto" w:date="2022-01-02T19:47:00Z"/>
              <w:rFonts w:ascii="Arial Narrow" w:hAnsi="Arial Narrow" w:cs="TimesNewRoman"/>
              <w:color w:val="000000"/>
              <w:lang w:val="es-AR"/>
            </w:rPr>
          </w:rPrChange>
        </w:rPr>
      </w:pPr>
      <w:del w:id="6198" w:author="Ernesto del Puerto" w:date="2022-01-02T19:47:00Z">
        <w:r w:rsidRPr="004F349E" w:rsidDel="00E326C8">
          <w:rPr>
            <w:rFonts w:ascii="Arial Narrow" w:hAnsi="Arial Narrow" w:cs="TimesNewRoman"/>
            <w:color w:val="000000"/>
            <w:lang w:val="es-ES"/>
            <w:rPrChange w:id="6199" w:author="Ernesto del Puerto" w:date="2022-01-02T21:32:00Z">
              <w:rPr>
                <w:rFonts w:ascii="Arial Narrow" w:hAnsi="Arial Narrow" w:cs="TimesNewRoman"/>
                <w:color w:val="000000"/>
                <w:lang w:val="es-AR"/>
              </w:rPr>
            </w:rPrChange>
          </w:rPr>
          <w:delText>Con feedforward, en las redes neuronales, las señales se dirigen en el sentido del input al putput.</w:delText>
        </w:r>
      </w:del>
    </w:p>
    <w:p w14:paraId="3A6BB70D" w14:textId="348341D2" w:rsidR="00174052" w:rsidRPr="004F349E" w:rsidDel="00E326C8" w:rsidRDefault="00174052" w:rsidP="00174052">
      <w:pPr>
        <w:autoSpaceDE w:val="0"/>
        <w:autoSpaceDN w:val="0"/>
        <w:adjustRightInd w:val="0"/>
        <w:spacing w:before="240"/>
        <w:rPr>
          <w:del w:id="6200" w:author="Ernesto del Puerto" w:date="2022-01-02T19:47:00Z"/>
          <w:rFonts w:ascii="Arial Narrow" w:hAnsi="Arial Narrow" w:cs="TimesNewRoman"/>
          <w:color w:val="000000"/>
          <w:lang w:val="es-ES"/>
          <w:rPrChange w:id="6201" w:author="Ernesto del Puerto" w:date="2022-01-02T21:32:00Z">
            <w:rPr>
              <w:del w:id="6202" w:author="Ernesto del Puerto" w:date="2022-01-02T19:47:00Z"/>
              <w:rFonts w:ascii="Arial Narrow" w:hAnsi="Arial Narrow" w:cs="TimesNewRoman"/>
              <w:color w:val="000000"/>
              <w:lang w:val="es-AR"/>
            </w:rPr>
          </w:rPrChange>
        </w:rPr>
      </w:pPr>
      <w:del w:id="6203" w:author="Ernesto del Puerto" w:date="2022-01-02T19:47:00Z">
        <w:r w:rsidRPr="004F349E" w:rsidDel="00E326C8">
          <w:rPr>
            <w:rFonts w:ascii="Arial Narrow" w:hAnsi="Arial Narrow" w:cs="TimesNewRoman"/>
            <w:color w:val="000000"/>
            <w:lang w:val="es-ES"/>
            <w:rPrChange w:id="6204" w:author="Ernesto del Puerto" w:date="2022-01-02T21:32:00Z">
              <w:rPr>
                <w:rFonts w:ascii="Arial Narrow" w:hAnsi="Arial Narrow" w:cs="TimesNewRoman"/>
                <w:color w:val="000000"/>
                <w:lang w:val="es-AR"/>
              </w:rPr>
            </w:rPrChange>
          </w:rPr>
          <w:delText>Este tipo de redes neuronales se usan mucho en reconocimiento de patrones.</w:delText>
        </w:r>
      </w:del>
    </w:p>
    <w:p w14:paraId="515A2DC9" w14:textId="7AAA059D" w:rsidR="00174052" w:rsidRPr="004F349E" w:rsidDel="00E326C8" w:rsidRDefault="00174052" w:rsidP="00174052">
      <w:pPr>
        <w:autoSpaceDE w:val="0"/>
        <w:autoSpaceDN w:val="0"/>
        <w:adjustRightInd w:val="0"/>
        <w:spacing w:before="240"/>
        <w:rPr>
          <w:del w:id="6205" w:author="Ernesto del Puerto" w:date="2022-01-02T19:47:00Z"/>
          <w:rFonts w:ascii="Arial Narrow" w:hAnsi="Arial Narrow" w:cs="TimesNewRoman"/>
          <w:color w:val="000000"/>
          <w:lang w:val="es-ES"/>
          <w:rPrChange w:id="6206" w:author="Ernesto del Puerto" w:date="2022-01-02T21:32:00Z">
            <w:rPr>
              <w:del w:id="6207" w:author="Ernesto del Puerto" w:date="2022-01-02T19:47:00Z"/>
              <w:rFonts w:ascii="Arial Narrow" w:hAnsi="Arial Narrow" w:cs="TimesNewRoman"/>
              <w:color w:val="000000"/>
              <w:lang w:val="es-AR"/>
            </w:rPr>
          </w:rPrChange>
        </w:rPr>
      </w:pPr>
      <w:del w:id="6208" w:author="Ernesto del Puerto" w:date="2022-01-02T19:47:00Z">
        <w:r w:rsidRPr="004F349E" w:rsidDel="00E326C8">
          <w:rPr>
            <w:rFonts w:ascii="Arial Narrow" w:hAnsi="Arial Narrow" w:cs="TimesNewRoman"/>
            <w:color w:val="000000"/>
            <w:lang w:val="es-ES"/>
            <w:rPrChange w:id="6209" w:author="Ernesto del Puerto" w:date="2022-01-02T21:32:00Z">
              <w:rPr>
                <w:rFonts w:ascii="Arial Narrow" w:hAnsi="Arial Narrow" w:cs="TimesNewRoman"/>
                <w:color w:val="000000"/>
                <w:lang w:val="es-AR"/>
              </w:rPr>
            </w:rPrChange>
          </w:rPr>
          <w:delText>Las CNN (Convolutional Neural network) o ConvNet de ese tipo usada en reconocimiento de imágenes.</w:delText>
        </w:r>
      </w:del>
    </w:p>
    <w:p w14:paraId="0B9B5D7A" w14:textId="734091BB" w:rsidR="00174052" w:rsidRPr="004F349E" w:rsidDel="00E326C8" w:rsidRDefault="00174052" w:rsidP="00174052">
      <w:pPr>
        <w:autoSpaceDE w:val="0"/>
        <w:autoSpaceDN w:val="0"/>
        <w:adjustRightInd w:val="0"/>
        <w:spacing w:before="240"/>
        <w:rPr>
          <w:del w:id="6210" w:author="Ernesto del Puerto" w:date="2022-01-02T19:47:00Z"/>
          <w:rFonts w:ascii="Arial Narrow" w:hAnsi="Arial Narrow" w:cs="TimesNewRoman"/>
          <w:color w:val="000000"/>
          <w:lang w:val="es-ES"/>
          <w:rPrChange w:id="6211" w:author="Ernesto del Puerto" w:date="2022-01-02T21:32:00Z">
            <w:rPr>
              <w:del w:id="6212" w:author="Ernesto del Puerto" w:date="2022-01-02T19:47:00Z"/>
              <w:rFonts w:ascii="Arial Narrow" w:hAnsi="Arial Narrow" w:cs="TimesNewRoman"/>
              <w:color w:val="000000"/>
              <w:lang w:val="es-AR"/>
            </w:rPr>
          </w:rPrChange>
        </w:rPr>
      </w:pPr>
      <w:del w:id="6213" w:author="Ernesto del Puerto" w:date="2022-01-02T19:47:00Z">
        <w:r w:rsidRPr="004F349E" w:rsidDel="00E326C8">
          <w:rPr>
            <w:rFonts w:ascii="Arial Narrow" w:hAnsi="Arial Narrow" w:cs="TimesNewRoman"/>
            <w:color w:val="000000"/>
            <w:lang w:val="es-ES"/>
            <w:rPrChange w:id="6214" w:author="Ernesto del Puerto" w:date="2022-01-02T21:32:00Z">
              <w:rPr>
                <w:rFonts w:ascii="Arial Narrow" w:hAnsi="Arial Narrow" w:cs="TimesNewRoman"/>
                <w:color w:val="000000"/>
                <w:lang w:val="es-AR"/>
              </w:rPr>
            </w:rPrChange>
          </w:rPr>
          <w:delText>En las feedback, también llamadas RNNs (Recurrent Neural Network), las señales se pueden dirigir en ambos sentidos y puede haber ciclos.</w:delText>
        </w:r>
      </w:del>
    </w:p>
    <w:p w14:paraId="078C06FA" w14:textId="648B5AD7" w:rsidR="00174052" w:rsidRPr="004F349E" w:rsidDel="00E326C8" w:rsidRDefault="00174052" w:rsidP="00174052">
      <w:pPr>
        <w:autoSpaceDE w:val="0"/>
        <w:autoSpaceDN w:val="0"/>
        <w:adjustRightInd w:val="0"/>
        <w:spacing w:before="240"/>
        <w:rPr>
          <w:del w:id="6215" w:author="Ernesto del Puerto" w:date="2022-01-02T19:47:00Z"/>
          <w:rFonts w:ascii="Arial Narrow" w:hAnsi="Arial Narrow" w:cs="TimesNewRoman"/>
          <w:color w:val="000000"/>
          <w:lang w:val="es-ES"/>
          <w:rPrChange w:id="6216" w:author="Ernesto del Puerto" w:date="2022-01-02T21:32:00Z">
            <w:rPr>
              <w:del w:id="6217" w:author="Ernesto del Puerto" w:date="2022-01-02T19:47:00Z"/>
              <w:rFonts w:ascii="Arial Narrow" w:hAnsi="Arial Narrow" w:cs="TimesNewRoman"/>
              <w:color w:val="000000"/>
              <w:lang w:val="es-AR"/>
            </w:rPr>
          </w:rPrChange>
        </w:rPr>
      </w:pPr>
      <w:del w:id="6218" w:author="Ernesto del Puerto" w:date="2022-01-02T19:47:00Z">
        <w:r w:rsidRPr="004F349E" w:rsidDel="00E326C8">
          <w:rPr>
            <w:rFonts w:ascii="Arial Narrow" w:hAnsi="Arial Narrow" w:cs="TimesNewRoman"/>
            <w:color w:val="000000"/>
            <w:lang w:val="es-ES"/>
            <w:rPrChange w:id="6219" w:author="Ernesto del Puerto" w:date="2022-01-02T21:32:00Z">
              <w:rPr>
                <w:rFonts w:ascii="Arial Narrow" w:hAnsi="Arial Narrow" w:cs="TimesNewRoman"/>
                <w:color w:val="000000"/>
                <w:lang w:val="es-AR"/>
              </w:rPr>
            </w:rPrChange>
          </w:rPr>
          <w:delText>Son más poderosas y complejas que las CNN y cambian permanentemente.</w:delText>
        </w:r>
      </w:del>
    </w:p>
    <w:p w14:paraId="21F46928" w14:textId="0C7F97F2" w:rsidR="00174052" w:rsidRPr="004F349E" w:rsidDel="00E326C8" w:rsidRDefault="00174052" w:rsidP="00174052">
      <w:pPr>
        <w:autoSpaceDE w:val="0"/>
        <w:autoSpaceDN w:val="0"/>
        <w:adjustRightInd w:val="0"/>
        <w:spacing w:before="240"/>
        <w:rPr>
          <w:del w:id="6220" w:author="Ernesto del Puerto" w:date="2022-01-02T19:47:00Z"/>
          <w:rFonts w:ascii="Arial Narrow" w:hAnsi="Arial Narrow" w:cs="TimesNewRoman"/>
          <w:color w:val="000000"/>
          <w:lang w:val="es-ES"/>
          <w:rPrChange w:id="6221" w:author="Ernesto del Puerto" w:date="2022-01-02T21:32:00Z">
            <w:rPr>
              <w:del w:id="6222" w:author="Ernesto del Puerto" w:date="2022-01-02T19:47:00Z"/>
              <w:rFonts w:ascii="Arial Narrow" w:hAnsi="Arial Narrow" w:cs="TimesNewRoman"/>
              <w:color w:val="000000"/>
              <w:lang w:val="es-AR"/>
            </w:rPr>
          </w:rPrChange>
        </w:rPr>
      </w:pPr>
      <w:del w:id="6223" w:author="Ernesto del Puerto" w:date="2022-01-02T19:47:00Z">
        <w:r w:rsidRPr="004F349E" w:rsidDel="00E326C8">
          <w:rPr>
            <w:rFonts w:ascii="Arial Narrow" w:hAnsi="Arial Narrow" w:cs="TimesNewRoman"/>
            <w:color w:val="000000"/>
            <w:lang w:val="es-ES"/>
            <w:rPrChange w:id="6224" w:author="Ernesto del Puerto" w:date="2022-01-02T21:32:00Z">
              <w:rPr>
                <w:rFonts w:ascii="Arial Narrow" w:hAnsi="Arial Narrow" w:cs="TimesNewRoman"/>
                <w:color w:val="000000"/>
                <w:lang w:val="es-AR"/>
              </w:rPr>
            </w:rPrChange>
          </w:rPr>
          <w:delText>Su comportamiento es más cercano al comportamiento del cerebro humano que las del tipo feedforward.</w:delText>
        </w:r>
      </w:del>
    </w:p>
    <w:p w14:paraId="106D75EC" w14:textId="15F4D5B1" w:rsidR="00174052" w:rsidRPr="004F349E" w:rsidDel="00E326C8" w:rsidRDefault="00174052" w:rsidP="00174052">
      <w:pPr>
        <w:autoSpaceDE w:val="0"/>
        <w:autoSpaceDN w:val="0"/>
        <w:adjustRightInd w:val="0"/>
        <w:spacing w:before="240"/>
        <w:rPr>
          <w:del w:id="6225" w:author="Ernesto del Puerto" w:date="2022-01-02T19:47:00Z"/>
          <w:rFonts w:ascii="Arial Narrow" w:hAnsi="Arial Narrow" w:cs="TimesNewRoman"/>
          <w:color w:val="000000"/>
          <w:lang w:val="es-ES"/>
          <w:rPrChange w:id="6226" w:author="Ernesto del Puerto" w:date="2022-01-02T21:32:00Z">
            <w:rPr>
              <w:del w:id="6227" w:author="Ernesto del Puerto" w:date="2022-01-02T19:47:00Z"/>
              <w:rFonts w:ascii="Arial Narrow" w:hAnsi="Arial Narrow" w:cs="TimesNewRoman"/>
              <w:color w:val="000000"/>
              <w:lang w:val="es-AR"/>
            </w:rPr>
          </w:rPrChange>
        </w:rPr>
      </w:pPr>
    </w:p>
    <w:p w14:paraId="24ECBF83" w14:textId="647E2B02" w:rsidR="00174052" w:rsidRPr="004F349E" w:rsidDel="00E326C8" w:rsidRDefault="00174052" w:rsidP="00174052">
      <w:pPr>
        <w:autoSpaceDE w:val="0"/>
        <w:autoSpaceDN w:val="0"/>
        <w:adjustRightInd w:val="0"/>
        <w:spacing w:before="240"/>
        <w:rPr>
          <w:del w:id="6228" w:author="Ernesto del Puerto" w:date="2022-01-02T19:47:00Z"/>
          <w:rFonts w:ascii="Arial Narrow" w:hAnsi="Arial Narrow" w:cs="TimesNewRoman"/>
          <w:color w:val="000000"/>
          <w:lang w:val="es-ES"/>
          <w:rPrChange w:id="6229" w:author="Ernesto del Puerto" w:date="2022-01-02T21:32:00Z">
            <w:rPr>
              <w:del w:id="6230" w:author="Ernesto del Puerto" w:date="2022-01-02T19:47:00Z"/>
              <w:rFonts w:ascii="Arial Narrow" w:hAnsi="Arial Narrow" w:cs="TimesNewRoman"/>
              <w:color w:val="000000"/>
              <w:lang w:val="es-AR"/>
            </w:rPr>
          </w:rPrChange>
        </w:rPr>
      </w:pPr>
      <w:del w:id="6231" w:author="Ernesto del Puerto" w:date="2022-01-02T19:47:00Z">
        <w:r w:rsidRPr="004F349E" w:rsidDel="00E326C8">
          <w:rPr>
            <w:rFonts w:ascii="Arial Narrow" w:hAnsi="Arial Narrow" w:cs="TimesNewRoman"/>
            <w:noProof/>
            <w:color w:val="000000"/>
            <w:lang w:val="es-ES"/>
            <w:rPrChange w:id="6232" w:author="Ernesto del Puerto" w:date="2022-01-02T21:32:00Z">
              <w:rPr>
                <w:rFonts w:ascii="Arial Narrow" w:hAnsi="Arial Narrow" w:cs="TimesNewRoman"/>
                <w:noProof/>
                <w:color w:val="000000"/>
                <w:lang w:val="es-AR"/>
              </w:rPr>
            </w:rPrChange>
          </w:rPr>
          <w:drawing>
            <wp:inline distT="0" distB="0" distL="0" distR="0" wp14:anchorId="45EAA8E7" wp14:editId="565E8CA5">
              <wp:extent cx="4086225" cy="5086985"/>
              <wp:effectExtent l="0" t="0" r="9525" b="0"/>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86225" cy="5086985"/>
                      </a:xfrm>
                      <a:prstGeom prst="rect">
                        <a:avLst/>
                      </a:prstGeom>
                      <a:noFill/>
                      <a:ln>
                        <a:noFill/>
                      </a:ln>
                    </pic:spPr>
                  </pic:pic>
                </a:graphicData>
              </a:graphic>
            </wp:inline>
          </w:drawing>
        </w:r>
      </w:del>
    </w:p>
    <w:p w14:paraId="297BC0AF" w14:textId="681C45BD" w:rsidR="00174052" w:rsidRPr="004F349E" w:rsidDel="00E326C8" w:rsidRDefault="00174052" w:rsidP="00174052">
      <w:pPr>
        <w:pStyle w:val="TtuloTDC"/>
        <w:autoSpaceDE w:val="0"/>
        <w:autoSpaceDN w:val="0"/>
        <w:adjustRightInd w:val="0"/>
        <w:outlineLvl w:val="2"/>
        <w:rPr>
          <w:del w:id="6233" w:author="Ernesto del Puerto" w:date="2022-01-02T19:47:00Z"/>
          <w:rFonts w:ascii="Arial Narrow" w:hAnsi="Arial Narrow" w:cs="TimesNewRoman"/>
          <w:color w:val="000000"/>
          <w:lang w:val="es-ES"/>
          <w:rPrChange w:id="6234" w:author="Ernesto del Puerto" w:date="2022-01-02T21:32:00Z">
            <w:rPr>
              <w:del w:id="6235" w:author="Ernesto del Puerto" w:date="2022-01-02T19:47:00Z"/>
              <w:rFonts w:ascii="Arial Narrow" w:hAnsi="Arial Narrow" w:cs="TimesNewRoman"/>
              <w:color w:val="000000"/>
              <w:lang w:val="es-AR"/>
            </w:rPr>
          </w:rPrChange>
        </w:rPr>
      </w:pPr>
      <w:bookmarkStart w:id="6236" w:name="_Toc30338609"/>
      <w:del w:id="6237" w:author="Ernesto del Puerto" w:date="2022-01-02T19:47:00Z">
        <w:r w:rsidRPr="004F349E" w:rsidDel="00E326C8">
          <w:rPr>
            <w:rFonts w:ascii="Arial Narrow" w:hAnsi="Arial Narrow" w:cs="TimesNewRoman"/>
            <w:color w:val="000000"/>
            <w:sz w:val="24"/>
            <w:szCs w:val="24"/>
            <w:lang w:val="es-ES"/>
            <w:rPrChange w:id="6238" w:author="Ernesto del Puerto" w:date="2022-01-02T21:32:00Z">
              <w:rPr>
                <w:rFonts w:ascii="Arial Narrow" w:hAnsi="Arial Narrow" w:cs="CourierNewPSMT"/>
                <w:b/>
                <w:color w:val="000000"/>
                <w:sz w:val="28"/>
                <w:szCs w:val="28"/>
                <w:lang w:val="es-ES" w:eastAsia="es-ES"/>
              </w:rPr>
            </w:rPrChange>
          </w:rPr>
          <w:delText>Figura 6.2. Dibujo para representar el entrenamiento de una red neuronal</w:delText>
        </w:r>
        <w:bookmarkEnd w:id="6236"/>
      </w:del>
    </w:p>
    <w:p w14:paraId="2437DEFB" w14:textId="2F7DB521" w:rsidR="00174052" w:rsidRPr="004F349E" w:rsidDel="00E326C8" w:rsidRDefault="00174052" w:rsidP="00174052">
      <w:pPr>
        <w:autoSpaceDE w:val="0"/>
        <w:autoSpaceDN w:val="0"/>
        <w:adjustRightInd w:val="0"/>
        <w:spacing w:before="240"/>
        <w:rPr>
          <w:del w:id="6239" w:author="Ernesto del Puerto" w:date="2022-01-02T19:47:00Z"/>
          <w:rFonts w:ascii="Arial Narrow" w:hAnsi="Arial Narrow" w:cs="TimesNewRoman"/>
          <w:color w:val="000000"/>
          <w:lang w:val="es-ES"/>
          <w:rPrChange w:id="6240" w:author="Ernesto del Puerto" w:date="2022-01-02T21:32:00Z">
            <w:rPr>
              <w:del w:id="6241" w:author="Ernesto del Puerto" w:date="2022-01-02T19:47:00Z"/>
              <w:rFonts w:ascii="Arial Narrow" w:hAnsi="Arial Narrow" w:cs="TimesNewRoman"/>
              <w:color w:val="000000"/>
              <w:lang w:val="es-AR"/>
            </w:rPr>
          </w:rPrChange>
        </w:rPr>
      </w:pPr>
      <w:del w:id="6242" w:author="Ernesto del Puerto" w:date="2022-01-02T19:47:00Z">
        <w:r w:rsidRPr="004F349E" w:rsidDel="00E326C8">
          <w:rPr>
            <w:rFonts w:ascii="Arial Narrow" w:hAnsi="Arial Narrow" w:cs="TimesNewRoman"/>
            <w:color w:val="000000"/>
            <w:lang w:val="es-ES"/>
            <w:rPrChange w:id="6243" w:author="Ernesto del Puerto" w:date="2022-01-02T21:32:00Z">
              <w:rPr>
                <w:rFonts w:ascii="Arial Narrow" w:hAnsi="Arial Narrow" w:cs="TimesNewRoman"/>
                <w:color w:val="000000"/>
                <w:lang w:val="es-AR"/>
              </w:rPr>
            </w:rPrChange>
          </w:rPr>
          <w:delText>Teniendo en cuenta el peso las redes neuronales pueden ser:</w:delText>
        </w:r>
      </w:del>
    </w:p>
    <w:p w14:paraId="0E7204E6" w14:textId="3C136A65" w:rsidR="00174052" w:rsidRPr="004F349E" w:rsidDel="00E326C8" w:rsidRDefault="00174052" w:rsidP="00174052">
      <w:pPr>
        <w:pStyle w:val="Prrafodelista"/>
        <w:numPr>
          <w:ilvl w:val="0"/>
          <w:numId w:val="57"/>
        </w:numPr>
        <w:autoSpaceDE w:val="0"/>
        <w:autoSpaceDN w:val="0"/>
        <w:adjustRightInd w:val="0"/>
        <w:spacing w:before="240"/>
        <w:rPr>
          <w:del w:id="6244" w:author="Ernesto del Puerto" w:date="2022-01-02T19:47:00Z"/>
          <w:rFonts w:ascii="Arial Narrow" w:hAnsi="Arial Narrow" w:cs="TimesNewRoman"/>
          <w:color w:val="000000"/>
          <w:lang w:val="es-ES"/>
          <w:rPrChange w:id="6245" w:author="Ernesto del Puerto" w:date="2022-01-02T21:32:00Z">
            <w:rPr>
              <w:del w:id="6246" w:author="Ernesto del Puerto" w:date="2022-01-02T19:47:00Z"/>
              <w:rFonts w:ascii="Arial Narrow" w:hAnsi="Arial Narrow" w:cs="TimesNewRoman"/>
              <w:color w:val="000000"/>
              <w:lang w:val="es-AR"/>
            </w:rPr>
          </w:rPrChange>
        </w:rPr>
      </w:pPr>
      <w:del w:id="6247" w:author="Ernesto del Puerto" w:date="2022-01-02T19:47:00Z">
        <w:r w:rsidRPr="004F349E" w:rsidDel="00E326C8">
          <w:rPr>
            <w:rFonts w:ascii="Arial Narrow" w:hAnsi="Arial Narrow" w:cs="TimesNewRoman"/>
            <w:color w:val="000000"/>
            <w:lang w:val="es-ES"/>
            <w:rPrChange w:id="6248" w:author="Ernesto del Puerto" w:date="2022-01-02T21:32:00Z">
              <w:rPr>
                <w:rFonts w:ascii="Arial Narrow" w:hAnsi="Arial Narrow" w:cs="TimesNewRoman"/>
                <w:b/>
                <w:bCs/>
                <w:color w:val="000000"/>
                <w:u w:val="single"/>
                <w:lang w:val="es-AR"/>
              </w:rPr>
            </w:rPrChange>
          </w:rPr>
          <w:delText>Fijas</w:delText>
        </w:r>
        <w:r w:rsidRPr="004F349E" w:rsidDel="00E326C8">
          <w:rPr>
            <w:rFonts w:ascii="Arial Narrow" w:hAnsi="Arial Narrow" w:cs="TimesNewRoman"/>
            <w:color w:val="000000"/>
            <w:lang w:val="es-ES"/>
            <w:rPrChange w:id="6249" w:author="Ernesto del Puerto" w:date="2022-01-02T21:32:00Z">
              <w:rPr>
                <w:rFonts w:ascii="Arial Narrow" w:hAnsi="Arial Narrow" w:cs="TimesNewRoman"/>
                <w:color w:val="000000"/>
                <w:lang w:val="es-AR"/>
              </w:rPr>
            </w:rPrChange>
          </w:rPr>
          <w:delText xml:space="preserve"> o</w:delText>
        </w:r>
      </w:del>
    </w:p>
    <w:p w14:paraId="4732AA7F" w14:textId="2EAD61B0" w:rsidR="00174052" w:rsidRPr="004F349E" w:rsidDel="00E326C8" w:rsidRDefault="00174052" w:rsidP="00174052">
      <w:pPr>
        <w:pStyle w:val="Prrafodelista"/>
        <w:numPr>
          <w:ilvl w:val="0"/>
          <w:numId w:val="57"/>
        </w:numPr>
        <w:autoSpaceDE w:val="0"/>
        <w:autoSpaceDN w:val="0"/>
        <w:adjustRightInd w:val="0"/>
        <w:spacing w:before="240"/>
        <w:rPr>
          <w:del w:id="6250" w:author="Ernesto del Puerto" w:date="2022-01-02T19:47:00Z"/>
          <w:rFonts w:ascii="Arial Narrow" w:hAnsi="Arial Narrow" w:cs="TimesNewRoman"/>
          <w:color w:val="000000"/>
          <w:lang w:val="es-ES"/>
          <w:rPrChange w:id="6251" w:author="Ernesto del Puerto" w:date="2022-01-02T21:32:00Z">
            <w:rPr>
              <w:del w:id="6252" w:author="Ernesto del Puerto" w:date="2022-01-02T19:47:00Z"/>
              <w:rFonts w:ascii="Arial Narrow" w:hAnsi="Arial Narrow" w:cs="TimesNewRoman"/>
              <w:color w:val="000000"/>
              <w:lang w:val="es-AR"/>
            </w:rPr>
          </w:rPrChange>
        </w:rPr>
      </w:pPr>
      <w:del w:id="6253" w:author="Ernesto del Puerto" w:date="2022-01-02T19:47:00Z">
        <w:r w:rsidRPr="004F349E" w:rsidDel="00E326C8">
          <w:rPr>
            <w:rFonts w:ascii="Arial Narrow" w:hAnsi="Arial Narrow" w:cs="TimesNewRoman"/>
            <w:color w:val="000000"/>
            <w:lang w:val="es-ES"/>
            <w:rPrChange w:id="6254" w:author="Ernesto del Puerto" w:date="2022-01-02T21:32:00Z">
              <w:rPr>
                <w:rFonts w:ascii="Arial Narrow" w:hAnsi="Arial Narrow" w:cs="TimesNewRoman"/>
                <w:b/>
                <w:bCs/>
                <w:color w:val="000000"/>
                <w:u w:val="single"/>
                <w:lang w:val="es-AR"/>
              </w:rPr>
            </w:rPrChange>
          </w:rPr>
          <w:delText>Adaptivas</w:delText>
        </w:r>
      </w:del>
    </w:p>
    <w:p w14:paraId="7DC393CA" w14:textId="645129DD" w:rsidR="00174052" w:rsidRPr="004F349E" w:rsidDel="00E326C8" w:rsidRDefault="00174052" w:rsidP="00174052">
      <w:pPr>
        <w:autoSpaceDE w:val="0"/>
        <w:autoSpaceDN w:val="0"/>
        <w:adjustRightInd w:val="0"/>
        <w:spacing w:before="240"/>
        <w:rPr>
          <w:del w:id="6255" w:author="Ernesto del Puerto" w:date="2022-01-02T19:47:00Z"/>
          <w:rFonts w:ascii="Arial Narrow" w:hAnsi="Arial Narrow" w:cs="TimesNewRoman"/>
          <w:color w:val="000000"/>
          <w:lang w:val="es-ES"/>
          <w:rPrChange w:id="6256" w:author="Ernesto del Puerto" w:date="2022-01-02T21:32:00Z">
            <w:rPr>
              <w:del w:id="6257" w:author="Ernesto del Puerto" w:date="2022-01-02T19:47:00Z"/>
              <w:rFonts w:ascii="Arial Narrow" w:hAnsi="Arial Narrow" w:cs="TimesNewRoman"/>
              <w:color w:val="000000"/>
              <w:lang w:val="es-AR"/>
            </w:rPr>
          </w:rPrChange>
        </w:rPr>
      </w:pPr>
      <w:del w:id="6258" w:author="Ernesto del Puerto" w:date="2022-01-02T19:47:00Z">
        <w:r w:rsidRPr="004F349E" w:rsidDel="00E326C8">
          <w:rPr>
            <w:rFonts w:ascii="Arial Narrow" w:hAnsi="Arial Narrow" w:cs="TimesNewRoman"/>
            <w:color w:val="000000"/>
            <w:lang w:val="es-ES"/>
            <w:rPrChange w:id="6259" w:author="Ernesto del Puerto" w:date="2022-01-02T21:32:00Z">
              <w:rPr>
                <w:rFonts w:ascii="Arial Narrow" w:hAnsi="Arial Narrow" w:cs="TimesNewRoman"/>
                <w:color w:val="000000"/>
                <w:lang w:val="es-AR"/>
              </w:rPr>
            </w:rPrChange>
          </w:rPr>
          <w:delText>En las fijas los valores de los pesos permanecen estables, no se modifican.</w:delText>
        </w:r>
      </w:del>
    </w:p>
    <w:p w14:paraId="53099B6D" w14:textId="153F3308" w:rsidR="00174052" w:rsidRPr="004F349E" w:rsidDel="00E326C8" w:rsidRDefault="00174052" w:rsidP="00174052">
      <w:pPr>
        <w:autoSpaceDE w:val="0"/>
        <w:autoSpaceDN w:val="0"/>
        <w:adjustRightInd w:val="0"/>
        <w:spacing w:before="240"/>
        <w:rPr>
          <w:del w:id="6260" w:author="Ernesto del Puerto" w:date="2022-01-02T19:47:00Z"/>
          <w:rFonts w:ascii="Arial Narrow" w:hAnsi="Arial Narrow" w:cs="TimesNewRoman"/>
          <w:color w:val="000000"/>
          <w:lang w:val="es-ES"/>
          <w:rPrChange w:id="6261" w:author="Ernesto del Puerto" w:date="2022-01-02T21:32:00Z">
            <w:rPr>
              <w:del w:id="6262" w:author="Ernesto del Puerto" w:date="2022-01-02T19:47:00Z"/>
              <w:rFonts w:ascii="Arial Narrow" w:hAnsi="Arial Narrow" w:cs="TimesNewRoman"/>
              <w:color w:val="000000"/>
              <w:lang w:val="es-AR"/>
            </w:rPr>
          </w:rPrChange>
        </w:rPr>
      </w:pPr>
      <w:del w:id="6263" w:author="Ernesto del Puerto" w:date="2022-01-02T19:47:00Z">
        <w:r w:rsidRPr="004F349E" w:rsidDel="00E326C8">
          <w:rPr>
            <w:rFonts w:ascii="Arial Narrow" w:hAnsi="Arial Narrow" w:cs="TimesNewRoman"/>
            <w:color w:val="000000"/>
            <w:lang w:val="es-ES"/>
            <w:rPrChange w:id="6264" w:author="Ernesto del Puerto" w:date="2022-01-02T21:32:00Z">
              <w:rPr>
                <w:rFonts w:ascii="Arial Narrow" w:hAnsi="Arial Narrow" w:cs="TimesNewRoman"/>
                <w:color w:val="000000"/>
                <w:lang w:val="es-AR"/>
              </w:rPr>
            </w:rPrChange>
          </w:rPr>
          <w:delText>En las adaptivas los valores de los pesos se pueden cambiar.</w:delText>
        </w:r>
      </w:del>
    </w:p>
    <w:p w14:paraId="329C85EE" w14:textId="63783B6F" w:rsidR="00174052" w:rsidRPr="004F349E" w:rsidDel="00E326C8" w:rsidRDefault="00174052" w:rsidP="00174052">
      <w:pPr>
        <w:autoSpaceDE w:val="0"/>
        <w:autoSpaceDN w:val="0"/>
        <w:adjustRightInd w:val="0"/>
        <w:spacing w:before="240"/>
        <w:rPr>
          <w:del w:id="6265" w:author="Ernesto del Puerto" w:date="2022-01-02T19:47:00Z"/>
          <w:rFonts w:ascii="Arial Narrow" w:hAnsi="Arial Narrow" w:cs="TimesNewRoman"/>
          <w:color w:val="000000"/>
          <w:lang w:val="es-ES"/>
          <w:rPrChange w:id="6266" w:author="Ernesto del Puerto" w:date="2022-01-02T21:32:00Z">
            <w:rPr>
              <w:del w:id="6267" w:author="Ernesto del Puerto" w:date="2022-01-02T19:47:00Z"/>
              <w:rFonts w:ascii="Arial Narrow" w:hAnsi="Arial Narrow" w:cs="TimesNewRoman"/>
              <w:color w:val="000000"/>
              <w:lang w:val="es-AR"/>
            </w:rPr>
          </w:rPrChange>
        </w:rPr>
      </w:pPr>
      <w:del w:id="6268" w:author="Ernesto del Puerto" w:date="2022-01-02T19:47:00Z">
        <w:r w:rsidRPr="004F349E" w:rsidDel="00E326C8">
          <w:rPr>
            <w:rFonts w:ascii="Arial Narrow" w:hAnsi="Arial Narrow" w:cs="TimesNewRoman"/>
            <w:color w:val="000000"/>
            <w:lang w:val="es-ES"/>
            <w:rPrChange w:id="6269" w:author="Ernesto del Puerto" w:date="2022-01-02T21:32:00Z">
              <w:rPr>
                <w:rFonts w:ascii="Arial Narrow" w:hAnsi="Arial Narrow" w:cs="TimesNewRoman"/>
                <w:color w:val="000000"/>
                <w:lang w:val="es-AR"/>
              </w:rPr>
            </w:rPrChange>
          </w:rPr>
          <w:delText>Para el entrenamiento las redes neuronales utilizan tres tipos de conjuntos de datos diferentes, datos para:</w:delText>
        </w:r>
      </w:del>
    </w:p>
    <w:p w14:paraId="39CAD36D" w14:textId="4F799580" w:rsidR="00174052" w:rsidRPr="004F349E" w:rsidDel="00E326C8" w:rsidRDefault="00174052" w:rsidP="00174052">
      <w:pPr>
        <w:pStyle w:val="Prrafodelista"/>
        <w:numPr>
          <w:ilvl w:val="0"/>
          <w:numId w:val="58"/>
        </w:numPr>
        <w:autoSpaceDE w:val="0"/>
        <w:autoSpaceDN w:val="0"/>
        <w:adjustRightInd w:val="0"/>
        <w:spacing w:before="240"/>
        <w:rPr>
          <w:del w:id="6270" w:author="Ernesto del Puerto" w:date="2022-01-02T19:47:00Z"/>
          <w:rFonts w:ascii="Arial Narrow" w:hAnsi="Arial Narrow" w:cs="TimesNewRoman"/>
          <w:color w:val="000000"/>
          <w:lang w:val="es-ES"/>
          <w:rPrChange w:id="6271" w:author="Ernesto del Puerto" w:date="2022-01-02T21:32:00Z">
            <w:rPr>
              <w:del w:id="6272" w:author="Ernesto del Puerto" w:date="2022-01-02T19:47:00Z"/>
              <w:rFonts w:ascii="Arial Narrow" w:hAnsi="Arial Narrow" w:cs="TimesNewRoman"/>
              <w:color w:val="000000"/>
              <w:lang w:val="es-AR"/>
            </w:rPr>
          </w:rPrChange>
        </w:rPr>
      </w:pPr>
      <w:del w:id="6273" w:author="Ernesto del Puerto" w:date="2022-01-02T19:47:00Z">
        <w:r w:rsidRPr="004F349E" w:rsidDel="00E326C8">
          <w:rPr>
            <w:rFonts w:ascii="Arial Narrow" w:hAnsi="Arial Narrow" w:cs="TimesNewRoman"/>
            <w:color w:val="000000"/>
            <w:lang w:val="es-ES"/>
            <w:rPrChange w:id="6274" w:author="Ernesto del Puerto" w:date="2022-01-02T21:32:00Z">
              <w:rPr>
                <w:rFonts w:ascii="Arial Narrow" w:hAnsi="Arial Narrow" w:cs="TimesNewRoman"/>
                <w:color w:val="000000"/>
                <w:lang w:val="es-AR"/>
              </w:rPr>
            </w:rPrChange>
          </w:rPr>
          <w:delText xml:space="preserve">El </w:delText>
        </w:r>
        <w:r w:rsidRPr="004F349E" w:rsidDel="00E326C8">
          <w:rPr>
            <w:rFonts w:ascii="Arial Narrow" w:hAnsi="Arial Narrow" w:cs="TimesNewRoman"/>
            <w:color w:val="000000"/>
            <w:lang w:val="es-ES"/>
            <w:rPrChange w:id="6275" w:author="Ernesto del Puerto" w:date="2022-01-02T21:32:00Z">
              <w:rPr>
                <w:rFonts w:ascii="Arial Narrow" w:hAnsi="Arial Narrow" w:cs="TimesNewRoman"/>
                <w:b/>
                <w:bCs/>
                <w:color w:val="000000"/>
                <w:u w:val="single"/>
                <w:lang w:val="es-AR"/>
              </w:rPr>
            </w:rPrChange>
          </w:rPr>
          <w:delText>entrenamiento</w:delText>
        </w:r>
        <w:r w:rsidRPr="004F349E" w:rsidDel="00E326C8">
          <w:rPr>
            <w:rFonts w:ascii="Arial Narrow" w:hAnsi="Arial Narrow" w:cs="TimesNewRoman"/>
            <w:color w:val="000000"/>
            <w:lang w:val="es-ES"/>
            <w:rPrChange w:id="6276" w:author="Ernesto del Puerto" w:date="2022-01-02T21:32:00Z">
              <w:rPr>
                <w:rFonts w:ascii="Arial Narrow" w:hAnsi="Arial Narrow" w:cs="TimesNewRoman"/>
                <w:color w:val="000000"/>
                <w:lang w:val="es-AR"/>
              </w:rPr>
            </w:rPrChange>
          </w:rPr>
          <w:delText>, un 60% del total;</w:delText>
        </w:r>
      </w:del>
    </w:p>
    <w:p w14:paraId="351DDFE1" w14:textId="6E10348C" w:rsidR="00174052" w:rsidRPr="004F349E" w:rsidDel="00E326C8" w:rsidRDefault="00174052" w:rsidP="00174052">
      <w:pPr>
        <w:pStyle w:val="Prrafodelista"/>
        <w:numPr>
          <w:ilvl w:val="0"/>
          <w:numId w:val="58"/>
        </w:numPr>
        <w:autoSpaceDE w:val="0"/>
        <w:autoSpaceDN w:val="0"/>
        <w:adjustRightInd w:val="0"/>
        <w:spacing w:before="240"/>
        <w:rPr>
          <w:del w:id="6277" w:author="Ernesto del Puerto" w:date="2022-01-02T19:47:00Z"/>
          <w:rFonts w:ascii="Arial Narrow" w:hAnsi="Arial Narrow" w:cs="TimesNewRoman"/>
          <w:color w:val="000000"/>
          <w:lang w:val="es-ES"/>
          <w:rPrChange w:id="6278" w:author="Ernesto del Puerto" w:date="2022-01-02T21:32:00Z">
            <w:rPr>
              <w:del w:id="6279" w:author="Ernesto del Puerto" w:date="2022-01-02T19:47:00Z"/>
              <w:rFonts w:ascii="Arial Narrow" w:hAnsi="Arial Narrow" w:cs="TimesNewRoman"/>
              <w:color w:val="000000"/>
              <w:lang w:val="es-AR"/>
            </w:rPr>
          </w:rPrChange>
        </w:rPr>
      </w:pPr>
      <w:del w:id="6280" w:author="Ernesto del Puerto" w:date="2022-01-02T19:47:00Z">
        <w:r w:rsidRPr="004F349E" w:rsidDel="00E326C8">
          <w:rPr>
            <w:rFonts w:ascii="Arial Narrow" w:hAnsi="Arial Narrow" w:cs="TimesNewRoman"/>
            <w:color w:val="000000"/>
            <w:lang w:val="es-ES"/>
            <w:rPrChange w:id="6281" w:author="Ernesto del Puerto" w:date="2022-01-02T21:32:00Z">
              <w:rPr>
                <w:rFonts w:ascii="Arial Narrow" w:hAnsi="Arial Narrow" w:cs="TimesNewRoman"/>
                <w:color w:val="000000"/>
                <w:lang w:val="es-AR"/>
              </w:rPr>
            </w:rPrChange>
          </w:rPr>
          <w:delText xml:space="preserve">La </w:delText>
        </w:r>
        <w:r w:rsidRPr="004F349E" w:rsidDel="00E326C8">
          <w:rPr>
            <w:rFonts w:ascii="Arial Narrow" w:hAnsi="Arial Narrow" w:cs="TimesNewRoman"/>
            <w:color w:val="000000"/>
            <w:lang w:val="es-ES"/>
            <w:rPrChange w:id="6282" w:author="Ernesto del Puerto" w:date="2022-01-02T21:32:00Z">
              <w:rPr>
                <w:rFonts w:ascii="Arial Narrow" w:hAnsi="Arial Narrow" w:cs="TimesNewRoman"/>
                <w:b/>
                <w:bCs/>
                <w:color w:val="000000"/>
                <w:u w:val="single"/>
                <w:lang w:val="es-AR"/>
              </w:rPr>
            </w:rPrChange>
          </w:rPr>
          <w:delText>validación</w:delText>
        </w:r>
        <w:r w:rsidRPr="004F349E" w:rsidDel="00E326C8">
          <w:rPr>
            <w:rFonts w:ascii="Arial Narrow" w:hAnsi="Arial Narrow" w:cs="TimesNewRoman"/>
            <w:color w:val="000000"/>
            <w:lang w:val="es-ES"/>
            <w:rPrChange w:id="6283" w:author="Ernesto del Puerto" w:date="2022-01-02T21:32:00Z">
              <w:rPr>
                <w:rFonts w:ascii="Arial Narrow" w:hAnsi="Arial Narrow" w:cs="TimesNewRoman"/>
                <w:color w:val="000000"/>
                <w:lang w:val="es-AR"/>
              </w:rPr>
            </w:rPrChange>
          </w:rPr>
          <w:delText>, un 20% del total y</w:delText>
        </w:r>
      </w:del>
    </w:p>
    <w:p w14:paraId="56228810" w14:textId="409E7F62" w:rsidR="00174052" w:rsidRPr="004F349E" w:rsidDel="00E326C8" w:rsidRDefault="00174052" w:rsidP="00174052">
      <w:pPr>
        <w:pStyle w:val="Prrafodelista"/>
        <w:numPr>
          <w:ilvl w:val="0"/>
          <w:numId w:val="58"/>
        </w:numPr>
        <w:autoSpaceDE w:val="0"/>
        <w:autoSpaceDN w:val="0"/>
        <w:adjustRightInd w:val="0"/>
        <w:spacing w:before="240"/>
        <w:rPr>
          <w:del w:id="6284" w:author="Ernesto del Puerto" w:date="2022-01-02T19:47:00Z"/>
          <w:rFonts w:ascii="Arial Narrow" w:hAnsi="Arial Narrow" w:cs="TimesNewRoman"/>
          <w:color w:val="000000"/>
          <w:lang w:val="es-ES"/>
          <w:rPrChange w:id="6285" w:author="Ernesto del Puerto" w:date="2022-01-02T21:32:00Z">
            <w:rPr>
              <w:del w:id="6286" w:author="Ernesto del Puerto" w:date="2022-01-02T19:47:00Z"/>
              <w:rFonts w:ascii="Arial Narrow" w:hAnsi="Arial Narrow" w:cs="TimesNewRoman"/>
              <w:color w:val="000000"/>
              <w:lang w:val="es-AR"/>
            </w:rPr>
          </w:rPrChange>
        </w:rPr>
      </w:pPr>
      <w:del w:id="6287" w:author="Ernesto del Puerto" w:date="2022-01-02T19:47:00Z">
        <w:r w:rsidRPr="004F349E" w:rsidDel="00E326C8">
          <w:rPr>
            <w:rFonts w:ascii="Arial Narrow" w:hAnsi="Arial Narrow" w:cs="TimesNewRoman"/>
            <w:color w:val="000000"/>
            <w:lang w:val="es-ES"/>
            <w:rPrChange w:id="6288" w:author="Ernesto del Puerto" w:date="2022-01-02T21:32:00Z">
              <w:rPr>
                <w:rFonts w:ascii="Arial Narrow" w:hAnsi="Arial Narrow" w:cs="TimesNewRoman"/>
                <w:color w:val="000000"/>
                <w:lang w:val="es-AR"/>
              </w:rPr>
            </w:rPrChange>
          </w:rPr>
          <w:delText xml:space="preserve">La </w:delText>
        </w:r>
        <w:r w:rsidRPr="004F349E" w:rsidDel="00E326C8">
          <w:rPr>
            <w:rFonts w:ascii="Arial Narrow" w:hAnsi="Arial Narrow" w:cs="TimesNewRoman"/>
            <w:color w:val="000000"/>
            <w:lang w:val="es-ES"/>
            <w:rPrChange w:id="6289" w:author="Ernesto del Puerto" w:date="2022-01-02T21:32:00Z">
              <w:rPr>
                <w:rFonts w:ascii="Arial Narrow" w:hAnsi="Arial Narrow" w:cs="TimesNewRoman"/>
                <w:b/>
                <w:bCs/>
                <w:color w:val="000000"/>
                <w:u w:val="single"/>
                <w:lang w:val="es-AR"/>
              </w:rPr>
            </w:rPrChange>
          </w:rPr>
          <w:delText>prueba</w:delText>
        </w:r>
        <w:r w:rsidRPr="004F349E" w:rsidDel="00E326C8">
          <w:rPr>
            <w:rFonts w:ascii="Arial Narrow" w:hAnsi="Arial Narrow" w:cs="TimesNewRoman"/>
            <w:color w:val="000000"/>
            <w:lang w:val="es-ES"/>
            <w:rPrChange w:id="6290" w:author="Ernesto del Puerto" w:date="2022-01-02T21:32:00Z">
              <w:rPr>
                <w:rFonts w:ascii="Arial Narrow" w:hAnsi="Arial Narrow" w:cs="TimesNewRoman"/>
                <w:color w:val="000000"/>
                <w:lang w:val="es-AR"/>
              </w:rPr>
            </w:rPrChange>
          </w:rPr>
          <w:delText>, un 20% del total.</w:delText>
        </w:r>
      </w:del>
    </w:p>
    <w:p w14:paraId="05CAB90A" w14:textId="0C333685" w:rsidR="00174052" w:rsidRPr="004F349E" w:rsidDel="00E326C8" w:rsidRDefault="00174052" w:rsidP="00174052">
      <w:pPr>
        <w:autoSpaceDE w:val="0"/>
        <w:autoSpaceDN w:val="0"/>
        <w:adjustRightInd w:val="0"/>
        <w:spacing w:before="240"/>
        <w:rPr>
          <w:del w:id="6291" w:author="Ernesto del Puerto" w:date="2022-01-02T19:47:00Z"/>
          <w:rFonts w:ascii="Arial Narrow" w:hAnsi="Arial Narrow" w:cs="TimesNewRoman"/>
          <w:color w:val="000000"/>
          <w:lang w:val="es-ES"/>
          <w:rPrChange w:id="6292" w:author="Ernesto del Puerto" w:date="2022-01-02T21:32:00Z">
            <w:rPr>
              <w:del w:id="6293" w:author="Ernesto del Puerto" w:date="2022-01-02T19:47:00Z"/>
              <w:rFonts w:ascii="Arial Narrow" w:hAnsi="Arial Narrow" w:cs="TimesNewRoman"/>
              <w:color w:val="000000"/>
              <w:lang w:val="es-AR"/>
            </w:rPr>
          </w:rPrChange>
        </w:rPr>
      </w:pPr>
      <w:del w:id="6294" w:author="Ernesto del Puerto" w:date="2022-01-02T19:47:00Z">
        <w:r w:rsidRPr="004F349E" w:rsidDel="00E326C8">
          <w:rPr>
            <w:rFonts w:ascii="Arial Narrow" w:hAnsi="Arial Narrow" w:cs="TimesNewRoman"/>
            <w:color w:val="000000"/>
            <w:lang w:val="es-ES"/>
            <w:rPrChange w:id="6295" w:author="Ernesto del Puerto" w:date="2022-01-02T21:32:00Z">
              <w:rPr>
                <w:rFonts w:ascii="Arial Narrow" w:hAnsi="Arial Narrow" w:cs="TimesNewRoman"/>
                <w:color w:val="000000"/>
                <w:lang w:val="es-AR"/>
              </w:rPr>
            </w:rPrChange>
          </w:rPr>
          <w:delText>Los datos usados para el entrenamiento, sirven para ajustar los pesos de la red neuronal.</w:delText>
        </w:r>
      </w:del>
    </w:p>
    <w:p w14:paraId="4D296556" w14:textId="6F6E2133" w:rsidR="00174052" w:rsidRPr="004F349E" w:rsidDel="00E326C8" w:rsidRDefault="00174052" w:rsidP="00174052">
      <w:pPr>
        <w:autoSpaceDE w:val="0"/>
        <w:autoSpaceDN w:val="0"/>
        <w:adjustRightInd w:val="0"/>
        <w:spacing w:before="240"/>
        <w:rPr>
          <w:del w:id="6296" w:author="Ernesto del Puerto" w:date="2022-01-02T19:47:00Z"/>
          <w:rFonts w:ascii="Arial Narrow" w:hAnsi="Arial Narrow" w:cs="TimesNewRoman"/>
          <w:color w:val="000000"/>
          <w:lang w:val="es-ES"/>
          <w:rPrChange w:id="6297" w:author="Ernesto del Puerto" w:date="2022-01-02T21:32:00Z">
            <w:rPr>
              <w:del w:id="6298" w:author="Ernesto del Puerto" w:date="2022-01-02T19:47:00Z"/>
              <w:rFonts w:ascii="Arial Narrow" w:hAnsi="Arial Narrow" w:cs="TimesNewRoman"/>
              <w:color w:val="000000"/>
              <w:lang w:val="es-AR"/>
            </w:rPr>
          </w:rPrChange>
        </w:rPr>
      </w:pPr>
      <w:del w:id="6299" w:author="Ernesto del Puerto" w:date="2022-01-02T19:47:00Z">
        <w:r w:rsidRPr="004F349E" w:rsidDel="00E326C8">
          <w:rPr>
            <w:rFonts w:ascii="Arial Narrow" w:hAnsi="Arial Narrow" w:cs="TimesNewRoman"/>
            <w:color w:val="000000"/>
            <w:lang w:val="es-ES"/>
            <w:rPrChange w:id="6300" w:author="Ernesto del Puerto" w:date="2022-01-02T21:32:00Z">
              <w:rPr>
                <w:rFonts w:ascii="Arial Narrow" w:hAnsi="Arial Narrow" w:cs="TimesNewRoman"/>
                <w:color w:val="000000"/>
                <w:lang w:val="es-AR"/>
              </w:rPr>
            </w:rPrChange>
          </w:rPr>
          <w:delText xml:space="preserve">Los usados para la validación, sirven para minimizar el problema llamado </w:delText>
        </w:r>
        <w:r w:rsidRPr="004F349E" w:rsidDel="00E326C8">
          <w:rPr>
            <w:rFonts w:ascii="Arial Narrow" w:hAnsi="Arial Narrow" w:cs="TimesNewRoman"/>
            <w:color w:val="000000"/>
            <w:lang w:val="es-ES"/>
            <w:rPrChange w:id="6301" w:author="Ernesto del Puerto" w:date="2022-01-02T21:32:00Z">
              <w:rPr>
                <w:rFonts w:ascii="Arial Narrow" w:hAnsi="Arial Narrow" w:cs="TimesNewRoman"/>
                <w:b/>
                <w:bCs/>
                <w:color w:val="000000"/>
                <w:lang w:val="es-AR"/>
              </w:rPr>
            </w:rPrChange>
          </w:rPr>
          <w:delText>overfitting</w:delText>
        </w:r>
        <w:r w:rsidRPr="004F349E" w:rsidDel="00E326C8">
          <w:rPr>
            <w:rFonts w:ascii="Arial Narrow" w:hAnsi="Arial Narrow" w:cs="TimesNewRoman"/>
            <w:color w:val="000000"/>
            <w:lang w:val="es-ES"/>
            <w:rPrChange w:id="6302" w:author="Ernesto del Puerto" w:date="2022-01-02T21:32:00Z">
              <w:rPr>
                <w:rFonts w:ascii="Arial Narrow" w:hAnsi="Arial Narrow" w:cs="TimesNewRoman"/>
                <w:color w:val="000000"/>
                <w:lang w:val="es-AR"/>
              </w:rPr>
            </w:rPrChange>
          </w:rPr>
          <w:delText>.</w:delText>
        </w:r>
      </w:del>
    </w:p>
    <w:p w14:paraId="482170A1" w14:textId="6B290806" w:rsidR="00174052" w:rsidRPr="004F349E" w:rsidDel="00E326C8" w:rsidRDefault="00174052" w:rsidP="00174052">
      <w:pPr>
        <w:autoSpaceDE w:val="0"/>
        <w:autoSpaceDN w:val="0"/>
        <w:adjustRightInd w:val="0"/>
        <w:spacing w:before="240"/>
        <w:rPr>
          <w:del w:id="6303" w:author="Ernesto del Puerto" w:date="2022-01-02T19:47:00Z"/>
          <w:rFonts w:ascii="Arial Narrow" w:hAnsi="Arial Narrow" w:cs="TimesNewRoman"/>
          <w:color w:val="000000"/>
          <w:lang w:val="es-ES"/>
          <w:rPrChange w:id="6304" w:author="Ernesto del Puerto" w:date="2022-01-02T21:32:00Z">
            <w:rPr>
              <w:del w:id="6305" w:author="Ernesto del Puerto" w:date="2022-01-02T19:47:00Z"/>
              <w:rFonts w:ascii="Arial Narrow" w:hAnsi="Arial Narrow" w:cs="TimesNewRoman"/>
              <w:color w:val="000000"/>
              <w:lang w:val="es-AR"/>
            </w:rPr>
          </w:rPrChange>
        </w:rPr>
      </w:pPr>
      <w:del w:id="6306" w:author="Ernesto del Puerto" w:date="2022-01-02T19:47:00Z">
        <w:r w:rsidRPr="004F349E" w:rsidDel="00E326C8">
          <w:rPr>
            <w:rFonts w:ascii="Arial Narrow" w:hAnsi="Arial Narrow" w:cs="TimesNewRoman"/>
            <w:color w:val="000000"/>
            <w:lang w:val="es-ES"/>
            <w:rPrChange w:id="6307" w:author="Ernesto del Puerto" w:date="2022-01-02T21:32:00Z">
              <w:rPr>
                <w:rFonts w:ascii="Arial Narrow" w:hAnsi="Arial Narrow" w:cs="TimesNewRoman"/>
                <w:color w:val="000000"/>
                <w:lang w:val="es-AR"/>
              </w:rPr>
            </w:rPrChange>
          </w:rPr>
          <w:delText>Los usados para la prueba, sirven para realizar la prueba final y evaluar la calidad del entrenamiento que se realizó a la red neuronal.</w:delText>
        </w:r>
      </w:del>
    </w:p>
    <w:p w14:paraId="1CB5A103" w14:textId="6DEDE00F" w:rsidR="00A22FF4" w:rsidRPr="004F349E" w:rsidDel="00E326C8" w:rsidRDefault="00A22FF4" w:rsidP="00A22FF4">
      <w:pPr>
        <w:pStyle w:val="Ttulo1"/>
        <w:numPr>
          <w:ilvl w:val="0"/>
          <w:numId w:val="1"/>
        </w:numPr>
        <w:rPr>
          <w:del w:id="6308" w:author="Ernesto del Puerto" w:date="2022-01-02T19:47:00Z"/>
          <w:rFonts w:ascii="Arial Narrow" w:eastAsia="Times New Roman" w:hAnsi="Arial Narrow" w:cs="TimesNewRoman"/>
          <w:color w:val="000000"/>
          <w:sz w:val="24"/>
          <w:szCs w:val="24"/>
          <w:lang w:val="es-ES"/>
          <w:rPrChange w:id="6309" w:author="Ernesto del Puerto" w:date="2022-01-02T21:32:00Z">
            <w:rPr>
              <w:del w:id="6310" w:author="Ernesto del Puerto" w:date="2022-01-02T19:47:00Z"/>
              <w:rFonts w:ascii="Arial Narrow" w:eastAsia="Times New Roman" w:hAnsi="Arial Narrow" w:cs="CourierNewPSMT"/>
              <w:b/>
              <w:color w:val="000000"/>
              <w:sz w:val="28"/>
              <w:szCs w:val="28"/>
              <w:lang w:val="es-ES"/>
            </w:rPr>
          </w:rPrChange>
        </w:rPr>
      </w:pPr>
      <w:bookmarkStart w:id="6311" w:name="_Toc30338610"/>
      <w:del w:id="6312" w:author="Ernesto del Puerto" w:date="2022-01-02T19:47:00Z">
        <w:r w:rsidRPr="004F349E" w:rsidDel="00E326C8">
          <w:rPr>
            <w:rFonts w:ascii="Arial Narrow" w:hAnsi="Arial Narrow" w:cs="TimesNewRoman"/>
            <w:color w:val="000000"/>
            <w:sz w:val="24"/>
            <w:szCs w:val="24"/>
            <w:lang w:val="es-ES"/>
            <w:rPrChange w:id="6313" w:author="Ernesto del Puerto" w:date="2022-01-02T21:32:00Z">
              <w:rPr>
                <w:rFonts w:ascii="Arial Narrow" w:hAnsi="Arial Narrow" w:cs="CourierNewPSMT"/>
                <w:b/>
                <w:color w:val="000000"/>
                <w:sz w:val="28"/>
                <w:szCs w:val="28"/>
                <w:lang w:val="es-ES"/>
              </w:rPr>
            </w:rPrChange>
          </w:rPr>
          <w:delText>Algunos conceptos de la matemática de las redes neuronales</w:delText>
        </w:r>
        <w:bookmarkEnd w:id="6311"/>
      </w:del>
    </w:p>
    <w:p w14:paraId="7EEEB28C" w14:textId="3E0F7F5E" w:rsidR="00A22FF4" w:rsidRPr="004F349E" w:rsidDel="00E326C8" w:rsidRDefault="00A22FF4" w:rsidP="00A22FF4">
      <w:pPr>
        <w:autoSpaceDE w:val="0"/>
        <w:autoSpaceDN w:val="0"/>
        <w:adjustRightInd w:val="0"/>
        <w:spacing w:before="240"/>
        <w:rPr>
          <w:del w:id="6314" w:author="Ernesto del Puerto" w:date="2022-01-02T19:47:00Z"/>
          <w:rFonts w:ascii="Arial Narrow" w:hAnsi="Arial Narrow" w:cs="TimesNewRoman"/>
          <w:color w:val="000000"/>
          <w:lang w:val="es-ES"/>
          <w:rPrChange w:id="6315" w:author="Ernesto del Puerto" w:date="2022-01-02T21:32:00Z">
            <w:rPr>
              <w:del w:id="6316" w:author="Ernesto del Puerto" w:date="2022-01-02T19:47:00Z"/>
              <w:rFonts w:ascii="Arial Narrow" w:hAnsi="Arial Narrow" w:cs="TimesNewRoman"/>
              <w:color w:val="000000"/>
              <w:lang w:val="es-AR"/>
            </w:rPr>
          </w:rPrChange>
        </w:rPr>
      </w:pPr>
      <w:del w:id="6317" w:author="Ernesto del Puerto" w:date="2022-01-02T19:47:00Z">
        <w:r w:rsidRPr="004F349E" w:rsidDel="00E326C8">
          <w:rPr>
            <w:rFonts w:ascii="Arial Narrow" w:hAnsi="Arial Narrow" w:cs="TimesNewRoman"/>
            <w:color w:val="000000"/>
            <w:lang w:val="es-ES"/>
            <w:rPrChange w:id="6318" w:author="Ernesto del Puerto" w:date="2022-01-02T21:32:00Z">
              <w:rPr>
                <w:rFonts w:ascii="Arial Narrow" w:hAnsi="Arial Narrow" w:cs="TimesNewRoman"/>
                <w:color w:val="000000"/>
                <w:lang w:val="es-AR"/>
              </w:rPr>
            </w:rPrChange>
          </w:rPr>
          <w:delText>Hagamos una introducción al tema.</w:delText>
        </w:r>
      </w:del>
    </w:p>
    <w:p w14:paraId="2644A97C" w14:textId="5F942362" w:rsidR="00A22FF4" w:rsidRPr="004F349E" w:rsidDel="00E326C8" w:rsidRDefault="00A22FF4" w:rsidP="00A22FF4">
      <w:pPr>
        <w:autoSpaceDE w:val="0"/>
        <w:autoSpaceDN w:val="0"/>
        <w:adjustRightInd w:val="0"/>
        <w:spacing w:before="240"/>
        <w:rPr>
          <w:del w:id="6319" w:author="Ernesto del Puerto" w:date="2022-01-02T19:47:00Z"/>
          <w:rFonts w:ascii="Arial Narrow" w:hAnsi="Arial Narrow" w:cs="TimesNewRoman"/>
          <w:color w:val="000000"/>
          <w:lang w:val="es-ES"/>
          <w:rPrChange w:id="6320" w:author="Ernesto del Puerto" w:date="2022-01-02T21:32:00Z">
            <w:rPr>
              <w:del w:id="6321" w:author="Ernesto del Puerto" w:date="2022-01-02T19:47:00Z"/>
              <w:rFonts w:ascii="Arial Narrow" w:hAnsi="Arial Narrow" w:cs="TimesNewRoman"/>
              <w:color w:val="000000"/>
              <w:lang w:val="es-AR"/>
            </w:rPr>
          </w:rPrChange>
        </w:rPr>
      </w:pPr>
      <w:del w:id="6322" w:author="Ernesto del Puerto" w:date="2022-01-02T19:47:00Z">
        <w:r w:rsidRPr="004F349E" w:rsidDel="00E326C8">
          <w:rPr>
            <w:rFonts w:ascii="Arial Narrow" w:hAnsi="Arial Narrow" w:cs="TimesNewRoman"/>
            <w:color w:val="000000"/>
            <w:lang w:val="es-ES"/>
            <w:rPrChange w:id="6323" w:author="Ernesto del Puerto" w:date="2022-01-02T21:32:00Z">
              <w:rPr>
                <w:rFonts w:ascii="Arial Narrow" w:hAnsi="Arial Narrow" w:cs="TimesNewRoman"/>
                <w:color w:val="000000"/>
                <w:lang w:val="es-AR"/>
              </w:rPr>
            </w:rPrChange>
          </w:rPr>
          <w:delText>Que ocurre dentro de las redes neuronales.</w:delText>
        </w:r>
      </w:del>
    </w:p>
    <w:p w14:paraId="3326C101" w14:textId="118C75DD" w:rsidR="00A22FF4" w:rsidRPr="004F349E" w:rsidDel="00E326C8" w:rsidRDefault="00A22FF4" w:rsidP="00A22FF4">
      <w:pPr>
        <w:autoSpaceDE w:val="0"/>
        <w:autoSpaceDN w:val="0"/>
        <w:adjustRightInd w:val="0"/>
        <w:spacing w:before="240"/>
        <w:rPr>
          <w:del w:id="6324" w:author="Ernesto del Puerto" w:date="2022-01-02T19:47:00Z"/>
          <w:rFonts w:ascii="Arial Narrow" w:hAnsi="Arial Narrow" w:cs="TimesNewRoman"/>
          <w:color w:val="000000"/>
          <w:lang w:val="es-ES"/>
          <w:rPrChange w:id="6325" w:author="Ernesto del Puerto" w:date="2022-01-02T21:32:00Z">
            <w:rPr>
              <w:del w:id="6326" w:author="Ernesto del Puerto" w:date="2022-01-02T19:47:00Z"/>
              <w:rFonts w:ascii="Arial Narrow" w:hAnsi="Arial Narrow" w:cs="TimesNewRoman"/>
              <w:color w:val="000000"/>
              <w:lang w:val="es-AR"/>
            </w:rPr>
          </w:rPrChange>
        </w:rPr>
      </w:pPr>
      <w:del w:id="6327" w:author="Ernesto del Puerto" w:date="2022-01-02T19:47:00Z">
        <w:r w:rsidRPr="004F349E" w:rsidDel="00E326C8">
          <w:rPr>
            <w:rFonts w:ascii="Arial Narrow" w:hAnsi="Arial Narrow" w:cs="TimesNewRoman"/>
            <w:color w:val="000000"/>
            <w:lang w:val="es-ES"/>
            <w:rPrChange w:id="6328" w:author="Ernesto del Puerto" w:date="2022-01-02T21:32:00Z">
              <w:rPr>
                <w:rFonts w:ascii="Arial Narrow" w:hAnsi="Arial Narrow" w:cs="TimesNewRoman"/>
                <w:color w:val="000000"/>
                <w:lang w:val="es-AR"/>
              </w:rPr>
            </w:rPrChange>
          </w:rPr>
          <w:delText>En un alto nivel de concepción las redes neuronales aprenden, tal como hacemos los humanos, usando prueba y error.</w:delText>
        </w:r>
      </w:del>
    </w:p>
    <w:p w14:paraId="70C71DB9" w14:textId="115B0CF3" w:rsidR="00A22FF4" w:rsidRPr="004F349E" w:rsidDel="00E326C8" w:rsidRDefault="00A22FF4" w:rsidP="00A22FF4">
      <w:pPr>
        <w:autoSpaceDE w:val="0"/>
        <w:autoSpaceDN w:val="0"/>
        <w:adjustRightInd w:val="0"/>
        <w:spacing w:before="240"/>
        <w:rPr>
          <w:del w:id="6329" w:author="Ernesto del Puerto" w:date="2022-01-02T19:47:00Z"/>
          <w:rFonts w:ascii="Arial Narrow" w:hAnsi="Arial Narrow" w:cs="TimesNewRoman"/>
          <w:color w:val="000000"/>
          <w:lang w:val="es-ES"/>
          <w:rPrChange w:id="6330" w:author="Ernesto del Puerto" w:date="2022-01-02T21:32:00Z">
            <w:rPr>
              <w:del w:id="6331" w:author="Ernesto del Puerto" w:date="2022-01-02T19:47:00Z"/>
              <w:rFonts w:ascii="Arial Narrow" w:hAnsi="Arial Narrow" w:cs="TimesNewRoman"/>
              <w:color w:val="000000"/>
              <w:lang w:val="es-AR"/>
            </w:rPr>
          </w:rPrChange>
        </w:rPr>
      </w:pPr>
      <w:del w:id="6332" w:author="Ernesto del Puerto" w:date="2022-01-02T19:47:00Z">
        <w:r w:rsidRPr="004F349E" w:rsidDel="00E326C8">
          <w:rPr>
            <w:rFonts w:ascii="Arial Narrow" w:hAnsi="Arial Narrow" w:cs="TimesNewRoman"/>
            <w:color w:val="000000"/>
            <w:lang w:val="es-ES"/>
            <w:rPrChange w:id="6333" w:author="Ernesto del Puerto" w:date="2022-01-02T21:32:00Z">
              <w:rPr>
                <w:rFonts w:ascii="Arial Narrow" w:hAnsi="Arial Narrow" w:cs="TimesNewRoman"/>
                <w:color w:val="000000"/>
                <w:lang w:val="es-AR"/>
              </w:rPr>
            </w:rPrChange>
          </w:rPr>
          <w:delText>Eso es así independientemente de que el tipo de aprendizaje sea supervisado, no supervisado o semi supervisado.</w:delText>
        </w:r>
      </w:del>
    </w:p>
    <w:p w14:paraId="21CC44A9" w14:textId="49F3134A" w:rsidR="00A22FF4" w:rsidRPr="004F349E" w:rsidDel="00E326C8" w:rsidRDefault="00A22FF4" w:rsidP="00A22FF4">
      <w:pPr>
        <w:autoSpaceDE w:val="0"/>
        <w:autoSpaceDN w:val="0"/>
        <w:adjustRightInd w:val="0"/>
        <w:spacing w:before="240"/>
        <w:rPr>
          <w:del w:id="6334" w:author="Ernesto del Puerto" w:date="2022-01-02T19:47:00Z"/>
          <w:rFonts w:ascii="Arial Narrow" w:hAnsi="Arial Narrow" w:cs="TimesNewRoman"/>
          <w:color w:val="000000"/>
          <w:lang w:val="es-ES"/>
          <w:rPrChange w:id="6335" w:author="Ernesto del Puerto" w:date="2022-01-02T21:32:00Z">
            <w:rPr>
              <w:del w:id="6336" w:author="Ernesto del Puerto" w:date="2022-01-02T19:47:00Z"/>
              <w:rFonts w:ascii="Arial Narrow" w:hAnsi="Arial Narrow" w:cs="TimesNewRoman"/>
              <w:color w:val="000000"/>
              <w:lang w:val="es-AR"/>
            </w:rPr>
          </w:rPrChange>
        </w:rPr>
      </w:pPr>
      <w:del w:id="6337" w:author="Ernesto del Puerto" w:date="2022-01-02T19:47:00Z">
        <w:r w:rsidRPr="004F349E" w:rsidDel="00E326C8">
          <w:rPr>
            <w:rFonts w:ascii="Arial Narrow" w:hAnsi="Arial Narrow" w:cs="TimesNewRoman"/>
            <w:color w:val="000000"/>
            <w:lang w:val="es-ES"/>
            <w:rPrChange w:id="6338" w:author="Ernesto del Puerto" w:date="2022-01-02T21:32:00Z">
              <w:rPr>
                <w:rFonts w:ascii="Arial Narrow" w:hAnsi="Arial Narrow" w:cs="TimesNewRoman"/>
                <w:color w:val="000000"/>
                <w:lang w:val="es-AR"/>
              </w:rPr>
            </w:rPrChange>
          </w:rPr>
          <w:delText>Pero si bajamos un poco el nivel de concepción podremos observar el importante rol de la matemática en el funcionamiento de las redes neuronales usando el concepto de prueba error en determinadas funciones matemáticas</w:delText>
        </w:r>
      </w:del>
    </w:p>
    <w:p w14:paraId="3472C403" w14:textId="352765AD" w:rsidR="00A22FF4" w:rsidRPr="004F349E" w:rsidDel="00E326C8" w:rsidRDefault="00A22FF4" w:rsidP="00A22FF4">
      <w:pPr>
        <w:autoSpaceDE w:val="0"/>
        <w:autoSpaceDN w:val="0"/>
        <w:adjustRightInd w:val="0"/>
        <w:spacing w:before="240"/>
        <w:rPr>
          <w:del w:id="6339" w:author="Ernesto del Puerto" w:date="2022-01-02T19:47:00Z"/>
          <w:rFonts w:ascii="Arial Narrow" w:hAnsi="Arial Narrow" w:cs="TimesNewRoman"/>
          <w:color w:val="000000"/>
          <w:lang w:val="es-ES"/>
          <w:rPrChange w:id="6340" w:author="Ernesto del Puerto" w:date="2022-01-02T21:32:00Z">
            <w:rPr>
              <w:del w:id="6341" w:author="Ernesto del Puerto" w:date="2022-01-02T19:47:00Z"/>
              <w:rFonts w:ascii="Arial Narrow" w:hAnsi="Arial Narrow" w:cs="TimesNewRoman"/>
              <w:color w:val="000000"/>
              <w:lang w:val="es-AR"/>
            </w:rPr>
          </w:rPrChange>
        </w:rPr>
      </w:pPr>
      <w:del w:id="6342" w:author="Ernesto del Puerto" w:date="2022-01-02T19:47:00Z">
        <w:r w:rsidRPr="004F349E" w:rsidDel="00E326C8">
          <w:rPr>
            <w:rFonts w:ascii="Arial Narrow" w:hAnsi="Arial Narrow" w:cs="TimesNewRoman"/>
            <w:color w:val="000000"/>
            <w:lang w:val="es-ES"/>
            <w:rPrChange w:id="6343" w:author="Ernesto del Puerto" w:date="2022-01-02T21:32:00Z">
              <w:rPr>
                <w:rFonts w:ascii="Arial Narrow" w:hAnsi="Arial Narrow" w:cs="TimesNewRoman"/>
                <w:color w:val="000000"/>
                <w:lang w:val="es-AR"/>
              </w:rPr>
            </w:rPrChange>
          </w:rPr>
          <w:delText>Además, la matemática nos permite clarificar conceptos sobre las redes neuronales, especialmente como aprenden.</w:delText>
        </w:r>
      </w:del>
    </w:p>
    <w:p w14:paraId="31D67EE8" w14:textId="437480E7" w:rsidR="00A22FF4" w:rsidRPr="004F349E" w:rsidDel="00E326C8" w:rsidRDefault="00A22FF4" w:rsidP="00A22FF4">
      <w:pPr>
        <w:autoSpaceDE w:val="0"/>
        <w:autoSpaceDN w:val="0"/>
        <w:adjustRightInd w:val="0"/>
        <w:spacing w:before="240"/>
        <w:rPr>
          <w:del w:id="6344" w:author="Ernesto del Puerto" w:date="2022-01-02T19:47:00Z"/>
          <w:rFonts w:ascii="Arial Narrow" w:hAnsi="Arial Narrow" w:cs="TimesNewRoman"/>
          <w:color w:val="000000"/>
          <w:lang w:val="es-ES"/>
          <w:rPrChange w:id="6345" w:author="Ernesto del Puerto" w:date="2022-01-02T21:32:00Z">
            <w:rPr>
              <w:del w:id="6346" w:author="Ernesto del Puerto" w:date="2022-01-02T19:47:00Z"/>
              <w:rFonts w:ascii="Arial Narrow" w:hAnsi="Arial Narrow" w:cs="TimesNewRoman"/>
              <w:color w:val="000000"/>
              <w:lang w:val="es-AR"/>
            </w:rPr>
          </w:rPrChange>
        </w:rPr>
      </w:pPr>
    </w:p>
    <w:p w14:paraId="0CCF5FA1" w14:textId="76934794" w:rsidR="00A22FF4" w:rsidRPr="004F349E" w:rsidDel="00E326C8" w:rsidRDefault="00A22FF4" w:rsidP="00A22FF4">
      <w:pPr>
        <w:autoSpaceDE w:val="0"/>
        <w:autoSpaceDN w:val="0"/>
        <w:adjustRightInd w:val="0"/>
        <w:spacing w:before="240"/>
        <w:rPr>
          <w:del w:id="6347" w:author="Ernesto del Puerto" w:date="2022-01-02T19:47:00Z"/>
          <w:rFonts w:ascii="Arial Narrow" w:hAnsi="Arial Narrow" w:cs="TimesNewRoman"/>
          <w:color w:val="000000"/>
          <w:lang w:val="es-ES"/>
          <w:rPrChange w:id="6348" w:author="Ernesto del Puerto" w:date="2022-01-02T21:32:00Z">
            <w:rPr>
              <w:del w:id="6349" w:author="Ernesto del Puerto" w:date="2022-01-02T19:47:00Z"/>
              <w:rFonts w:ascii="Arial Narrow" w:hAnsi="Arial Narrow" w:cs="TimesNewRoman"/>
              <w:color w:val="000000"/>
              <w:lang w:val="es-AR"/>
            </w:rPr>
          </w:rPrChange>
        </w:rPr>
      </w:pPr>
      <w:del w:id="6350" w:author="Ernesto del Puerto" w:date="2022-01-02T19:47:00Z">
        <w:r w:rsidRPr="004F349E" w:rsidDel="00E326C8">
          <w:rPr>
            <w:rFonts w:ascii="Arial Narrow" w:hAnsi="Arial Narrow" w:cs="TimesNewRoman"/>
            <w:noProof/>
            <w:color w:val="000000"/>
            <w:lang w:val="es-ES"/>
            <w:rPrChange w:id="6351" w:author="Ernesto del Puerto" w:date="2022-01-02T21:32:00Z">
              <w:rPr>
                <w:rFonts w:ascii="Arial Narrow" w:hAnsi="Arial Narrow" w:cs="TimesNewRoman"/>
                <w:noProof/>
                <w:color w:val="000000"/>
                <w:lang w:val="es-AR"/>
              </w:rPr>
            </w:rPrChange>
          </w:rPr>
          <w:drawing>
            <wp:inline distT="0" distB="0" distL="0" distR="0" wp14:anchorId="36E8B242" wp14:editId="180B54DD">
              <wp:extent cx="5394037" cy="2876764"/>
              <wp:effectExtent l="0" t="0" r="0" b="0"/>
              <wp:docPr id="11"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10;&#10;Descripción generada automáticament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65174" cy="2914703"/>
                      </a:xfrm>
                      <a:prstGeom prst="rect">
                        <a:avLst/>
                      </a:prstGeom>
                      <a:noFill/>
                      <a:ln>
                        <a:noFill/>
                      </a:ln>
                    </pic:spPr>
                  </pic:pic>
                </a:graphicData>
              </a:graphic>
            </wp:inline>
          </w:drawing>
        </w:r>
      </w:del>
    </w:p>
    <w:p w14:paraId="0A9452B2" w14:textId="2592A5DD" w:rsidR="00A22FF4" w:rsidRPr="004F349E" w:rsidDel="00E326C8" w:rsidRDefault="00A22FF4" w:rsidP="00A22FF4">
      <w:pPr>
        <w:pStyle w:val="TtuloTDC"/>
        <w:autoSpaceDE w:val="0"/>
        <w:autoSpaceDN w:val="0"/>
        <w:adjustRightInd w:val="0"/>
        <w:outlineLvl w:val="2"/>
        <w:rPr>
          <w:del w:id="6352" w:author="Ernesto del Puerto" w:date="2022-01-02T19:47:00Z"/>
          <w:rFonts w:ascii="Arial Narrow" w:hAnsi="Arial Narrow" w:cs="TimesNewRoman"/>
          <w:color w:val="000000"/>
          <w:lang w:val="es-ES"/>
          <w:rPrChange w:id="6353" w:author="Ernesto del Puerto" w:date="2022-01-02T21:32:00Z">
            <w:rPr>
              <w:del w:id="6354" w:author="Ernesto del Puerto" w:date="2022-01-02T19:47:00Z"/>
              <w:rFonts w:ascii="Arial Narrow" w:hAnsi="Arial Narrow" w:cs="TimesNewRoman"/>
              <w:color w:val="000000"/>
              <w:lang w:val="es-AR"/>
            </w:rPr>
          </w:rPrChange>
        </w:rPr>
      </w:pPr>
      <w:bookmarkStart w:id="6355" w:name="_Toc30338611"/>
      <w:del w:id="6356" w:author="Ernesto del Puerto" w:date="2022-01-02T19:47:00Z">
        <w:r w:rsidRPr="004F349E" w:rsidDel="00E326C8">
          <w:rPr>
            <w:rFonts w:ascii="Arial Narrow" w:hAnsi="Arial Narrow" w:cs="TimesNewRoman"/>
            <w:color w:val="000000"/>
            <w:sz w:val="24"/>
            <w:szCs w:val="24"/>
            <w:lang w:val="es-ES"/>
            <w:rPrChange w:id="6357" w:author="Ernesto del Puerto" w:date="2022-01-02T21:32:00Z">
              <w:rPr>
                <w:rFonts w:ascii="Arial Narrow" w:hAnsi="Arial Narrow" w:cs="CourierNewPSMT"/>
                <w:b/>
                <w:color w:val="000000"/>
                <w:sz w:val="28"/>
                <w:szCs w:val="28"/>
                <w:lang w:val="es-ES" w:eastAsia="es-ES"/>
              </w:rPr>
            </w:rPrChange>
          </w:rPr>
          <w:delText>Figura 7.1. Esquema del modelo de una red neuronal</w:delText>
        </w:r>
        <w:bookmarkEnd w:id="6355"/>
      </w:del>
    </w:p>
    <w:p w14:paraId="77353AC5" w14:textId="2F4FAEF1" w:rsidR="00A22FF4" w:rsidRPr="004F349E" w:rsidDel="00E326C8" w:rsidRDefault="00A22FF4" w:rsidP="00A22FF4">
      <w:pPr>
        <w:autoSpaceDE w:val="0"/>
        <w:autoSpaceDN w:val="0"/>
        <w:adjustRightInd w:val="0"/>
        <w:spacing w:before="240"/>
        <w:rPr>
          <w:del w:id="6358" w:author="Ernesto del Puerto" w:date="2022-01-02T19:47:00Z"/>
          <w:rFonts w:ascii="Arial Narrow" w:hAnsi="Arial Narrow" w:cs="TimesNewRoman"/>
          <w:color w:val="000000"/>
          <w:lang w:val="es-ES"/>
          <w:rPrChange w:id="6359" w:author="Ernesto del Puerto" w:date="2022-01-02T21:32:00Z">
            <w:rPr>
              <w:del w:id="6360" w:author="Ernesto del Puerto" w:date="2022-01-02T19:47:00Z"/>
              <w:rFonts w:ascii="Arial Narrow" w:hAnsi="Arial Narrow" w:cs="TimesNewRoman"/>
              <w:color w:val="000000"/>
              <w:lang w:val="es-AR"/>
            </w:rPr>
          </w:rPrChange>
        </w:rPr>
      </w:pPr>
      <w:del w:id="6361" w:author="Ernesto del Puerto" w:date="2022-01-02T19:47:00Z">
        <w:r w:rsidRPr="004F349E" w:rsidDel="00E326C8">
          <w:rPr>
            <w:rFonts w:ascii="Arial Narrow" w:hAnsi="Arial Narrow" w:cs="TimesNewRoman"/>
            <w:color w:val="000000"/>
            <w:lang w:val="es-ES"/>
            <w:rPrChange w:id="6362" w:author="Ernesto del Puerto" w:date="2022-01-02T21:32:00Z">
              <w:rPr>
                <w:rFonts w:ascii="Arial Narrow" w:hAnsi="Arial Narrow" w:cs="TimesNewRoman"/>
                <w:color w:val="000000"/>
                <w:lang w:val="es-AR"/>
              </w:rPr>
            </w:rPrChange>
          </w:rPr>
          <w:delText>Usaremos las redes feedforward para desarrollar el modelo, de acuerdo al esquema detallado en la figura 7.1.</w:delText>
        </w:r>
      </w:del>
    </w:p>
    <w:p w14:paraId="501C9C0A" w14:textId="079B94C9" w:rsidR="00A22FF4" w:rsidRPr="004F349E" w:rsidDel="00E326C8" w:rsidRDefault="00A22FF4" w:rsidP="00A22FF4">
      <w:pPr>
        <w:autoSpaceDE w:val="0"/>
        <w:autoSpaceDN w:val="0"/>
        <w:adjustRightInd w:val="0"/>
        <w:spacing w:before="240"/>
        <w:rPr>
          <w:del w:id="6363" w:author="Ernesto del Puerto" w:date="2022-01-02T19:47:00Z"/>
          <w:rFonts w:ascii="Arial Narrow" w:hAnsi="Arial Narrow" w:cs="TimesNewRoman"/>
          <w:color w:val="000000"/>
          <w:lang w:val="es-ES"/>
          <w:rPrChange w:id="6364" w:author="Ernesto del Puerto" w:date="2022-01-02T21:32:00Z">
            <w:rPr>
              <w:del w:id="6365" w:author="Ernesto del Puerto" w:date="2022-01-02T19:47:00Z"/>
              <w:rFonts w:ascii="Arial Narrow" w:hAnsi="Arial Narrow" w:cs="TimesNewRoman"/>
              <w:color w:val="000000"/>
              <w:lang w:val="es-AR"/>
            </w:rPr>
          </w:rPrChange>
        </w:rPr>
      </w:pPr>
      <w:del w:id="6366" w:author="Ernesto del Puerto" w:date="2022-01-02T19:47:00Z">
        <w:r w:rsidRPr="004F349E" w:rsidDel="00E326C8">
          <w:rPr>
            <w:rFonts w:ascii="Arial Narrow" w:hAnsi="Arial Narrow" w:cs="TimesNewRoman"/>
            <w:color w:val="000000"/>
            <w:lang w:val="es-ES"/>
            <w:rPrChange w:id="6367" w:author="Ernesto del Puerto" w:date="2022-01-02T21:32:00Z">
              <w:rPr>
                <w:rFonts w:ascii="Arial Narrow" w:hAnsi="Arial Narrow" w:cs="TimesNewRoman"/>
                <w:color w:val="000000"/>
                <w:lang w:val="es-AR"/>
              </w:rPr>
            </w:rPrChange>
          </w:rPr>
          <w:delText>Para ello dividiremos el proceso en cinco etapas, a saber:</w:delText>
        </w:r>
      </w:del>
    </w:p>
    <w:p w14:paraId="749B0ADD" w14:textId="165C56C7" w:rsidR="00A22FF4" w:rsidRPr="004F349E" w:rsidDel="00E326C8" w:rsidRDefault="00A22FF4" w:rsidP="00A22FF4">
      <w:pPr>
        <w:pStyle w:val="Prrafodelista"/>
        <w:numPr>
          <w:ilvl w:val="0"/>
          <w:numId w:val="59"/>
        </w:numPr>
        <w:autoSpaceDE w:val="0"/>
        <w:autoSpaceDN w:val="0"/>
        <w:adjustRightInd w:val="0"/>
        <w:spacing w:before="240"/>
        <w:rPr>
          <w:del w:id="6368" w:author="Ernesto del Puerto" w:date="2022-01-02T19:47:00Z"/>
          <w:rFonts w:ascii="Arial Narrow" w:hAnsi="Arial Narrow" w:cs="TimesNewRoman"/>
          <w:color w:val="000000"/>
          <w:lang w:val="es-ES"/>
          <w:rPrChange w:id="6369" w:author="Ernesto del Puerto" w:date="2022-01-02T21:32:00Z">
            <w:rPr>
              <w:del w:id="6370" w:author="Ernesto del Puerto" w:date="2022-01-02T19:47:00Z"/>
              <w:rFonts w:ascii="Arial Narrow" w:hAnsi="Arial Narrow" w:cs="TimesNewRoman"/>
              <w:color w:val="000000"/>
              <w:lang w:val="es-AR"/>
            </w:rPr>
          </w:rPrChange>
        </w:rPr>
      </w:pPr>
      <w:del w:id="6371" w:author="Ernesto del Puerto" w:date="2022-01-02T19:47:00Z">
        <w:r w:rsidRPr="004F349E" w:rsidDel="00E326C8">
          <w:rPr>
            <w:rFonts w:ascii="Arial Narrow" w:hAnsi="Arial Narrow" w:cs="TimesNewRoman"/>
            <w:color w:val="000000"/>
            <w:lang w:val="es-ES"/>
            <w:rPrChange w:id="6372" w:author="Ernesto del Puerto" w:date="2022-01-02T21:32:00Z">
              <w:rPr>
                <w:rFonts w:ascii="Arial Narrow" w:hAnsi="Arial Narrow" w:cs="TimesNewRoman"/>
                <w:color w:val="000000"/>
                <w:lang w:val="es-AR"/>
              </w:rPr>
            </w:rPrChange>
          </w:rPr>
          <w:delText>Propagación hacia adelante,</w:delText>
        </w:r>
      </w:del>
    </w:p>
    <w:p w14:paraId="7AFCBB50" w14:textId="2E1BA572" w:rsidR="00A22FF4" w:rsidRPr="004F349E" w:rsidDel="00E326C8" w:rsidRDefault="00A22FF4" w:rsidP="00A22FF4">
      <w:pPr>
        <w:pStyle w:val="Prrafodelista"/>
        <w:numPr>
          <w:ilvl w:val="0"/>
          <w:numId w:val="59"/>
        </w:numPr>
        <w:autoSpaceDE w:val="0"/>
        <w:autoSpaceDN w:val="0"/>
        <w:adjustRightInd w:val="0"/>
        <w:spacing w:before="240"/>
        <w:rPr>
          <w:del w:id="6373" w:author="Ernesto del Puerto" w:date="2022-01-02T19:47:00Z"/>
          <w:rFonts w:ascii="Arial Narrow" w:hAnsi="Arial Narrow" w:cs="TimesNewRoman"/>
          <w:color w:val="000000"/>
          <w:lang w:val="es-ES"/>
          <w:rPrChange w:id="6374" w:author="Ernesto del Puerto" w:date="2022-01-02T21:32:00Z">
            <w:rPr>
              <w:del w:id="6375" w:author="Ernesto del Puerto" w:date="2022-01-02T19:47:00Z"/>
              <w:rFonts w:ascii="Arial Narrow" w:hAnsi="Arial Narrow" w:cs="TimesNewRoman"/>
              <w:color w:val="000000"/>
              <w:lang w:val="es-AR"/>
            </w:rPr>
          </w:rPrChange>
        </w:rPr>
      </w:pPr>
      <w:del w:id="6376" w:author="Ernesto del Puerto" w:date="2022-01-02T19:47:00Z">
        <w:r w:rsidRPr="004F349E" w:rsidDel="00E326C8">
          <w:rPr>
            <w:rFonts w:ascii="Arial Narrow" w:hAnsi="Arial Narrow" w:cs="TimesNewRoman"/>
            <w:color w:val="000000"/>
            <w:lang w:val="es-ES"/>
            <w:rPrChange w:id="6377" w:author="Ernesto del Puerto" w:date="2022-01-02T21:32:00Z">
              <w:rPr>
                <w:rFonts w:ascii="Arial Narrow" w:hAnsi="Arial Narrow" w:cs="TimesNewRoman"/>
                <w:color w:val="000000"/>
                <w:lang w:val="es-AR"/>
              </w:rPr>
            </w:rPrChange>
          </w:rPr>
          <w:delText>Cálculo del error total,</w:delText>
        </w:r>
      </w:del>
    </w:p>
    <w:p w14:paraId="4CAAF628" w14:textId="1C2A03FB" w:rsidR="00A22FF4" w:rsidRPr="004F349E" w:rsidDel="00E326C8" w:rsidRDefault="00A22FF4" w:rsidP="00A22FF4">
      <w:pPr>
        <w:pStyle w:val="Prrafodelista"/>
        <w:numPr>
          <w:ilvl w:val="0"/>
          <w:numId w:val="59"/>
        </w:numPr>
        <w:autoSpaceDE w:val="0"/>
        <w:autoSpaceDN w:val="0"/>
        <w:adjustRightInd w:val="0"/>
        <w:spacing w:before="240"/>
        <w:rPr>
          <w:del w:id="6378" w:author="Ernesto del Puerto" w:date="2022-01-02T19:47:00Z"/>
          <w:rFonts w:ascii="Arial Narrow" w:hAnsi="Arial Narrow" w:cs="TimesNewRoman"/>
          <w:color w:val="000000"/>
          <w:lang w:val="es-ES"/>
          <w:rPrChange w:id="6379" w:author="Ernesto del Puerto" w:date="2022-01-02T21:32:00Z">
            <w:rPr>
              <w:del w:id="6380" w:author="Ernesto del Puerto" w:date="2022-01-02T19:47:00Z"/>
              <w:rFonts w:ascii="Arial Narrow" w:hAnsi="Arial Narrow" w:cs="TimesNewRoman"/>
              <w:color w:val="000000"/>
              <w:lang w:val="es-AR"/>
            </w:rPr>
          </w:rPrChange>
        </w:rPr>
      </w:pPr>
      <w:del w:id="6381" w:author="Ernesto del Puerto" w:date="2022-01-02T19:47:00Z">
        <w:r w:rsidRPr="004F349E" w:rsidDel="00E326C8">
          <w:rPr>
            <w:rFonts w:ascii="Arial Narrow" w:hAnsi="Arial Narrow" w:cs="TimesNewRoman"/>
            <w:color w:val="000000"/>
            <w:lang w:val="es-ES"/>
            <w:rPrChange w:id="6382" w:author="Ernesto del Puerto" w:date="2022-01-02T21:32:00Z">
              <w:rPr>
                <w:rFonts w:ascii="Arial Narrow" w:hAnsi="Arial Narrow" w:cs="TimesNewRoman"/>
                <w:color w:val="000000"/>
                <w:lang w:val="es-AR"/>
              </w:rPr>
            </w:rPrChange>
          </w:rPr>
          <w:delText>Cálculo de los gradientes,</w:delText>
        </w:r>
      </w:del>
    </w:p>
    <w:p w14:paraId="55B22D61" w14:textId="5389042B" w:rsidR="00A22FF4" w:rsidRPr="004F349E" w:rsidDel="00E326C8" w:rsidRDefault="00A22FF4" w:rsidP="00A22FF4">
      <w:pPr>
        <w:pStyle w:val="Prrafodelista"/>
        <w:numPr>
          <w:ilvl w:val="0"/>
          <w:numId w:val="59"/>
        </w:numPr>
        <w:autoSpaceDE w:val="0"/>
        <w:autoSpaceDN w:val="0"/>
        <w:adjustRightInd w:val="0"/>
        <w:spacing w:before="240"/>
        <w:rPr>
          <w:del w:id="6383" w:author="Ernesto del Puerto" w:date="2022-01-02T19:47:00Z"/>
          <w:rFonts w:ascii="Arial Narrow" w:hAnsi="Arial Narrow" w:cs="TimesNewRoman"/>
          <w:color w:val="000000"/>
          <w:lang w:val="es-ES"/>
          <w:rPrChange w:id="6384" w:author="Ernesto del Puerto" w:date="2022-01-02T21:32:00Z">
            <w:rPr>
              <w:del w:id="6385" w:author="Ernesto del Puerto" w:date="2022-01-02T19:47:00Z"/>
              <w:rFonts w:ascii="Arial Narrow" w:hAnsi="Arial Narrow" w:cs="TimesNewRoman"/>
              <w:color w:val="000000"/>
              <w:lang w:val="es-AR"/>
            </w:rPr>
          </w:rPrChange>
        </w:rPr>
      </w:pPr>
      <w:del w:id="6386" w:author="Ernesto del Puerto" w:date="2022-01-02T19:47:00Z">
        <w:r w:rsidRPr="004F349E" w:rsidDel="00E326C8">
          <w:rPr>
            <w:rFonts w:ascii="Arial Narrow" w:hAnsi="Arial Narrow" w:cs="TimesNewRoman"/>
            <w:color w:val="000000"/>
            <w:lang w:val="es-ES"/>
            <w:rPrChange w:id="6387" w:author="Ernesto del Puerto" w:date="2022-01-02T21:32:00Z">
              <w:rPr>
                <w:rFonts w:ascii="Arial Narrow" w:hAnsi="Arial Narrow" w:cs="TimesNewRoman"/>
                <w:color w:val="000000"/>
                <w:lang w:val="es-AR"/>
              </w:rPr>
            </w:rPrChange>
          </w:rPr>
          <w:delText>Control de los gradientes y</w:delText>
        </w:r>
      </w:del>
    </w:p>
    <w:p w14:paraId="2F83BBB4" w14:textId="305513DB" w:rsidR="00A22FF4" w:rsidRPr="004F349E" w:rsidDel="00E326C8" w:rsidRDefault="00A22FF4" w:rsidP="00A22FF4">
      <w:pPr>
        <w:pStyle w:val="Prrafodelista"/>
        <w:numPr>
          <w:ilvl w:val="0"/>
          <w:numId w:val="59"/>
        </w:numPr>
        <w:autoSpaceDE w:val="0"/>
        <w:autoSpaceDN w:val="0"/>
        <w:adjustRightInd w:val="0"/>
        <w:spacing w:before="240"/>
        <w:rPr>
          <w:del w:id="6388" w:author="Ernesto del Puerto" w:date="2022-01-02T19:47:00Z"/>
          <w:rFonts w:ascii="Arial Narrow" w:hAnsi="Arial Narrow" w:cs="TimesNewRoman"/>
          <w:color w:val="000000"/>
          <w:lang w:val="es-ES"/>
          <w:rPrChange w:id="6389" w:author="Ernesto del Puerto" w:date="2022-01-02T21:32:00Z">
            <w:rPr>
              <w:del w:id="6390" w:author="Ernesto del Puerto" w:date="2022-01-02T19:47:00Z"/>
              <w:rFonts w:ascii="Arial Narrow" w:hAnsi="Arial Narrow" w:cs="TimesNewRoman"/>
              <w:color w:val="000000"/>
              <w:lang w:val="es-AR"/>
            </w:rPr>
          </w:rPrChange>
        </w:rPr>
      </w:pPr>
      <w:del w:id="6391" w:author="Ernesto del Puerto" w:date="2022-01-02T19:47:00Z">
        <w:r w:rsidRPr="004F349E" w:rsidDel="00E326C8">
          <w:rPr>
            <w:rFonts w:ascii="Arial Narrow" w:hAnsi="Arial Narrow" w:cs="TimesNewRoman"/>
            <w:color w:val="000000"/>
            <w:lang w:val="es-ES"/>
            <w:rPrChange w:id="6392" w:author="Ernesto del Puerto" w:date="2022-01-02T21:32:00Z">
              <w:rPr>
                <w:rFonts w:ascii="Arial Narrow" w:hAnsi="Arial Narrow" w:cs="TimesNewRoman"/>
                <w:color w:val="000000"/>
                <w:lang w:val="es-AR"/>
              </w:rPr>
            </w:rPrChange>
          </w:rPr>
          <w:delText>Actualización de los pesos</w:delText>
        </w:r>
      </w:del>
    </w:p>
    <w:p w14:paraId="6BC4BD95" w14:textId="36BE36B8" w:rsidR="00A22FF4" w:rsidRPr="004F349E" w:rsidDel="00E326C8" w:rsidRDefault="00A22FF4" w:rsidP="00A22FF4">
      <w:pPr>
        <w:autoSpaceDE w:val="0"/>
        <w:autoSpaceDN w:val="0"/>
        <w:adjustRightInd w:val="0"/>
        <w:spacing w:before="240"/>
        <w:rPr>
          <w:del w:id="6393" w:author="Ernesto del Puerto" w:date="2022-01-02T19:47:00Z"/>
          <w:rFonts w:ascii="Arial Narrow" w:hAnsi="Arial Narrow" w:cs="TimesNewRoman"/>
          <w:color w:val="000000"/>
          <w:lang w:val="es-ES"/>
          <w:rPrChange w:id="6394" w:author="Ernesto del Puerto" w:date="2022-01-02T21:32:00Z">
            <w:rPr>
              <w:del w:id="6395" w:author="Ernesto del Puerto" w:date="2022-01-02T19:47:00Z"/>
              <w:rFonts w:ascii="Arial Narrow" w:hAnsi="Arial Narrow" w:cs="TimesNewRoman"/>
              <w:color w:val="000000"/>
              <w:lang w:val="es-AR"/>
            </w:rPr>
          </w:rPrChange>
        </w:rPr>
      </w:pPr>
      <w:del w:id="6396" w:author="Ernesto del Puerto" w:date="2022-01-02T19:47:00Z">
        <w:r w:rsidRPr="004F349E" w:rsidDel="00E326C8">
          <w:rPr>
            <w:rFonts w:ascii="Arial Narrow" w:hAnsi="Arial Narrow" w:cs="TimesNewRoman"/>
            <w:color w:val="000000"/>
            <w:lang w:val="es-ES"/>
            <w:rPrChange w:id="6397" w:author="Ernesto del Puerto" w:date="2022-01-02T21:32:00Z">
              <w:rPr>
                <w:rFonts w:ascii="Arial Narrow" w:hAnsi="Arial Narrow" w:cs="TimesNewRoman"/>
                <w:color w:val="000000"/>
                <w:lang w:val="es-AR"/>
              </w:rPr>
            </w:rPrChange>
          </w:rPr>
          <w:delText>En la etapa 1 requeriremos del operador sumatoria y la función de activación; en la 2 la función de costo; en la 3 las derivadas parciales y la regla de la cadena (chain rule); en la 4 la fórmula del control del gradiente y en la 5 la fórmula de actualización de los pesos.</w:delText>
        </w:r>
      </w:del>
    </w:p>
    <w:p w14:paraId="12ADF6FB" w14:textId="51F28889" w:rsidR="00A22FF4" w:rsidRPr="004F349E" w:rsidDel="00E326C8" w:rsidRDefault="00A22FF4" w:rsidP="00A22FF4">
      <w:pPr>
        <w:autoSpaceDE w:val="0"/>
        <w:autoSpaceDN w:val="0"/>
        <w:adjustRightInd w:val="0"/>
        <w:spacing w:before="240"/>
        <w:rPr>
          <w:del w:id="6398" w:author="Ernesto del Puerto" w:date="2022-01-02T19:47:00Z"/>
          <w:rFonts w:ascii="Arial Narrow" w:hAnsi="Arial Narrow" w:cs="TimesNewRoman"/>
          <w:color w:val="000000"/>
          <w:lang w:val="es-ES"/>
          <w:rPrChange w:id="6399" w:author="Ernesto del Puerto" w:date="2022-01-02T21:32:00Z">
            <w:rPr>
              <w:del w:id="6400" w:author="Ernesto del Puerto" w:date="2022-01-02T19:47:00Z"/>
              <w:rFonts w:ascii="Arial Narrow" w:hAnsi="Arial Narrow" w:cs="TimesNewRoman"/>
              <w:color w:val="000000"/>
              <w:lang w:val="es-AR"/>
            </w:rPr>
          </w:rPrChange>
        </w:rPr>
      </w:pPr>
      <w:del w:id="6401" w:author="Ernesto del Puerto" w:date="2022-01-02T19:47:00Z">
        <w:r w:rsidRPr="004F349E" w:rsidDel="00E326C8">
          <w:rPr>
            <w:rFonts w:ascii="Arial Narrow" w:hAnsi="Arial Narrow" w:cs="TimesNewRoman"/>
            <w:color w:val="000000"/>
            <w:lang w:val="es-ES"/>
            <w:rPrChange w:id="6402" w:author="Ernesto del Puerto" w:date="2022-01-02T21:32:00Z">
              <w:rPr>
                <w:rFonts w:ascii="Arial Narrow" w:hAnsi="Arial Narrow" w:cs="TimesNewRoman"/>
                <w:color w:val="000000"/>
                <w:lang w:val="es-AR"/>
              </w:rPr>
            </w:rPrChange>
          </w:rPr>
          <w:delText>Dejamos al lector la matemática correspondiente a todos los conceptos mencionados</w:delText>
        </w:r>
      </w:del>
    </w:p>
    <w:p w14:paraId="139B5DD6" w14:textId="4791AF4E" w:rsidR="00D122B2" w:rsidRPr="004F349E" w:rsidDel="00E326C8" w:rsidRDefault="00D122B2" w:rsidP="00D122B2">
      <w:pPr>
        <w:pStyle w:val="Ttulo1"/>
        <w:numPr>
          <w:ilvl w:val="0"/>
          <w:numId w:val="1"/>
        </w:numPr>
        <w:rPr>
          <w:del w:id="6403" w:author="Ernesto del Puerto" w:date="2022-01-02T19:47:00Z"/>
          <w:rFonts w:ascii="Arial Narrow" w:eastAsia="Times New Roman" w:hAnsi="Arial Narrow" w:cs="TimesNewRoman"/>
          <w:color w:val="000000"/>
          <w:sz w:val="24"/>
          <w:szCs w:val="24"/>
          <w:lang w:val="es-ES"/>
          <w:rPrChange w:id="6404" w:author="Ernesto del Puerto" w:date="2022-01-02T21:32:00Z">
            <w:rPr>
              <w:del w:id="6405" w:author="Ernesto del Puerto" w:date="2022-01-02T19:47:00Z"/>
              <w:rFonts w:ascii="Arial Narrow" w:eastAsia="Times New Roman" w:hAnsi="Arial Narrow" w:cs="CourierNewPSMT"/>
              <w:b/>
              <w:color w:val="000000"/>
              <w:sz w:val="28"/>
              <w:szCs w:val="28"/>
              <w:lang w:val="es-ES"/>
            </w:rPr>
          </w:rPrChange>
        </w:rPr>
      </w:pPr>
      <w:bookmarkStart w:id="6406" w:name="_Toc89856830"/>
      <w:bookmarkStart w:id="6407" w:name="_Toc30338624"/>
      <w:bookmarkEnd w:id="6406"/>
      <w:del w:id="6408" w:author="Ernesto del Puerto" w:date="2022-01-02T19:47:00Z">
        <w:r w:rsidRPr="004F349E" w:rsidDel="00E326C8">
          <w:rPr>
            <w:rFonts w:ascii="Arial Narrow" w:hAnsi="Arial Narrow" w:cs="TimesNewRoman"/>
            <w:color w:val="000000"/>
            <w:sz w:val="24"/>
            <w:szCs w:val="24"/>
            <w:lang w:val="es-ES"/>
            <w:rPrChange w:id="6409" w:author="Ernesto del Puerto" w:date="2022-01-02T21:32:00Z">
              <w:rPr>
                <w:rFonts w:ascii="Arial Narrow" w:hAnsi="Arial Narrow" w:cs="CourierNewPSMT"/>
                <w:b/>
                <w:color w:val="000000"/>
                <w:sz w:val="28"/>
                <w:szCs w:val="28"/>
                <w:lang w:val="es-ES"/>
              </w:rPr>
            </w:rPrChange>
          </w:rPr>
          <w:delText>Conceptos adicionales</w:delText>
        </w:r>
        <w:bookmarkEnd w:id="6407"/>
      </w:del>
    </w:p>
    <w:p w14:paraId="4A6B8EBE" w14:textId="6AC0F9FB" w:rsidR="00D122B2" w:rsidRPr="004F349E" w:rsidDel="00E326C8" w:rsidRDefault="00D122B2" w:rsidP="00D122B2">
      <w:pPr>
        <w:autoSpaceDE w:val="0"/>
        <w:autoSpaceDN w:val="0"/>
        <w:adjustRightInd w:val="0"/>
        <w:spacing w:before="240"/>
        <w:rPr>
          <w:del w:id="6410" w:author="Ernesto del Puerto" w:date="2022-01-02T19:47:00Z"/>
          <w:rFonts w:ascii="Arial Narrow" w:hAnsi="Arial Narrow" w:cs="TimesNewRoman"/>
          <w:color w:val="000000"/>
          <w:lang w:val="es-ES"/>
          <w:rPrChange w:id="6411" w:author="Ernesto del Puerto" w:date="2022-01-02T21:32:00Z">
            <w:rPr>
              <w:del w:id="6412" w:author="Ernesto del Puerto" w:date="2022-01-02T19:47:00Z"/>
              <w:rFonts w:ascii="Arial Narrow" w:hAnsi="Arial Narrow" w:cs="TimesNewRoman"/>
              <w:color w:val="000000"/>
              <w:lang w:val="es-AR"/>
            </w:rPr>
          </w:rPrChange>
        </w:rPr>
      </w:pPr>
      <w:del w:id="6413" w:author="Ernesto del Puerto" w:date="2022-01-02T19:47:00Z">
        <w:r w:rsidRPr="004F349E" w:rsidDel="00E326C8">
          <w:rPr>
            <w:rFonts w:ascii="Arial Narrow" w:hAnsi="Arial Narrow" w:cs="TimesNewRoman"/>
            <w:color w:val="000000"/>
            <w:lang w:val="es-ES"/>
            <w:rPrChange w:id="6414" w:author="Ernesto del Puerto" w:date="2022-01-02T21:32:00Z">
              <w:rPr>
                <w:rFonts w:ascii="Arial Narrow" w:hAnsi="Arial Narrow" w:cs="TimesNewRoman"/>
                <w:color w:val="000000"/>
                <w:lang w:val="es-AR"/>
              </w:rPr>
            </w:rPrChange>
          </w:rPr>
          <w:delText>Las redes neuronales pueden tener una capa simple o varias capas.</w:delText>
        </w:r>
      </w:del>
    </w:p>
    <w:p w14:paraId="1B4FEB1D" w14:textId="1A4223FF" w:rsidR="00D122B2" w:rsidRPr="004F349E" w:rsidDel="00E326C8" w:rsidRDefault="00D122B2" w:rsidP="00D122B2">
      <w:pPr>
        <w:autoSpaceDE w:val="0"/>
        <w:autoSpaceDN w:val="0"/>
        <w:adjustRightInd w:val="0"/>
        <w:spacing w:before="240"/>
        <w:rPr>
          <w:del w:id="6415" w:author="Ernesto del Puerto" w:date="2022-01-02T19:47:00Z"/>
          <w:rFonts w:ascii="Arial Narrow" w:hAnsi="Arial Narrow" w:cs="TimesNewRoman"/>
          <w:color w:val="000000"/>
          <w:lang w:val="es-ES"/>
          <w:rPrChange w:id="6416" w:author="Ernesto del Puerto" w:date="2022-01-02T21:32:00Z">
            <w:rPr>
              <w:del w:id="6417" w:author="Ernesto del Puerto" w:date="2022-01-02T19:47:00Z"/>
              <w:rFonts w:ascii="Arial Narrow" w:hAnsi="Arial Narrow" w:cs="TimesNewRoman"/>
              <w:color w:val="000000"/>
              <w:lang w:val="es-AR"/>
            </w:rPr>
          </w:rPrChange>
        </w:rPr>
      </w:pPr>
      <w:del w:id="6418" w:author="Ernesto del Puerto" w:date="2022-01-02T19:47:00Z">
        <w:r w:rsidRPr="004F349E" w:rsidDel="00E326C8">
          <w:rPr>
            <w:rFonts w:ascii="Arial Narrow" w:hAnsi="Arial Narrow" w:cs="TimesNewRoman"/>
            <w:color w:val="000000"/>
            <w:lang w:val="es-ES"/>
            <w:rPrChange w:id="6419" w:author="Ernesto del Puerto" w:date="2022-01-02T21:32:00Z">
              <w:rPr>
                <w:rFonts w:ascii="Arial Narrow" w:hAnsi="Arial Narrow" w:cs="TimesNewRoman"/>
                <w:color w:val="000000"/>
                <w:lang w:val="es-AR"/>
              </w:rPr>
            </w:rPrChange>
          </w:rPr>
          <w:delText>Podemos usar las redes neuronales para construir un vector cuantificador.</w:delText>
        </w:r>
      </w:del>
    </w:p>
    <w:p w14:paraId="63FB7413" w14:textId="1E4696B6" w:rsidR="00D122B2" w:rsidRPr="004F349E" w:rsidDel="00E326C8" w:rsidRDefault="00D122B2" w:rsidP="00D122B2">
      <w:pPr>
        <w:autoSpaceDE w:val="0"/>
        <w:autoSpaceDN w:val="0"/>
        <w:adjustRightInd w:val="0"/>
        <w:spacing w:before="240"/>
        <w:rPr>
          <w:del w:id="6420" w:author="Ernesto del Puerto" w:date="2022-01-02T19:47:00Z"/>
          <w:rFonts w:ascii="Arial Narrow" w:hAnsi="Arial Narrow" w:cs="TimesNewRoman"/>
          <w:color w:val="000000"/>
          <w:lang w:val="es-ES"/>
          <w:rPrChange w:id="6421" w:author="Ernesto del Puerto" w:date="2022-01-02T21:32:00Z">
            <w:rPr>
              <w:del w:id="6422" w:author="Ernesto del Puerto" w:date="2022-01-02T19:47:00Z"/>
              <w:rFonts w:ascii="Arial Narrow" w:hAnsi="Arial Narrow" w:cs="TimesNewRoman"/>
              <w:color w:val="000000"/>
              <w:lang w:val="es-AR"/>
            </w:rPr>
          </w:rPrChange>
        </w:rPr>
      </w:pPr>
      <w:del w:id="6423" w:author="Ernesto del Puerto" w:date="2022-01-02T19:47:00Z">
        <w:r w:rsidRPr="004F349E" w:rsidDel="00E326C8">
          <w:rPr>
            <w:rFonts w:ascii="Arial Narrow" w:hAnsi="Arial Narrow" w:cs="TimesNewRoman"/>
            <w:color w:val="000000"/>
            <w:lang w:val="es-ES"/>
            <w:rPrChange w:id="6424" w:author="Ernesto del Puerto" w:date="2022-01-02T21:32:00Z">
              <w:rPr>
                <w:rFonts w:ascii="Arial Narrow" w:hAnsi="Arial Narrow" w:cs="TimesNewRoman"/>
                <w:color w:val="000000"/>
                <w:lang w:val="es-AR"/>
              </w:rPr>
            </w:rPrChange>
          </w:rPr>
          <w:delText>También podemos usar redes neuronales recurrentes para hacer análisis secuencial de datos.</w:delText>
        </w:r>
      </w:del>
    </w:p>
    <w:p w14:paraId="40A0F41D" w14:textId="37D96513" w:rsidR="00D122B2" w:rsidRPr="004F349E" w:rsidDel="00E326C8" w:rsidRDefault="00D122B2" w:rsidP="00D122B2">
      <w:pPr>
        <w:autoSpaceDE w:val="0"/>
        <w:autoSpaceDN w:val="0"/>
        <w:adjustRightInd w:val="0"/>
        <w:spacing w:before="240"/>
        <w:rPr>
          <w:del w:id="6425" w:author="Ernesto del Puerto" w:date="2022-01-02T19:47:00Z"/>
          <w:rFonts w:ascii="Arial Narrow" w:hAnsi="Arial Narrow" w:cs="TimesNewRoman"/>
          <w:color w:val="000000"/>
          <w:lang w:val="es-ES"/>
          <w:rPrChange w:id="6426" w:author="Ernesto del Puerto" w:date="2022-01-02T21:32:00Z">
            <w:rPr>
              <w:del w:id="6427" w:author="Ernesto del Puerto" w:date="2022-01-02T19:47:00Z"/>
              <w:rFonts w:ascii="Arial Narrow" w:hAnsi="Arial Narrow" w:cs="TimesNewRoman"/>
              <w:color w:val="000000"/>
              <w:lang w:val="es-AR"/>
            </w:rPr>
          </w:rPrChange>
        </w:rPr>
      </w:pPr>
      <w:del w:id="6428" w:author="Ernesto del Puerto" w:date="2022-01-02T19:47:00Z">
        <w:r w:rsidRPr="004F349E" w:rsidDel="00E326C8">
          <w:rPr>
            <w:rFonts w:ascii="Arial Narrow" w:hAnsi="Arial Narrow" w:cs="TimesNewRoman"/>
            <w:color w:val="000000"/>
            <w:lang w:val="es-ES"/>
            <w:rPrChange w:id="6429" w:author="Ernesto del Puerto" w:date="2022-01-02T21:32:00Z">
              <w:rPr>
                <w:rFonts w:ascii="Arial Narrow" w:hAnsi="Arial Narrow" w:cs="TimesNewRoman"/>
                <w:color w:val="000000"/>
                <w:lang w:val="es-AR"/>
              </w:rPr>
            </w:rPrChange>
          </w:rPr>
          <w:delText>O, además, usarlas para construir una máquina que reconozca caracteres ópticos (OCR).</w:delText>
        </w:r>
      </w:del>
    </w:p>
    <w:p w14:paraId="79C1D5FF" w14:textId="5154A55E" w:rsidR="00D122B2" w:rsidRPr="004F349E" w:rsidDel="00E326C8" w:rsidRDefault="00D122B2" w:rsidP="00D122B2">
      <w:pPr>
        <w:autoSpaceDE w:val="0"/>
        <w:autoSpaceDN w:val="0"/>
        <w:adjustRightInd w:val="0"/>
        <w:spacing w:before="240"/>
        <w:rPr>
          <w:del w:id="6430" w:author="Ernesto del Puerto" w:date="2022-01-02T19:47:00Z"/>
          <w:rFonts w:ascii="Arial Narrow" w:hAnsi="Arial Narrow" w:cs="TimesNewRoman"/>
          <w:color w:val="000000"/>
          <w:lang w:val="es-ES"/>
          <w:rPrChange w:id="6431" w:author="Ernesto del Puerto" w:date="2022-01-02T21:32:00Z">
            <w:rPr>
              <w:del w:id="6432" w:author="Ernesto del Puerto" w:date="2022-01-02T19:47:00Z"/>
              <w:rFonts w:ascii="Arial Narrow" w:hAnsi="Arial Narrow" w:cs="TimesNewRoman"/>
              <w:color w:val="000000"/>
              <w:lang w:val="es-AR"/>
            </w:rPr>
          </w:rPrChange>
        </w:rPr>
      </w:pPr>
      <w:del w:id="6433" w:author="Ernesto del Puerto" w:date="2022-01-02T19:47:00Z">
        <w:r w:rsidRPr="004F349E" w:rsidDel="00E326C8">
          <w:rPr>
            <w:rFonts w:ascii="Arial Narrow" w:hAnsi="Arial Narrow" w:cs="TimesNewRoman"/>
            <w:color w:val="000000"/>
            <w:lang w:val="es-ES"/>
            <w:rPrChange w:id="6434" w:author="Ernesto del Puerto" w:date="2022-01-02T21:32:00Z">
              <w:rPr>
                <w:rFonts w:ascii="Arial Narrow" w:hAnsi="Arial Narrow" w:cs="TimesNewRoman"/>
                <w:color w:val="000000"/>
                <w:lang w:val="es-AR"/>
              </w:rPr>
            </w:rPrChange>
          </w:rPr>
          <w:delText>Debemos, como dijimos, convertir los distintos tipos de datos a una forma numérica que las redes lo entiendan.</w:delText>
        </w:r>
      </w:del>
    </w:p>
    <w:p w14:paraId="1C3B9332" w14:textId="68ECCDDF" w:rsidR="00D122B2" w:rsidRPr="004F349E" w:rsidDel="00E326C8" w:rsidRDefault="00D122B2" w:rsidP="00D122B2">
      <w:pPr>
        <w:autoSpaceDE w:val="0"/>
        <w:autoSpaceDN w:val="0"/>
        <w:adjustRightInd w:val="0"/>
        <w:spacing w:before="240"/>
        <w:rPr>
          <w:del w:id="6435" w:author="Ernesto del Puerto" w:date="2022-01-02T19:47:00Z"/>
          <w:rFonts w:ascii="Arial Narrow" w:hAnsi="Arial Narrow" w:cs="TimesNewRoman"/>
          <w:color w:val="000000"/>
          <w:lang w:val="es-ES"/>
          <w:rPrChange w:id="6436" w:author="Ernesto del Puerto" w:date="2022-01-02T21:32:00Z">
            <w:rPr>
              <w:del w:id="6437" w:author="Ernesto del Puerto" w:date="2022-01-02T19:47:00Z"/>
              <w:rFonts w:ascii="Arial Narrow" w:hAnsi="Arial Narrow" w:cs="TimesNewRoman"/>
              <w:color w:val="000000"/>
              <w:lang w:val="es-AR"/>
            </w:rPr>
          </w:rPrChange>
        </w:rPr>
      </w:pPr>
      <w:del w:id="6438" w:author="Ernesto del Puerto" w:date="2022-01-02T19:47:00Z">
        <w:r w:rsidRPr="004F349E" w:rsidDel="00E326C8">
          <w:rPr>
            <w:rFonts w:ascii="Arial Narrow" w:hAnsi="Arial Narrow" w:cs="TimesNewRoman"/>
            <w:color w:val="000000"/>
            <w:lang w:val="es-ES"/>
            <w:rPrChange w:id="6439" w:author="Ernesto del Puerto" w:date="2022-01-02T21:32:00Z">
              <w:rPr>
                <w:rFonts w:ascii="Arial Narrow" w:hAnsi="Arial Narrow" w:cs="TimesNewRoman"/>
                <w:color w:val="000000"/>
                <w:lang w:val="es-AR"/>
              </w:rPr>
            </w:rPrChange>
          </w:rPr>
          <w:delText>Dichos datos pueden ser.</w:delText>
        </w:r>
      </w:del>
    </w:p>
    <w:p w14:paraId="348AACDF" w14:textId="04CF7E0A" w:rsidR="00D122B2" w:rsidRPr="004F349E" w:rsidDel="00E326C8" w:rsidRDefault="00D122B2" w:rsidP="00D122B2">
      <w:pPr>
        <w:pStyle w:val="Prrafodelista"/>
        <w:numPr>
          <w:ilvl w:val="0"/>
          <w:numId w:val="60"/>
        </w:numPr>
        <w:autoSpaceDE w:val="0"/>
        <w:autoSpaceDN w:val="0"/>
        <w:adjustRightInd w:val="0"/>
        <w:spacing w:before="240"/>
        <w:rPr>
          <w:del w:id="6440" w:author="Ernesto del Puerto" w:date="2022-01-02T19:47:00Z"/>
          <w:rFonts w:ascii="Arial Narrow" w:hAnsi="Arial Narrow" w:cs="TimesNewRoman"/>
          <w:color w:val="000000"/>
          <w:lang w:val="es-ES"/>
          <w:rPrChange w:id="6441" w:author="Ernesto del Puerto" w:date="2022-01-02T21:32:00Z">
            <w:rPr>
              <w:del w:id="6442" w:author="Ernesto del Puerto" w:date="2022-01-02T19:47:00Z"/>
              <w:rFonts w:ascii="Arial Narrow" w:hAnsi="Arial Narrow" w:cs="TimesNewRoman"/>
              <w:color w:val="000000"/>
              <w:lang w:val="es-AR"/>
            </w:rPr>
          </w:rPrChange>
        </w:rPr>
      </w:pPr>
      <w:del w:id="6443" w:author="Ernesto del Puerto" w:date="2022-01-02T19:47:00Z">
        <w:r w:rsidRPr="004F349E" w:rsidDel="00E326C8">
          <w:rPr>
            <w:rFonts w:ascii="Arial Narrow" w:hAnsi="Arial Narrow" w:cs="TimesNewRoman"/>
            <w:color w:val="000000"/>
            <w:lang w:val="es-ES"/>
            <w:rPrChange w:id="6444" w:author="Ernesto del Puerto" w:date="2022-01-02T21:32:00Z">
              <w:rPr>
                <w:rFonts w:ascii="Arial Narrow" w:hAnsi="Arial Narrow" w:cs="TimesNewRoman"/>
                <w:color w:val="000000"/>
                <w:lang w:val="es-AR"/>
              </w:rPr>
            </w:rPrChange>
          </w:rPr>
          <w:delText>Visuales,</w:delText>
        </w:r>
      </w:del>
    </w:p>
    <w:p w14:paraId="4716BA55" w14:textId="032BBF50" w:rsidR="00D122B2" w:rsidRPr="004F349E" w:rsidDel="00E326C8" w:rsidRDefault="00D122B2" w:rsidP="00D122B2">
      <w:pPr>
        <w:pStyle w:val="Prrafodelista"/>
        <w:numPr>
          <w:ilvl w:val="0"/>
          <w:numId w:val="60"/>
        </w:numPr>
        <w:autoSpaceDE w:val="0"/>
        <w:autoSpaceDN w:val="0"/>
        <w:adjustRightInd w:val="0"/>
        <w:spacing w:before="240"/>
        <w:rPr>
          <w:del w:id="6445" w:author="Ernesto del Puerto" w:date="2022-01-02T19:47:00Z"/>
          <w:rFonts w:ascii="Arial Narrow" w:hAnsi="Arial Narrow" w:cs="TimesNewRoman"/>
          <w:color w:val="000000"/>
          <w:lang w:val="es-ES"/>
          <w:rPrChange w:id="6446" w:author="Ernesto del Puerto" w:date="2022-01-02T21:32:00Z">
            <w:rPr>
              <w:del w:id="6447" w:author="Ernesto del Puerto" w:date="2022-01-02T19:47:00Z"/>
              <w:rFonts w:ascii="Arial Narrow" w:hAnsi="Arial Narrow" w:cs="TimesNewRoman"/>
              <w:color w:val="000000"/>
              <w:lang w:val="es-AR"/>
            </w:rPr>
          </w:rPrChange>
        </w:rPr>
      </w:pPr>
      <w:del w:id="6448" w:author="Ernesto del Puerto" w:date="2022-01-02T19:47:00Z">
        <w:r w:rsidRPr="004F349E" w:rsidDel="00E326C8">
          <w:rPr>
            <w:rFonts w:ascii="Arial Narrow" w:hAnsi="Arial Narrow" w:cs="TimesNewRoman"/>
            <w:color w:val="000000"/>
            <w:lang w:val="es-ES"/>
            <w:rPrChange w:id="6449" w:author="Ernesto del Puerto" w:date="2022-01-02T21:32:00Z">
              <w:rPr>
                <w:rFonts w:ascii="Arial Narrow" w:hAnsi="Arial Narrow" w:cs="TimesNewRoman"/>
                <w:color w:val="000000"/>
                <w:lang w:val="es-AR"/>
              </w:rPr>
            </w:rPrChange>
          </w:rPr>
          <w:delText>De texto,</w:delText>
        </w:r>
      </w:del>
    </w:p>
    <w:p w14:paraId="4DF7281E" w14:textId="69A64F02" w:rsidR="00D122B2" w:rsidRPr="004F349E" w:rsidDel="00E326C8" w:rsidRDefault="00D122B2" w:rsidP="00D122B2">
      <w:pPr>
        <w:pStyle w:val="Prrafodelista"/>
        <w:numPr>
          <w:ilvl w:val="0"/>
          <w:numId w:val="60"/>
        </w:numPr>
        <w:autoSpaceDE w:val="0"/>
        <w:autoSpaceDN w:val="0"/>
        <w:adjustRightInd w:val="0"/>
        <w:spacing w:before="240"/>
        <w:rPr>
          <w:del w:id="6450" w:author="Ernesto del Puerto" w:date="2022-01-02T19:47:00Z"/>
          <w:rFonts w:ascii="Arial Narrow" w:hAnsi="Arial Narrow" w:cs="TimesNewRoman"/>
          <w:color w:val="000000"/>
          <w:lang w:val="es-ES"/>
          <w:rPrChange w:id="6451" w:author="Ernesto del Puerto" w:date="2022-01-02T21:32:00Z">
            <w:rPr>
              <w:del w:id="6452" w:author="Ernesto del Puerto" w:date="2022-01-02T19:47:00Z"/>
              <w:rFonts w:ascii="Arial Narrow" w:hAnsi="Arial Narrow" w:cs="TimesNewRoman"/>
              <w:color w:val="000000"/>
              <w:lang w:val="es-AR"/>
            </w:rPr>
          </w:rPrChange>
        </w:rPr>
      </w:pPr>
      <w:del w:id="6453" w:author="Ernesto del Puerto" w:date="2022-01-02T19:47:00Z">
        <w:r w:rsidRPr="004F349E" w:rsidDel="00E326C8">
          <w:rPr>
            <w:rFonts w:ascii="Arial Narrow" w:hAnsi="Arial Narrow" w:cs="TimesNewRoman"/>
            <w:color w:val="000000"/>
            <w:lang w:val="es-ES"/>
            <w:rPrChange w:id="6454" w:author="Ernesto del Puerto" w:date="2022-01-02T21:32:00Z">
              <w:rPr>
                <w:rFonts w:ascii="Arial Narrow" w:hAnsi="Arial Narrow" w:cs="TimesNewRoman"/>
                <w:color w:val="000000"/>
                <w:lang w:val="es-AR"/>
              </w:rPr>
            </w:rPrChange>
          </w:rPr>
          <w:delText>Series de tiempo, etc.</w:delText>
        </w:r>
      </w:del>
    </w:p>
    <w:p w14:paraId="1DCAED8D" w14:textId="142E8AE8" w:rsidR="00D122B2" w:rsidRPr="004F349E" w:rsidDel="00E326C8" w:rsidRDefault="00D122B2" w:rsidP="00D122B2">
      <w:pPr>
        <w:autoSpaceDE w:val="0"/>
        <w:autoSpaceDN w:val="0"/>
        <w:adjustRightInd w:val="0"/>
        <w:spacing w:before="240"/>
        <w:rPr>
          <w:del w:id="6455" w:author="Ernesto del Puerto" w:date="2022-01-02T19:47:00Z"/>
          <w:rFonts w:ascii="Arial Narrow" w:hAnsi="Arial Narrow" w:cs="TimesNewRoman"/>
          <w:color w:val="000000"/>
          <w:lang w:val="es-ES"/>
          <w:rPrChange w:id="6456" w:author="Ernesto del Puerto" w:date="2022-01-02T21:32:00Z">
            <w:rPr>
              <w:del w:id="6457" w:author="Ernesto del Puerto" w:date="2022-01-02T19:47:00Z"/>
              <w:rFonts w:ascii="Arial Narrow" w:hAnsi="Arial Narrow" w:cs="TimesNewRoman"/>
              <w:color w:val="000000"/>
              <w:lang w:val="es-AR"/>
            </w:rPr>
          </w:rPrChange>
        </w:rPr>
      </w:pPr>
      <w:del w:id="6458" w:author="Ernesto del Puerto" w:date="2022-01-02T19:47:00Z">
        <w:r w:rsidRPr="004F349E" w:rsidDel="00E326C8">
          <w:rPr>
            <w:rFonts w:ascii="Arial Narrow" w:hAnsi="Arial Narrow" w:cs="TimesNewRoman"/>
            <w:color w:val="000000"/>
            <w:lang w:val="es-ES"/>
            <w:rPrChange w:id="6459" w:author="Ernesto del Puerto" w:date="2022-01-02T21:32:00Z">
              <w:rPr>
                <w:rFonts w:ascii="Arial Narrow" w:hAnsi="Arial Narrow" w:cs="TimesNewRoman"/>
                <w:color w:val="000000"/>
                <w:lang w:val="es-AR"/>
              </w:rPr>
            </w:rPrChange>
          </w:rPr>
          <w:delText>El pensamiento humano es jerárquico.</w:delText>
        </w:r>
      </w:del>
    </w:p>
    <w:p w14:paraId="0D080E39" w14:textId="3CB2736D" w:rsidR="00D122B2" w:rsidRPr="004F349E" w:rsidDel="00E326C8" w:rsidRDefault="00D122B2" w:rsidP="00D122B2">
      <w:pPr>
        <w:autoSpaceDE w:val="0"/>
        <w:autoSpaceDN w:val="0"/>
        <w:adjustRightInd w:val="0"/>
        <w:spacing w:before="240"/>
        <w:rPr>
          <w:del w:id="6460" w:author="Ernesto del Puerto" w:date="2022-01-02T19:47:00Z"/>
          <w:rFonts w:ascii="Arial Narrow" w:hAnsi="Arial Narrow" w:cs="TimesNewRoman"/>
          <w:color w:val="000000"/>
          <w:lang w:val="es-ES"/>
          <w:rPrChange w:id="6461" w:author="Ernesto del Puerto" w:date="2022-01-02T21:32:00Z">
            <w:rPr>
              <w:del w:id="6462" w:author="Ernesto del Puerto" w:date="2022-01-02T19:47:00Z"/>
              <w:rFonts w:ascii="Arial Narrow" w:hAnsi="Arial Narrow" w:cs="TimesNewRoman"/>
              <w:color w:val="000000"/>
              <w:lang w:val="es-AR"/>
            </w:rPr>
          </w:rPrChange>
        </w:rPr>
      </w:pPr>
      <w:del w:id="6463" w:author="Ernesto del Puerto" w:date="2022-01-02T19:47:00Z">
        <w:r w:rsidRPr="004F349E" w:rsidDel="00E326C8">
          <w:rPr>
            <w:rFonts w:ascii="Arial Narrow" w:hAnsi="Arial Narrow" w:cs="TimesNewRoman"/>
            <w:color w:val="000000"/>
            <w:lang w:val="es-ES"/>
            <w:rPrChange w:id="6464" w:author="Ernesto del Puerto" w:date="2022-01-02T21:32:00Z">
              <w:rPr>
                <w:rFonts w:ascii="Arial Narrow" w:hAnsi="Arial Narrow" w:cs="TimesNewRoman"/>
                <w:color w:val="000000"/>
                <w:lang w:val="es-AR"/>
              </w:rPr>
            </w:rPrChange>
          </w:rPr>
          <w:delText>Tenemos varios stages en nuestro cerebro y cada una de ellas corresponde a una determinada granularidad.</w:delText>
        </w:r>
      </w:del>
    </w:p>
    <w:p w14:paraId="09164593" w14:textId="7AEC186E" w:rsidR="00D122B2" w:rsidRPr="004F349E" w:rsidDel="00E326C8" w:rsidRDefault="00D122B2" w:rsidP="00D122B2">
      <w:pPr>
        <w:autoSpaceDE w:val="0"/>
        <w:autoSpaceDN w:val="0"/>
        <w:adjustRightInd w:val="0"/>
        <w:spacing w:before="240"/>
        <w:rPr>
          <w:del w:id="6465" w:author="Ernesto del Puerto" w:date="2022-01-02T19:47:00Z"/>
          <w:rFonts w:ascii="Arial Narrow" w:hAnsi="Arial Narrow" w:cs="TimesNewRoman"/>
          <w:color w:val="000000"/>
          <w:lang w:val="es-ES"/>
          <w:rPrChange w:id="6466" w:author="Ernesto del Puerto" w:date="2022-01-02T21:32:00Z">
            <w:rPr>
              <w:del w:id="6467" w:author="Ernesto del Puerto" w:date="2022-01-02T19:47:00Z"/>
              <w:rFonts w:ascii="Arial Narrow" w:hAnsi="Arial Narrow" w:cs="TimesNewRoman"/>
              <w:color w:val="000000"/>
              <w:lang w:val="es-AR"/>
            </w:rPr>
          </w:rPrChange>
        </w:rPr>
      </w:pPr>
      <w:del w:id="6468" w:author="Ernesto del Puerto" w:date="2022-01-02T19:47:00Z">
        <w:r w:rsidRPr="004F349E" w:rsidDel="00E326C8">
          <w:rPr>
            <w:rFonts w:ascii="Arial Narrow" w:hAnsi="Arial Narrow" w:cs="TimesNewRoman"/>
            <w:color w:val="000000"/>
            <w:lang w:val="es-ES"/>
            <w:rPrChange w:id="6469" w:author="Ernesto del Puerto" w:date="2022-01-02T21:32:00Z">
              <w:rPr>
                <w:rFonts w:ascii="Arial Narrow" w:hAnsi="Arial Narrow" w:cs="TimesNewRoman"/>
                <w:color w:val="000000"/>
                <w:lang w:val="es-AR"/>
              </w:rPr>
            </w:rPrChange>
          </w:rPr>
          <w:delText>Algunas aprendes cosas simples y otras cosas más complejas.</w:delText>
        </w:r>
      </w:del>
    </w:p>
    <w:p w14:paraId="3677D9F7" w14:textId="0C25D994" w:rsidR="00D122B2" w:rsidRPr="004F349E" w:rsidDel="00E326C8" w:rsidRDefault="00D122B2" w:rsidP="00D122B2">
      <w:pPr>
        <w:autoSpaceDE w:val="0"/>
        <w:autoSpaceDN w:val="0"/>
        <w:adjustRightInd w:val="0"/>
        <w:spacing w:before="240"/>
        <w:rPr>
          <w:del w:id="6470" w:author="Ernesto del Puerto" w:date="2022-01-02T19:47:00Z"/>
          <w:rFonts w:ascii="Arial Narrow" w:hAnsi="Arial Narrow" w:cs="TimesNewRoman"/>
          <w:color w:val="000000"/>
          <w:lang w:val="es-ES"/>
          <w:rPrChange w:id="6471" w:author="Ernesto del Puerto" w:date="2022-01-02T21:32:00Z">
            <w:rPr>
              <w:del w:id="6472" w:author="Ernesto del Puerto" w:date="2022-01-02T19:47:00Z"/>
              <w:rFonts w:ascii="Arial Narrow" w:hAnsi="Arial Narrow" w:cs="TimesNewRoman"/>
              <w:color w:val="000000"/>
              <w:lang w:val="es-AR"/>
            </w:rPr>
          </w:rPrChange>
        </w:rPr>
      </w:pPr>
      <w:del w:id="6473" w:author="Ernesto del Puerto" w:date="2022-01-02T19:47:00Z">
        <w:r w:rsidRPr="004F349E" w:rsidDel="00E326C8">
          <w:rPr>
            <w:rFonts w:ascii="Arial Narrow" w:hAnsi="Arial Narrow" w:cs="TimesNewRoman"/>
            <w:color w:val="000000"/>
            <w:lang w:val="es-ES"/>
            <w:rPrChange w:id="6474" w:author="Ernesto del Puerto" w:date="2022-01-02T21:32:00Z">
              <w:rPr>
                <w:rFonts w:ascii="Arial Narrow" w:hAnsi="Arial Narrow" w:cs="TimesNewRoman"/>
                <w:color w:val="000000"/>
                <w:lang w:val="es-AR"/>
              </w:rPr>
            </w:rPrChange>
          </w:rPr>
          <w:delText>Analicemos para el ello un ejemplo de visualización de un objeto.</w:delText>
        </w:r>
      </w:del>
    </w:p>
    <w:p w14:paraId="2EF1B019" w14:textId="0969F3CA" w:rsidR="00D122B2" w:rsidRPr="004F349E" w:rsidDel="00E326C8" w:rsidRDefault="00D122B2" w:rsidP="00D122B2">
      <w:pPr>
        <w:autoSpaceDE w:val="0"/>
        <w:autoSpaceDN w:val="0"/>
        <w:adjustRightInd w:val="0"/>
        <w:spacing w:before="240"/>
        <w:rPr>
          <w:del w:id="6475" w:author="Ernesto del Puerto" w:date="2022-01-02T19:47:00Z"/>
          <w:rFonts w:ascii="Arial Narrow" w:hAnsi="Arial Narrow" w:cs="TimesNewRoman"/>
          <w:color w:val="000000"/>
          <w:lang w:val="es-ES"/>
          <w:rPrChange w:id="6476" w:author="Ernesto del Puerto" w:date="2022-01-02T21:32:00Z">
            <w:rPr>
              <w:del w:id="6477" w:author="Ernesto del Puerto" w:date="2022-01-02T19:47:00Z"/>
              <w:rFonts w:ascii="Arial Narrow" w:hAnsi="Arial Narrow" w:cs="TimesNewRoman"/>
              <w:color w:val="000000"/>
              <w:lang w:val="es-AR"/>
            </w:rPr>
          </w:rPrChange>
        </w:rPr>
      </w:pPr>
      <w:del w:id="6478" w:author="Ernesto del Puerto" w:date="2022-01-02T19:47:00Z">
        <w:r w:rsidRPr="004F349E" w:rsidDel="00E326C8">
          <w:rPr>
            <w:rFonts w:ascii="Arial Narrow" w:hAnsi="Arial Narrow" w:cs="TimesNewRoman"/>
            <w:color w:val="000000"/>
            <w:lang w:val="es-ES"/>
            <w:rPrChange w:id="6479" w:author="Ernesto del Puerto" w:date="2022-01-02T21:32:00Z">
              <w:rPr>
                <w:rFonts w:ascii="Arial Narrow" w:hAnsi="Arial Narrow" w:cs="TimesNewRoman"/>
                <w:color w:val="000000"/>
                <w:lang w:val="es-AR"/>
              </w:rPr>
            </w:rPrChange>
          </w:rPr>
          <w:delText>Cuando miramos a una caja de cartón, el primer stage identifica cosas simpes como las esquinas y los bordes.</w:delText>
        </w:r>
      </w:del>
    </w:p>
    <w:p w14:paraId="08FD80FB" w14:textId="44AC4708" w:rsidR="00D122B2" w:rsidRPr="004F349E" w:rsidDel="00E326C8" w:rsidRDefault="00D122B2" w:rsidP="00D122B2">
      <w:pPr>
        <w:autoSpaceDE w:val="0"/>
        <w:autoSpaceDN w:val="0"/>
        <w:adjustRightInd w:val="0"/>
        <w:spacing w:before="240"/>
        <w:rPr>
          <w:del w:id="6480" w:author="Ernesto del Puerto" w:date="2022-01-02T19:47:00Z"/>
          <w:rFonts w:ascii="Arial Narrow" w:hAnsi="Arial Narrow" w:cs="TimesNewRoman"/>
          <w:color w:val="000000"/>
          <w:lang w:val="es-ES"/>
          <w:rPrChange w:id="6481" w:author="Ernesto del Puerto" w:date="2022-01-02T21:32:00Z">
            <w:rPr>
              <w:del w:id="6482" w:author="Ernesto del Puerto" w:date="2022-01-02T19:47:00Z"/>
              <w:rFonts w:ascii="Arial Narrow" w:hAnsi="Arial Narrow" w:cs="TimesNewRoman"/>
              <w:color w:val="000000"/>
              <w:lang w:val="es-AR"/>
            </w:rPr>
          </w:rPrChange>
        </w:rPr>
      </w:pPr>
      <w:del w:id="6483" w:author="Ernesto del Puerto" w:date="2022-01-02T19:47:00Z">
        <w:r w:rsidRPr="004F349E" w:rsidDel="00E326C8">
          <w:rPr>
            <w:rFonts w:ascii="Arial Narrow" w:hAnsi="Arial Narrow" w:cs="TimesNewRoman"/>
            <w:color w:val="000000"/>
            <w:lang w:val="es-ES"/>
            <w:rPrChange w:id="6484" w:author="Ernesto del Puerto" w:date="2022-01-02T21:32:00Z">
              <w:rPr>
                <w:rFonts w:ascii="Arial Narrow" w:hAnsi="Arial Narrow" w:cs="TimesNewRoman"/>
                <w:color w:val="000000"/>
                <w:lang w:val="es-AR"/>
              </w:rPr>
            </w:rPrChange>
          </w:rPr>
          <w:delText>El siguiente stage identifica una forma genérica y el que le sigue identifica que tipo de objeto es, es decir es una caja de cartón.</w:delText>
        </w:r>
      </w:del>
    </w:p>
    <w:p w14:paraId="0049E51E" w14:textId="1BD9D39E" w:rsidR="00D122B2" w:rsidRPr="004F349E" w:rsidDel="00E326C8" w:rsidRDefault="00D122B2" w:rsidP="00D122B2">
      <w:pPr>
        <w:autoSpaceDE w:val="0"/>
        <w:autoSpaceDN w:val="0"/>
        <w:adjustRightInd w:val="0"/>
        <w:spacing w:before="240"/>
        <w:rPr>
          <w:del w:id="6485" w:author="Ernesto del Puerto" w:date="2022-01-02T19:47:00Z"/>
          <w:rFonts w:ascii="Arial Narrow" w:hAnsi="Arial Narrow" w:cs="TimesNewRoman"/>
          <w:color w:val="000000"/>
          <w:lang w:val="es-ES"/>
          <w:rPrChange w:id="6486" w:author="Ernesto del Puerto" w:date="2022-01-02T21:32:00Z">
            <w:rPr>
              <w:del w:id="6487" w:author="Ernesto del Puerto" w:date="2022-01-02T19:47:00Z"/>
              <w:rFonts w:ascii="Arial Narrow" w:hAnsi="Arial Narrow" w:cs="TimesNewRoman"/>
              <w:color w:val="000000"/>
              <w:lang w:val="es-AR"/>
            </w:rPr>
          </w:rPrChange>
        </w:rPr>
      </w:pPr>
      <w:del w:id="6488" w:author="Ernesto del Puerto" w:date="2022-01-02T19:47:00Z">
        <w:r w:rsidRPr="004F349E" w:rsidDel="00E326C8">
          <w:rPr>
            <w:rFonts w:ascii="Arial Narrow" w:hAnsi="Arial Narrow" w:cs="TimesNewRoman"/>
            <w:color w:val="000000"/>
            <w:lang w:val="es-ES"/>
            <w:rPrChange w:id="6489" w:author="Ernesto del Puerto" w:date="2022-01-02T21:32:00Z">
              <w:rPr>
                <w:rFonts w:ascii="Arial Narrow" w:hAnsi="Arial Narrow" w:cs="TimesNewRoman"/>
                <w:color w:val="000000"/>
                <w:lang w:val="es-AR"/>
              </w:rPr>
            </w:rPrChange>
          </w:rPr>
          <w:delText>Con la construcción jerárquica mencionada el cerebro humano separa rápidamente los conceptos e identifica el objeto dado.</w:delText>
        </w:r>
      </w:del>
    </w:p>
    <w:p w14:paraId="2DE771C3" w14:textId="5A38E4AB" w:rsidR="00D122B2" w:rsidRPr="004F349E" w:rsidDel="00E326C8" w:rsidRDefault="00D122B2" w:rsidP="00D122B2">
      <w:pPr>
        <w:autoSpaceDE w:val="0"/>
        <w:autoSpaceDN w:val="0"/>
        <w:adjustRightInd w:val="0"/>
        <w:spacing w:before="240"/>
        <w:rPr>
          <w:del w:id="6490" w:author="Ernesto del Puerto" w:date="2022-01-02T19:47:00Z"/>
          <w:rFonts w:ascii="Arial Narrow" w:hAnsi="Arial Narrow" w:cs="TimesNewRoman"/>
          <w:color w:val="000000"/>
          <w:lang w:val="es-ES"/>
          <w:rPrChange w:id="6491" w:author="Ernesto del Puerto" w:date="2022-01-02T21:32:00Z">
            <w:rPr>
              <w:del w:id="6492" w:author="Ernesto del Puerto" w:date="2022-01-02T19:47:00Z"/>
              <w:rFonts w:ascii="Arial Narrow" w:hAnsi="Arial Narrow" w:cs="TimesNewRoman"/>
              <w:color w:val="000000"/>
              <w:lang w:val="es-AR"/>
            </w:rPr>
          </w:rPrChange>
        </w:rPr>
      </w:pPr>
      <w:del w:id="6493" w:author="Ernesto del Puerto" w:date="2022-01-02T19:47:00Z">
        <w:r w:rsidRPr="004F349E" w:rsidDel="00E326C8">
          <w:rPr>
            <w:rFonts w:ascii="Arial Narrow" w:hAnsi="Arial Narrow" w:cs="TimesNewRoman"/>
            <w:color w:val="000000"/>
            <w:lang w:val="es-ES"/>
            <w:rPrChange w:id="6494" w:author="Ernesto del Puerto" w:date="2022-01-02T21:32:00Z">
              <w:rPr>
                <w:rFonts w:ascii="Arial Narrow" w:hAnsi="Arial Narrow" w:cs="TimesNewRoman"/>
                <w:color w:val="000000"/>
                <w:lang w:val="es-AR"/>
              </w:rPr>
            </w:rPrChange>
          </w:rPr>
          <w:delText xml:space="preserve">Cuando tenemos una red de </w:delText>
        </w:r>
        <w:r w:rsidRPr="004F349E" w:rsidDel="00E326C8">
          <w:rPr>
            <w:rFonts w:ascii="Arial Narrow" w:hAnsi="Arial Narrow" w:cs="TimesNewRoman"/>
            <w:color w:val="000000"/>
            <w:lang w:val="es-ES"/>
            <w:rPrChange w:id="6495" w:author="Ernesto del Puerto" w:date="2022-01-02T21:32:00Z">
              <w:rPr>
                <w:rFonts w:ascii="Arial Narrow" w:hAnsi="Arial Narrow" w:cs="TimesNewRoman"/>
                <w:b/>
                <w:bCs/>
                <w:i/>
                <w:iCs/>
                <w:color w:val="000000"/>
                <w:lang w:val="es-AR"/>
              </w:rPr>
            </w:rPrChange>
          </w:rPr>
          <w:delText>N</w:delText>
        </w:r>
        <w:r w:rsidRPr="004F349E" w:rsidDel="00E326C8">
          <w:rPr>
            <w:rFonts w:ascii="Arial Narrow" w:hAnsi="Arial Narrow" w:cs="TimesNewRoman"/>
            <w:color w:val="000000"/>
            <w:lang w:val="es-ES"/>
            <w:rPrChange w:id="6496" w:author="Ernesto del Puerto" w:date="2022-01-02T21:32:00Z">
              <w:rPr>
                <w:rFonts w:ascii="Arial Narrow" w:hAnsi="Arial Narrow" w:cs="TimesNewRoman"/>
                <w:color w:val="000000"/>
                <w:lang w:val="es-AR"/>
              </w:rPr>
            </w:rPrChange>
          </w:rPr>
          <w:delText xml:space="preserve"> </w:delText>
        </w:r>
        <w:r w:rsidRPr="004F349E" w:rsidDel="00E326C8">
          <w:rPr>
            <w:rFonts w:ascii="Arial Narrow" w:hAnsi="Arial Narrow" w:cs="TimesNewRoman"/>
            <w:color w:val="000000"/>
            <w:lang w:val="es-ES"/>
            <w:rPrChange w:id="6497" w:author="Ernesto del Puerto" w:date="2022-01-02T21:32:00Z">
              <w:rPr>
                <w:rFonts w:ascii="Arial Narrow" w:hAnsi="Arial Narrow" w:cs="TimesNewRoman"/>
                <w:b/>
                <w:bCs/>
                <w:color w:val="000000"/>
                <w:lang w:val="es-AR"/>
              </w:rPr>
            </w:rPrChange>
          </w:rPr>
          <w:delText>neuronas</w:delText>
        </w:r>
        <w:r w:rsidRPr="004F349E" w:rsidDel="00E326C8">
          <w:rPr>
            <w:rFonts w:ascii="Arial Narrow" w:hAnsi="Arial Narrow" w:cs="TimesNewRoman"/>
            <w:color w:val="000000"/>
            <w:lang w:val="es-ES"/>
            <w:rPrChange w:id="6498" w:author="Ernesto del Puerto" w:date="2022-01-02T21:32:00Z">
              <w:rPr>
                <w:rFonts w:ascii="Arial Narrow" w:hAnsi="Arial Narrow" w:cs="TimesNewRoman"/>
                <w:color w:val="000000"/>
                <w:lang w:val="es-AR"/>
              </w:rPr>
            </w:rPrChange>
          </w:rPr>
          <w:delText xml:space="preserve">, vamos a tener un </w:delText>
        </w:r>
        <w:r w:rsidRPr="004F349E" w:rsidDel="00E326C8">
          <w:rPr>
            <w:rFonts w:ascii="Arial Narrow" w:hAnsi="Arial Narrow" w:cs="TimesNewRoman"/>
            <w:color w:val="000000"/>
            <w:lang w:val="es-ES"/>
            <w:rPrChange w:id="6499" w:author="Ernesto del Puerto" w:date="2022-01-02T21:32:00Z">
              <w:rPr>
                <w:rFonts w:ascii="Arial Narrow" w:hAnsi="Arial Narrow" w:cs="TimesNewRoman"/>
                <w:b/>
                <w:bCs/>
                <w:color w:val="000000"/>
                <w:lang w:val="es-AR"/>
              </w:rPr>
            </w:rPrChange>
          </w:rPr>
          <w:delText>conjunto de datos de</w:delText>
        </w:r>
        <w:r w:rsidRPr="004F349E" w:rsidDel="00E326C8">
          <w:rPr>
            <w:rFonts w:ascii="Arial Narrow" w:hAnsi="Arial Narrow" w:cs="TimesNewRoman"/>
            <w:color w:val="000000"/>
            <w:lang w:val="es-ES"/>
            <w:rPrChange w:id="6500" w:author="Ernesto del Puerto" w:date="2022-01-02T21:32:00Z">
              <w:rPr>
                <w:rFonts w:ascii="Arial Narrow" w:hAnsi="Arial Narrow" w:cs="TimesNewRoman"/>
                <w:color w:val="000000"/>
                <w:lang w:val="es-AR"/>
              </w:rPr>
            </w:rPrChange>
          </w:rPr>
          <w:delText xml:space="preserve"> </w:delText>
        </w:r>
        <w:r w:rsidRPr="004F349E" w:rsidDel="00E326C8">
          <w:rPr>
            <w:rFonts w:ascii="Arial Narrow" w:hAnsi="Arial Narrow" w:cs="TimesNewRoman"/>
            <w:color w:val="000000"/>
            <w:lang w:val="es-ES"/>
            <w:rPrChange w:id="6501" w:author="Ernesto del Puerto" w:date="2022-01-02T21:32:00Z">
              <w:rPr>
                <w:rFonts w:ascii="Arial Narrow" w:hAnsi="Arial Narrow" w:cs="TimesNewRoman"/>
                <w:b/>
                <w:bCs/>
                <w:color w:val="000000"/>
                <w:lang w:val="es-AR"/>
              </w:rPr>
            </w:rPrChange>
          </w:rPr>
          <w:delText>input</w:delText>
        </w:r>
        <w:r w:rsidRPr="004F349E" w:rsidDel="00E326C8">
          <w:rPr>
            <w:rFonts w:ascii="Arial Narrow" w:hAnsi="Arial Narrow" w:cs="TimesNewRoman"/>
            <w:color w:val="000000"/>
            <w:lang w:val="es-ES"/>
            <w:rPrChange w:id="6502" w:author="Ernesto del Puerto" w:date="2022-01-02T21:32:00Z">
              <w:rPr>
                <w:rFonts w:ascii="Arial Narrow" w:hAnsi="Arial Narrow" w:cs="TimesNewRoman"/>
                <w:color w:val="000000"/>
                <w:lang w:val="es-AR"/>
              </w:rPr>
            </w:rPrChange>
          </w:rPr>
          <w:delText xml:space="preserve"> de </w:delText>
        </w:r>
        <w:r w:rsidRPr="004F349E" w:rsidDel="00E326C8">
          <w:rPr>
            <w:rFonts w:ascii="Arial Narrow" w:hAnsi="Arial Narrow" w:cs="TimesNewRoman"/>
            <w:color w:val="000000"/>
            <w:lang w:val="es-ES"/>
            <w:rPrChange w:id="6503" w:author="Ernesto del Puerto" w:date="2022-01-02T21:32:00Z">
              <w:rPr>
                <w:rFonts w:ascii="Arial Narrow" w:hAnsi="Arial Narrow" w:cs="TimesNewRoman"/>
                <w:b/>
                <w:bCs/>
                <w:color w:val="000000"/>
                <w:lang w:val="es-AR"/>
              </w:rPr>
            </w:rPrChange>
          </w:rPr>
          <w:delText>dimensión</w:delText>
        </w:r>
        <w:r w:rsidRPr="004F349E" w:rsidDel="00E326C8">
          <w:rPr>
            <w:rFonts w:ascii="Arial Narrow" w:hAnsi="Arial Narrow" w:cs="TimesNewRoman"/>
            <w:color w:val="000000"/>
            <w:lang w:val="es-ES"/>
            <w:rPrChange w:id="6504" w:author="Ernesto del Puerto" w:date="2022-01-02T21:32:00Z">
              <w:rPr>
                <w:rFonts w:ascii="Arial Narrow" w:hAnsi="Arial Narrow" w:cs="TimesNewRoman"/>
                <w:color w:val="000000"/>
                <w:lang w:val="es-AR"/>
              </w:rPr>
            </w:rPrChange>
          </w:rPr>
          <w:delText xml:space="preserve"> </w:delText>
        </w:r>
        <w:r w:rsidRPr="004F349E" w:rsidDel="00E326C8">
          <w:rPr>
            <w:rFonts w:ascii="Arial Narrow" w:hAnsi="Arial Narrow" w:cs="TimesNewRoman"/>
            <w:color w:val="000000"/>
            <w:lang w:val="es-ES"/>
            <w:rPrChange w:id="6505" w:author="Ernesto del Puerto" w:date="2022-01-02T21:32:00Z">
              <w:rPr>
                <w:rFonts w:ascii="Arial Narrow" w:hAnsi="Arial Narrow" w:cs="TimesNewRoman"/>
                <w:b/>
                <w:bCs/>
                <w:i/>
                <w:iCs/>
                <w:color w:val="000000"/>
                <w:lang w:val="es-AR"/>
              </w:rPr>
            </w:rPrChange>
          </w:rPr>
          <w:delText>N</w:delText>
        </w:r>
        <w:r w:rsidRPr="004F349E" w:rsidDel="00E326C8">
          <w:rPr>
            <w:rFonts w:ascii="Arial Narrow" w:hAnsi="Arial Narrow" w:cs="TimesNewRoman"/>
            <w:color w:val="000000"/>
            <w:lang w:val="es-ES"/>
            <w:rPrChange w:id="6506" w:author="Ernesto del Puerto" w:date="2022-01-02T21:32:00Z">
              <w:rPr>
                <w:rFonts w:ascii="Arial Narrow" w:hAnsi="Arial Narrow" w:cs="TimesNewRoman"/>
                <w:color w:val="000000"/>
                <w:lang w:val="es-AR"/>
              </w:rPr>
            </w:rPrChange>
          </w:rPr>
          <w:delText>.</w:delText>
        </w:r>
      </w:del>
    </w:p>
    <w:p w14:paraId="230412B8" w14:textId="6D7B9CAD" w:rsidR="00D122B2" w:rsidRPr="004F349E" w:rsidDel="00E326C8" w:rsidRDefault="00D122B2" w:rsidP="00D122B2">
      <w:pPr>
        <w:autoSpaceDE w:val="0"/>
        <w:autoSpaceDN w:val="0"/>
        <w:adjustRightInd w:val="0"/>
        <w:spacing w:before="240"/>
        <w:rPr>
          <w:del w:id="6507" w:author="Ernesto del Puerto" w:date="2022-01-02T19:47:00Z"/>
          <w:rFonts w:ascii="Arial Narrow" w:hAnsi="Arial Narrow" w:cs="TimesNewRoman"/>
          <w:color w:val="000000"/>
          <w:lang w:val="es-ES"/>
          <w:rPrChange w:id="6508" w:author="Ernesto del Puerto" w:date="2022-01-02T21:32:00Z">
            <w:rPr>
              <w:del w:id="6509" w:author="Ernesto del Puerto" w:date="2022-01-02T19:47:00Z"/>
              <w:rFonts w:ascii="Arial Narrow" w:hAnsi="Arial Narrow" w:cs="TimesNewRoman"/>
              <w:color w:val="000000"/>
              <w:lang w:val="es-AR"/>
            </w:rPr>
          </w:rPrChange>
        </w:rPr>
      </w:pPr>
      <w:del w:id="6510" w:author="Ernesto del Puerto" w:date="2022-01-02T19:47:00Z">
        <w:r w:rsidRPr="004F349E" w:rsidDel="00E326C8">
          <w:rPr>
            <w:rFonts w:ascii="Arial Narrow" w:hAnsi="Arial Narrow" w:cs="TimesNewRoman"/>
            <w:color w:val="000000"/>
            <w:lang w:val="es-ES"/>
            <w:rPrChange w:id="6511" w:author="Ernesto del Puerto" w:date="2022-01-02T21:32:00Z">
              <w:rPr>
                <w:rFonts w:ascii="Arial Narrow" w:hAnsi="Arial Narrow" w:cs="TimesNewRoman"/>
                <w:color w:val="000000"/>
                <w:lang w:val="es-AR"/>
              </w:rPr>
            </w:rPrChange>
          </w:rPr>
          <w:delText xml:space="preserve">Si tenemos un conjunto de </w:delText>
        </w:r>
        <w:r w:rsidRPr="004F349E" w:rsidDel="00E326C8">
          <w:rPr>
            <w:rFonts w:ascii="Arial Narrow" w:hAnsi="Arial Narrow" w:cs="TimesNewRoman"/>
            <w:color w:val="000000"/>
            <w:lang w:val="es-ES"/>
            <w:rPrChange w:id="6512" w:author="Ernesto del Puerto" w:date="2022-01-02T21:32:00Z">
              <w:rPr>
                <w:rFonts w:ascii="Arial Narrow" w:hAnsi="Arial Narrow" w:cs="TimesNewRoman"/>
                <w:b/>
                <w:bCs/>
                <w:i/>
                <w:iCs/>
                <w:color w:val="000000"/>
                <w:lang w:val="es-AR"/>
              </w:rPr>
            </w:rPrChange>
          </w:rPr>
          <w:delText>M</w:delText>
        </w:r>
        <w:r w:rsidRPr="004F349E" w:rsidDel="00E326C8">
          <w:rPr>
            <w:rFonts w:ascii="Arial Narrow" w:hAnsi="Arial Narrow" w:cs="TimesNewRoman"/>
            <w:color w:val="000000"/>
            <w:lang w:val="es-ES"/>
            <w:rPrChange w:id="6513" w:author="Ernesto del Puerto" w:date="2022-01-02T21:32:00Z">
              <w:rPr>
                <w:rFonts w:ascii="Arial Narrow" w:hAnsi="Arial Narrow" w:cs="TimesNewRoman"/>
                <w:b/>
                <w:bCs/>
                <w:color w:val="000000"/>
                <w:lang w:val="es-AR"/>
              </w:rPr>
            </w:rPrChange>
          </w:rPr>
          <w:delText xml:space="preserve"> datos de entrenamiento</w:delText>
        </w:r>
        <w:r w:rsidRPr="004F349E" w:rsidDel="00E326C8">
          <w:rPr>
            <w:rFonts w:ascii="Arial Narrow" w:hAnsi="Arial Narrow" w:cs="TimesNewRoman"/>
            <w:color w:val="000000"/>
            <w:lang w:val="es-ES"/>
            <w:rPrChange w:id="6514" w:author="Ernesto del Puerto" w:date="2022-01-02T21:32:00Z">
              <w:rPr>
                <w:rFonts w:ascii="Arial Narrow" w:hAnsi="Arial Narrow" w:cs="TimesNewRoman"/>
                <w:color w:val="000000"/>
                <w:lang w:val="es-AR"/>
              </w:rPr>
            </w:rPrChange>
          </w:rPr>
          <w:delText xml:space="preserve">, la </w:delText>
        </w:r>
        <w:r w:rsidRPr="004F349E" w:rsidDel="00E326C8">
          <w:rPr>
            <w:rFonts w:ascii="Arial Narrow" w:hAnsi="Arial Narrow" w:cs="TimesNewRoman"/>
            <w:color w:val="000000"/>
            <w:lang w:val="es-ES"/>
            <w:rPrChange w:id="6515" w:author="Ernesto del Puerto" w:date="2022-01-02T21:32:00Z">
              <w:rPr>
                <w:rFonts w:ascii="Arial Narrow" w:hAnsi="Arial Narrow" w:cs="TimesNewRoman"/>
                <w:b/>
                <w:bCs/>
                <w:color w:val="000000"/>
                <w:lang w:val="es-AR"/>
              </w:rPr>
            </w:rPrChange>
          </w:rPr>
          <w:delText>salida</w:delText>
        </w:r>
        <w:r w:rsidRPr="004F349E" w:rsidDel="00E326C8">
          <w:rPr>
            <w:rFonts w:ascii="Arial Narrow" w:hAnsi="Arial Narrow" w:cs="TimesNewRoman"/>
            <w:color w:val="000000"/>
            <w:lang w:val="es-ES"/>
            <w:rPrChange w:id="6516" w:author="Ernesto del Puerto" w:date="2022-01-02T21:32:00Z">
              <w:rPr>
                <w:rFonts w:ascii="Arial Narrow" w:hAnsi="Arial Narrow" w:cs="TimesNewRoman"/>
                <w:color w:val="000000"/>
                <w:lang w:val="es-AR"/>
              </w:rPr>
            </w:rPrChange>
          </w:rPr>
          <w:delText xml:space="preserve"> deberá ser </w:delText>
        </w:r>
        <w:r w:rsidRPr="004F349E" w:rsidDel="00E326C8">
          <w:rPr>
            <w:rFonts w:ascii="Arial Narrow" w:hAnsi="Arial Narrow" w:cs="TimesNewRoman"/>
            <w:color w:val="000000"/>
            <w:lang w:val="es-ES"/>
            <w:rPrChange w:id="6517" w:author="Ernesto del Puerto" w:date="2022-01-02T21:32:00Z">
              <w:rPr>
                <w:rFonts w:ascii="Arial Narrow" w:hAnsi="Arial Narrow" w:cs="TimesNewRoman"/>
                <w:b/>
                <w:bCs/>
                <w:color w:val="000000"/>
                <w:lang w:val="es-AR"/>
              </w:rPr>
            </w:rPrChange>
          </w:rPr>
          <w:delText xml:space="preserve">de </w:delText>
        </w:r>
        <w:r w:rsidRPr="004F349E" w:rsidDel="00E326C8">
          <w:rPr>
            <w:rFonts w:ascii="Arial Narrow" w:hAnsi="Arial Narrow" w:cs="TimesNewRoman"/>
            <w:color w:val="000000"/>
            <w:lang w:val="es-ES"/>
            <w:rPrChange w:id="6518" w:author="Ernesto del Puerto" w:date="2022-01-02T21:32:00Z">
              <w:rPr>
                <w:rFonts w:ascii="Arial Narrow" w:hAnsi="Arial Narrow" w:cs="TimesNewRoman"/>
                <w:b/>
                <w:bCs/>
                <w:i/>
                <w:iCs/>
                <w:color w:val="000000"/>
                <w:lang w:val="es-AR"/>
              </w:rPr>
            </w:rPrChange>
          </w:rPr>
          <w:delText>M</w:delText>
        </w:r>
        <w:r w:rsidRPr="004F349E" w:rsidDel="00E326C8">
          <w:rPr>
            <w:rFonts w:ascii="Arial Narrow" w:hAnsi="Arial Narrow" w:cs="TimesNewRoman"/>
            <w:color w:val="000000"/>
            <w:lang w:val="es-ES"/>
            <w:rPrChange w:id="6519" w:author="Ernesto del Puerto" w:date="2022-01-02T21:32:00Z">
              <w:rPr>
                <w:rFonts w:ascii="Arial Narrow" w:hAnsi="Arial Narrow" w:cs="TimesNewRoman"/>
                <w:b/>
                <w:bCs/>
                <w:color w:val="000000"/>
                <w:lang w:val="es-AR"/>
              </w:rPr>
            </w:rPrChange>
          </w:rPr>
          <w:delText xml:space="preserve"> neuronas</w:delText>
        </w:r>
        <w:r w:rsidRPr="004F349E" w:rsidDel="00E326C8">
          <w:rPr>
            <w:rFonts w:ascii="Arial Narrow" w:hAnsi="Arial Narrow" w:cs="TimesNewRoman"/>
            <w:color w:val="000000"/>
            <w:lang w:val="es-ES"/>
            <w:rPrChange w:id="6520" w:author="Ernesto del Puerto" w:date="2022-01-02T21:32:00Z">
              <w:rPr>
                <w:rFonts w:ascii="Arial Narrow" w:hAnsi="Arial Narrow" w:cs="TimesNewRoman"/>
                <w:color w:val="000000"/>
                <w:lang w:val="es-AR"/>
              </w:rPr>
            </w:rPrChange>
          </w:rPr>
          <w:delText>.</w:delText>
        </w:r>
      </w:del>
    </w:p>
    <w:p w14:paraId="6E4EECA4" w14:textId="163BCC9C" w:rsidR="00D122B2" w:rsidRPr="004F349E" w:rsidDel="00E326C8" w:rsidRDefault="00D122B2" w:rsidP="00D122B2">
      <w:pPr>
        <w:autoSpaceDE w:val="0"/>
        <w:autoSpaceDN w:val="0"/>
        <w:adjustRightInd w:val="0"/>
        <w:spacing w:before="240"/>
        <w:rPr>
          <w:del w:id="6521" w:author="Ernesto del Puerto" w:date="2022-01-02T19:47:00Z"/>
          <w:rFonts w:ascii="Arial Narrow" w:hAnsi="Arial Narrow" w:cs="TimesNewRoman"/>
          <w:color w:val="000000"/>
          <w:lang w:val="es-ES"/>
          <w:rPrChange w:id="6522" w:author="Ernesto del Puerto" w:date="2022-01-02T21:32:00Z">
            <w:rPr>
              <w:del w:id="6523" w:author="Ernesto del Puerto" w:date="2022-01-02T19:47:00Z"/>
              <w:rFonts w:ascii="Arial Narrow" w:hAnsi="Arial Narrow" w:cs="TimesNewRoman"/>
              <w:color w:val="000000"/>
              <w:lang w:val="es-AR"/>
            </w:rPr>
          </w:rPrChange>
        </w:rPr>
      </w:pPr>
      <w:del w:id="6524" w:author="Ernesto del Puerto" w:date="2022-01-02T19:47:00Z">
        <w:r w:rsidRPr="004F349E" w:rsidDel="00E326C8">
          <w:rPr>
            <w:rFonts w:ascii="Arial Narrow" w:hAnsi="Arial Narrow" w:cs="TimesNewRoman"/>
            <w:color w:val="000000"/>
            <w:lang w:val="es-ES"/>
            <w:rPrChange w:id="6525" w:author="Ernesto del Puerto" w:date="2022-01-02T21:32:00Z">
              <w:rPr>
                <w:rFonts w:ascii="Arial Narrow" w:hAnsi="Arial Narrow" w:cs="TimesNewRoman"/>
                <w:color w:val="000000"/>
                <w:lang w:val="es-AR"/>
              </w:rPr>
            </w:rPrChange>
          </w:rPr>
          <w:delText xml:space="preserve">Una red </w:delText>
        </w:r>
        <w:r w:rsidRPr="004F349E" w:rsidDel="00E326C8">
          <w:rPr>
            <w:rFonts w:ascii="Arial Narrow" w:hAnsi="Arial Narrow" w:cs="TimesNewRoman"/>
            <w:color w:val="000000"/>
            <w:lang w:val="es-ES"/>
            <w:rPrChange w:id="6526" w:author="Ernesto del Puerto" w:date="2022-01-02T21:32:00Z">
              <w:rPr>
                <w:rFonts w:ascii="Arial Narrow" w:hAnsi="Arial Narrow" w:cs="TimesNewRoman"/>
                <w:b/>
                <w:bCs/>
                <w:color w:val="000000"/>
                <w:lang w:val="es-AR"/>
              </w:rPr>
            </w:rPrChange>
          </w:rPr>
          <w:delText>simple</w:delText>
        </w:r>
        <w:r w:rsidRPr="004F349E" w:rsidDel="00E326C8">
          <w:rPr>
            <w:rFonts w:ascii="Arial Narrow" w:hAnsi="Arial Narrow" w:cs="TimesNewRoman"/>
            <w:color w:val="000000"/>
            <w:lang w:val="es-ES"/>
            <w:rPrChange w:id="6527" w:author="Ernesto del Puerto" w:date="2022-01-02T21:32:00Z">
              <w:rPr>
                <w:rFonts w:ascii="Arial Narrow" w:hAnsi="Arial Narrow" w:cs="TimesNewRoman"/>
                <w:color w:val="000000"/>
                <w:lang w:val="es-AR"/>
              </w:rPr>
            </w:rPrChange>
          </w:rPr>
          <w:delText xml:space="preserve"> tendrá sólo dos capas y una red </w:delText>
        </w:r>
        <w:r w:rsidRPr="004F349E" w:rsidDel="00E326C8">
          <w:rPr>
            <w:rFonts w:ascii="Arial Narrow" w:hAnsi="Arial Narrow" w:cs="TimesNewRoman"/>
            <w:color w:val="000000"/>
            <w:lang w:val="es-ES"/>
            <w:rPrChange w:id="6528" w:author="Ernesto del Puerto" w:date="2022-01-02T21:32:00Z">
              <w:rPr>
                <w:rFonts w:ascii="Arial Narrow" w:hAnsi="Arial Narrow" w:cs="TimesNewRoman"/>
                <w:b/>
                <w:bCs/>
                <w:color w:val="000000"/>
                <w:lang w:val="es-AR"/>
              </w:rPr>
            </w:rPrChange>
          </w:rPr>
          <w:delText>profunda</w:delText>
        </w:r>
        <w:r w:rsidRPr="004F349E" w:rsidDel="00E326C8">
          <w:rPr>
            <w:rFonts w:ascii="Arial Narrow" w:hAnsi="Arial Narrow" w:cs="TimesNewRoman"/>
            <w:color w:val="000000"/>
            <w:lang w:val="es-ES"/>
            <w:rPrChange w:id="6529" w:author="Ernesto del Puerto" w:date="2022-01-02T21:32:00Z">
              <w:rPr>
                <w:rFonts w:ascii="Arial Narrow" w:hAnsi="Arial Narrow" w:cs="TimesNewRoman"/>
                <w:color w:val="000000"/>
                <w:lang w:val="es-AR"/>
              </w:rPr>
            </w:rPrChange>
          </w:rPr>
          <w:delText xml:space="preserve"> varias.</w:delText>
        </w:r>
      </w:del>
    </w:p>
    <w:p w14:paraId="64D93A93" w14:textId="23D6EF66" w:rsidR="00D122B2" w:rsidRPr="004F349E" w:rsidDel="00E326C8" w:rsidRDefault="00D122B2" w:rsidP="00D122B2">
      <w:pPr>
        <w:autoSpaceDE w:val="0"/>
        <w:autoSpaceDN w:val="0"/>
        <w:adjustRightInd w:val="0"/>
        <w:spacing w:before="240"/>
        <w:rPr>
          <w:del w:id="6530" w:author="Ernesto del Puerto" w:date="2022-01-02T19:47:00Z"/>
          <w:rFonts w:ascii="Arial Narrow" w:hAnsi="Arial Narrow" w:cs="TimesNewRoman"/>
          <w:color w:val="000000"/>
          <w:lang w:val="es-ES"/>
          <w:rPrChange w:id="6531" w:author="Ernesto del Puerto" w:date="2022-01-02T21:32:00Z">
            <w:rPr>
              <w:del w:id="6532" w:author="Ernesto del Puerto" w:date="2022-01-02T19:47:00Z"/>
              <w:rFonts w:ascii="Arial Narrow" w:hAnsi="Arial Narrow" w:cs="TimesNewRoman"/>
              <w:color w:val="000000"/>
              <w:lang w:val="es-AR"/>
            </w:rPr>
          </w:rPrChange>
        </w:rPr>
      </w:pPr>
      <w:del w:id="6533" w:author="Ernesto del Puerto" w:date="2022-01-02T19:47:00Z">
        <w:r w:rsidRPr="004F349E" w:rsidDel="00E326C8">
          <w:rPr>
            <w:rFonts w:ascii="Arial Narrow" w:hAnsi="Arial Narrow" w:cs="TimesNewRoman"/>
            <w:color w:val="000000"/>
            <w:lang w:val="es-ES"/>
            <w:rPrChange w:id="6534" w:author="Ernesto del Puerto" w:date="2022-01-02T21:32:00Z">
              <w:rPr>
                <w:rFonts w:ascii="Arial Narrow" w:hAnsi="Arial Narrow" w:cs="TimesNewRoman"/>
                <w:color w:val="000000"/>
                <w:lang w:val="es-AR"/>
              </w:rPr>
            </w:rPrChange>
          </w:rPr>
          <w:delText>Un primer paso es tener un buen conjunto de datos de entrenamiento debidamente etiquetados.</w:delText>
        </w:r>
      </w:del>
    </w:p>
    <w:p w14:paraId="7CA901ED" w14:textId="551A9FAC" w:rsidR="00D122B2" w:rsidRPr="004F349E" w:rsidDel="00E326C8" w:rsidRDefault="00D122B2" w:rsidP="00D122B2">
      <w:pPr>
        <w:autoSpaceDE w:val="0"/>
        <w:autoSpaceDN w:val="0"/>
        <w:adjustRightInd w:val="0"/>
        <w:spacing w:before="240"/>
        <w:rPr>
          <w:del w:id="6535" w:author="Ernesto del Puerto" w:date="2022-01-02T19:47:00Z"/>
          <w:rFonts w:ascii="Arial Narrow" w:hAnsi="Arial Narrow" w:cs="TimesNewRoman"/>
          <w:color w:val="000000"/>
          <w:lang w:val="es-ES"/>
          <w:rPrChange w:id="6536" w:author="Ernesto del Puerto" w:date="2022-01-02T21:32:00Z">
            <w:rPr>
              <w:del w:id="6537" w:author="Ernesto del Puerto" w:date="2022-01-02T19:47:00Z"/>
              <w:rFonts w:ascii="Arial Narrow" w:hAnsi="Arial Narrow" w:cs="TimesNewRoman"/>
              <w:color w:val="000000"/>
              <w:lang w:val="es-AR"/>
            </w:rPr>
          </w:rPrChange>
        </w:rPr>
      </w:pPr>
      <w:del w:id="6538" w:author="Ernesto del Puerto" w:date="2022-01-02T19:47:00Z">
        <w:r w:rsidRPr="004F349E" w:rsidDel="00E326C8">
          <w:rPr>
            <w:rFonts w:ascii="Arial Narrow" w:hAnsi="Arial Narrow" w:cs="TimesNewRoman"/>
            <w:color w:val="000000"/>
            <w:lang w:val="es-ES"/>
            <w:rPrChange w:id="6539" w:author="Ernesto del Puerto" w:date="2022-01-02T21:32:00Z">
              <w:rPr>
                <w:rFonts w:ascii="Arial Narrow" w:hAnsi="Arial Narrow" w:cs="TimesNewRoman"/>
                <w:color w:val="000000"/>
                <w:lang w:val="es-AR"/>
              </w:rPr>
            </w:rPrChange>
          </w:rPr>
          <w:delText>Cada neurona actúa como una función simple y una red se entrena a si misma hasta que el error esté por debajo de un cierto valor.</w:delText>
        </w:r>
      </w:del>
    </w:p>
    <w:p w14:paraId="7ABBC9D8" w14:textId="4CEF070D" w:rsidR="00D122B2" w:rsidRPr="004F349E" w:rsidDel="00E326C8" w:rsidRDefault="00D122B2" w:rsidP="00D122B2">
      <w:pPr>
        <w:autoSpaceDE w:val="0"/>
        <w:autoSpaceDN w:val="0"/>
        <w:adjustRightInd w:val="0"/>
        <w:spacing w:before="240"/>
        <w:rPr>
          <w:del w:id="6540" w:author="Ernesto del Puerto" w:date="2022-01-02T19:47:00Z"/>
          <w:rFonts w:ascii="Arial Narrow" w:hAnsi="Arial Narrow" w:cs="TimesNewRoman"/>
          <w:color w:val="000000"/>
          <w:lang w:val="es-ES"/>
          <w:rPrChange w:id="6541" w:author="Ernesto del Puerto" w:date="2022-01-02T21:32:00Z">
            <w:rPr>
              <w:del w:id="6542" w:author="Ernesto del Puerto" w:date="2022-01-02T19:47:00Z"/>
              <w:rFonts w:ascii="Arial Narrow" w:hAnsi="Arial Narrow" w:cs="TimesNewRoman"/>
              <w:color w:val="000000"/>
              <w:lang w:val="es-AR"/>
            </w:rPr>
          </w:rPrChange>
        </w:rPr>
      </w:pPr>
      <w:del w:id="6543" w:author="Ernesto del Puerto" w:date="2022-01-02T19:47:00Z">
        <w:r w:rsidRPr="004F349E" w:rsidDel="00E326C8">
          <w:rPr>
            <w:rFonts w:ascii="Arial Narrow" w:hAnsi="Arial Narrow" w:cs="TimesNewRoman"/>
            <w:color w:val="000000"/>
            <w:lang w:val="es-ES"/>
            <w:rPrChange w:id="6544" w:author="Ernesto del Puerto" w:date="2022-01-02T21:32:00Z">
              <w:rPr>
                <w:rFonts w:ascii="Arial Narrow" w:hAnsi="Arial Narrow" w:cs="TimesNewRoman"/>
                <w:color w:val="000000"/>
                <w:lang w:val="es-AR"/>
              </w:rPr>
            </w:rPrChange>
          </w:rPr>
          <w:delText>El error es básicamente la diferencia entre la salida estimada como prevista y la actual.</w:delText>
        </w:r>
      </w:del>
    </w:p>
    <w:p w14:paraId="113B6147" w14:textId="763EA2AC" w:rsidR="00D122B2" w:rsidRPr="004F349E" w:rsidDel="00E326C8" w:rsidRDefault="00D122B2" w:rsidP="00D122B2">
      <w:pPr>
        <w:pStyle w:val="Ttulo1"/>
        <w:numPr>
          <w:ilvl w:val="0"/>
          <w:numId w:val="1"/>
        </w:numPr>
        <w:rPr>
          <w:del w:id="6545" w:author="Ernesto del Puerto" w:date="2022-01-02T19:47:00Z"/>
          <w:rFonts w:ascii="Arial Narrow" w:eastAsia="Times New Roman" w:hAnsi="Arial Narrow" w:cs="TimesNewRoman"/>
          <w:color w:val="000000"/>
          <w:sz w:val="24"/>
          <w:szCs w:val="24"/>
          <w:lang w:val="es-ES"/>
          <w:rPrChange w:id="6546" w:author="Ernesto del Puerto" w:date="2022-01-02T21:32:00Z">
            <w:rPr>
              <w:del w:id="6547" w:author="Ernesto del Puerto" w:date="2022-01-02T19:47:00Z"/>
              <w:rFonts w:ascii="Arial Narrow" w:eastAsia="Times New Roman" w:hAnsi="Arial Narrow" w:cs="CourierNewPSMT"/>
              <w:b/>
              <w:color w:val="000000"/>
              <w:sz w:val="28"/>
              <w:szCs w:val="28"/>
              <w:lang w:val="es-ES"/>
            </w:rPr>
          </w:rPrChange>
        </w:rPr>
      </w:pPr>
      <w:bookmarkStart w:id="6548" w:name="_Toc30338625"/>
      <w:del w:id="6549" w:author="Ernesto del Puerto" w:date="2022-01-02T19:47:00Z">
        <w:r w:rsidRPr="004F349E" w:rsidDel="00E326C8">
          <w:rPr>
            <w:rFonts w:ascii="Arial Narrow" w:hAnsi="Arial Narrow" w:cs="TimesNewRoman"/>
            <w:color w:val="000000"/>
            <w:sz w:val="24"/>
            <w:szCs w:val="24"/>
            <w:lang w:val="es-ES"/>
            <w:rPrChange w:id="6550" w:author="Ernesto del Puerto" w:date="2022-01-02T21:32:00Z">
              <w:rPr>
                <w:rFonts w:ascii="Arial Narrow" w:hAnsi="Arial Narrow" w:cs="CourierNewPSMT"/>
                <w:b/>
                <w:color w:val="000000"/>
                <w:sz w:val="28"/>
                <w:szCs w:val="28"/>
                <w:lang w:val="es-ES"/>
              </w:rPr>
            </w:rPrChange>
          </w:rPr>
          <w:delText>Perceptrón</w:delText>
        </w:r>
        <w:bookmarkEnd w:id="6548"/>
      </w:del>
    </w:p>
    <w:p w14:paraId="2E0F935F" w14:textId="2868FFBA" w:rsidR="00D122B2" w:rsidRPr="004F349E" w:rsidDel="00E326C8" w:rsidRDefault="00D122B2" w:rsidP="00D122B2">
      <w:pPr>
        <w:autoSpaceDE w:val="0"/>
        <w:autoSpaceDN w:val="0"/>
        <w:adjustRightInd w:val="0"/>
        <w:spacing w:before="240"/>
        <w:rPr>
          <w:del w:id="6551" w:author="Ernesto del Puerto" w:date="2022-01-02T19:47:00Z"/>
          <w:rFonts w:ascii="Arial Narrow" w:hAnsi="Arial Narrow" w:cs="TimesNewRoman"/>
          <w:color w:val="000000"/>
          <w:lang w:val="es-ES"/>
          <w:rPrChange w:id="6552" w:author="Ernesto del Puerto" w:date="2022-01-02T21:32:00Z">
            <w:rPr>
              <w:del w:id="6553" w:author="Ernesto del Puerto" w:date="2022-01-02T19:47:00Z"/>
              <w:rFonts w:ascii="Arial Narrow" w:hAnsi="Arial Narrow" w:cs="TimesNewRoman"/>
              <w:color w:val="000000"/>
              <w:lang w:val="es-AR"/>
            </w:rPr>
          </w:rPrChange>
        </w:rPr>
      </w:pPr>
      <w:del w:id="6554" w:author="Ernesto del Puerto" w:date="2022-01-02T19:47:00Z">
        <w:r w:rsidRPr="004F349E" w:rsidDel="00E326C8">
          <w:rPr>
            <w:rFonts w:ascii="Arial Narrow" w:hAnsi="Arial Narrow" w:cs="TimesNewRoman"/>
            <w:color w:val="000000"/>
            <w:lang w:val="es-ES"/>
            <w:rPrChange w:id="6555" w:author="Ernesto del Puerto" w:date="2022-01-02T21:32:00Z">
              <w:rPr>
                <w:rFonts w:ascii="Arial Narrow" w:hAnsi="Arial Narrow" w:cs="TimesNewRoman"/>
                <w:color w:val="000000"/>
                <w:lang w:val="es-AR"/>
              </w:rPr>
            </w:rPrChange>
          </w:rPr>
          <w:delText>Un perceptrón es un bloque de una red neuronal.</w:delText>
        </w:r>
      </w:del>
    </w:p>
    <w:p w14:paraId="26956E4B" w14:textId="71821F39" w:rsidR="00D122B2" w:rsidRPr="004F349E" w:rsidDel="00E326C8" w:rsidRDefault="00D122B2" w:rsidP="00D122B2">
      <w:pPr>
        <w:autoSpaceDE w:val="0"/>
        <w:autoSpaceDN w:val="0"/>
        <w:adjustRightInd w:val="0"/>
        <w:spacing w:before="240"/>
        <w:rPr>
          <w:del w:id="6556" w:author="Ernesto del Puerto" w:date="2022-01-02T19:47:00Z"/>
          <w:rFonts w:ascii="Arial Narrow" w:hAnsi="Arial Narrow" w:cs="TimesNewRoman"/>
          <w:color w:val="000000"/>
          <w:lang w:val="es-ES"/>
          <w:rPrChange w:id="6557" w:author="Ernesto del Puerto" w:date="2022-01-02T21:32:00Z">
            <w:rPr>
              <w:del w:id="6558" w:author="Ernesto del Puerto" w:date="2022-01-02T19:47:00Z"/>
              <w:rFonts w:ascii="Arial Narrow" w:hAnsi="Arial Narrow" w:cs="TimesNewRoman"/>
              <w:color w:val="000000"/>
              <w:lang w:val="es-AR"/>
            </w:rPr>
          </w:rPrChange>
        </w:rPr>
      </w:pPr>
      <w:del w:id="6559" w:author="Ernesto del Puerto" w:date="2022-01-02T19:47:00Z">
        <w:r w:rsidRPr="004F349E" w:rsidDel="00E326C8">
          <w:rPr>
            <w:rFonts w:ascii="Arial Narrow" w:hAnsi="Arial Narrow" w:cs="TimesNewRoman"/>
            <w:color w:val="000000"/>
            <w:lang w:val="es-ES"/>
            <w:rPrChange w:id="6560" w:author="Ernesto del Puerto" w:date="2022-01-02T21:32:00Z">
              <w:rPr>
                <w:rFonts w:ascii="Arial Narrow" w:hAnsi="Arial Narrow" w:cs="TimesNewRoman"/>
                <w:color w:val="000000"/>
                <w:lang w:val="es-AR"/>
              </w:rPr>
            </w:rPrChange>
          </w:rPr>
          <w:delText>Es una simple neurona que recibe los inputs, realiza algunos cómputos sobre ellos y genera algún output.</w:delText>
        </w:r>
      </w:del>
    </w:p>
    <w:p w14:paraId="4DB4F15C" w14:textId="7427D0F7" w:rsidR="00D122B2" w:rsidRPr="004F349E" w:rsidDel="00E326C8" w:rsidRDefault="00D122B2" w:rsidP="00D122B2">
      <w:pPr>
        <w:autoSpaceDE w:val="0"/>
        <w:autoSpaceDN w:val="0"/>
        <w:adjustRightInd w:val="0"/>
        <w:spacing w:before="240"/>
        <w:rPr>
          <w:del w:id="6561" w:author="Ernesto del Puerto" w:date="2022-01-02T19:47:00Z"/>
          <w:rFonts w:ascii="Arial Narrow" w:hAnsi="Arial Narrow" w:cs="TimesNewRoman"/>
          <w:color w:val="000000"/>
          <w:lang w:val="es-ES"/>
          <w:rPrChange w:id="6562" w:author="Ernesto del Puerto" w:date="2022-01-02T21:32:00Z">
            <w:rPr>
              <w:del w:id="6563" w:author="Ernesto del Puerto" w:date="2022-01-02T19:47:00Z"/>
              <w:rFonts w:ascii="Arial Narrow" w:hAnsi="Arial Narrow" w:cs="TimesNewRoman"/>
              <w:color w:val="000000"/>
              <w:lang w:val="es-AR"/>
            </w:rPr>
          </w:rPrChange>
        </w:rPr>
      </w:pPr>
      <w:del w:id="6564" w:author="Ernesto del Puerto" w:date="2022-01-02T19:47:00Z">
        <w:r w:rsidRPr="004F349E" w:rsidDel="00E326C8">
          <w:rPr>
            <w:rFonts w:ascii="Arial Narrow" w:hAnsi="Arial Narrow" w:cs="TimesNewRoman"/>
            <w:color w:val="000000"/>
            <w:lang w:val="es-ES"/>
            <w:rPrChange w:id="6565" w:author="Ernesto del Puerto" w:date="2022-01-02T21:32:00Z">
              <w:rPr>
                <w:rFonts w:ascii="Arial Narrow" w:hAnsi="Arial Narrow" w:cs="TimesNewRoman"/>
                <w:color w:val="000000"/>
                <w:lang w:val="es-AR"/>
              </w:rPr>
            </w:rPrChange>
          </w:rPr>
          <w:delText>Usa una simple función lineal para para tomar una decisión.</w:delText>
        </w:r>
      </w:del>
    </w:p>
    <w:p w14:paraId="319C4684" w14:textId="316DAF82" w:rsidR="00D122B2" w:rsidRPr="004F349E" w:rsidDel="00E326C8" w:rsidRDefault="00D122B2" w:rsidP="00D122B2">
      <w:pPr>
        <w:autoSpaceDE w:val="0"/>
        <w:autoSpaceDN w:val="0"/>
        <w:adjustRightInd w:val="0"/>
        <w:spacing w:before="240"/>
        <w:rPr>
          <w:del w:id="6566" w:author="Ernesto del Puerto" w:date="2022-01-02T19:47:00Z"/>
          <w:rFonts w:ascii="Arial Narrow" w:hAnsi="Arial Narrow" w:cs="TimesNewRoman"/>
          <w:color w:val="000000"/>
          <w:lang w:val="es-ES"/>
          <w:rPrChange w:id="6567" w:author="Ernesto del Puerto" w:date="2022-01-02T21:32:00Z">
            <w:rPr>
              <w:del w:id="6568" w:author="Ernesto del Puerto" w:date="2022-01-02T19:47:00Z"/>
              <w:rFonts w:ascii="Arial Narrow" w:hAnsi="Arial Narrow" w:cs="TimesNewRoman"/>
              <w:color w:val="000000"/>
              <w:lang w:val="es-AR"/>
            </w:rPr>
          </w:rPrChange>
        </w:rPr>
      </w:pPr>
      <w:del w:id="6569" w:author="Ernesto del Puerto" w:date="2022-01-02T19:47:00Z">
        <w:r w:rsidRPr="004F349E" w:rsidDel="00E326C8">
          <w:rPr>
            <w:rFonts w:ascii="Arial Narrow" w:hAnsi="Arial Narrow" w:cs="TimesNewRoman"/>
            <w:color w:val="000000"/>
            <w:lang w:val="es-ES"/>
            <w:rPrChange w:id="6570" w:author="Ernesto del Puerto" w:date="2022-01-02T21:32:00Z">
              <w:rPr>
                <w:rFonts w:ascii="Arial Narrow" w:hAnsi="Arial Narrow" w:cs="TimesNewRoman"/>
                <w:color w:val="000000"/>
                <w:lang w:val="es-AR"/>
              </w:rPr>
            </w:rPrChange>
          </w:rPr>
          <w:delText xml:space="preserve">Supongamos tener un conjunto de datos de input de dimensión </w:delText>
        </w:r>
        <w:r w:rsidRPr="004F349E" w:rsidDel="00E326C8">
          <w:rPr>
            <w:rFonts w:ascii="Arial Narrow" w:hAnsi="Arial Narrow" w:cs="TimesNewRoman"/>
            <w:color w:val="000000"/>
            <w:lang w:val="es-ES"/>
            <w:rPrChange w:id="6571" w:author="Ernesto del Puerto" w:date="2022-01-02T21:32:00Z">
              <w:rPr>
                <w:rFonts w:ascii="Arial Narrow" w:hAnsi="Arial Narrow" w:cs="TimesNewRoman"/>
                <w:b/>
                <w:bCs/>
                <w:i/>
                <w:iCs/>
                <w:color w:val="000000"/>
                <w:lang w:val="es-AR"/>
              </w:rPr>
            </w:rPrChange>
          </w:rPr>
          <w:delText>N</w:delText>
        </w:r>
        <w:r w:rsidRPr="004F349E" w:rsidDel="00E326C8">
          <w:rPr>
            <w:rFonts w:ascii="Arial Narrow" w:hAnsi="Arial Narrow" w:cs="TimesNewRoman"/>
            <w:color w:val="000000"/>
            <w:lang w:val="es-ES"/>
            <w:rPrChange w:id="6572" w:author="Ernesto del Puerto" w:date="2022-01-02T21:32:00Z">
              <w:rPr>
                <w:rFonts w:ascii="Arial Narrow" w:hAnsi="Arial Narrow" w:cs="TimesNewRoman"/>
                <w:color w:val="000000"/>
                <w:lang w:val="es-AR"/>
              </w:rPr>
            </w:rPrChange>
          </w:rPr>
          <w:delText>.</w:delText>
        </w:r>
      </w:del>
    </w:p>
    <w:p w14:paraId="534A059A" w14:textId="15744F29" w:rsidR="00D122B2" w:rsidRPr="004F349E" w:rsidDel="00E326C8" w:rsidRDefault="00D122B2" w:rsidP="00D122B2">
      <w:pPr>
        <w:autoSpaceDE w:val="0"/>
        <w:autoSpaceDN w:val="0"/>
        <w:adjustRightInd w:val="0"/>
        <w:spacing w:before="240"/>
        <w:rPr>
          <w:del w:id="6573" w:author="Ernesto del Puerto" w:date="2022-01-02T19:47:00Z"/>
          <w:rFonts w:ascii="Arial Narrow" w:hAnsi="Arial Narrow" w:cs="TimesNewRoman"/>
          <w:color w:val="000000"/>
          <w:lang w:val="es-ES"/>
          <w:rPrChange w:id="6574" w:author="Ernesto del Puerto" w:date="2022-01-02T21:32:00Z">
            <w:rPr>
              <w:del w:id="6575" w:author="Ernesto del Puerto" w:date="2022-01-02T19:47:00Z"/>
              <w:rFonts w:ascii="Arial Narrow" w:hAnsi="Arial Narrow" w:cs="TimesNewRoman"/>
              <w:color w:val="000000"/>
              <w:lang w:val="es-AR"/>
            </w:rPr>
          </w:rPrChange>
        </w:rPr>
      </w:pPr>
      <w:del w:id="6576" w:author="Ernesto del Puerto" w:date="2022-01-02T19:47:00Z">
        <w:r w:rsidRPr="004F349E" w:rsidDel="00E326C8">
          <w:rPr>
            <w:rFonts w:ascii="Arial Narrow" w:hAnsi="Arial Narrow" w:cs="TimesNewRoman"/>
            <w:color w:val="000000"/>
            <w:lang w:val="es-ES"/>
            <w:rPrChange w:id="6577" w:author="Ernesto del Puerto" w:date="2022-01-02T21:32:00Z">
              <w:rPr>
                <w:rFonts w:ascii="Arial Narrow" w:hAnsi="Arial Narrow" w:cs="TimesNewRoman"/>
                <w:color w:val="000000"/>
                <w:lang w:val="es-AR"/>
              </w:rPr>
            </w:rPrChange>
          </w:rPr>
          <w:delText xml:space="preserve">Un perceptrón realiza el cómputo de la sumatoria de los pesos de eso </w:delText>
        </w:r>
        <w:r w:rsidRPr="004F349E" w:rsidDel="00E326C8">
          <w:rPr>
            <w:rFonts w:ascii="Arial Narrow" w:hAnsi="Arial Narrow" w:cs="TimesNewRoman"/>
            <w:color w:val="000000"/>
            <w:lang w:val="es-ES"/>
            <w:rPrChange w:id="6578" w:author="Ernesto del Puerto" w:date="2022-01-02T21:32:00Z">
              <w:rPr>
                <w:rFonts w:ascii="Arial Narrow" w:hAnsi="Arial Narrow" w:cs="TimesNewRoman"/>
                <w:b/>
                <w:bCs/>
                <w:i/>
                <w:iCs/>
                <w:color w:val="000000"/>
                <w:lang w:val="es-AR"/>
              </w:rPr>
            </w:rPrChange>
          </w:rPr>
          <w:delText>N</w:delText>
        </w:r>
        <w:r w:rsidRPr="004F349E" w:rsidDel="00E326C8">
          <w:rPr>
            <w:rFonts w:ascii="Arial Narrow" w:hAnsi="Arial Narrow" w:cs="TimesNewRoman"/>
            <w:color w:val="000000"/>
            <w:lang w:val="es-ES"/>
            <w:rPrChange w:id="6579" w:author="Ernesto del Puerto" w:date="2022-01-02T21:32:00Z">
              <w:rPr>
                <w:rFonts w:ascii="Arial Narrow" w:hAnsi="Arial Narrow" w:cs="TimesNewRoman"/>
                <w:color w:val="000000"/>
                <w:lang w:val="es-AR"/>
              </w:rPr>
            </w:rPrChange>
          </w:rPr>
          <w:delText xml:space="preserve"> datos de input, le agrega una constante y produce la salida.</w:delText>
        </w:r>
      </w:del>
    </w:p>
    <w:p w14:paraId="59C5C201" w14:textId="4F1EE7A5" w:rsidR="00D122B2" w:rsidRPr="004F349E" w:rsidDel="00E326C8" w:rsidRDefault="00D122B2" w:rsidP="00D122B2">
      <w:pPr>
        <w:autoSpaceDE w:val="0"/>
        <w:autoSpaceDN w:val="0"/>
        <w:adjustRightInd w:val="0"/>
        <w:spacing w:before="240"/>
        <w:rPr>
          <w:del w:id="6580" w:author="Ernesto del Puerto" w:date="2022-01-02T19:47:00Z"/>
          <w:rFonts w:ascii="Arial Narrow" w:hAnsi="Arial Narrow" w:cs="TimesNewRoman"/>
          <w:color w:val="000000"/>
          <w:lang w:val="es-ES"/>
          <w:rPrChange w:id="6581" w:author="Ernesto del Puerto" w:date="2022-01-02T21:32:00Z">
            <w:rPr>
              <w:del w:id="6582" w:author="Ernesto del Puerto" w:date="2022-01-02T19:47:00Z"/>
              <w:rFonts w:ascii="Arial Narrow" w:hAnsi="Arial Narrow" w:cs="TimesNewRoman"/>
              <w:color w:val="000000"/>
              <w:lang w:val="es-AR"/>
            </w:rPr>
          </w:rPrChange>
        </w:rPr>
      </w:pPr>
      <w:del w:id="6583" w:author="Ernesto del Puerto" w:date="2022-01-02T19:47:00Z">
        <w:r w:rsidRPr="004F349E" w:rsidDel="00E326C8">
          <w:rPr>
            <w:rFonts w:ascii="Arial Narrow" w:hAnsi="Arial Narrow" w:cs="TimesNewRoman"/>
            <w:color w:val="000000"/>
            <w:lang w:val="es-ES"/>
            <w:rPrChange w:id="6584" w:author="Ernesto del Puerto" w:date="2022-01-02T21:32:00Z">
              <w:rPr>
                <w:rFonts w:ascii="Arial Narrow" w:hAnsi="Arial Narrow" w:cs="TimesNewRoman"/>
                <w:color w:val="000000"/>
                <w:lang w:val="es-AR"/>
              </w:rPr>
            </w:rPrChange>
          </w:rPr>
          <w:delText xml:space="preserve">A dicha constante se dice que es el </w:delText>
        </w:r>
        <w:r w:rsidRPr="004F349E" w:rsidDel="00E326C8">
          <w:rPr>
            <w:rFonts w:ascii="Arial Narrow" w:hAnsi="Arial Narrow" w:cs="TimesNewRoman"/>
            <w:color w:val="000000"/>
            <w:lang w:val="es-ES"/>
            <w:rPrChange w:id="6585" w:author="Ernesto del Puerto" w:date="2022-01-02T21:32:00Z">
              <w:rPr>
                <w:rFonts w:ascii="Arial Narrow" w:hAnsi="Arial Narrow" w:cs="TimesNewRoman"/>
                <w:b/>
                <w:bCs/>
                <w:i/>
                <w:iCs/>
                <w:color w:val="000000"/>
                <w:lang w:val="es-AR"/>
              </w:rPr>
            </w:rPrChange>
          </w:rPr>
          <w:delText>bias</w:delText>
        </w:r>
        <w:r w:rsidRPr="004F349E" w:rsidDel="00E326C8">
          <w:rPr>
            <w:rFonts w:ascii="Arial Narrow" w:hAnsi="Arial Narrow" w:cs="TimesNewRoman"/>
            <w:color w:val="000000"/>
            <w:lang w:val="es-ES"/>
            <w:rPrChange w:id="6586" w:author="Ernesto del Puerto" w:date="2022-01-02T21:32:00Z">
              <w:rPr>
                <w:rFonts w:ascii="Arial Narrow" w:hAnsi="Arial Narrow" w:cs="TimesNewRoman"/>
                <w:color w:val="000000"/>
                <w:lang w:val="es-AR"/>
              </w:rPr>
            </w:rPrChange>
          </w:rPr>
          <w:delText xml:space="preserve"> de la neurona.</w:delText>
        </w:r>
      </w:del>
    </w:p>
    <w:p w14:paraId="457FB52E" w14:textId="0B182E3C" w:rsidR="008C0429" w:rsidRPr="004F349E" w:rsidDel="00E326C8" w:rsidRDefault="008C0429" w:rsidP="008C0429">
      <w:pPr>
        <w:pStyle w:val="Ttulo1"/>
        <w:numPr>
          <w:ilvl w:val="0"/>
          <w:numId w:val="1"/>
        </w:numPr>
        <w:rPr>
          <w:del w:id="6587" w:author="Ernesto del Puerto" w:date="2022-01-02T19:47:00Z"/>
          <w:rFonts w:ascii="Arial Narrow" w:eastAsia="Times New Roman" w:hAnsi="Arial Narrow" w:cs="TimesNewRoman"/>
          <w:color w:val="000000"/>
          <w:sz w:val="24"/>
          <w:szCs w:val="24"/>
          <w:lang w:val="es-ES"/>
          <w:rPrChange w:id="6588" w:author="Ernesto del Puerto" w:date="2022-01-02T21:32:00Z">
            <w:rPr>
              <w:del w:id="6589" w:author="Ernesto del Puerto" w:date="2022-01-02T19:47:00Z"/>
              <w:rFonts w:ascii="Arial Narrow" w:eastAsia="Times New Roman" w:hAnsi="Arial Narrow" w:cs="CourierNewPSMT"/>
              <w:b/>
              <w:color w:val="000000"/>
              <w:sz w:val="28"/>
              <w:szCs w:val="28"/>
              <w:lang w:val="es-ES"/>
            </w:rPr>
          </w:rPrChange>
        </w:rPr>
      </w:pPr>
      <w:bookmarkStart w:id="6590" w:name="_Toc91936718"/>
      <w:bookmarkStart w:id="6591" w:name="_Toc30338626"/>
      <w:bookmarkEnd w:id="6590"/>
      <w:del w:id="6592" w:author="Ernesto del Puerto" w:date="2022-01-02T19:47:00Z">
        <w:r w:rsidRPr="004F349E" w:rsidDel="00E326C8">
          <w:rPr>
            <w:rFonts w:ascii="Arial Narrow" w:hAnsi="Arial Narrow" w:cs="TimesNewRoman"/>
            <w:color w:val="000000"/>
            <w:sz w:val="24"/>
            <w:szCs w:val="24"/>
            <w:lang w:val="es-ES"/>
            <w:rPrChange w:id="6593" w:author="Ernesto del Puerto" w:date="2022-01-02T21:32:00Z">
              <w:rPr>
                <w:rFonts w:ascii="Arial Narrow" w:hAnsi="Arial Narrow" w:cs="CourierNewPSMT"/>
                <w:b/>
                <w:color w:val="000000"/>
                <w:sz w:val="28"/>
                <w:szCs w:val="28"/>
                <w:lang w:val="es-ES"/>
              </w:rPr>
            </w:rPrChange>
          </w:rPr>
          <w:delText>Qué tipo de matemática involucran las redes neuronales</w:delText>
        </w:r>
        <w:bookmarkEnd w:id="6591"/>
      </w:del>
    </w:p>
    <w:p w14:paraId="4F568099" w14:textId="0D89AA96" w:rsidR="008C0429" w:rsidDel="00E326C8" w:rsidRDefault="008C0429" w:rsidP="008C0429">
      <w:pPr>
        <w:autoSpaceDE w:val="0"/>
        <w:autoSpaceDN w:val="0"/>
        <w:adjustRightInd w:val="0"/>
        <w:spacing w:before="240"/>
        <w:rPr>
          <w:del w:id="6594" w:author="Ernesto del Puerto" w:date="2022-01-02T19:47:00Z"/>
          <w:rFonts w:ascii="Arial Narrow" w:hAnsi="Arial Narrow" w:cs="TimesNewRoman"/>
          <w:color w:val="000000"/>
          <w:lang w:val="es-ES"/>
        </w:rPr>
      </w:pPr>
      <w:del w:id="6595" w:author="Ernesto del Puerto" w:date="2022-01-02T19:47:00Z">
        <w:r w:rsidDel="00E326C8">
          <w:rPr>
            <w:rFonts w:ascii="Arial Narrow" w:hAnsi="Arial Narrow" w:cs="TimesNewRoman"/>
            <w:color w:val="000000"/>
            <w:lang w:val="es-ES"/>
          </w:rPr>
          <w:delText>Algunos de los objetivos de las redes neuronales tales como:</w:delText>
        </w:r>
      </w:del>
    </w:p>
    <w:p w14:paraId="44905415" w14:textId="49CF884D" w:rsidR="008C0429" w:rsidDel="00E326C8" w:rsidRDefault="008C0429" w:rsidP="008C0429">
      <w:pPr>
        <w:pStyle w:val="Prrafodelista"/>
        <w:numPr>
          <w:ilvl w:val="0"/>
          <w:numId w:val="61"/>
        </w:numPr>
        <w:autoSpaceDE w:val="0"/>
        <w:autoSpaceDN w:val="0"/>
        <w:adjustRightInd w:val="0"/>
        <w:spacing w:before="240"/>
        <w:rPr>
          <w:del w:id="6596" w:author="Ernesto del Puerto" w:date="2022-01-02T19:47:00Z"/>
          <w:rFonts w:ascii="Arial Narrow" w:hAnsi="Arial Narrow" w:cs="TimesNewRoman"/>
          <w:color w:val="000000"/>
          <w:lang w:val="es-ES"/>
        </w:rPr>
      </w:pPr>
      <w:del w:id="6597" w:author="Ernesto del Puerto" w:date="2022-01-02T19:47:00Z">
        <w:r w:rsidDel="00E326C8">
          <w:rPr>
            <w:rFonts w:ascii="Arial Narrow" w:hAnsi="Arial Narrow" w:cs="TimesNewRoman"/>
            <w:color w:val="000000"/>
            <w:lang w:val="es-ES"/>
          </w:rPr>
          <w:delText xml:space="preserve">Clasificación, </w:delText>
        </w:r>
      </w:del>
    </w:p>
    <w:p w14:paraId="6FF6960C" w14:textId="32E05595" w:rsidR="008C0429" w:rsidDel="00E326C8" w:rsidRDefault="008C0429" w:rsidP="008C0429">
      <w:pPr>
        <w:pStyle w:val="Prrafodelista"/>
        <w:numPr>
          <w:ilvl w:val="0"/>
          <w:numId w:val="61"/>
        </w:numPr>
        <w:autoSpaceDE w:val="0"/>
        <w:autoSpaceDN w:val="0"/>
        <w:adjustRightInd w:val="0"/>
        <w:spacing w:before="240"/>
        <w:rPr>
          <w:del w:id="6598" w:author="Ernesto del Puerto" w:date="2022-01-02T19:47:00Z"/>
          <w:rFonts w:ascii="Arial Narrow" w:hAnsi="Arial Narrow" w:cs="TimesNewRoman"/>
          <w:color w:val="000000"/>
          <w:lang w:val="es-ES"/>
        </w:rPr>
      </w:pPr>
      <w:del w:id="6599" w:author="Ernesto del Puerto" w:date="2022-01-02T19:47:00Z">
        <w:r w:rsidDel="00E326C8">
          <w:rPr>
            <w:rFonts w:ascii="Arial Narrow" w:hAnsi="Arial Narrow" w:cs="TimesNewRoman"/>
            <w:color w:val="000000"/>
            <w:lang w:val="es-ES"/>
          </w:rPr>
          <w:delText>Regresión y</w:delText>
        </w:r>
      </w:del>
    </w:p>
    <w:p w14:paraId="61E74431" w14:textId="2BCA4EEC" w:rsidR="008C0429" w:rsidDel="00E326C8" w:rsidRDefault="008C0429" w:rsidP="008C0429">
      <w:pPr>
        <w:pStyle w:val="Prrafodelista"/>
        <w:numPr>
          <w:ilvl w:val="0"/>
          <w:numId w:val="61"/>
        </w:numPr>
        <w:autoSpaceDE w:val="0"/>
        <w:autoSpaceDN w:val="0"/>
        <w:adjustRightInd w:val="0"/>
        <w:spacing w:before="240"/>
        <w:rPr>
          <w:del w:id="6600" w:author="Ernesto del Puerto" w:date="2022-01-02T19:47:00Z"/>
          <w:rFonts w:ascii="Arial Narrow" w:hAnsi="Arial Narrow" w:cs="TimesNewRoman"/>
          <w:color w:val="000000"/>
          <w:lang w:val="es-ES"/>
        </w:rPr>
      </w:pPr>
      <w:del w:id="6601" w:author="Ernesto del Puerto" w:date="2022-01-02T19:47:00Z">
        <w:r w:rsidDel="00E326C8">
          <w:rPr>
            <w:rFonts w:ascii="Arial Narrow" w:hAnsi="Arial Narrow" w:cs="TimesNewRoman"/>
            <w:color w:val="000000"/>
            <w:lang w:val="es-ES"/>
          </w:rPr>
          <w:delText>Clustering</w:delText>
        </w:r>
      </w:del>
    </w:p>
    <w:p w14:paraId="002FF322" w14:textId="11162AE8" w:rsidR="008C0429" w:rsidDel="00E326C8" w:rsidRDefault="008C0429" w:rsidP="008C0429">
      <w:pPr>
        <w:autoSpaceDE w:val="0"/>
        <w:autoSpaceDN w:val="0"/>
        <w:adjustRightInd w:val="0"/>
        <w:spacing w:before="240"/>
        <w:rPr>
          <w:del w:id="6602" w:author="Ernesto del Puerto" w:date="2022-01-02T19:47:00Z"/>
          <w:rFonts w:ascii="Arial Narrow" w:hAnsi="Arial Narrow" w:cs="TimesNewRoman"/>
          <w:color w:val="000000"/>
          <w:lang w:val="es-ES"/>
        </w:rPr>
      </w:pPr>
      <w:del w:id="6603" w:author="Ernesto del Puerto" w:date="2022-01-02T19:47:00Z">
        <w:r w:rsidDel="00E326C8">
          <w:rPr>
            <w:rFonts w:ascii="Arial Narrow" w:hAnsi="Arial Narrow" w:cs="TimesNewRoman"/>
            <w:color w:val="000000"/>
            <w:lang w:val="es-ES"/>
          </w:rPr>
          <w:delText>Provienen de la estadística.</w:delText>
        </w:r>
      </w:del>
    </w:p>
    <w:p w14:paraId="4A8EFEF9" w14:textId="2801B08B" w:rsidR="008C0429" w:rsidDel="00E326C8" w:rsidRDefault="008C0429" w:rsidP="008C0429">
      <w:pPr>
        <w:autoSpaceDE w:val="0"/>
        <w:autoSpaceDN w:val="0"/>
        <w:adjustRightInd w:val="0"/>
        <w:spacing w:before="240"/>
        <w:rPr>
          <w:del w:id="6604" w:author="Ernesto del Puerto" w:date="2022-01-02T19:47:00Z"/>
          <w:rFonts w:ascii="Arial Narrow" w:hAnsi="Arial Narrow" w:cs="TimesNewRoman"/>
          <w:color w:val="000000"/>
          <w:lang w:val="es-ES"/>
        </w:rPr>
      </w:pPr>
      <w:del w:id="6605" w:author="Ernesto del Puerto" w:date="2022-01-02T19:47:00Z">
        <w:r w:rsidDel="00E326C8">
          <w:rPr>
            <w:rFonts w:ascii="Arial Narrow" w:hAnsi="Arial Narrow" w:cs="TimesNewRoman"/>
            <w:color w:val="000000"/>
            <w:lang w:val="es-ES"/>
          </w:rPr>
          <w:delText>El gradiente descendente en la propagación hacia atrás requiere del análisis matemático.</w:delText>
        </w:r>
      </w:del>
    </w:p>
    <w:p w14:paraId="6AD862F5" w14:textId="3A292DF2" w:rsidR="008C0429" w:rsidRPr="003D4386" w:rsidDel="00E326C8" w:rsidRDefault="008C0429" w:rsidP="008C0429">
      <w:pPr>
        <w:autoSpaceDE w:val="0"/>
        <w:autoSpaceDN w:val="0"/>
        <w:adjustRightInd w:val="0"/>
        <w:spacing w:before="240"/>
        <w:rPr>
          <w:del w:id="6606" w:author="Ernesto del Puerto" w:date="2022-01-02T19:47:00Z"/>
          <w:rFonts w:ascii="Arial Narrow" w:hAnsi="Arial Narrow" w:cs="TimesNewRoman"/>
          <w:color w:val="000000"/>
          <w:lang w:val="es-ES"/>
        </w:rPr>
      </w:pPr>
      <w:del w:id="6607" w:author="Ernesto del Puerto" w:date="2022-01-02T19:47:00Z">
        <w:r w:rsidDel="00E326C8">
          <w:rPr>
            <w:rFonts w:ascii="Arial Narrow" w:hAnsi="Arial Narrow" w:cs="TimesNewRoman"/>
            <w:color w:val="000000"/>
            <w:lang w:val="es-ES"/>
          </w:rPr>
          <w:delText>El entrenamiento avanzado además de análisis matemático requiere el manejo de matrices.</w:delText>
        </w:r>
      </w:del>
    </w:p>
    <w:p w14:paraId="0A594AB1" w14:textId="5EA5CD55" w:rsidR="008C0429" w:rsidRPr="004F349E" w:rsidDel="00E326C8" w:rsidRDefault="008C0429" w:rsidP="008C0429">
      <w:pPr>
        <w:pStyle w:val="Ttulo1"/>
        <w:numPr>
          <w:ilvl w:val="0"/>
          <w:numId w:val="1"/>
        </w:numPr>
        <w:rPr>
          <w:del w:id="6608" w:author="Ernesto del Puerto" w:date="2022-01-02T19:47:00Z"/>
          <w:rFonts w:ascii="Arial Narrow" w:eastAsia="Times New Roman" w:hAnsi="Arial Narrow" w:cs="TimesNewRoman"/>
          <w:color w:val="000000"/>
          <w:sz w:val="24"/>
          <w:szCs w:val="24"/>
          <w:lang w:val="es-ES"/>
          <w:rPrChange w:id="6609" w:author="Ernesto del Puerto" w:date="2022-01-02T21:32:00Z">
            <w:rPr>
              <w:del w:id="6610" w:author="Ernesto del Puerto" w:date="2022-01-02T19:47:00Z"/>
              <w:rFonts w:ascii="Arial Narrow" w:eastAsia="Times New Roman" w:hAnsi="Arial Narrow" w:cs="CourierNewPSMT"/>
              <w:b/>
              <w:color w:val="000000"/>
              <w:sz w:val="28"/>
              <w:szCs w:val="28"/>
              <w:lang w:val="es-ES"/>
            </w:rPr>
          </w:rPrChange>
        </w:rPr>
      </w:pPr>
      <w:bookmarkStart w:id="6611" w:name="_Toc30338627"/>
      <w:del w:id="6612" w:author="Ernesto del Puerto" w:date="2022-01-02T19:47:00Z">
        <w:r w:rsidRPr="004F349E" w:rsidDel="00E326C8">
          <w:rPr>
            <w:rFonts w:ascii="Arial Narrow" w:hAnsi="Arial Narrow" w:cs="TimesNewRoman"/>
            <w:color w:val="000000"/>
            <w:sz w:val="24"/>
            <w:szCs w:val="24"/>
            <w:lang w:val="es-ES"/>
            <w:rPrChange w:id="6613" w:author="Ernesto del Puerto" w:date="2022-01-02T21:32:00Z">
              <w:rPr>
                <w:rFonts w:ascii="Arial Narrow" w:hAnsi="Arial Narrow" w:cs="CourierNewPSMT"/>
                <w:b/>
                <w:color w:val="000000"/>
                <w:sz w:val="28"/>
                <w:szCs w:val="28"/>
                <w:lang w:val="es-ES"/>
              </w:rPr>
            </w:rPrChange>
          </w:rPr>
          <w:delText>Diferencias entre las redes neuronales y el cerebro humano</w:delText>
        </w:r>
        <w:bookmarkEnd w:id="6611"/>
      </w:del>
    </w:p>
    <w:p w14:paraId="1E931B2E" w14:textId="7015BFC6" w:rsidR="008C0429" w:rsidRPr="004F349E" w:rsidDel="00E326C8" w:rsidRDefault="008C0429" w:rsidP="008C0429">
      <w:pPr>
        <w:autoSpaceDE w:val="0"/>
        <w:autoSpaceDN w:val="0"/>
        <w:adjustRightInd w:val="0"/>
        <w:spacing w:before="240"/>
        <w:rPr>
          <w:del w:id="6614" w:author="Ernesto del Puerto" w:date="2022-01-02T19:47:00Z"/>
          <w:rFonts w:ascii="Arial Narrow" w:hAnsi="Arial Narrow" w:cs="TimesNewRoman"/>
          <w:color w:val="000000"/>
          <w:lang w:val="es-ES"/>
          <w:rPrChange w:id="6615" w:author="Ernesto del Puerto" w:date="2022-01-02T21:32:00Z">
            <w:rPr>
              <w:del w:id="6616" w:author="Ernesto del Puerto" w:date="2022-01-02T19:47:00Z"/>
              <w:rFonts w:ascii="Arial Narrow" w:hAnsi="Arial Narrow" w:cs="TimesNewRoman"/>
              <w:color w:val="000000"/>
              <w:lang w:val="es-AR"/>
            </w:rPr>
          </w:rPrChange>
        </w:rPr>
      </w:pPr>
      <w:del w:id="6617" w:author="Ernesto del Puerto" w:date="2022-01-02T19:47:00Z">
        <w:r w:rsidRPr="004F349E" w:rsidDel="00E326C8">
          <w:rPr>
            <w:rFonts w:ascii="Arial Narrow" w:hAnsi="Arial Narrow" w:cs="TimesNewRoman"/>
            <w:color w:val="000000"/>
            <w:lang w:val="es-ES"/>
            <w:rPrChange w:id="6618" w:author="Ernesto del Puerto" w:date="2022-01-02T21:32:00Z">
              <w:rPr>
                <w:rFonts w:ascii="Arial Narrow" w:hAnsi="Arial Narrow" w:cs="TimesNewRoman"/>
                <w:color w:val="000000"/>
                <w:lang w:val="es-AR"/>
              </w:rPr>
            </w:rPrChange>
          </w:rPr>
          <w:delText>Las redes neuronales son una técnica de programación.</w:delText>
        </w:r>
      </w:del>
    </w:p>
    <w:p w14:paraId="0C867401" w14:textId="5FB1C3F4" w:rsidR="008C0429" w:rsidRPr="004F349E" w:rsidDel="00E326C8" w:rsidRDefault="008C0429" w:rsidP="008C0429">
      <w:pPr>
        <w:autoSpaceDE w:val="0"/>
        <w:autoSpaceDN w:val="0"/>
        <w:adjustRightInd w:val="0"/>
        <w:spacing w:before="240"/>
        <w:rPr>
          <w:del w:id="6619" w:author="Ernesto del Puerto" w:date="2022-01-02T19:47:00Z"/>
          <w:rFonts w:ascii="Arial Narrow" w:hAnsi="Arial Narrow" w:cs="TimesNewRoman"/>
          <w:color w:val="000000"/>
          <w:lang w:val="es-ES"/>
          <w:rPrChange w:id="6620" w:author="Ernesto del Puerto" w:date="2022-01-02T21:32:00Z">
            <w:rPr>
              <w:del w:id="6621" w:author="Ernesto del Puerto" w:date="2022-01-02T19:47:00Z"/>
              <w:rFonts w:ascii="Arial Narrow" w:hAnsi="Arial Narrow" w:cs="TimesNewRoman"/>
              <w:color w:val="000000"/>
              <w:lang w:val="es-AR"/>
            </w:rPr>
          </w:rPrChange>
        </w:rPr>
      </w:pPr>
      <w:del w:id="6622" w:author="Ernesto del Puerto" w:date="2022-01-02T19:47:00Z">
        <w:r w:rsidRPr="004F349E" w:rsidDel="00E326C8">
          <w:rPr>
            <w:rFonts w:ascii="Arial Narrow" w:hAnsi="Arial Narrow" w:cs="TimesNewRoman"/>
            <w:color w:val="000000"/>
            <w:lang w:val="es-ES"/>
            <w:rPrChange w:id="6623" w:author="Ernesto del Puerto" w:date="2022-01-02T21:32:00Z">
              <w:rPr>
                <w:rFonts w:ascii="Arial Narrow" w:hAnsi="Arial Narrow" w:cs="TimesNewRoman"/>
                <w:color w:val="000000"/>
                <w:lang w:val="es-AR"/>
              </w:rPr>
            </w:rPrChange>
          </w:rPr>
          <w:delText>El lector puede pensar que las mismas funcionan igual que el cerebro humano, es decir las ANNs (Artificial Neuronal Networks) y las BNNs (Biological Neuronal Networks), aunque debemos reconocer que hay varias similitudes entre ambas.</w:delText>
        </w:r>
      </w:del>
    </w:p>
    <w:p w14:paraId="1D1CF7FF" w14:textId="2F2C93C9" w:rsidR="008C0429" w:rsidRPr="004F349E" w:rsidDel="00E326C8" w:rsidRDefault="008C0429" w:rsidP="008C0429">
      <w:pPr>
        <w:autoSpaceDE w:val="0"/>
        <w:autoSpaceDN w:val="0"/>
        <w:adjustRightInd w:val="0"/>
        <w:spacing w:before="240"/>
        <w:rPr>
          <w:del w:id="6624" w:author="Ernesto del Puerto" w:date="2022-01-02T19:47:00Z"/>
          <w:rFonts w:ascii="Arial Narrow" w:hAnsi="Arial Narrow" w:cs="TimesNewRoman"/>
          <w:color w:val="000000"/>
          <w:lang w:val="es-ES"/>
          <w:rPrChange w:id="6625" w:author="Ernesto del Puerto" w:date="2022-01-02T21:32:00Z">
            <w:rPr>
              <w:del w:id="6626" w:author="Ernesto del Puerto" w:date="2022-01-02T19:47:00Z"/>
              <w:rFonts w:ascii="Arial Narrow" w:hAnsi="Arial Narrow" w:cs="TimesNewRoman"/>
              <w:color w:val="000000"/>
              <w:lang w:val="es-AR"/>
            </w:rPr>
          </w:rPrChange>
        </w:rPr>
      </w:pPr>
      <w:del w:id="6627" w:author="Ernesto del Puerto" w:date="2022-01-02T19:47:00Z">
        <w:r w:rsidRPr="004F349E" w:rsidDel="00E326C8">
          <w:rPr>
            <w:rFonts w:ascii="Arial Narrow" w:hAnsi="Arial Narrow" w:cs="TimesNewRoman"/>
            <w:color w:val="000000"/>
            <w:lang w:val="es-ES"/>
            <w:rPrChange w:id="6628" w:author="Ernesto del Puerto" w:date="2022-01-02T21:32:00Z">
              <w:rPr>
                <w:rFonts w:ascii="Arial Narrow" w:hAnsi="Arial Narrow" w:cs="TimesNewRoman"/>
                <w:color w:val="000000"/>
                <w:lang w:val="es-AR"/>
              </w:rPr>
            </w:rPrChange>
          </w:rPr>
          <w:delText>Las ANNs son construcciones matemáticas inspiradas en las BNNs.</w:delText>
        </w:r>
      </w:del>
    </w:p>
    <w:p w14:paraId="7B62BCDD" w14:textId="18D5C88F" w:rsidR="008C0429" w:rsidRPr="004F349E" w:rsidDel="00E326C8" w:rsidRDefault="008C0429" w:rsidP="008C0429">
      <w:pPr>
        <w:autoSpaceDE w:val="0"/>
        <w:autoSpaceDN w:val="0"/>
        <w:adjustRightInd w:val="0"/>
        <w:spacing w:before="240"/>
        <w:rPr>
          <w:del w:id="6629" w:author="Ernesto del Puerto" w:date="2022-01-02T19:47:00Z"/>
          <w:rFonts w:ascii="Arial Narrow" w:hAnsi="Arial Narrow" w:cs="TimesNewRoman"/>
          <w:color w:val="000000"/>
          <w:lang w:val="es-ES"/>
          <w:rPrChange w:id="6630" w:author="Ernesto del Puerto" w:date="2022-01-02T21:32:00Z">
            <w:rPr>
              <w:del w:id="6631" w:author="Ernesto del Puerto" w:date="2022-01-02T19:47:00Z"/>
              <w:rFonts w:ascii="Arial Narrow" w:hAnsi="Arial Narrow" w:cs="TimesNewRoman"/>
              <w:color w:val="000000"/>
              <w:lang w:val="es-AR"/>
            </w:rPr>
          </w:rPrChange>
        </w:rPr>
      </w:pPr>
      <w:del w:id="6632" w:author="Ernesto del Puerto" w:date="2022-01-02T19:47:00Z">
        <w:r w:rsidRPr="004F349E" w:rsidDel="00E326C8">
          <w:rPr>
            <w:rFonts w:ascii="Arial Narrow" w:hAnsi="Arial Narrow" w:cs="TimesNewRoman"/>
            <w:color w:val="000000"/>
            <w:lang w:val="es-ES"/>
            <w:rPrChange w:id="6633" w:author="Ernesto del Puerto" w:date="2022-01-02T21:32:00Z">
              <w:rPr>
                <w:rFonts w:ascii="Arial Narrow" w:hAnsi="Arial Narrow" w:cs="TimesNewRoman"/>
                <w:color w:val="000000"/>
                <w:lang w:val="es-AR"/>
              </w:rPr>
            </w:rPrChange>
          </w:rPr>
          <w:delText xml:space="preserve">Podemos decir que los algoritmos de las ANNs con </w:delText>
        </w:r>
        <w:r w:rsidRPr="004F349E" w:rsidDel="00E326C8">
          <w:rPr>
            <w:rFonts w:ascii="Arial Narrow" w:hAnsi="Arial Narrow" w:cs="TimesNewRoman"/>
            <w:color w:val="000000"/>
            <w:lang w:val="es-ES"/>
            <w:rPrChange w:id="6634" w:author="Ernesto del Puerto" w:date="2022-01-02T21:32:00Z">
              <w:rPr>
                <w:rFonts w:ascii="Arial Narrow" w:hAnsi="Arial Narrow" w:cs="TimesNewRoman"/>
                <w:b/>
                <w:bCs/>
                <w:i/>
                <w:iCs/>
                <w:color w:val="000000"/>
                <w:lang w:val="es-AR"/>
              </w:rPr>
            </w:rPrChange>
          </w:rPr>
          <w:delText>biological plausibility</w:delText>
        </w:r>
        <w:r w:rsidRPr="004F349E" w:rsidDel="00E326C8">
          <w:rPr>
            <w:rFonts w:ascii="Arial Narrow" w:hAnsi="Arial Narrow" w:cs="TimesNewRoman"/>
            <w:color w:val="000000"/>
            <w:lang w:val="es-ES"/>
            <w:rPrChange w:id="6635" w:author="Ernesto del Puerto" w:date="2022-01-02T21:32:00Z">
              <w:rPr>
                <w:rFonts w:ascii="Arial Narrow" w:hAnsi="Arial Narrow" w:cs="TimesNewRoman"/>
                <w:color w:val="000000"/>
                <w:lang w:val="es-AR"/>
              </w:rPr>
            </w:rPrChange>
          </w:rPr>
          <w:delText>, concepto que nos permite determinar cuan cerca están las ANNs de las BNNs.</w:delText>
        </w:r>
      </w:del>
    </w:p>
    <w:p w14:paraId="15F45237" w14:textId="18747806" w:rsidR="008C0429" w:rsidRPr="004F349E" w:rsidDel="00E326C8" w:rsidRDefault="008C0429" w:rsidP="008C0429">
      <w:pPr>
        <w:autoSpaceDE w:val="0"/>
        <w:autoSpaceDN w:val="0"/>
        <w:adjustRightInd w:val="0"/>
        <w:spacing w:before="240"/>
        <w:rPr>
          <w:del w:id="6636" w:author="Ernesto del Puerto" w:date="2022-01-02T19:47:00Z"/>
          <w:rFonts w:ascii="Arial Narrow" w:hAnsi="Arial Narrow" w:cs="TimesNewRoman"/>
          <w:color w:val="000000"/>
          <w:lang w:val="es-ES"/>
          <w:rPrChange w:id="6637" w:author="Ernesto del Puerto" w:date="2022-01-02T21:32:00Z">
            <w:rPr>
              <w:del w:id="6638" w:author="Ernesto del Puerto" w:date="2022-01-02T19:47:00Z"/>
              <w:rFonts w:ascii="Arial Narrow" w:hAnsi="Arial Narrow" w:cs="TimesNewRoman"/>
              <w:color w:val="000000"/>
              <w:lang w:val="es-AR"/>
            </w:rPr>
          </w:rPrChange>
        </w:rPr>
      </w:pPr>
      <w:del w:id="6639" w:author="Ernesto del Puerto" w:date="2022-01-02T19:47:00Z">
        <w:r w:rsidRPr="004F349E" w:rsidDel="00E326C8">
          <w:rPr>
            <w:rFonts w:ascii="Arial Narrow" w:hAnsi="Arial Narrow" w:cs="TimesNewRoman"/>
            <w:color w:val="000000"/>
            <w:lang w:val="es-ES"/>
            <w:rPrChange w:id="6640" w:author="Ernesto del Puerto" w:date="2022-01-02T21:32:00Z">
              <w:rPr>
                <w:rFonts w:ascii="Arial Narrow" w:hAnsi="Arial Narrow" w:cs="TimesNewRoman"/>
                <w:color w:val="000000"/>
                <w:lang w:val="es-AR"/>
              </w:rPr>
            </w:rPrChange>
          </w:rPr>
          <w:delText>Una determinada aplicación estará formada por varias ANNs, cada una de ellas para realizar una tarea específica.</w:delText>
        </w:r>
      </w:del>
    </w:p>
    <w:p w14:paraId="5902B90F" w14:textId="472D4849" w:rsidR="008C0429" w:rsidRPr="004F349E" w:rsidDel="00E326C8" w:rsidRDefault="008C0429" w:rsidP="008C0429">
      <w:pPr>
        <w:autoSpaceDE w:val="0"/>
        <w:autoSpaceDN w:val="0"/>
        <w:adjustRightInd w:val="0"/>
        <w:spacing w:before="240"/>
        <w:rPr>
          <w:del w:id="6641" w:author="Ernesto del Puerto" w:date="2022-01-02T19:47:00Z"/>
          <w:rFonts w:ascii="Arial Narrow" w:hAnsi="Arial Narrow" w:cs="TimesNewRoman"/>
          <w:color w:val="000000"/>
          <w:lang w:val="es-ES"/>
          <w:rPrChange w:id="6642" w:author="Ernesto del Puerto" w:date="2022-01-02T21:32:00Z">
            <w:rPr>
              <w:del w:id="6643" w:author="Ernesto del Puerto" w:date="2022-01-02T19:47:00Z"/>
              <w:rFonts w:ascii="Arial Narrow" w:hAnsi="Arial Narrow" w:cs="TimesNewRoman"/>
              <w:color w:val="000000"/>
              <w:lang w:val="es-AR"/>
            </w:rPr>
          </w:rPrChange>
        </w:rPr>
      </w:pPr>
    </w:p>
    <w:p w14:paraId="58824D50" w14:textId="380FDC83" w:rsidR="008C0429" w:rsidRPr="004F349E" w:rsidDel="00E326C8" w:rsidRDefault="008C0429" w:rsidP="008C0429">
      <w:pPr>
        <w:autoSpaceDE w:val="0"/>
        <w:autoSpaceDN w:val="0"/>
        <w:adjustRightInd w:val="0"/>
        <w:spacing w:before="240"/>
        <w:rPr>
          <w:del w:id="6644" w:author="Ernesto del Puerto" w:date="2022-01-02T19:47:00Z"/>
          <w:rFonts w:ascii="Arial Narrow" w:hAnsi="Arial Narrow" w:cs="TimesNewRoman"/>
          <w:color w:val="000000"/>
          <w:lang w:val="es-ES"/>
          <w:rPrChange w:id="6645" w:author="Ernesto del Puerto" w:date="2022-01-02T21:32:00Z">
            <w:rPr>
              <w:del w:id="6646" w:author="Ernesto del Puerto" w:date="2022-01-02T19:47:00Z"/>
              <w:rFonts w:ascii="Arial Narrow" w:hAnsi="Arial Narrow" w:cs="TimesNewRoman"/>
              <w:color w:val="000000"/>
              <w:lang w:val="es-AR"/>
            </w:rPr>
          </w:rPrChange>
        </w:rPr>
      </w:pPr>
      <w:del w:id="6647" w:author="Ernesto del Puerto" w:date="2022-01-02T19:47:00Z">
        <w:r w:rsidRPr="004F349E" w:rsidDel="00E326C8">
          <w:rPr>
            <w:rFonts w:ascii="Arial Narrow" w:hAnsi="Arial Narrow" w:cs="TimesNewRoman"/>
            <w:noProof/>
            <w:color w:val="000000"/>
            <w:lang w:val="es-ES"/>
            <w:rPrChange w:id="6648" w:author="Ernesto del Puerto" w:date="2022-01-02T21:32:00Z">
              <w:rPr>
                <w:rFonts w:ascii="Arial Narrow" w:hAnsi="Arial Narrow" w:cs="TimesNewRoman"/>
                <w:noProof/>
                <w:color w:val="000000"/>
                <w:lang w:val="es-AR"/>
              </w:rPr>
            </w:rPrChange>
          </w:rPr>
          <w:drawing>
            <wp:inline distT="0" distB="0" distL="0" distR="0" wp14:anchorId="148D0B78" wp14:editId="01FDA77B">
              <wp:extent cx="5788025" cy="1096645"/>
              <wp:effectExtent l="0" t="0" r="3175" b="8255"/>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88025" cy="1096645"/>
                      </a:xfrm>
                      <a:prstGeom prst="rect">
                        <a:avLst/>
                      </a:prstGeom>
                      <a:noFill/>
                      <a:ln>
                        <a:noFill/>
                      </a:ln>
                    </pic:spPr>
                  </pic:pic>
                </a:graphicData>
              </a:graphic>
            </wp:inline>
          </w:drawing>
        </w:r>
      </w:del>
    </w:p>
    <w:p w14:paraId="19DCE03D" w14:textId="29CA66D3" w:rsidR="008C0429" w:rsidRPr="004F349E" w:rsidDel="00E326C8" w:rsidRDefault="008C0429" w:rsidP="008C0429">
      <w:pPr>
        <w:pStyle w:val="TtuloTDC"/>
        <w:autoSpaceDE w:val="0"/>
        <w:autoSpaceDN w:val="0"/>
        <w:adjustRightInd w:val="0"/>
        <w:outlineLvl w:val="2"/>
        <w:rPr>
          <w:del w:id="6649" w:author="Ernesto del Puerto" w:date="2022-01-02T19:47:00Z"/>
          <w:rFonts w:ascii="Arial Narrow" w:hAnsi="Arial Narrow" w:cs="TimesNewRoman"/>
          <w:color w:val="000000"/>
          <w:lang w:val="es-ES"/>
          <w:rPrChange w:id="6650" w:author="Ernesto del Puerto" w:date="2022-01-02T21:32:00Z">
            <w:rPr>
              <w:del w:id="6651" w:author="Ernesto del Puerto" w:date="2022-01-02T19:47:00Z"/>
              <w:rFonts w:ascii="Arial Narrow" w:hAnsi="Arial Narrow" w:cs="TimesNewRoman"/>
              <w:color w:val="000000"/>
              <w:lang w:val="es-AR"/>
            </w:rPr>
          </w:rPrChange>
        </w:rPr>
      </w:pPr>
      <w:bookmarkStart w:id="6652" w:name="_Toc30338628"/>
      <w:del w:id="6653" w:author="Ernesto del Puerto" w:date="2022-01-02T19:47:00Z">
        <w:r w:rsidRPr="004F349E" w:rsidDel="00E326C8">
          <w:rPr>
            <w:rFonts w:ascii="Arial Narrow" w:hAnsi="Arial Narrow" w:cs="TimesNewRoman"/>
            <w:color w:val="000000"/>
            <w:sz w:val="24"/>
            <w:szCs w:val="24"/>
            <w:lang w:val="es-ES"/>
            <w:rPrChange w:id="6654" w:author="Ernesto del Puerto" w:date="2022-01-02T21:32:00Z">
              <w:rPr>
                <w:rFonts w:ascii="Arial Narrow" w:hAnsi="Arial Narrow" w:cs="CourierNewPSMT"/>
                <w:b/>
                <w:color w:val="000000"/>
                <w:sz w:val="28"/>
                <w:szCs w:val="28"/>
                <w:lang w:val="es-ES" w:eastAsia="es-ES"/>
              </w:rPr>
            </w:rPrChange>
          </w:rPr>
          <w:delText>Figura 11.1. Arquitectura de una ANN</w:delText>
        </w:r>
        <w:bookmarkEnd w:id="6652"/>
      </w:del>
    </w:p>
    <w:p w14:paraId="49934666" w14:textId="6869C2CF" w:rsidR="008C0429" w:rsidRPr="004F349E" w:rsidDel="00E326C8" w:rsidRDefault="008C0429" w:rsidP="008C0429">
      <w:pPr>
        <w:autoSpaceDE w:val="0"/>
        <w:autoSpaceDN w:val="0"/>
        <w:adjustRightInd w:val="0"/>
        <w:spacing w:before="240"/>
        <w:rPr>
          <w:del w:id="6655" w:author="Ernesto del Puerto" w:date="2022-01-02T19:47:00Z"/>
          <w:rFonts w:ascii="Arial Narrow" w:hAnsi="Arial Narrow" w:cs="TimesNewRoman"/>
          <w:color w:val="000000"/>
          <w:lang w:val="es-ES"/>
          <w:rPrChange w:id="6656" w:author="Ernesto del Puerto" w:date="2022-01-02T21:32:00Z">
            <w:rPr>
              <w:del w:id="6657" w:author="Ernesto del Puerto" w:date="2022-01-02T19:47:00Z"/>
              <w:rFonts w:ascii="Arial Narrow" w:hAnsi="Arial Narrow" w:cs="TimesNewRoman"/>
              <w:color w:val="000000"/>
              <w:lang w:val="es-AR"/>
            </w:rPr>
          </w:rPrChange>
        </w:rPr>
      </w:pPr>
      <w:del w:id="6658" w:author="Ernesto del Puerto" w:date="2022-01-02T19:47:00Z">
        <w:r w:rsidRPr="004F349E" w:rsidDel="00E326C8">
          <w:rPr>
            <w:rFonts w:ascii="Arial Narrow" w:hAnsi="Arial Narrow" w:cs="TimesNewRoman"/>
            <w:color w:val="000000"/>
            <w:lang w:val="es-ES"/>
            <w:rPrChange w:id="6659" w:author="Ernesto del Puerto" w:date="2022-01-02T21:32:00Z">
              <w:rPr>
                <w:rFonts w:ascii="Arial Narrow" w:hAnsi="Arial Narrow" w:cs="TimesNewRoman"/>
                <w:color w:val="000000"/>
                <w:lang w:val="es-AR"/>
              </w:rPr>
            </w:rPrChange>
          </w:rPr>
          <w:delText>En la figura 11.1, detallamos un esquema de la arquitectura de una ANN, donde observamos que recibe un patrón y produce otro y operan sincronizadamente.</w:delText>
        </w:r>
      </w:del>
    </w:p>
    <w:p w14:paraId="32008069" w14:textId="4E6677BF" w:rsidR="008C0429" w:rsidRPr="004F349E" w:rsidDel="00E326C8" w:rsidRDefault="008C0429" w:rsidP="008C0429">
      <w:pPr>
        <w:autoSpaceDE w:val="0"/>
        <w:autoSpaceDN w:val="0"/>
        <w:adjustRightInd w:val="0"/>
        <w:spacing w:before="240"/>
        <w:rPr>
          <w:del w:id="6660" w:author="Ernesto del Puerto" w:date="2022-01-02T19:47:00Z"/>
          <w:rFonts w:ascii="Arial Narrow" w:hAnsi="Arial Narrow" w:cs="TimesNewRoman"/>
          <w:color w:val="000000"/>
          <w:lang w:val="es-ES"/>
          <w:rPrChange w:id="6661" w:author="Ernesto del Puerto" w:date="2022-01-02T21:32:00Z">
            <w:rPr>
              <w:del w:id="6662" w:author="Ernesto del Puerto" w:date="2022-01-02T19:47:00Z"/>
              <w:rFonts w:ascii="Arial Narrow" w:hAnsi="Arial Narrow" w:cs="TimesNewRoman"/>
              <w:color w:val="000000"/>
              <w:lang w:val="es-AR"/>
            </w:rPr>
          </w:rPrChange>
        </w:rPr>
      </w:pPr>
      <w:del w:id="6663" w:author="Ernesto del Puerto" w:date="2022-01-02T19:47:00Z">
        <w:r w:rsidRPr="004F349E" w:rsidDel="00E326C8">
          <w:rPr>
            <w:rFonts w:ascii="Arial Narrow" w:hAnsi="Arial Narrow" w:cs="TimesNewRoman"/>
            <w:color w:val="000000"/>
            <w:lang w:val="es-ES"/>
            <w:rPrChange w:id="6664" w:author="Ernesto del Puerto" w:date="2022-01-02T21:32:00Z">
              <w:rPr>
                <w:rFonts w:ascii="Arial Narrow" w:hAnsi="Arial Narrow" w:cs="TimesNewRoman"/>
                <w:color w:val="000000"/>
                <w:lang w:val="es-AR"/>
              </w:rPr>
            </w:rPrChange>
          </w:rPr>
          <w:delText>En cambio las BNNs no operan sincronizadamente.</w:delText>
        </w:r>
      </w:del>
    </w:p>
    <w:p w14:paraId="584B0F50" w14:textId="4EB1E2B3" w:rsidR="008C0429" w:rsidRPr="004F349E" w:rsidDel="00E326C8" w:rsidRDefault="008C0429" w:rsidP="008C0429">
      <w:pPr>
        <w:autoSpaceDE w:val="0"/>
        <w:autoSpaceDN w:val="0"/>
        <w:adjustRightInd w:val="0"/>
        <w:spacing w:before="240"/>
        <w:rPr>
          <w:del w:id="6665" w:author="Ernesto del Puerto" w:date="2022-01-02T19:47:00Z"/>
          <w:rFonts w:ascii="Arial Narrow" w:hAnsi="Arial Narrow" w:cs="TimesNewRoman"/>
          <w:color w:val="000000"/>
          <w:lang w:val="es-ES"/>
          <w:rPrChange w:id="6666" w:author="Ernesto del Puerto" w:date="2022-01-02T21:32:00Z">
            <w:rPr>
              <w:del w:id="6667" w:author="Ernesto del Puerto" w:date="2022-01-02T19:47:00Z"/>
              <w:rFonts w:ascii="Arial Narrow" w:hAnsi="Arial Narrow" w:cs="TimesNewRoman"/>
              <w:color w:val="000000"/>
              <w:lang w:val="es-AR"/>
            </w:rPr>
          </w:rPrChange>
        </w:rPr>
      </w:pPr>
      <w:del w:id="6668" w:author="Ernesto del Puerto" w:date="2022-01-02T19:47:00Z">
        <w:r w:rsidRPr="004F349E" w:rsidDel="00E326C8">
          <w:rPr>
            <w:rFonts w:ascii="Arial Narrow" w:hAnsi="Arial Narrow" w:cs="TimesNewRoman"/>
            <w:color w:val="000000"/>
            <w:lang w:val="es-ES"/>
            <w:rPrChange w:id="6669" w:author="Ernesto del Puerto" w:date="2022-01-02T21:32:00Z">
              <w:rPr>
                <w:rFonts w:ascii="Arial Narrow" w:hAnsi="Arial Narrow" w:cs="TimesNewRoman"/>
                <w:color w:val="000000"/>
                <w:lang w:val="es-AR"/>
              </w:rPr>
            </w:rPrChange>
          </w:rPr>
          <w:delText>Las ANNs producen siempre un output ante la presencia de un input y las BNNs lo hacen cuando lo desean.</w:delText>
        </w:r>
      </w:del>
    </w:p>
    <w:p w14:paraId="67D62151" w14:textId="130C7827" w:rsidR="00E67234" w:rsidRPr="004F349E" w:rsidDel="00E326C8" w:rsidRDefault="00E67234" w:rsidP="00E67234">
      <w:pPr>
        <w:pStyle w:val="Ttulo1"/>
        <w:numPr>
          <w:ilvl w:val="0"/>
          <w:numId w:val="1"/>
        </w:numPr>
        <w:rPr>
          <w:del w:id="6670" w:author="Ernesto del Puerto" w:date="2022-01-02T19:47:00Z"/>
          <w:rFonts w:ascii="Arial Narrow" w:eastAsia="Times New Roman" w:hAnsi="Arial Narrow" w:cs="TimesNewRoman"/>
          <w:color w:val="000000"/>
          <w:sz w:val="24"/>
          <w:szCs w:val="24"/>
          <w:lang w:val="es-ES"/>
          <w:rPrChange w:id="6671" w:author="Ernesto del Puerto" w:date="2022-01-02T21:32:00Z">
            <w:rPr>
              <w:del w:id="6672" w:author="Ernesto del Puerto" w:date="2022-01-02T19:47:00Z"/>
              <w:rFonts w:ascii="Arial Narrow" w:eastAsia="Times New Roman" w:hAnsi="Arial Narrow" w:cs="CourierNewPSMT"/>
              <w:b/>
              <w:color w:val="000000"/>
              <w:sz w:val="28"/>
              <w:szCs w:val="28"/>
              <w:lang w:val="es-ES"/>
            </w:rPr>
          </w:rPrChange>
        </w:rPr>
      </w:pPr>
      <w:bookmarkStart w:id="6673" w:name="_Toc30338631"/>
      <w:del w:id="6674" w:author="Ernesto del Puerto" w:date="2022-01-02T19:47:00Z">
        <w:r w:rsidRPr="004F349E" w:rsidDel="00E326C8">
          <w:rPr>
            <w:rFonts w:ascii="Arial Narrow" w:hAnsi="Arial Narrow" w:cs="TimesNewRoman"/>
            <w:color w:val="000000"/>
            <w:sz w:val="24"/>
            <w:szCs w:val="24"/>
            <w:lang w:val="es-ES"/>
            <w:rPrChange w:id="6675" w:author="Ernesto del Puerto" w:date="2022-01-02T21:32:00Z">
              <w:rPr>
                <w:rFonts w:ascii="Arial Narrow" w:hAnsi="Arial Narrow" w:cs="CourierNewPSMT"/>
                <w:b/>
                <w:color w:val="000000"/>
                <w:sz w:val="28"/>
                <w:szCs w:val="28"/>
                <w:lang w:val="es-ES"/>
              </w:rPr>
            </w:rPrChange>
          </w:rPr>
          <w:delText>Un ejemplo simple</w:delText>
        </w:r>
        <w:bookmarkEnd w:id="6673"/>
      </w:del>
    </w:p>
    <w:p w14:paraId="1CC90D99" w14:textId="606A2A03" w:rsidR="00E67234" w:rsidRPr="004F349E" w:rsidDel="00E326C8" w:rsidRDefault="00E67234" w:rsidP="00E67234">
      <w:pPr>
        <w:autoSpaceDE w:val="0"/>
        <w:autoSpaceDN w:val="0"/>
        <w:adjustRightInd w:val="0"/>
        <w:spacing w:before="240"/>
        <w:rPr>
          <w:del w:id="6676" w:author="Ernesto del Puerto" w:date="2022-01-02T19:47:00Z"/>
          <w:rFonts w:ascii="Arial Narrow" w:hAnsi="Arial Narrow" w:cs="TimesNewRoman"/>
          <w:color w:val="000000"/>
          <w:lang w:val="es-ES"/>
          <w:rPrChange w:id="6677" w:author="Ernesto del Puerto" w:date="2022-01-02T21:32:00Z">
            <w:rPr>
              <w:del w:id="6678" w:author="Ernesto del Puerto" w:date="2022-01-02T19:47:00Z"/>
              <w:rFonts w:ascii="Arial Narrow" w:hAnsi="Arial Narrow" w:cs="TimesNewRoman"/>
              <w:color w:val="000000"/>
              <w:lang w:val="es-AR"/>
            </w:rPr>
          </w:rPrChange>
        </w:rPr>
      </w:pPr>
    </w:p>
    <w:p w14:paraId="681B7302" w14:textId="31C36090" w:rsidR="00E67234" w:rsidRPr="004F349E" w:rsidDel="00E326C8" w:rsidRDefault="00E67234" w:rsidP="00E67234">
      <w:pPr>
        <w:autoSpaceDE w:val="0"/>
        <w:autoSpaceDN w:val="0"/>
        <w:adjustRightInd w:val="0"/>
        <w:spacing w:before="240"/>
        <w:rPr>
          <w:del w:id="6679" w:author="Ernesto del Puerto" w:date="2022-01-02T19:47:00Z"/>
          <w:rFonts w:ascii="Arial Narrow" w:hAnsi="Arial Narrow" w:cs="TimesNewRoman"/>
          <w:color w:val="000000"/>
          <w:lang w:val="es-ES"/>
          <w:rPrChange w:id="6680" w:author="Ernesto del Puerto" w:date="2022-01-02T21:32:00Z">
            <w:rPr>
              <w:del w:id="6681" w:author="Ernesto del Puerto" w:date="2022-01-02T19:47:00Z"/>
              <w:rFonts w:ascii="Arial Narrow" w:hAnsi="Arial Narrow" w:cs="TimesNewRoman"/>
              <w:color w:val="000000"/>
              <w:lang w:val="es-AR"/>
            </w:rPr>
          </w:rPrChange>
        </w:rPr>
      </w:pPr>
      <w:del w:id="6682" w:author="Ernesto del Puerto" w:date="2022-01-02T19:47:00Z">
        <w:r w:rsidRPr="004F349E" w:rsidDel="00E326C8">
          <w:rPr>
            <w:rFonts w:ascii="Arial Narrow" w:hAnsi="Arial Narrow" w:cs="TimesNewRoman"/>
            <w:noProof/>
            <w:color w:val="000000"/>
            <w:lang w:val="es-ES"/>
            <w:rPrChange w:id="6683" w:author="Ernesto del Puerto" w:date="2022-01-02T21:32:00Z">
              <w:rPr>
                <w:rFonts w:ascii="Arial Narrow" w:hAnsi="Arial Narrow" w:cs="TimesNewRoman"/>
                <w:noProof/>
                <w:color w:val="000000"/>
                <w:lang w:val="es-AR"/>
              </w:rPr>
            </w:rPrChange>
          </w:rPr>
          <w:drawing>
            <wp:inline distT="0" distB="0" distL="0" distR="0" wp14:anchorId="46A8DB19" wp14:editId="56EA2A8B">
              <wp:extent cx="6106160" cy="878205"/>
              <wp:effectExtent l="0" t="0" r="8890" b="0"/>
              <wp:docPr id="25" name="Imagen 25"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Forma, Rectángulo&#10;&#10;Descripción generada automáticament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106160" cy="878205"/>
                      </a:xfrm>
                      <a:prstGeom prst="rect">
                        <a:avLst/>
                      </a:prstGeom>
                      <a:noFill/>
                      <a:ln>
                        <a:noFill/>
                      </a:ln>
                    </pic:spPr>
                  </pic:pic>
                </a:graphicData>
              </a:graphic>
            </wp:inline>
          </w:drawing>
        </w:r>
      </w:del>
    </w:p>
    <w:p w14:paraId="0017F80F" w14:textId="710BC173" w:rsidR="00E67234" w:rsidRPr="004F349E" w:rsidDel="00E326C8" w:rsidRDefault="00E67234" w:rsidP="00E67234">
      <w:pPr>
        <w:pStyle w:val="TtuloTDC"/>
        <w:autoSpaceDE w:val="0"/>
        <w:autoSpaceDN w:val="0"/>
        <w:adjustRightInd w:val="0"/>
        <w:outlineLvl w:val="2"/>
        <w:rPr>
          <w:del w:id="6684" w:author="Ernesto del Puerto" w:date="2022-01-02T19:47:00Z"/>
          <w:rFonts w:ascii="Arial Narrow" w:hAnsi="Arial Narrow" w:cs="TimesNewRoman"/>
          <w:color w:val="000000"/>
          <w:lang w:val="es-ES"/>
          <w:rPrChange w:id="6685" w:author="Ernesto del Puerto" w:date="2022-01-02T21:32:00Z">
            <w:rPr>
              <w:del w:id="6686" w:author="Ernesto del Puerto" w:date="2022-01-02T19:47:00Z"/>
              <w:rFonts w:ascii="Arial Narrow" w:hAnsi="Arial Narrow" w:cs="TimesNewRoman"/>
              <w:color w:val="000000"/>
              <w:lang w:val="es-AR"/>
            </w:rPr>
          </w:rPrChange>
        </w:rPr>
      </w:pPr>
      <w:bookmarkStart w:id="6687" w:name="_Toc30338632"/>
      <w:del w:id="6688" w:author="Ernesto del Puerto" w:date="2022-01-02T19:47:00Z">
        <w:r w:rsidRPr="004F349E" w:rsidDel="00E326C8">
          <w:rPr>
            <w:rFonts w:ascii="Arial Narrow" w:hAnsi="Arial Narrow" w:cs="TimesNewRoman"/>
            <w:color w:val="000000"/>
            <w:sz w:val="24"/>
            <w:szCs w:val="24"/>
            <w:lang w:val="es-ES"/>
            <w:rPrChange w:id="6689" w:author="Ernesto del Puerto" w:date="2022-01-02T21:32:00Z">
              <w:rPr>
                <w:rFonts w:ascii="Arial Narrow" w:hAnsi="Arial Narrow" w:cs="CourierNewPSMT"/>
                <w:b/>
                <w:color w:val="000000"/>
                <w:sz w:val="28"/>
                <w:szCs w:val="28"/>
                <w:lang w:val="es-ES" w:eastAsia="es-ES"/>
              </w:rPr>
            </w:rPrChange>
          </w:rPr>
          <w:delText>Figura 12.1. Tabla de verdad de XOR</w:delText>
        </w:r>
        <w:bookmarkEnd w:id="6687"/>
      </w:del>
    </w:p>
    <w:p w14:paraId="3294133E" w14:textId="6B0949EB" w:rsidR="00E67234" w:rsidRPr="004F349E" w:rsidDel="00E326C8" w:rsidRDefault="00E67234" w:rsidP="00E67234">
      <w:pPr>
        <w:autoSpaceDE w:val="0"/>
        <w:autoSpaceDN w:val="0"/>
        <w:adjustRightInd w:val="0"/>
        <w:spacing w:before="240"/>
        <w:rPr>
          <w:del w:id="6690" w:author="Ernesto del Puerto" w:date="2022-01-02T19:47:00Z"/>
          <w:rFonts w:ascii="Arial Narrow" w:hAnsi="Arial Narrow" w:cs="TimesNewRoman"/>
          <w:color w:val="000000"/>
          <w:lang w:val="es-ES"/>
          <w:rPrChange w:id="6691" w:author="Ernesto del Puerto" w:date="2022-01-02T21:32:00Z">
            <w:rPr>
              <w:del w:id="6692" w:author="Ernesto del Puerto" w:date="2022-01-02T19:47:00Z"/>
              <w:rFonts w:ascii="Arial Narrow" w:hAnsi="Arial Narrow" w:cs="TimesNewRoman"/>
              <w:color w:val="000000"/>
              <w:lang w:val="es-AR"/>
            </w:rPr>
          </w:rPrChange>
        </w:rPr>
      </w:pPr>
    </w:p>
    <w:p w14:paraId="75B3096A" w14:textId="471EFAAD" w:rsidR="00E67234" w:rsidRPr="004F349E" w:rsidDel="00E326C8" w:rsidRDefault="00E67234" w:rsidP="00E67234">
      <w:pPr>
        <w:autoSpaceDE w:val="0"/>
        <w:autoSpaceDN w:val="0"/>
        <w:adjustRightInd w:val="0"/>
        <w:spacing w:before="240"/>
        <w:rPr>
          <w:del w:id="6693" w:author="Ernesto del Puerto" w:date="2022-01-02T19:47:00Z"/>
          <w:rFonts w:ascii="Arial Narrow" w:hAnsi="Arial Narrow" w:cs="TimesNewRoman"/>
          <w:color w:val="000000"/>
          <w:lang w:val="es-ES"/>
          <w:rPrChange w:id="6694" w:author="Ernesto del Puerto" w:date="2022-01-02T21:32:00Z">
            <w:rPr>
              <w:del w:id="6695" w:author="Ernesto del Puerto" w:date="2022-01-02T19:47:00Z"/>
              <w:rFonts w:ascii="Arial Narrow" w:hAnsi="Arial Narrow" w:cs="TimesNewRoman"/>
              <w:color w:val="000000"/>
              <w:lang w:val="es-AR"/>
            </w:rPr>
          </w:rPrChange>
        </w:rPr>
      </w:pPr>
      <w:del w:id="6696" w:author="Ernesto del Puerto" w:date="2022-01-02T19:47:00Z">
        <w:r w:rsidRPr="004F349E" w:rsidDel="00E326C8">
          <w:rPr>
            <w:rFonts w:ascii="Arial Narrow" w:hAnsi="Arial Narrow" w:cs="TimesNewRoman"/>
            <w:noProof/>
            <w:color w:val="000000"/>
            <w:lang w:val="es-ES"/>
            <w:rPrChange w:id="6697" w:author="Ernesto del Puerto" w:date="2022-01-02T21:32:00Z">
              <w:rPr>
                <w:rFonts w:ascii="Arial Narrow" w:hAnsi="Arial Narrow" w:cs="TimesNewRoman"/>
                <w:noProof/>
                <w:color w:val="000000"/>
                <w:lang w:val="es-AR"/>
              </w:rPr>
            </w:rPrChange>
          </w:rPr>
          <w:drawing>
            <wp:inline distT="0" distB="0" distL="0" distR="0" wp14:anchorId="706EF5E1" wp14:editId="6BDB9B57">
              <wp:extent cx="6102350" cy="927735"/>
              <wp:effectExtent l="0" t="0" r="0" b="5715"/>
              <wp:docPr id="26" name="Imagen 26"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Forma, Rectángulo&#10;&#10;Descripción generada automáticament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102350" cy="927735"/>
                      </a:xfrm>
                      <a:prstGeom prst="rect">
                        <a:avLst/>
                      </a:prstGeom>
                      <a:noFill/>
                      <a:ln>
                        <a:noFill/>
                      </a:ln>
                    </pic:spPr>
                  </pic:pic>
                </a:graphicData>
              </a:graphic>
            </wp:inline>
          </w:drawing>
        </w:r>
      </w:del>
    </w:p>
    <w:p w14:paraId="707D1174" w14:textId="522AD348" w:rsidR="00E67234" w:rsidRPr="004F349E" w:rsidDel="00E326C8" w:rsidRDefault="00E67234" w:rsidP="00E67234">
      <w:pPr>
        <w:pStyle w:val="TtuloTDC"/>
        <w:autoSpaceDE w:val="0"/>
        <w:autoSpaceDN w:val="0"/>
        <w:adjustRightInd w:val="0"/>
        <w:outlineLvl w:val="2"/>
        <w:rPr>
          <w:del w:id="6698" w:author="Ernesto del Puerto" w:date="2022-01-02T19:47:00Z"/>
          <w:rFonts w:ascii="Arial Narrow" w:hAnsi="Arial Narrow" w:cs="TimesNewRoman"/>
          <w:color w:val="000000"/>
          <w:lang w:val="es-ES"/>
          <w:rPrChange w:id="6699" w:author="Ernesto del Puerto" w:date="2022-01-02T21:32:00Z">
            <w:rPr>
              <w:del w:id="6700" w:author="Ernesto del Puerto" w:date="2022-01-02T19:47:00Z"/>
              <w:rFonts w:ascii="Arial Narrow" w:hAnsi="Arial Narrow" w:cs="TimesNewRoman"/>
              <w:color w:val="000000"/>
              <w:lang w:val="es-AR"/>
            </w:rPr>
          </w:rPrChange>
        </w:rPr>
      </w:pPr>
      <w:bookmarkStart w:id="6701" w:name="_Toc30338633"/>
      <w:del w:id="6702" w:author="Ernesto del Puerto" w:date="2022-01-02T19:47:00Z">
        <w:r w:rsidRPr="004F349E" w:rsidDel="00E326C8">
          <w:rPr>
            <w:rFonts w:ascii="Arial Narrow" w:hAnsi="Arial Narrow" w:cs="TimesNewRoman"/>
            <w:color w:val="000000"/>
            <w:sz w:val="24"/>
            <w:szCs w:val="24"/>
            <w:lang w:val="es-ES"/>
            <w:rPrChange w:id="6703" w:author="Ernesto del Puerto" w:date="2022-01-02T21:32:00Z">
              <w:rPr>
                <w:rFonts w:ascii="Arial Narrow" w:hAnsi="Arial Narrow" w:cs="CourierNewPSMT"/>
                <w:b/>
                <w:color w:val="000000"/>
                <w:sz w:val="28"/>
                <w:szCs w:val="28"/>
                <w:lang w:val="es-ES" w:eastAsia="es-ES"/>
              </w:rPr>
            </w:rPrChange>
          </w:rPr>
          <w:delText>Figura 12.2. Tabla de verdad de XOR expresada como una hashtable</w:delText>
        </w:r>
        <w:bookmarkEnd w:id="6701"/>
      </w:del>
    </w:p>
    <w:p w14:paraId="1BBCC051" w14:textId="79E0F6BA" w:rsidR="00E67234" w:rsidRPr="004F349E" w:rsidDel="00E326C8" w:rsidRDefault="00E67234" w:rsidP="00E67234">
      <w:pPr>
        <w:autoSpaceDE w:val="0"/>
        <w:autoSpaceDN w:val="0"/>
        <w:adjustRightInd w:val="0"/>
        <w:spacing w:before="240"/>
        <w:rPr>
          <w:del w:id="6704" w:author="Ernesto del Puerto" w:date="2022-01-02T19:47:00Z"/>
          <w:rFonts w:ascii="Arial Narrow" w:hAnsi="Arial Narrow" w:cs="TimesNewRoman"/>
          <w:color w:val="000000"/>
          <w:lang w:val="es-ES"/>
          <w:rPrChange w:id="6705" w:author="Ernesto del Puerto" w:date="2022-01-02T21:32:00Z">
            <w:rPr>
              <w:del w:id="6706" w:author="Ernesto del Puerto" w:date="2022-01-02T19:47:00Z"/>
              <w:rFonts w:ascii="Arial Narrow" w:hAnsi="Arial Narrow" w:cs="TimesNewRoman"/>
              <w:color w:val="000000"/>
              <w:lang w:val="es-AR"/>
            </w:rPr>
          </w:rPrChange>
        </w:rPr>
      </w:pPr>
      <w:del w:id="6707" w:author="Ernesto del Puerto" w:date="2022-01-02T19:47:00Z">
        <w:r w:rsidRPr="004F349E" w:rsidDel="00E326C8">
          <w:rPr>
            <w:rFonts w:ascii="Arial Narrow" w:hAnsi="Arial Narrow" w:cs="TimesNewRoman"/>
            <w:color w:val="000000"/>
            <w:lang w:val="es-ES"/>
            <w:rPrChange w:id="6708" w:author="Ernesto del Puerto" w:date="2022-01-02T21:32:00Z">
              <w:rPr>
                <w:rFonts w:ascii="Arial Narrow" w:hAnsi="Arial Narrow" w:cs="TimesNewRoman"/>
                <w:color w:val="000000"/>
                <w:lang w:val="es-AR"/>
              </w:rPr>
            </w:rPrChange>
          </w:rPr>
          <w:delText>En la figura 12.1 detallamos una tabla de verdad de XOR y en la figura 12.2 la misma expresada como una hashtable.</w:delText>
        </w:r>
      </w:del>
    </w:p>
    <w:p w14:paraId="0913895A" w14:textId="46664484" w:rsidR="00E67234" w:rsidRPr="004F349E" w:rsidDel="00E326C8" w:rsidRDefault="00E67234" w:rsidP="00E67234">
      <w:pPr>
        <w:autoSpaceDE w:val="0"/>
        <w:autoSpaceDN w:val="0"/>
        <w:adjustRightInd w:val="0"/>
        <w:spacing w:before="240"/>
        <w:rPr>
          <w:del w:id="6709" w:author="Ernesto del Puerto" w:date="2022-01-02T19:47:00Z"/>
          <w:rFonts w:ascii="Arial Narrow" w:hAnsi="Arial Narrow" w:cs="TimesNewRoman"/>
          <w:color w:val="000000"/>
          <w:lang w:val="es-ES"/>
          <w:rPrChange w:id="6710" w:author="Ernesto del Puerto" w:date="2022-01-02T21:32:00Z">
            <w:rPr>
              <w:del w:id="6711" w:author="Ernesto del Puerto" w:date="2022-01-02T19:47:00Z"/>
              <w:rFonts w:ascii="Arial Narrow" w:hAnsi="Arial Narrow" w:cs="TimesNewRoman"/>
              <w:color w:val="000000"/>
              <w:lang w:val="es-AR"/>
            </w:rPr>
          </w:rPrChange>
        </w:rPr>
      </w:pPr>
    </w:p>
    <w:p w14:paraId="4D88FF10" w14:textId="0B8FC165" w:rsidR="00E67234" w:rsidRPr="004F349E" w:rsidDel="00E326C8" w:rsidRDefault="00E67234" w:rsidP="00E67234">
      <w:pPr>
        <w:autoSpaceDE w:val="0"/>
        <w:autoSpaceDN w:val="0"/>
        <w:adjustRightInd w:val="0"/>
        <w:spacing w:before="240"/>
        <w:rPr>
          <w:del w:id="6712" w:author="Ernesto del Puerto" w:date="2022-01-02T19:47:00Z"/>
          <w:rFonts w:ascii="Arial Narrow" w:hAnsi="Arial Narrow" w:cs="TimesNewRoman"/>
          <w:color w:val="000000"/>
          <w:lang w:val="es-ES"/>
          <w:rPrChange w:id="6713" w:author="Ernesto del Puerto" w:date="2022-01-02T21:32:00Z">
            <w:rPr>
              <w:del w:id="6714" w:author="Ernesto del Puerto" w:date="2022-01-02T19:47:00Z"/>
              <w:rFonts w:ascii="Arial Narrow" w:hAnsi="Arial Narrow" w:cs="TimesNewRoman"/>
              <w:color w:val="000000"/>
              <w:lang w:val="es-AR"/>
            </w:rPr>
          </w:rPrChange>
        </w:rPr>
      </w:pPr>
      <w:del w:id="6715" w:author="Ernesto del Puerto" w:date="2022-01-02T19:47:00Z">
        <w:r w:rsidRPr="004F349E" w:rsidDel="00E326C8">
          <w:rPr>
            <w:rFonts w:ascii="Arial Narrow" w:hAnsi="Arial Narrow" w:cs="TimesNewRoman"/>
            <w:noProof/>
            <w:color w:val="000000"/>
            <w:lang w:val="es-ES"/>
            <w:rPrChange w:id="6716" w:author="Ernesto del Puerto" w:date="2022-01-02T21:32:00Z">
              <w:rPr>
                <w:rFonts w:ascii="Arial Narrow" w:hAnsi="Arial Narrow" w:cs="TimesNewRoman"/>
                <w:noProof/>
                <w:color w:val="000000"/>
                <w:lang w:val="es-AR"/>
              </w:rPr>
            </w:rPrChange>
          </w:rPr>
          <w:drawing>
            <wp:inline distT="0" distB="0" distL="0" distR="0" wp14:anchorId="62E35A4E" wp14:editId="470C4C5C">
              <wp:extent cx="4840605" cy="2776220"/>
              <wp:effectExtent l="0" t="0" r="0" b="5080"/>
              <wp:docPr id="27" name="Imagen 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10;&#10;Descripción generada automáticament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40605" cy="2776220"/>
                      </a:xfrm>
                      <a:prstGeom prst="rect">
                        <a:avLst/>
                      </a:prstGeom>
                      <a:noFill/>
                      <a:ln>
                        <a:noFill/>
                      </a:ln>
                    </pic:spPr>
                  </pic:pic>
                </a:graphicData>
              </a:graphic>
            </wp:inline>
          </w:drawing>
        </w:r>
      </w:del>
    </w:p>
    <w:p w14:paraId="1BADD996" w14:textId="69D90282" w:rsidR="00E67234" w:rsidRPr="004F349E" w:rsidDel="00E326C8" w:rsidRDefault="00E67234" w:rsidP="00E67234">
      <w:pPr>
        <w:pStyle w:val="TtuloTDC"/>
        <w:autoSpaceDE w:val="0"/>
        <w:autoSpaceDN w:val="0"/>
        <w:adjustRightInd w:val="0"/>
        <w:outlineLvl w:val="2"/>
        <w:rPr>
          <w:del w:id="6717" w:author="Ernesto del Puerto" w:date="2022-01-02T19:47:00Z"/>
          <w:rFonts w:ascii="Arial Narrow" w:hAnsi="Arial Narrow" w:cs="TimesNewRoman"/>
          <w:color w:val="000000"/>
          <w:lang w:val="es-ES"/>
          <w:rPrChange w:id="6718" w:author="Ernesto del Puerto" w:date="2022-01-02T21:32:00Z">
            <w:rPr>
              <w:del w:id="6719" w:author="Ernesto del Puerto" w:date="2022-01-02T19:47:00Z"/>
              <w:rFonts w:ascii="Arial Narrow" w:hAnsi="Arial Narrow" w:cs="TimesNewRoman"/>
              <w:color w:val="000000"/>
              <w:lang w:val="es-AR"/>
            </w:rPr>
          </w:rPrChange>
        </w:rPr>
      </w:pPr>
      <w:bookmarkStart w:id="6720" w:name="_Toc30338634"/>
      <w:del w:id="6721" w:author="Ernesto del Puerto" w:date="2022-01-02T19:47:00Z">
        <w:r w:rsidRPr="004F349E" w:rsidDel="00E326C8">
          <w:rPr>
            <w:rFonts w:ascii="Arial Narrow" w:hAnsi="Arial Narrow" w:cs="TimesNewRoman"/>
            <w:color w:val="000000"/>
            <w:sz w:val="24"/>
            <w:szCs w:val="24"/>
            <w:lang w:val="es-ES"/>
            <w:rPrChange w:id="6722" w:author="Ernesto del Puerto" w:date="2022-01-02T21:32:00Z">
              <w:rPr>
                <w:rFonts w:ascii="Arial Narrow" w:hAnsi="Arial Narrow" w:cs="CourierNewPSMT"/>
                <w:b/>
                <w:color w:val="000000"/>
                <w:sz w:val="28"/>
                <w:szCs w:val="28"/>
                <w:lang w:val="es-ES" w:eastAsia="es-ES"/>
              </w:rPr>
            </w:rPrChange>
          </w:rPr>
          <w:delText>Figura 12.3. Ejemplo de una red neuronal XOR</w:delText>
        </w:r>
        <w:bookmarkEnd w:id="6720"/>
      </w:del>
    </w:p>
    <w:p w14:paraId="3001C03A" w14:textId="79046CFE" w:rsidR="00E67234" w:rsidRPr="004F349E" w:rsidDel="00E326C8" w:rsidRDefault="00E67234" w:rsidP="00E67234">
      <w:pPr>
        <w:autoSpaceDE w:val="0"/>
        <w:autoSpaceDN w:val="0"/>
        <w:adjustRightInd w:val="0"/>
        <w:spacing w:before="240"/>
        <w:rPr>
          <w:del w:id="6723" w:author="Ernesto del Puerto" w:date="2022-01-02T19:47:00Z"/>
          <w:rFonts w:ascii="Arial Narrow" w:hAnsi="Arial Narrow" w:cs="TimesNewRoman"/>
          <w:color w:val="000000"/>
          <w:lang w:val="es-ES"/>
          <w:rPrChange w:id="6724" w:author="Ernesto del Puerto" w:date="2022-01-02T21:32:00Z">
            <w:rPr>
              <w:del w:id="6725" w:author="Ernesto del Puerto" w:date="2022-01-02T19:47:00Z"/>
              <w:rFonts w:ascii="Arial Narrow" w:hAnsi="Arial Narrow" w:cs="TimesNewRoman"/>
              <w:color w:val="000000"/>
              <w:lang w:val="es-AR"/>
            </w:rPr>
          </w:rPrChange>
        </w:rPr>
      </w:pPr>
      <w:del w:id="6726" w:author="Ernesto del Puerto" w:date="2022-01-02T19:47:00Z">
        <w:r w:rsidRPr="004F349E" w:rsidDel="00E326C8">
          <w:rPr>
            <w:rFonts w:ascii="Arial Narrow" w:hAnsi="Arial Narrow" w:cs="TimesNewRoman"/>
            <w:color w:val="000000"/>
            <w:lang w:val="es-ES"/>
            <w:rPrChange w:id="6727" w:author="Ernesto del Puerto" w:date="2022-01-02T21:32:00Z">
              <w:rPr>
                <w:rFonts w:ascii="Arial Narrow" w:hAnsi="Arial Narrow" w:cs="TimesNewRoman"/>
                <w:color w:val="000000"/>
                <w:lang w:val="es-AR"/>
              </w:rPr>
            </w:rPrChange>
          </w:rPr>
          <w:delText>Una posibilidad es armar una red neuronal XOR, como la detallada en la figura 12.3.</w:delText>
        </w:r>
      </w:del>
    </w:p>
    <w:p w14:paraId="4E383854" w14:textId="6EED02B8" w:rsidR="00E67234" w:rsidRPr="004F349E" w:rsidDel="00E326C8" w:rsidRDefault="00E67234" w:rsidP="00E67234">
      <w:pPr>
        <w:autoSpaceDE w:val="0"/>
        <w:autoSpaceDN w:val="0"/>
        <w:adjustRightInd w:val="0"/>
        <w:spacing w:before="240"/>
        <w:rPr>
          <w:del w:id="6728" w:author="Ernesto del Puerto" w:date="2022-01-02T19:47:00Z"/>
          <w:rFonts w:ascii="Arial Narrow" w:hAnsi="Arial Narrow" w:cs="TimesNewRoman"/>
          <w:color w:val="000000"/>
          <w:lang w:val="es-ES"/>
          <w:rPrChange w:id="6729" w:author="Ernesto del Puerto" w:date="2022-01-02T21:32:00Z">
            <w:rPr>
              <w:del w:id="6730" w:author="Ernesto del Puerto" w:date="2022-01-02T19:47:00Z"/>
              <w:rFonts w:ascii="Arial Narrow" w:hAnsi="Arial Narrow" w:cs="TimesNewRoman"/>
              <w:color w:val="000000"/>
              <w:lang w:val="es-AR"/>
            </w:rPr>
          </w:rPrChange>
        </w:rPr>
      </w:pPr>
      <w:del w:id="6731" w:author="Ernesto del Puerto" w:date="2022-01-02T19:47:00Z">
        <w:r w:rsidRPr="004F349E" w:rsidDel="00E326C8">
          <w:rPr>
            <w:rFonts w:ascii="Arial Narrow" w:hAnsi="Arial Narrow" w:cs="TimesNewRoman"/>
            <w:color w:val="000000"/>
            <w:lang w:val="es-ES"/>
            <w:rPrChange w:id="6732" w:author="Ernesto del Puerto" w:date="2022-01-02T21:32:00Z">
              <w:rPr>
                <w:rFonts w:ascii="Arial Narrow" w:hAnsi="Arial Narrow" w:cs="TimesNewRoman"/>
                <w:color w:val="000000"/>
                <w:lang w:val="es-AR"/>
              </w:rPr>
            </w:rPrChange>
          </w:rPr>
          <w:delText>En la misma observamos cuatro tipos de neuronas:</w:delText>
        </w:r>
      </w:del>
    </w:p>
    <w:p w14:paraId="5DD5BE63" w14:textId="0F14B859" w:rsidR="00E67234" w:rsidRPr="004F349E" w:rsidDel="00E326C8" w:rsidRDefault="00E67234" w:rsidP="00E67234">
      <w:pPr>
        <w:pStyle w:val="Prrafodelista"/>
        <w:numPr>
          <w:ilvl w:val="0"/>
          <w:numId w:val="62"/>
        </w:numPr>
        <w:autoSpaceDE w:val="0"/>
        <w:autoSpaceDN w:val="0"/>
        <w:adjustRightInd w:val="0"/>
        <w:spacing w:before="240"/>
        <w:rPr>
          <w:del w:id="6733" w:author="Ernesto del Puerto" w:date="2022-01-02T19:47:00Z"/>
          <w:rFonts w:ascii="Arial Narrow" w:hAnsi="Arial Narrow" w:cs="TimesNewRoman"/>
          <w:color w:val="000000"/>
          <w:lang w:val="es-ES"/>
          <w:rPrChange w:id="6734" w:author="Ernesto del Puerto" w:date="2022-01-02T21:32:00Z">
            <w:rPr>
              <w:del w:id="6735" w:author="Ernesto del Puerto" w:date="2022-01-02T19:47:00Z"/>
              <w:rFonts w:ascii="Arial Narrow" w:hAnsi="Arial Narrow" w:cs="TimesNewRoman"/>
              <w:color w:val="000000"/>
              <w:lang w:val="es-AR"/>
            </w:rPr>
          </w:rPrChange>
        </w:rPr>
      </w:pPr>
      <w:del w:id="6736" w:author="Ernesto del Puerto" w:date="2022-01-02T19:47:00Z">
        <w:r w:rsidRPr="004F349E" w:rsidDel="00E326C8">
          <w:rPr>
            <w:rFonts w:ascii="Arial Narrow" w:hAnsi="Arial Narrow" w:cs="TimesNewRoman"/>
            <w:color w:val="000000"/>
            <w:lang w:val="es-ES"/>
            <w:rPrChange w:id="6737" w:author="Ernesto del Puerto" w:date="2022-01-02T21:32:00Z">
              <w:rPr>
                <w:rFonts w:ascii="Arial Narrow" w:hAnsi="Arial Narrow" w:cs="TimesNewRoman"/>
                <w:color w:val="000000"/>
                <w:lang w:val="es-AR"/>
              </w:rPr>
            </w:rPrChange>
          </w:rPr>
          <w:delText>Dos neuronas de input: I1 e I2,</w:delText>
        </w:r>
      </w:del>
    </w:p>
    <w:p w14:paraId="6BF5CDEE" w14:textId="0CF21795" w:rsidR="00E67234" w:rsidRPr="004F349E" w:rsidDel="00E326C8" w:rsidRDefault="00E67234" w:rsidP="00E67234">
      <w:pPr>
        <w:pStyle w:val="Prrafodelista"/>
        <w:numPr>
          <w:ilvl w:val="0"/>
          <w:numId w:val="62"/>
        </w:numPr>
        <w:autoSpaceDE w:val="0"/>
        <w:autoSpaceDN w:val="0"/>
        <w:adjustRightInd w:val="0"/>
        <w:spacing w:before="240"/>
        <w:rPr>
          <w:del w:id="6738" w:author="Ernesto del Puerto" w:date="2022-01-02T19:47:00Z"/>
          <w:rFonts w:ascii="Arial Narrow" w:hAnsi="Arial Narrow" w:cs="TimesNewRoman"/>
          <w:color w:val="000000"/>
          <w:lang w:val="es-ES"/>
          <w:rPrChange w:id="6739" w:author="Ernesto del Puerto" w:date="2022-01-02T21:32:00Z">
            <w:rPr>
              <w:del w:id="6740" w:author="Ernesto del Puerto" w:date="2022-01-02T19:47:00Z"/>
              <w:rFonts w:ascii="Arial Narrow" w:hAnsi="Arial Narrow" w:cs="TimesNewRoman"/>
              <w:color w:val="000000"/>
              <w:lang w:val="es-AR"/>
            </w:rPr>
          </w:rPrChange>
        </w:rPr>
      </w:pPr>
      <w:del w:id="6741" w:author="Ernesto del Puerto" w:date="2022-01-02T19:47:00Z">
        <w:r w:rsidRPr="004F349E" w:rsidDel="00E326C8">
          <w:rPr>
            <w:rFonts w:ascii="Arial Narrow" w:hAnsi="Arial Narrow" w:cs="TimesNewRoman"/>
            <w:color w:val="000000"/>
            <w:lang w:val="es-ES"/>
            <w:rPrChange w:id="6742" w:author="Ernesto del Puerto" w:date="2022-01-02T21:32:00Z">
              <w:rPr>
                <w:rFonts w:ascii="Arial Narrow" w:hAnsi="Arial Narrow" w:cs="TimesNewRoman"/>
                <w:color w:val="000000"/>
                <w:lang w:val="es-AR"/>
              </w:rPr>
            </w:rPrChange>
          </w:rPr>
          <w:delText>Una neurona de output: O1,</w:delText>
        </w:r>
      </w:del>
    </w:p>
    <w:p w14:paraId="4FEA07DD" w14:textId="39A012D7" w:rsidR="00E67234" w:rsidRPr="004F349E" w:rsidDel="00E326C8" w:rsidRDefault="00E67234" w:rsidP="00E67234">
      <w:pPr>
        <w:pStyle w:val="Prrafodelista"/>
        <w:numPr>
          <w:ilvl w:val="0"/>
          <w:numId w:val="62"/>
        </w:numPr>
        <w:autoSpaceDE w:val="0"/>
        <w:autoSpaceDN w:val="0"/>
        <w:adjustRightInd w:val="0"/>
        <w:spacing w:before="240"/>
        <w:rPr>
          <w:del w:id="6743" w:author="Ernesto del Puerto" w:date="2022-01-02T19:47:00Z"/>
          <w:rFonts w:ascii="Arial Narrow" w:hAnsi="Arial Narrow" w:cs="TimesNewRoman"/>
          <w:color w:val="000000"/>
          <w:lang w:val="es-ES"/>
          <w:rPrChange w:id="6744" w:author="Ernesto del Puerto" w:date="2022-01-02T21:32:00Z">
            <w:rPr>
              <w:del w:id="6745" w:author="Ernesto del Puerto" w:date="2022-01-02T19:47:00Z"/>
              <w:rFonts w:ascii="Arial Narrow" w:hAnsi="Arial Narrow" w:cs="TimesNewRoman"/>
              <w:color w:val="000000"/>
              <w:lang w:val="es-AR"/>
            </w:rPr>
          </w:rPrChange>
        </w:rPr>
      </w:pPr>
      <w:del w:id="6746" w:author="Ernesto del Puerto" w:date="2022-01-02T19:47:00Z">
        <w:r w:rsidRPr="004F349E" w:rsidDel="00E326C8">
          <w:rPr>
            <w:rFonts w:ascii="Arial Narrow" w:hAnsi="Arial Narrow" w:cs="TimesNewRoman"/>
            <w:color w:val="000000"/>
            <w:lang w:val="es-ES"/>
            <w:rPrChange w:id="6747" w:author="Ernesto del Puerto" w:date="2022-01-02T21:32:00Z">
              <w:rPr>
                <w:rFonts w:ascii="Arial Narrow" w:hAnsi="Arial Narrow" w:cs="TimesNewRoman"/>
                <w:color w:val="000000"/>
                <w:lang w:val="es-AR"/>
              </w:rPr>
            </w:rPrChange>
          </w:rPr>
          <w:delText>Dos neuronas ocultas: H1 y H2 y</w:delText>
        </w:r>
      </w:del>
    </w:p>
    <w:p w14:paraId="603C9268" w14:textId="05929EA4" w:rsidR="00E67234" w:rsidRPr="004F349E" w:rsidDel="00E326C8" w:rsidRDefault="00E67234" w:rsidP="00E67234">
      <w:pPr>
        <w:pStyle w:val="Prrafodelista"/>
        <w:numPr>
          <w:ilvl w:val="0"/>
          <w:numId w:val="62"/>
        </w:numPr>
        <w:autoSpaceDE w:val="0"/>
        <w:autoSpaceDN w:val="0"/>
        <w:adjustRightInd w:val="0"/>
        <w:spacing w:before="240"/>
        <w:rPr>
          <w:del w:id="6748" w:author="Ernesto del Puerto" w:date="2022-01-02T19:47:00Z"/>
          <w:rFonts w:ascii="Arial Narrow" w:hAnsi="Arial Narrow" w:cs="TimesNewRoman"/>
          <w:color w:val="000000"/>
          <w:lang w:val="es-ES"/>
          <w:rPrChange w:id="6749" w:author="Ernesto del Puerto" w:date="2022-01-02T21:32:00Z">
            <w:rPr>
              <w:del w:id="6750" w:author="Ernesto del Puerto" w:date="2022-01-02T19:47:00Z"/>
              <w:rFonts w:ascii="Arial Narrow" w:hAnsi="Arial Narrow" w:cs="TimesNewRoman"/>
              <w:color w:val="000000"/>
              <w:lang w:val="es-AR"/>
            </w:rPr>
          </w:rPrChange>
        </w:rPr>
      </w:pPr>
      <w:del w:id="6751" w:author="Ernesto del Puerto" w:date="2022-01-02T19:47:00Z">
        <w:r w:rsidRPr="004F349E" w:rsidDel="00E326C8">
          <w:rPr>
            <w:rFonts w:ascii="Arial Narrow" w:hAnsi="Arial Narrow" w:cs="TimesNewRoman"/>
            <w:color w:val="000000"/>
            <w:lang w:val="es-ES"/>
            <w:rPrChange w:id="6752" w:author="Ernesto del Puerto" w:date="2022-01-02T21:32:00Z">
              <w:rPr>
                <w:rFonts w:ascii="Arial Narrow" w:hAnsi="Arial Narrow" w:cs="TimesNewRoman"/>
                <w:color w:val="000000"/>
                <w:lang w:val="es-AR"/>
              </w:rPr>
            </w:rPrChange>
          </w:rPr>
          <w:delText>Dos neuronas de bias: B1 y B2.</w:delText>
        </w:r>
      </w:del>
    </w:p>
    <w:p w14:paraId="0EC999EB" w14:textId="012CC0A8" w:rsidR="00E67234" w:rsidRPr="004F349E" w:rsidDel="00E326C8" w:rsidRDefault="00E67234" w:rsidP="00E67234">
      <w:pPr>
        <w:autoSpaceDE w:val="0"/>
        <w:autoSpaceDN w:val="0"/>
        <w:adjustRightInd w:val="0"/>
        <w:spacing w:before="240"/>
        <w:rPr>
          <w:del w:id="6753" w:author="Ernesto del Puerto" w:date="2022-01-02T19:47:00Z"/>
          <w:rFonts w:ascii="Arial Narrow" w:hAnsi="Arial Narrow" w:cs="TimesNewRoman"/>
          <w:color w:val="000000"/>
          <w:lang w:val="es-ES"/>
          <w:rPrChange w:id="6754" w:author="Ernesto del Puerto" w:date="2022-01-02T21:32:00Z">
            <w:rPr>
              <w:del w:id="6755" w:author="Ernesto del Puerto" w:date="2022-01-02T19:47:00Z"/>
              <w:rFonts w:ascii="Arial Narrow" w:hAnsi="Arial Narrow" w:cs="TimesNewRoman"/>
              <w:color w:val="000000"/>
              <w:lang w:val="es-AR"/>
            </w:rPr>
          </w:rPrChange>
        </w:rPr>
      </w:pPr>
      <w:del w:id="6756" w:author="Ernesto del Puerto" w:date="2022-01-02T19:47:00Z">
        <w:r w:rsidRPr="004F349E" w:rsidDel="00E326C8">
          <w:rPr>
            <w:rFonts w:ascii="Arial Narrow" w:hAnsi="Arial Narrow" w:cs="TimesNewRoman"/>
            <w:color w:val="000000"/>
            <w:lang w:val="es-ES"/>
            <w:rPrChange w:id="6757" w:author="Ernesto del Puerto" w:date="2022-01-02T21:32:00Z">
              <w:rPr>
                <w:rFonts w:ascii="Arial Narrow" w:hAnsi="Arial Narrow" w:cs="TimesNewRoman"/>
                <w:color w:val="000000"/>
                <w:lang w:val="es-AR"/>
              </w:rPr>
            </w:rPrChange>
          </w:rPr>
          <w:delText>Las neuronas de bias siempre generan una salida de un 1 y no reciben nunca input de las otras capas.</w:delText>
        </w:r>
      </w:del>
    </w:p>
    <w:p w14:paraId="672282B1" w14:textId="59F2757C" w:rsidR="00E67234" w:rsidRPr="004F349E" w:rsidDel="00E326C8" w:rsidRDefault="00E67234" w:rsidP="00E67234">
      <w:pPr>
        <w:autoSpaceDE w:val="0"/>
        <w:autoSpaceDN w:val="0"/>
        <w:adjustRightInd w:val="0"/>
        <w:spacing w:before="240"/>
        <w:rPr>
          <w:del w:id="6758" w:author="Ernesto del Puerto" w:date="2022-01-02T19:47:00Z"/>
          <w:rFonts w:ascii="Arial Narrow" w:hAnsi="Arial Narrow" w:cs="TimesNewRoman"/>
          <w:color w:val="000000"/>
          <w:lang w:val="es-ES"/>
          <w:rPrChange w:id="6759" w:author="Ernesto del Puerto" w:date="2022-01-02T21:32:00Z">
            <w:rPr>
              <w:del w:id="6760" w:author="Ernesto del Puerto" w:date="2022-01-02T19:47:00Z"/>
              <w:rFonts w:ascii="Arial Narrow" w:hAnsi="Arial Narrow" w:cs="TimesNewRoman"/>
              <w:color w:val="000000"/>
              <w:lang w:val="es-AR"/>
            </w:rPr>
          </w:rPrChange>
        </w:rPr>
      </w:pPr>
      <w:del w:id="6761" w:author="Ernesto del Puerto" w:date="2022-01-02T19:47:00Z">
        <w:r w:rsidRPr="004F349E" w:rsidDel="00E326C8">
          <w:rPr>
            <w:rFonts w:ascii="Arial Narrow" w:hAnsi="Arial Narrow" w:cs="TimesNewRoman"/>
            <w:color w:val="000000"/>
            <w:lang w:val="es-ES"/>
            <w:rPrChange w:id="6762" w:author="Ernesto del Puerto" w:date="2022-01-02T21:32:00Z">
              <w:rPr>
                <w:rFonts w:ascii="Arial Narrow" w:hAnsi="Arial Narrow" w:cs="TimesNewRoman"/>
                <w:color w:val="000000"/>
                <w:lang w:val="es-AR"/>
              </w:rPr>
            </w:rPrChange>
          </w:rPr>
          <w:delText>Permiten que las redes aprendan de los patrones con mayor eficiencia.</w:delText>
        </w:r>
      </w:del>
    </w:p>
    <w:p w14:paraId="31FCB497" w14:textId="7B1CE3F7" w:rsidR="00E67234" w:rsidRPr="004F349E" w:rsidDel="00E326C8" w:rsidRDefault="00E67234" w:rsidP="00E67234">
      <w:pPr>
        <w:autoSpaceDE w:val="0"/>
        <w:autoSpaceDN w:val="0"/>
        <w:adjustRightInd w:val="0"/>
        <w:spacing w:before="240"/>
        <w:rPr>
          <w:del w:id="6763" w:author="Ernesto del Puerto" w:date="2022-01-02T19:47:00Z"/>
          <w:rFonts w:ascii="Arial Narrow" w:hAnsi="Arial Narrow" w:cs="TimesNewRoman"/>
          <w:color w:val="000000"/>
          <w:lang w:val="es-ES"/>
          <w:rPrChange w:id="6764" w:author="Ernesto del Puerto" w:date="2022-01-02T21:32:00Z">
            <w:rPr>
              <w:del w:id="6765" w:author="Ernesto del Puerto" w:date="2022-01-02T19:47:00Z"/>
              <w:rFonts w:ascii="Arial Narrow" w:hAnsi="Arial Narrow" w:cs="TimesNewRoman"/>
              <w:color w:val="000000"/>
              <w:lang w:val="es-AR"/>
            </w:rPr>
          </w:rPrChange>
        </w:rPr>
      </w:pPr>
      <w:del w:id="6766" w:author="Ernesto del Puerto" w:date="2022-01-02T19:47:00Z">
        <w:r w:rsidRPr="004F349E" w:rsidDel="00E326C8">
          <w:rPr>
            <w:rFonts w:ascii="Arial Narrow" w:hAnsi="Arial Narrow" w:cs="TimesNewRoman"/>
            <w:color w:val="000000"/>
            <w:lang w:val="es-ES"/>
            <w:rPrChange w:id="6767" w:author="Ernesto del Puerto" w:date="2022-01-02T21:32:00Z">
              <w:rPr>
                <w:rFonts w:ascii="Arial Narrow" w:hAnsi="Arial Narrow" w:cs="TimesNewRoman"/>
                <w:color w:val="000000"/>
                <w:lang w:val="es-AR"/>
              </w:rPr>
            </w:rPrChange>
          </w:rPr>
          <w:delText xml:space="preserve">El lector, si lo desea, puede encontrar más información sobre dichas neuronas en: </w:delText>
        </w:r>
        <w:r w:rsidRPr="004F349E" w:rsidDel="00E326C8">
          <w:rPr>
            <w:rFonts w:ascii="Arial Narrow" w:hAnsi="Arial Narrow" w:cs="TimesNewRoman"/>
            <w:color w:val="000000"/>
            <w:lang w:val="es-ES"/>
            <w:rPrChange w:id="6768" w:author="Ernesto del Puerto" w:date="2022-01-02T21:32:00Z">
              <w:rPr/>
            </w:rPrChange>
          </w:rPr>
          <w:fldChar w:fldCharType="begin"/>
        </w:r>
        <w:r w:rsidRPr="004F349E" w:rsidDel="00E326C8">
          <w:rPr>
            <w:rFonts w:ascii="Arial Narrow" w:hAnsi="Arial Narrow" w:cs="TimesNewRoman"/>
            <w:color w:val="000000"/>
            <w:lang w:val="es-ES"/>
            <w:rPrChange w:id="6769" w:author="Ernesto del Puerto" w:date="2022-01-02T21:32:00Z">
              <w:rPr>
                <w:lang w:val="es-AR"/>
              </w:rPr>
            </w:rPrChange>
          </w:rPr>
          <w:delInstrText xml:space="preserve"> HYPERLINK "http://www.heatonresearch.com/wiki/Bias" </w:delInstrText>
        </w:r>
        <w:r w:rsidRPr="004F349E" w:rsidDel="00E326C8">
          <w:rPr>
            <w:color w:val="000000"/>
            <w:lang w:val="es-ES"/>
            <w:rPrChange w:id="6770" w:author="Ernesto del Puerto" w:date="2022-01-02T21:32:00Z">
              <w:rPr>
                <w:rStyle w:val="Hipervnculo"/>
                <w:rFonts w:ascii="Arial Narrow" w:hAnsi="Arial Narrow" w:cs="TimesNewRoman"/>
                <w:lang w:val="es-AR"/>
              </w:rPr>
            </w:rPrChange>
          </w:rPr>
          <w:fldChar w:fldCharType="separate"/>
        </w:r>
      </w:del>
      <w:r>
        <w:rPr>
          <w:b/>
          <w:bCs/>
          <w:color w:val="000000"/>
          <w:lang w:val="es-ES"/>
        </w:rPr>
        <w:t>¡Error! Referencia de hipervínculo no válida.</w:t>
      </w:r>
      <w:del w:id="6771" w:author="Ernesto del Puerto" w:date="2022-01-02T19:47:00Z">
        <w:r w:rsidRPr="004F349E" w:rsidDel="00E326C8">
          <w:rPr>
            <w:color w:val="000000"/>
            <w:lang w:val="es-ES"/>
            <w:rPrChange w:id="6772" w:author="Ernesto del Puerto" w:date="2022-01-02T21:32:00Z">
              <w:rPr>
                <w:rStyle w:val="Hipervnculo"/>
                <w:rFonts w:ascii="Arial Narrow" w:hAnsi="Arial Narrow" w:cs="TimesNewRoman"/>
                <w:lang w:val="es-AR"/>
              </w:rPr>
            </w:rPrChange>
          </w:rPr>
          <w:fldChar w:fldCharType="end"/>
        </w:r>
        <w:r w:rsidRPr="004F349E" w:rsidDel="00E326C8">
          <w:rPr>
            <w:rFonts w:ascii="Arial Narrow" w:hAnsi="Arial Narrow" w:cs="TimesNewRoman"/>
            <w:color w:val="000000"/>
            <w:lang w:val="es-ES"/>
            <w:rPrChange w:id="6773" w:author="Ernesto del Puerto" w:date="2022-01-02T21:32:00Z">
              <w:rPr>
                <w:rFonts w:ascii="Arial Narrow" w:hAnsi="Arial Narrow" w:cs="TimesNewRoman"/>
                <w:color w:val="000000"/>
                <w:lang w:val="es-AR"/>
              </w:rPr>
            </w:rPrChange>
          </w:rPr>
          <w:delText>.</w:delText>
        </w:r>
      </w:del>
    </w:p>
    <w:p w14:paraId="756B2DE9" w14:textId="2F62EFDB" w:rsidR="007730E5" w:rsidRPr="004F349E" w:rsidDel="00E326C8" w:rsidRDefault="007730E5" w:rsidP="007730E5">
      <w:pPr>
        <w:pStyle w:val="Ttulo1"/>
        <w:numPr>
          <w:ilvl w:val="0"/>
          <w:numId w:val="1"/>
        </w:numPr>
        <w:rPr>
          <w:del w:id="6774" w:author="Ernesto del Puerto" w:date="2022-01-02T19:47:00Z"/>
          <w:rFonts w:ascii="Arial Narrow" w:eastAsia="Times New Roman" w:hAnsi="Arial Narrow" w:cs="TimesNewRoman"/>
          <w:color w:val="000000"/>
          <w:sz w:val="24"/>
          <w:szCs w:val="24"/>
          <w:lang w:val="es-ES"/>
          <w:rPrChange w:id="6775" w:author="Ernesto del Puerto" w:date="2022-01-02T21:32:00Z">
            <w:rPr>
              <w:del w:id="6776" w:author="Ernesto del Puerto" w:date="2022-01-02T19:47:00Z"/>
              <w:rFonts w:ascii="Arial Narrow" w:eastAsia="Times New Roman" w:hAnsi="Arial Narrow" w:cs="CourierNewPSMT"/>
              <w:b/>
              <w:color w:val="000000"/>
              <w:sz w:val="28"/>
              <w:szCs w:val="28"/>
              <w:lang w:val="es-ES"/>
            </w:rPr>
          </w:rPrChange>
        </w:rPr>
      </w:pPr>
      <w:bookmarkStart w:id="6777" w:name="_Toc30338652"/>
      <w:del w:id="6778" w:author="Ernesto del Puerto" w:date="2022-01-02T19:47:00Z">
        <w:r w:rsidRPr="004F349E" w:rsidDel="00E326C8">
          <w:rPr>
            <w:rFonts w:ascii="Arial Narrow" w:hAnsi="Arial Narrow" w:cs="TimesNewRoman"/>
            <w:color w:val="000000"/>
            <w:sz w:val="24"/>
            <w:szCs w:val="24"/>
            <w:lang w:val="es-ES"/>
            <w:rPrChange w:id="6779" w:author="Ernesto del Puerto" w:date="2022-01-02T21:32:00Z">
              <w:rPr>
                <w:rFonts w:ascii="Arial Narrow" w:hAnsi="Arial Narrow" w:cs="CourierNewPSMT"/>
                <w:b/>
                <w:color w:val="000000"/>
                <w:sz w:val="28"/>
                <w:szCs w:val="28"/>
                <w:lang w:val="es-ES"/>
              </w:rPr>
            </w:rPrChange>
          </w:rPr>
          <w:delText>Buscando computadoras inteligentes</w:delText>
        </w:r>
        <w:bookmarkEnd w:id="6777"/>
      </w:del>
    </w:p>
    <w:p w14:paraId="2BCD3A8F" w14:textId="50EE2F78" w:rsidR="007730E5" w:rsidRPr="004F349E" w:rsidDel="00E326C8" w:rsidRDefault="007730E5" w:rsidP="007730E5">
      <w:pPr>
        <w:autoSpaceDE w:val="0"/>
        <w:autoSpaceDN w:val="0"/>
        <w:adjustRightInd w:val="0"/>
        <w:spacing w:before="240"/>
        <w:rPr>
          <w:del w:id="6780" w:author="Ernesto del Puerto" w:date="2022-01-02T19:47:00Z"/>
          <w:rFonts w:ascii="Arial Narrow" w:hAnsi="Arial Narrow" w:cs="TimesNewRoman"/>
          <w:color w:val="000000"/>
          <w:lang w:val="es-ES"/>
          <w:rPrChange w:id="6781" w:author="Ernesto del Puerto" w:date="2022-01-02T21:32:00Z">
            <w:rPr>
              <w:del w:id="6782" w:author="Ernesto del Puerto" w:date="2022-01-02T19:47:00Z"/>
              <w:rFonts w:ascii="Arial Narrow" w:hAnsi="Arial Narrow" w:cs="TimesNewRoman"/>
              <w:color w:val="000000"/>
              <w:lang w:val="es-AR"/>
            </w:rPr>
          </w:rPrChange>
        </w:rPr>
      </w:pPr>
      <w:del w:id="6783" w:author="Ernesto del Puerto" w:date="2022-01-02T19:47:00Z">
        <w:r w:rsidRPr="004F349E" w:rsidDel="00E326C8">
          <w:rPr>
            <w:rFonts w:ascii="Arial Narrow" w:hAnsi="Arial Narrow" w:cs="TimesNewRoman"/>
            <w:color w:val="000000"/>
            <w:lang w:val="es-ES"/>
            <w:rPrChange w:id="6784" w:author="Ernesto del Puerto" w:date="2022-01-02T21:32:00Z">
              <w:rPr>
                <w:rFonts w:ascii="Arial Narrow" w:hAnsi="Arial Narrow" w:cs="TimesNewRoman"/>
                <w:color w:val="000000"/>
                <w:lang w:val="es-AR"/>
              </w:rPr>
            </w:rPrChange>
          </w:rPr>
          <w:delText>Durante miles de años lo humanos tratamos de entender cómo funciona nuestra inteligencia y reproducirlo en alguna clase de máquina.</w:delText>
        </w:r>
      </w:del>
    </w:p>
    <w:p w14:paraId="2720476F" w14:textId="7EFDB7F0" w:rsidR="007730E5" w:rsidRPr="004F349E" w:rsidDel="00E326C8" w:rsidRDefault="007730E5" w:rsidP="007730E5">
      <w:pPr>
        <w:autoSpaceDE w:val="0"/>
        <w:autoSpaceDN w:val="0"/>
        <w:adjustRightInd w:val="0"/>
        <w:spacing w:before="240"/>
        <w:rPr>
          <w:del w:id="6785" w:author="Ernesto del Puerto" w:date="2022-01-02T19:47:00Z"/>
          <w:rFonts w:ascii="Arial Narrow" w:hAnsi="Arial Narrow" w:cs="TimesNewRoman"/>
          <w:color w:val="000000"/>
          <w:lang w:val="es-ES"/>
          <w:rPrChange w:id="6786" w:author="Ernesto del Puerto" w:date="2022-01-02T21:32:00Z">
            <w:rPr>
              <w:del w:id="6787" w:author="Ernesto del Puerto" w:date="2022-01-02T19:47:00Z"/>
              <w:rFonts w:ascii="Arial Narrow" w:hAnsi="Arial Narrow" w:cs="TimesNewRoman"/>
              <w:color w:val="000000"/>
              <w:lang w:val="es-AR"/>
            </w:rPr>
          </w:rPrChange>
        </w:rPr>
      </w:pPr>
      <w:del w:id="6788" w:author="Ernesto del Puerto" w:date="2022-01-02T19:47:00Z">
        <w:r w:rsidRPr="004F349E" w:rsidDel="00E326C8">
          <w:rPr>
            <w:rFonts w:ascii="Arial Narrow" w:hAnsi="Arial Narrow" w:cs="TimesNewRoman"/>
            <w:color w:val="000000"/>
            <w:lang w:val="es-ES"/>
            <w:rPrChange w:id="6789" w:author="Ernesto del Puerto" w:date="2022-01-02T21:32:00Z">
              <w:rPr>
                <w:rFonts w:ascii="Arial Narrow" w:hAnsi="Arial Narrow" w:cs="TimesNewRoman"/>
                <w:color w:val="000000"/>
                <w:lang w:val="es-AR"/>
              </w:rPr>
            </w:rPrChange>
          </w:rPr>
          <w:delText>En un tipo de máquina pensante.</w:delText>
        </w:r>
      </w:del>
    </w:p>
    <w:p w14:paraId="1C61229A" w14:textId="56CC5D5D" w:rsidR="007730E5" w:rsidRPr="004F349E" w:rsidDel="00E326C8" w:rsidRDefault="007730E5" w:rsidP="007730E5">
      <w:pPr>
        <w:autoSpaceDE w:val="0"/>
        <w:autoSpaceDN w:val="0"/>
        <w:adjustRightInd w:val="0"/>
        <w:spacing w:before="240"/>
        <w:rPr>
          <w:del w:id="6790" w:author="Ernesto del Puerto" w:date="2022-01-02T19:47:00Z"/>
          <w:rFonts w:ascii="Arial Narrow" w:hAnsi="Arial Narrow" w:cs="TimesNewRoman"/>
          <w:color w:val="000000"/>
          <w:lang w:val="es-ES"/>
          <w:rPrChange w:id="6791" w:author="Ernesto del Puerto" w:date="2022-01-02T21:32:00Z">
            <w:rPr>
              <w:del w:id="6792" w:author="Ernesto del Puerto" w:date="2022-01-02T19:47:00Z"/>
              <w:rFonts w:ascii="Arial Narrow" w:hAnsi="Arial Narrow" w:cs="TimesNewRoman"/>
              <w:color w:val="000000"/>
              <w:lang w:val="es-AR"/>
            </w:rPr>
          </w:rPrChange>
        </w:rPr>
      </w:pPr>
      <w:del w:id="6793" w:author="Ernesto del Puerto" w:date="2022-01-02T19:47:00Z">
        <w:r w:rsidRPr="004F349E" w:rsidDel="00E326C8">
          <w:rPr>
            <w:rFonts w:ascii="Arial Narrow" w:hAnsi="Arial Narrow" w:cs="TimesNewRoman"/>
            <w:color w:val="000000"/>
            <w:lang w:val="es-ES"/>
            <w:rPrChange w:id="6794" w:author="Ernesto del Puerto" w:date="2022-01-02T21:32:00Z">
              <w:rPr>
                <w:rFonts w:ascii="Arial Narrow" w:hAnsi="Arial Narrow" w:cs="TimesNewRoman"/>
                <w:color w:val="000000"/>
                <w:lang w:val="es-AR"/>
              </w:rPr>
            </w:rPrChange>
          </w:rPr>
          <w:delText>No nos conformamos con algún tipo de máquina mecánica o electrónica que nos ayude a realizar tareas simples, como por ejemplo apagar el fuego, mover pesadas rocas o calculadoras haciendo operaciones aritméticas.</w:delText>
        </w:r>
      </w:del>
    </w:p>
    <w:p w14:paraId="5579270A" w14:textId="164A14A8" w:rsidR="007730E5" w:rsidRPr="004F349E" w:rsidDel="00E326C8" w:rsidRDefault="007730E5" w:rsidP="007730E5">
      <w:pPr>
        <w:autoSpaceDE w:val="0"/>
        <w:autoSpaceDN w:val="0"/>
        <w:adjustRightInd w:val="0"/>
        <w:spacing w:before="240"/>
        <w:rPr>
          <w:del w:id="6795" w:author="Ernesto del Puerto" w:date="2022-01-02T19:47:00Z"/>
          <w:rFonts w:ascii="Arial Narrow" w:hAnsi="Arial Narrow" w:cs="TimesNewRoman"/>
          <w:color w:val="000000"/>
          <w:lang w:val="es-ES"/>
          <w:rPrChange w:id="6796" w:author="Ernesto del Puerto" w:date="2022-01-02T21:32:00Z">
            <w:rPr>
              <w:del w:id="6797" w:author="Ernesto del Puerto" w:date="2022-01-02T19:47:00Z"/>
              <w:rFonts w:ascii="Arial Narrow" w:hAnsi="Arial Narrow" w:cs="TimesNewRoman"/>
              <w:color w:val="000000"/>
              <w:lang w:val="es-AR"/>
            </w:rPr>
          </w:rPrChange>
        </w:rPr>
      </w:pPr>
      <w:del w:id="6798" w:author="Ernesto del Puerto" w:date="2022-01-02T19:47:00Z">
        <w:r w:rsidRPr="004F349E" w:rsidDel="00E326C8">
          <w:rPr>
            <w:rFonts w:ascii="Arial Narrow" w:hAnsi="Arial Narrow" w:cs="TimesNewRoman"/>
            <w:color w:val="000000"/>
            <w:lang w:val="es-ES"/>
            <w:rPrChange w:id="6799" w:author="Ernesto del Puerto" w:date="2022-01-02T21:32:00Z">
              <w:rPr>
                <w:rFonts w:ascii="Arial Narrow" w:hAnsi="Arial Narrow" w:cs="TimesNewRoman"/>
                <w:color w:val="000000"/>
                <w:lang w:val="es-AR"/>
              </w:rPr>
            </w:rPrChange>
          </w:rPr>
          <w:delText>Deseamos automatizar tareas más complejas como por ejemplo agrupar fotografías similares, reconocer células malignas de alguna enfermedad o inclusive jugar bien al ajedrez.</w:delText>
        </w:r>
      </w:del>
    </w:p>
    <w:p w14:paraId="7B4C3D9D" w14:textId="33073105" w:rsidR="007730E5" w:rsidRPr="004F349E" w:rsidDel="00E326C8" w:rsidRDefault="007730E5" w:rsidP="007730E5">
      <w:pPr>
        <w:autoSpaceDE w:val="0"/>
        <w:autoSpaceDN w:val="0"/>
        <w:adjustRightInd w:val="0"/>
        <w:spacing w:before="240"/>
        <w:rPr>
          <w:del w:id="6800" w:author="Ernesto del Puerto" w:date="2022-01-02T19:47:00Z"/>
          <w:rFonts w:ascii="Arial Narrow" w:hAnsi="Arial Narrow" w:cs="TimesNewRoman"/>
          <w:color w:val="000000"/>
          <w:lang w:val="es-ES"/>
          <w:rPrChange w:id="6801" w:author="Ernesto del Puerto" w:date="2022-01-02T21:32:00Z">
            <w:rPr>
              <w:del w:id="6802" w:author="Ernesto del Puerto" w:date="2022-01-02T19:47:00Z"/>
              <w:rFonts w:ascii="Arial Narrow" w:hAnsi="Arial Narrow" w:cs="TimesNewRoman"/>
              <w:color w:val="000000"/>
              <w:lang w:val="es-AR"/>
            </w:rPr>
          </w:rPrChange>
        </w:rPr>
      </w:pPr>
    </w:p>
    <w:p w14:paraId="36E49CAF" w14:textId="4F4292CF" w:rsidR="007730E5" w:rsidRPr="004F349E" w:rsidDel="00E326C8" w:rsidRDefault="007730E5" w:rsidP="007730E5">
      <w:pPr>
        <w:autoSpaceDE w:val="0"/>
        <w:autoSpaceDN w:val="0"/>
        <w:adjustRightInd w:val="0"/>
        <w:spacing w:before="240"/>
        <w:rPr>
          <w:del w:id="6803" w:author="Ernesto del Puerto" w:date="2022-01-02T19:47:00Z"/>
          <w:rFonts w:ascii="Arial Narrow" w:hAnsi="Arial Narrow" w:cs="TimesNewRoman"/>
          <w:color w:val="000000"/>
          <w:lang w:val="es-ES"/>
          <w:rPrChange w:id="6804" w:author="Ernesto del Puerto" w:date="2022-01-02T21:32:00Z">
            <w:rPr>
              <w:del w:id="6805" w:author="Ernesto del Puerto" w:date="2022-01-02T19:47:00Z"/>
              <w:rFonts w:ascii="Arial Narrow" w:hAnsi="Arial Narrow" w:cs="TimesNewRoman"/>
              <w:color w:val="000000"/>
              <w:lang w:val="es-AR"/>
            </w:rPr>
          </w:rPrChange>
        </w:rPr>
      </w:pPr>
      <w:del w:id="6806" w:author="Ernesto del Puerto" w:date="2022-01-02T19:47:00Z">
        <w:r w:rsidRPr="004F349E" w:rsidDel="00E326C8">
          <w:rPr>
            <w:rFonts w:ascii="Arial Narrow" w:hAnsi="Arial Narrow" w:cs="TimesNewRoman"/>
            <w:noProof/>
            <w:color w:val="000000"/>
            <w:lang w:val="es-ES"/>
            <w:rPrChange w:id="6807" w:author="Ernesto del Puerto" w:date="2022-01-02T21:32:00Z">
              <w:rPr>
                <w:rFonts w:ascii="Arial Narrow" w:hAnsi="Arial Narrow" w:cs="TimesNewRoman"/>
                <w:noProof/>
                <w:color w:val="000000"/>
                <w:lang w:val="es-AR"/>
              </w:rPr>
            </w:rPrChange>
          </w:rPr>
          <w:drawing>
            <wp:inline distT="0" distB="0" distL="0" distR="0" wp14:anchorId="3B8FA36F" wp14:editId="107DAB4D">
              <wp:extent cx="5306060" cy="4858385"/>
              <wp:effectExtent l="0" t="0" r="8890" b="0"/>
              <wp:docPr id="38" name="Imagen 38" descr="Imagen que contiene foto, viejo, gato, f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magen que contiene foto, viejo, gato, frente&#10;&#10;Descripción generada automáticament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06060" cy="4858385"/>
                      </a:xfrm>
                      <a:prstGeom prst="rect">
                        <a:avLst/>
                      </a:prstGeom>
                      <a:noFill/>
                      <a:ln>
                        <a:noFill/>
                      </a:ln>
                    </pic:spPr>
                  </pic:pic>
                </a:graphicData>
              </a:graphic>
            </wp:inline>
          </w:drawing>
        </w:r>
      </w:del>
    </w:p>
    <w:p w14:paraId="7B5BA7BC" w14:textId="72BA3527" w:rsidR="007730E5" w:rsidRPr="004F349E" w:rsidDel="00E326C8" w:rsidRDefault="007730E5" w:rsidP="007730E5">
      <w:pPr>
        <w:pStyle w:val="TtuloTDC"/>
        <w:autoSpaceDE w:val="0"/>
        <w:autoSpaceDN w:val="0"/>
        <w:adjustRightInd w:val="0"/>
        <w:outlineLvl w:val="2"/>
        <w:rPr>
          <w:del w:id="6808" w:author="Ernesto del Puerto" w:date="2022-01-02T19:47:00Z"/>
          <w:rFonts w:ascii="Arial Narrow" w:hAnsi="Arial Narrow" w:cs="TimesNewRoman"/>
          <w:color w:val="000000"/>
          <w:lang w:val="es-ES"/>
          <w:rPrChange w:id="6809" w:author="Ernesto del Puerto" w:date="2022-01-02T21:32:00Z">
            <w:rPr>
              <w:del w:id="6810" w:author="Ernesto del Puerto" w:date="2022-01-02T19:47:00Z"/>
              <w:rFonts w:ascii="Arial Narrow" w:hAnsi="Arial Narrow" w:cs="TimesNewRoman"/>
              <w:color w:val="000000"/>
              <w:lang w:val="es-AR"/>
            </w:rPr>
          </w:rPrChange>
        </w:rPr>
      </w:pPr>
      <w:bookmarkStart w:id="6811" w:name="_Toc30338653"/>
      <w:del w:id="6812" w:author="Ernesto del Puerto" w:date="2022-01-02T19:47:00Z">
        <w:r w:rsidRPr="004F349E" w:rsidDel="00E326C8">
          <w:rPr>
            <w:rFonts w:ascii="Arial Narrow" w:hAnsi="Arial Narrow" w:cs="TimesNewRoman"/>
            <w:color w:val="000000"/>
            <w:sz w:val="24"/>
            <w:szCs w:val="24"/>
            <w:lang w:val="es-ES"/>
            <w:rPrChange w:id="6813" w:author="Ernesto del Puerto" w:date="2022-01-02T21:32:00Z">
              <w:rPr>
                <w:rFonts w:ascii="Arial Narrow" w:hAnsi="Arial Narrow" w:cs="CourierNewPSMT"/>
                <w:b/>
                <w:color w:val="000000"/>
                <w:sz w:val="28"/>
                <w:szCs w:val="28"/>
                <w:lang w:val="es-ES" w:eastAsia="es-ES"/>
              </w:rPr>
            </w:rPrChange>
          </w:rPr>
          <w:delText>Figura 13.1. La imaginaria máquina turca que juega al ajedrez</w:delText>
        </w:r>
        <w:bookmarkEnd w:id="6811"/>
      </w:del>
    </w:p>
    <w:p w14:paraId="0082356B" w14:textId="2973B0F1" w:rsidR="007730E5" w:rsidRPr="004F349E" w:rsidDel="00E326C8" w:rsidRDefault="007730E5" w:rsidP="007730E5">
      <w:pPr>
        <w:autoSpaceDE w:val="0"/>
        <w:autoSpaceDN w:val="0"/>
        <w:adjustRightInd w:val="0"/>
        <w:spacing w:before="240"/>
        <w:rPr>
          <w:del w:id="6814" w:author="Ernesto del Puerto" w:date="2022-01-02T19:47:00Z"/>
          <w:rFonts w:ascii="Arial Narrow" w:hAnsi="Arial Narrow" w:cs="TimesNewRoman"/>
          <w:color w:val="000000"/>
          <w:lang w:val="es-ES"/>
          <w:rPrChange w:id="6815" w:author="Ernesto del Puerto" w:date="2022-01-02T21:32:00Z">
            <w:rPr>
              <w:del w:id="6816" w:author="Ernesto del Puerto" w:date="2022-01-02T19:47:00Z"/>
              <w:rFonts w:ascii="Arial Narrow" w:hAnsi="Arial Narrow" w:cs="TimesNewRoman"/>
              <w:color w:val="000000"/>
              <w:lang w:val="es-AR"/>
            </w:rPr>
          </w:rPrChange>
        </w:rPr>
      </w:pPr>
      <w:del w:id="6817" w:author="Ernesto del Puerto" w:date="2022-01-02T19:47:00Z">
        <w:r w:rsidRPr="004F349E" w:rsidDel="00E326C8">
          <w:rPr>
            <w:rFonts w:ascii="Arial Narrow" w:hAnsi="Arial Narrow" w:cs="TimesNewRoman"/>
            <w:color w:val="000000"/>
            <w:lang w:val="es-ES"/>
            <w:rPrChange w:id="6818" w:author="Ernesto del Puerto" w:date="2022-01-02T21:32:00Z">
              <w:rPr>
                <w:rFonts w:ascii="Arial Narrow" w:hAnsi="Arial Narrow" w:cs="TimesNewRoman"/>
                <w:color w:val="000000"/>
                <w:lang w:val="es-AR"/>
              </w:rPr>
            </w:rPrChange>
          </w:rPr>
          <w:delText>Dichas tareas parecen requerir de la inteligencia humana o al menos una capacidad de un pensamiento más profundo que no tenemos en la máquinas simple que realizan cálculos.</w:delText>
        </w:r>
      </w:del>
    </w:p>
    <w:p w14:paraId="1E480C1C" w14:textId="6B60A9DD" w:rsidR="007730E5" w:rsidRPr="004F349E" w:rsidDel="00E326C8" w:rsidRDefault="007730E5" w:rsidP="007730E5">
      <w:pPr>
        <w:autoSpaceDE w:val="0"/>
        <w:autoSpaceDN w:val="0"/>
        <w:adjustRightInd w:val="0"/>
        <w:spacing w:before="240"/>
        <w:rPr>
          <w:del w:id="6819" w:author="Ernesto del Puerto" w:date="2022-01-02T19:47:00Z"/>
          <w:rFonts w:ascii="Arial Narrow" w:hAnsi="Arial Narrow" w:cs="TimesNewRoman"/>
          <w:color w:val="000000"/>
          <w:lang w:val="es-ES"/>
          <w:rPrChange w:id="6820" w:author="Ernesto del Puerto" w:date="2022-01-02T21:32:00Z">
            <w:rPr>
              <w:del w:id="6821" w:author="Ernesto del Puerto" w:date="2022-01-02T19:47:00Z"/>
              <w:rFonts w:ascii="Arial Narrow" w:hAnsi="Arial Narrow" w:cs="TimesNewRoman"/>
              <w:color w:val="000000"/>
              <w:lang w:val="es-AR"/>
            </w:rPr>
          </w:rPrChange>
        </w:rPr>
      </w:pPr>
      <w:del w:id="6822" w:author="Ernesto del Puerto" w:date="2022-01-02T19:47:00Z">
        <w:r w:rsidRPr="004F349E" w:rsidDel="00E326C8">
          <w:rPr>
            <w:rFonts w:ascii="Arial Narrow" w:hAnsi="Arial Narrow" w:cs="TimesNewRoman"/>
            <w:color w:val="000000"/>
            <w:lang w:val="es-ES"/>
            <w:rPrChange w:id="6823" w:author="Ernesto del Puerto" w:date="2022-01-02T21:32:00Z">
              <w:rPr>
                <w:rFonts w:ascii="Arial Narrow" w:hAnsi="Arial Narrow" w:cs="TimesNewRoman"/>
                <w:color w:val="000000"/>
                <w:lang w:val="es-AR"/>
              </w:rPr>
            </w:rPrChange>
          </w:rPr>
          <w:delText>Por supuesto que tales ideas inspiraron a los que realizan ciencia ficción, tales como HAL 9000 en Stanley Kubrick’s 2001: La odisea del espacio (A Space Odyssey), los robots de Terminator robots y el coche que habla en el clásico de la televisión de las series Knight Rider.</w:delText>
        </w:r>
      </w:del>
    </w:p>
    <w:p w14:paraId="2E4E3635" w14:textId="5E1B805F" w:rsidR="007730E5" w:rsidRPr="004F349E" w:rsidDel="00E326C8" w:rsidRDefault="007730E5" w:rsidP="007730E5">
      <w:pPr>
        <w:autoSpaceDE w:val="0"/>
        <w:autoSpaceDN w:val="0"/>
        <w:adjustRightInd w:val="0"/>
        <w:spacing w:before="240"/>
        <w:rPr>
          <w:del w:id="6824" w:author="Ernesto del Puerto" w:date="2022-01-02T19:47:00Z"/>
          <w:rFonts w:ascii="Arial Narrow" w:hAnsi="Arial Narrow" w:cs="TimesNewRoman"/>
          <w:color w:val="000000"/>
          <w:lang w:val="es-ES"/>
          <w:rPrChange w:id="6825" w:author="Ernesto del Puerto" w:date="2022-01-02T21:32:00Z">
            <w:rPr>
              <w:del w:id="6826" w:author="Ernesto del Puerto" w:date="2022-01-02T19:47:00Z"/>
              <w:rFonts w:ascii="Arial Narrow" w:hAnsi="Arial Narrow" w:cs="TimesNewRoman"/>
              <w:color w:val="000000"/>
              <w:lang w:val="es-AR"/>
            </w:rPr>
          </w:rPrChange>
        </w:rPr>
      </w:pPr>
      <w:del w:id="6827" w:author="Ernesto del Puerto" w:date="2022-01-02T19:47:00Z">
        <w:r w:rsidRPr="004F349E" w:rsidDel="00E326C8">
          <w:rPr>
            <w:rFonts w:ascii="Arial Narrow" w:hAnsi="Arial Narrow" w:cs="TimesNewRoman"/>
            <w:color w:val="000000"/>
            <w:lang w:val="es-ES"/>
            <w:rPrChange w:id="6828" w:author="Ernesto del Puerto" w:date="2022-01-02T21:32:00Z">
              <w:rPr>
                <w:rFonts w:ascii="Arial Narrow" w:hAnsi="Arial Narrow" w:cs="TimesNewRoman"/>
                <w:color w:val="000000"/>
                <w:lang w:val="es-AR"/>
              </w:rPr>
            </w:rPrChange>
          </w:rPr>
          <w:delText>Cuando Gary Kasparov, el gran maestro de ajedrez fue vencido por la computadora IBM Deep Blue en 1997 pudimos apreciar el verdadero potencial de las máquinas inteligentes al mismo tiempo que celebramos el acontecimiento.</w:delText>
        </w:r>
      </w:del>
    </w:p>
    <w:p w14:paraId="098263DA" w14:textId="2B52609A" w:rsidR="007730E5" w:rsidRPr="004F349E" w:rsidDel="00E326C8" w:rsidRDefault="007730E5" w:rsidP="007730E5">
      <w:pPr>
        <w:autoSpaceDE w:val="0"/>
        <w:autoSpaceDN w:val="0"/>
        <w:adjustRightInd w:val="0"/>
        <w:spacing w:before="240"/>
        <w:rPr>
          <w:del w:id="6829" w:author="Ernesto del Puerto" w:date="2022-01-02T19:47:00Z"/>
          <w:rFonts w:ascii="Arial Narrow" w:hAnsi="Arial Narrow" w:cs="TimesNewRoman"/>
          <w:color w:val="000000"/>
          <w:lang w:val="es-ES"/>
          <w:rPrChange w:id="6830" w:author="Ernesto del Puerto" w:date="2022-01-02T21:32:00Z">
            <w:rPr>
              <w:del w:id="6831" w:author="Ernesto del Puerto" w:date="2022-01-02T19:47:00Z"/>
              <w:rFonts w:ascii="Arial Narrow" w:hAnsi="Arial Narrow" w:cs="TimesNewRoman"/>
              <w:color w:val="000000"/>
              <w:lang w:val="es-AR"/>
            </w:rPr>
          </w:rPrChange>
        </w:rPr>
      </w:pPr>
      <w:del w:id="6832" w:author="Ernesto del Puerto" w:date="2022-01-02T19:47:00Z">
        <w:r w:rsidRPr="004F349E" w:rsidDel="00E326C8">
          <w:rPr>
            <w:rFonts w:ascii="Arial Narrow" w:hAnsi="Arial Narrow" w:cs="TimesNewRoman"/>
            <w:color w:val="000000"/>
            <w:lang w:val="es-ES"/>
            <w:rPrChange w:id="6833" w:author="Ernesto del Puerto" w:date="2022-01-02T21:32:00Z">
              <w:rPr>
                <w:rFonts w:ascii="Arial Narrow" w:hAnsi="Arial Narrow" w:cs="TimesNewRoman"/>
                <w:color w:val="000000"/>
                <w:lang w:val="es-AR"/>
              </w:rPr>
            </w:rPrChange>
          </w:rPr>
          <w:delText>En la figura13.1 detallamos la imaginaria máquina mecánica turca que juega al ajedrez, pero que tiene un jugador dentro de la caja.</w:delText>
        </w:r>
      </w:del>
    </w:p>
    <w:p w14:paraId="4D055787" w14:textId="1250AF97" w:rsidR="007730E5" w:rsidRPr="004F349E" w:rsidDel="00E326C8" w:rsidRDefault="007730E5" w:rsidP="007730E5">
      <w:pPr>
        <w:autoSpaceDE w:val="0"/>
        <w:autoSpaceDN w:val="0"/>
        <w:adjustRightInd w:val="0"/>
        <w:spacing w:before="240"/>
        <w:rPr>
          <w:del w:id="6834" w:author="Ernesto del Puerto" w:date="2022-01-02T19:47:00Z"/>
          <w:rFonts w:ascii="Arial Narrow" w:hAnsi="Arial Narrow" w:cs="TimesNewRoman"/>
          <w:color w:val="000000"/>
          <w:lang w:val="es-ES"/>
          <w:rPrChange w:id="6835" w:author="Ernesto del Puerto" w:date="2022-01-02T21:32:00Z">
            <w:rPr>
              <w:del w:id="6836" w:author="Ernesto del Puerto" w:date="2022-01-02T19:47:00Z"/>
              <w:rFonts w:ascii="Arial Narrow" w:hAnsi="Arial Narrow" w:cs="TimesNewRoman"/>
              <w:color w:val="000000"/>
              <w:lang w:val="es-AR"/>
            </w:rPr>
          </w:rPrChange>
        </w:rPr>
      </w:pPr>
    </w:p>
    <w:p w14:paraId="60FBB4B7" w14:textId="70ACF2A0" w:rsidR="007730E5" w:rsidRPr="004F349E" w:rsidDel="00E326C8" w:rsidRDefault="007730E5" w:rsidP="007730E5">
      <w:pPr>
        <w:autoSpaceDE w:val="0"/>
        <w:autoSpaceDN w:val="0"/>
        <w:adjustRightInd w:val="0"/>
        <w:spacing w:before="240"/>
        <w:rPr>
          <w:del w:id="6837" w:author="Ernesto del Puerto" w:date="2022-01-02T19:47:00Z"/>
          <w:rFonts w:ascii="Arial Narrow" w:hAnsi="Arial Narrow" w:cs="TimesNewRoman"/>
          <w:color w:val="000000"/>
          <w:lang w:val="es-ES"/>
          <w:rPrChange w:id="6838" w:author="Ernesto del Puerto" w:date="2022-01-02T21:32:00Z">
            <w:rPr>
              <w:del w:id="6839" w:author="Ernesto del Puerto" w:date="2022-01-02T19:47:00Z"/>
              <w:rFonts w:ascii="Arial Narrow" w:hAnsi="Arial Narrow" w:cs="TimesNewRoman"/>
              <w:color w:val="000000"/>
              <w:lang w:val="es-AR"/>
            </w:rPr>
          </w:rPrChange>
        </w:rPr>
      </w:pPr>
      <w:del w:id="6840" w:author="Ernesto del Puerto" w:date="2022-01-02T19:47:00Z">
        <w:r w:rsidRPr="004F349E" w:rsidDel="00E326C8">
          <w:rPr>
            <w:rFonts w:ascii="Arial Narrow" w:hAnsi="Arial Narrow" w:cs="TimesNewRoman"/>
            <w:noProof/>
            <w:color w:val="000000"/>
            <w:lang w:val="es-ES"/>
            <w:rPrChange w:id="6841" w:author="Ernesto del Puerto" w:date="2022-01-02T21:32:00Z">
              <w:rPr>
                <w:rFonts w:ascii="Arial Narrow" w:hAnsi="Arial Narrow" w:cs="TimesNewRoman"/>
                <w:noProof/>
                <w:color w:val="000000"/>
                <w:lang w:val="es-AR"/>
              </w:rPr>
            </w:rPrChange>
          </w:rPr>
          <w:drawing>
            <wp:inline distT="0" distB="0" distL="0" distR="0" wp14:anchorId="40215182" wp14:editId="5940CC54">
              <wp:extent cx="6102985" cy="2513965"/>
              <wp:effectExtent l="0" t="0" r="0" b="635"/>
              <wp:docPr id="12" name="Imagen 12"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Forma&#10;&#10;Descripción generada automáticamente con confianza media"/>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102985" cy="2513965"/>
                      </a:xfrm>
                      <a:prstGeom prst="rect">
                        <a:avLst/>
                      </a:prstGeom>
                      <a:noFill/>
                      <a:ln>
                        <a:noFill/>
                      </a:ln>
                    </pic:spPr>
                  </pic:pic>
                </a:graphicData>
              </a:graphic>
            </wp:inline>
          </w:drawing>
        </w:r>
      </w:del>
    </w:p>
    <w:p w14:paraId="3350AA65" w14:textId="1CB3B791" w:rsidR="007730E5" w:rsidRPr="004F349E" w:rsidDel="00E326C8" w:rsidRDefault="007730E5" w:rsidP="007730E5">
      <w:pPr>
        <w:pStyle w:val="TtuloTDC"/>
        <w:autoSpaceDE w:val="0"/>
        <w:autoSpaceDN w:val="0"/>
        <w:adjustRightInd w:val="0"/>
        <w:outlineLvl w:val="2"/>
        <w:rPr>
          <w:del w:id="6842" w:author="Ernesto del Puerto" w:date="2022-01-02T19:47:00Z"/>
          <w:rFonts w:ascii="Arial Narrow" w:hAnsi="Arial Narrow" w:cs="TimesNewRoman"/>
          <w:color w:val="000000"/>
          <w:lang w:val="es-ES"/>
          <w:rPrChange w:id="6843" w:author="Ernesto del Puerto" w:date="2022-01-02T21:32:00Z">
            <w:rPr>
              <w:del w:id="6844" w:author="Ernesto del Puerto" w:date="2022-01-02T19:47:00Z"/>
              <w:rFonts w:ascii="Arial Narrow" w:hAnsi="Arial Narrow" w:cs="TimesNewRoman"/>
              <w:color w:val="000000"/>
              <w:lang w:val="es-AR"/>
            </w:rPr>
          </w:rPrChange>
        </w:rPr>
      </w:pPr>
      <w:bookmarkStart w:id="6845" w:name="_Toc30338654"/>
      <w:del w:id="6846" w:author="Ernesto del Puerto" w:date="2022-01-02T19:47:00Z">
        <w:r w:rsidRPr="004F349E" w:rsidDel="00E326C8">
          <w:rPr>
            <w:rFonts w:ascii="Arial Narrow" w:hAnsi="Arial Narrow" w:cs="TimesNewRoman"/>
            <w:color w:val="000000"/>
            <w:sz w:val="24"/>
            <w:szCs w:val="24"/>
            <w:lang w:val="es-ES"/>
            <w:rPrChange w:id="6847" w:author="Ernesto del Puerto" w:date="2022-01-02T21:32:00Z">
              <w:rPr>
                <w:rFonts w:ascii="Arial Narrow" w:hAnsi="Arial Narrow" w:cs="CourierNewPSMT"/>
                <w:b/>
                <w:color w:val="000000"/>
                <w:sz w:val="28"/>
                <w:szCs w:val="28"/>
                <w:lang w:val="es-ES" w:eastAsia="es-ES"/>
              </w:rPr>
            </w:rPrChange>
          </w:rPr>
          <w:delText>Figura 13.2. Reconocimiento de números</w:delText>
        </w:r>
        <w:bookmarkEnd w:id="6845"/>
      </w:del>
    </w:p>
    <w:p w14:paraId="18B2EF68" w14:textId="52BC933C" w:rsidR="007730E5" w:rsidRPr="004F349E" w:rsidDel="00E326C8" w:rsidRDefault="007730E5" w:rsidP="007730E5">
      <w:pPr>
        <w:autoSpaceDE w:val="0"/>
        <w:autoSpaceDN w:val="0"/>
        <w:adjustRightInd w:val="0"/>
        <w:spacing w:before="240"/>
        <w:rPr>
          <w:del w:id="6848" w:author="Ernesto del Puerto" w:date="2022-01-02T19:47:00Z"/>
          <w:rFonts w:ascii="Arial Narrow" w:hAnsi="Arial Narrow" w:cs="TimesNewRoman"/>
          <w:color w:val="000000"/>
          <w:lang w:val="es-ES"/>
          <w:rPrChange w:id="6849" w:author="Ernesto del Puerto" w:date="2022-01-02T21:32:00Z">
            <w:rPr>
              <w:del w:id="6850" w:author="Ernesto del Puerto" w:date="2022-01-02T19:47:00Z"/>
              <w:rFonts w:ascii="Arial Narrow" w:hAnsi="Arial Narrow" w:cs="TimesNewRoman"/>
              <w:color w:val="000000"/>
              <w:lang w:val="es-AR"/>
            </w:rPr>
          </w:rPrChange>
        </w:rPr>
      </w:pPr>
      <w:del w:id="6851" w:author="Ernesto del Puerto" w:date="2022-01-02T19:47:00Z">
        <w:r w:rsidRPr="004F349E" w:rsidDel="00E326C8">
          <w:rPr>
            <w:rFonts w:ascii="Arial Narrow" w:hAnsi="Arial Narrow" w:cs="TimesNewRoman"/>
            <w:color w:val="000000"/>
            <w:lang w:val="es-ES"/>
            <w:rPrChange w:id="6852" w:author="Ernesto del Puerto" w:date="2022-01-02T21:32:00Z">
              <w:rPr>
                <w:rFonts w:ascii="Arial Narrow" w:hAnsi="Arial Narrow" w:cs="TimesNewRoman"/>
                <w:color w:val="000000"/>
                <w:lang w:val="es-AR"/>
              </w:rPr>
            </w:rPrChange>
          </w:rPr>
          <w:delText>En el año1950 se formaliza el concepto de inteligencia artificial (AI, Artificial Intelligence) y crece el optimismo al respecto.</w:delText>
        </w:r>
      </w:del>
    </w:p>
    <w:p w14:paraId="23973104" w14:textId="0F439A79" w:rsidR="007730E5" w:rsidRPr="004F349E" w:rsidDel="00E326C8" w:rsidRDefault="007730E5" w:rsidP="007730E5">
      <w:pPr>
        <w:autoSpaceDE w:val="0"/>
        <w:autoSpaceDN w:val="0"/>
        <w:adjustRightInd w:val="0"/>
        <w:spacing w:before="240"/>
        <w:rPr>
          <w:del w:id="6853" w:author="Ernesto del Puerto" w:date="2022-01-02T19:47:00Z"/>
          <w:rFonts w:ascii="Arial Narrow" w:hAnsi="Arial Narrow" w:cs="TimesNewRoman"/>
          <w:color w:val="000000"/>
          <w:lang w:val="es-ES"/>
          <w:rPrChange w:id="6854" w:author="Ernesto del Puerto" w:date="2022-01-02T21:32:00Z">
            <w:rPr>
              <w:del w:id="6855" w:author="Ernesto del Puerto" w:date="2022-01-02T19:47:00Z"/>
              <w:rFonts w:ascii="Arial Narrow" w:hAnsi="Arial Narrow" w:cs="TimesNewRoman"/>
              <w:color w:val="000000"/>
              <w:lang w:val="es-AR"/>
            </w:rPr>
          </w:rPrChange>
        </w:rPr>
      </w:pPr>
      <w:del w:id="6856" w:author="Ernesto del Puerto" w:date="2022-01-02T19:47:00Z">
        <w:r w:rsidRPr="004F349E" w:rsidDel="00E326C8">
          <w:rPr>
            <w:rFonts w:ascii="Arial Narrow" w:hAnsi="Arial Narrow" w:cs="TimesNewRoman"/>
            <w:color w:val="000000"/>
            <w:lang w:val="es-ES"/>
            <w:rPrChange w:id="6857" w:author="Ernesto del Puerto" w:date="2022-01-02T21:32:00Z">
              <w:rPr>
                <w:rFonts w:ascii="Arial Narrow" w:hAnsi="Arial Narrow" w:cs="TimesNewRoman"/>
                <w:color w:val="000000"/>
                <w:lang w:val="es-AR"/>
              </w:rPr>
            </w:rPrChange>
          </w:rPr>
          <w:delText>En los comienzos tenemos computadoras jugando juegos simples y probando teoremas.</w:delText>
        </w:r>
      </w:del>
    </w:p>
    <w:p w14:paraId="7A401DD2" w14:textId="1167F7CE" w:rsidR="007730E5" w:rsidRPr="004F349E" w:rsidDel="00E326C8" w:rsidRDefault="007730E5" w:rsidP="007730E5">
      <w:pPr>
        <w:autoSpaceDE w:val="0"/>
        <w:autoSpaceDN w:val="0"/>
        <w:adjustRightInd w:val="0"/>
        <w:spacing w:before="240"/>
        <w:rPr>
          <w:del w:id="6858" w:author="Ernesto del Puerto" w:date="2022-01-02T19:47:00Z"/>
          <w:rFonts w:ascii="Arial Narrow" w:hAnsi="Arial Narrow" w:cs="TimesNewRoman"/>
          <w:color w:val="000000"/>
          <w:lang w:val="es-ES"/>
          <w:rPrChange w:id="6859" w:author="Ernesto del Puerto" w:date="2022-01-02T21:32:00Z">
            <w:rPr>
              <w:del w:id="6860" w:author="Ernesto del Puerto" w:date="2022-01-02T19:47:00Z"/>
              <w:rFonts w:ascii="Arial Narrow" w:hAnsi="Arial Narrow" w:cs="TimesNewRoman"/>
              <w:color w:val="000000"/>
              <w:lang w:val="es-AR"/>
            </w:rPr>
          </w:rPrChange>
        </w:rPr>
      </w:pPr>
      <w:del w:id="6861" w:author="Ernesto del Puerto" w:date="2022-01-02T19:47:00Z">
        <w:r w:rsidRPr="004F349E" w:rsidDel="00E326C8">
          <w:rPr>
            <w:rFonts w:ascii="Arial Narrow" w:hAnsi="Arial Narrow" w:cs="TimesNewRoman"/>
            <w:color w:val="000000"/>
            <w:lang w:val="es-ES"/>
            <w:rPrChange w:id="6862" w:author="Ernesto del Puerto" w:date="2022-01-02T21:32:00Z">
              <w:rPr>
                <w:rFonts w:ascii="Arial Narrow" w:hAnsi="Arial Narrow" w:cs="TimesNewRoman"/>
                <w:color w:val="000000"/>
                <w:lang w:val="es-AR"/>
              </w:rPr>
            </w:rPrChange>
          </w:rPr>
          <w:delText>Luego de un período de frustraciones y de pensar que las computadoras digitales, con sólo ceros y unos, no servían para lograr los objetivos deseados; se le ocurrió a la humanidad científica tratar de copiar el cerebro humano.</w:delText>
        </w:r>
      </w:del>
    </w:p>
    <w:p w14:paraId="08C50A69" w14:textId="287C2C8E" w:rsidR="007730E5" w:rsidRPr="004F349E" w:rsidDel="00E326C8" w:rsidRDefault="007730E5" w:rsidP="007730E5">
      <w:pPr>
        <w:autoSpaceDE w:val="0"/>
        <w:autoSpaceDN w:val="0"/>
        <w:adjustRightInd w:val="0"/>
        <w:spacing w:before="240"/>
        <w:rPr>
          <w:del w:id="6863" w:author="Ernesto del Puerto" w:date="2022-01-02T19:47:00Z"/>
          <w:rFonts w:ascii="Arial Narrow" w:hAnsi="Arial Narrow" w:cs="TimesNewRoman"/>
          <w:color w:val="000000"/>
          <w:lang w:val="es-ES"/>
          <w:rPrChange w:id="6864" w:author="Ernesto del Puerto" w:date="2022-01-02T21:32:00Z">
            <w:rPr>
              <w:del w:id="6865" w:author="Ernesto del Puerto" w:date="2022-01-02T19:47:00Z"/>
              <w:rFonts w:ascii="Arial Narrow" w:hAnsi="Arial Narrow" w:cs="TimesNewRoman"/>
              <w:color w:val="000000"/>
              <w:lang w:val="es-AR"/>
            </w:rPr>
          </w:rPrChange>
        </w:rPr>
      </w:pPr>
      <w:del w:id="6866" w:author="Ernesto del Puerto" w:date="2022-01-02T19:47:00Z">
        <w:r w:rsidRPr="004F349E" w:rsidDel="00E326C8">
          <w:rPr>
            <w:rFonts w:ascii="Arial Narrow" w:hAnsi="Arial Narrow" w:cs="TimesNewRoman"/>
            <w:color w:val="000000"/>
            <w:lang w:val="es-ES"/>
            <w:rPrChange w:id="6867" w:author="Ernesto del Puerto" w:date="2022-01-02T21:32:00Z">
              <w:rPr>
                <w:rFonts w:ascii="Arial Narrow" w:hAnsi="Arial Narrow" w:cs="TimesNewRoman"/>
                <w:color w:val="000000"/>
                <w:lang w:val="es-AR"/>
              </w:rPr>
            </w:rPrChange>
          </w:rPr>
          <w:delText>Lograr copiar los cerebros humanos con neuronas biológicas, en vez de las compuertas lógicas de las computadoras.</w:delText>
        </w:r>
      </w:del>
    </w:p>
    <w:p w14:paraId="0A2D2135" w14:textId="5191AE33" w:rsidR="007730E5" w:rsidRPr="004F349E" w:rsidDel="00E326C8" w:rsidRDefault="007730E5" w:rsidP="007730E5">
      <w:pPr>
        <w:autoSpaceDE w:val="0"/>
        <w:autoSpaceDN w:val="0"/>
        <w:adjustRightInd w:val="0"/>
        <w:spacing w:before="240"/>
        <w:rPr>
          <w:del w:id="6868" w:author="Ernesto del Puerto" w:date="2022-01-02T19:47:00Z"/>
          <w:rFonts w:ascii="Arial Narrow" w:hAnsi="Arial Narrow" w:cs="TimesNewRoman"/>
          <w:color w:val="000000"/>
          <w:lang w:val="es-ES"/>
          <w:rPrChange w:id="6869" w:author="Ernesto del Puerto" w:date="2022-01-02T21:32:00Z">
            <w:rPr>
              <w:del w:id="6870" w:author="Ernesto del Puerto" w:date="2022-01-02T19:47:00Z"/>
              <w:rFonts w:ascii="Arial Narrow" w:hAnsi="Arial Narrow" w:cs="TimesNewRoman"/>
              <w:color w:val="000000"/>
              <w:lang w:val="es-AR"/>
            </w:rPr>
          </w:rPrChange>
        </w:rPr>
      </w:pPr>
      <w:del w:id="6871" w:author="Ernesto del Puerto" w:date="2022-01-02T19:47:00Z">
        <w:r w:rsidRPr="004F349E" w:rsidDel="00E326C8">
          <w:rPr>
            <w:rFonts w:ascii="Arial Narrow" w:hAnsi="Arial Narrow" w:cs="TimesNewRoman"/>
            <w:color w:val="000000"/>
            <w:lang w:val="es-ES"/>
            <w:rPrChange w:id="6872" w:author="Ernesto del Puerto" w:date="2022-01-02T21:32:00Z">
              <w:rPr>
                <w:rFonts w:ascii="Arial Narrow" w:hAnsi="Arial Narrow" w:cs="TimesNewRoman"/>
                <w:color w:val="000000"/>
                <w:lang w:val="es-AR"/>
              </w:rPr>
            </w:rPrChange>
          </w:rPr>
          <w:delText>Con pensamiento como el humano en vez de razonamiento frío de blancos y negros absolutista de los algoritmos tradicionales.</w:delText>
        </w:r>
      </w:del>
    </w:p>
    <w:p w14:paraId="005FB78A" w14:textId="68A4F9F9" w:rsidR="007730E5" w:rsidRPr="004F349E" w:rsidDel="00E326C8" w:rsidRDefault="007730E5" w:rsidP="007730E5">
      <w:pPr>
        <w:autoSpaceDE w:val="0"/>
        <w:autoSpaceDN w:val="0"/>
        <w:adjustRightInd w:val="0"/>
        <w:spacing w:before="240"/>
        <w:rPr>
          <w:del w:id="6873" w:author="Ernesto del Puerto" w:date="2022-01-02T19:47:00Z"/>
          <w:rFonts w:ascii="Arial Narrow" w:hAnsi="Arial Narrow" w:cs="TimesNewRoman"/>
          <w:color w:val="000000"/>
          <w:lang w:val="es-ES"/>
          <w:rPrChange w:id="6874" w:author="Ernesto del Puerto" w:date="2022-01-02T21:32:00Z">
            <w:rPr>
              <w:del w:id="6875" w:author="Ernesto del Puerto" w:date="2022-01-02T19:47:00Z"/>
              <w:rFonts w:ascii="Arial Narrow" w:hAnsi="Arial Narrow" w:cs="TimesNewRoman"/>
              <w:color w:val="000000"/>
              <w:lang w:val="es-AR"/>
            </w:rPr>
          </w:rPrChange>
        </w:rPr>
      </w:pPr>
      <w:del w:id="6876" w:author="Ernesto del Puerto" w:date="2022-01-02T19:47:00Z">
        <w:r w:rsidRPr="004F349E" w:rsidDel="00E326C8">
          <w:rPr>
            <w:rFonts w:ascii="Arial Narrow" w:hAnsi="Arial Narrow" w:cs="TimesNewRoman"/>
            <w:color w:val="000000"/>
            <w:lang w:val="es-ES"/>
            <w:rPrChange w:id="6877" w:author="Ernesto del Puerto" w:date="2022-01-02T21:32:00Z">
              <w:rPr>
                <w:rFonts w:ascii="Arial Narrow" w:hAnsi="Arial Narrow" w:cs="TimesNewRoman"/>
                <w:color w:val="000000"/>
                <w:lang w:val="es-AR"/>
              </w:rPr>
            </w:rPrChange>
          </w:rPr>
          <w:delText>Una abeja tiene alrededor de 950.000 neuronas.</w:delText>
        </w:r>
      </w:del>
    </w:p>
    <w:p w14:paraId="7310CEF8" w14:textId="1C017A5D" w:rsidR="007730E5" w:rsidRPr="004F349E" w:rsidDel="00E326C8" w:rsidRDefault="007730E5" w:rsidP="007730E5">
      <w:pPr>
        <w:autoSpaceDE w:val="0"/>
        <w:autoSpaceDN w:val="0"/>
        <w:adjustRightInd w:val="0"/>
        <w:spacing w:before="240"/>
        <w:rPr>
          <w:del w:id="6878" w:author="Ernesto del Puerto" w:date="2022-01-02T19:47:00Z"/>
          <w:rFonts w:ascii="Arial Narrow" w:hAnsi="Arial Narrow" w:cs="TimesNewRoman"/>
          <w:color w:val="000000"/>
          <w:lang w:val="es-ES"/>
          <w:rPrChange w:id="6879" w:author="Ernesto del Puerto" w:date="2022-01-02T21:32:00Z">
            <w:rPr>
              <w:del w:id="6880" w:author="Ernesto del Puerto" w:date="2022-01-02T19:47:00Z"/>
              <w:rFonts w:ascii="Arial Narrow" w:hAnsi="Arial Narrow" w:cs="TimesNewRoman"/>
              <w:color w:val="000000"/>
              <w:lang w:val="es-AR"/>
            </w:rPr>
          </w:rPrChange>
        </w:rPr>
      </w:pPr>
      <w:del w:id="6881" w:author="Ernesto del Puerto" w:date="2022-01-02T19:47:00Z">
        <w:r w:rsidRPr="004F349E" w:rsidDel="00E326C8">
          <w:rPr>
            <w:rFonts w:ascii="Arial Narrow" w:hAnsi="Arial Narrow" w:cs="TimesNewRoman"/>
            <w:color w:val="000000"/>
            <w:lang w:val="es-ES"/>
            <w:rPrChange w:id="6882" w:author="Ernesto del Puerto" w:date="2022-01-02T21:32:00Z">
              <w:rPr>
                <w:rFonts w:ascii="Arial Narrow" w:hAnsi="Arial Narrow" w:cs="TimesNewRoman"/>
                <w:color w:val="000000"/>
                <w:lang w:val="es-AR"/>
              </w:rPr>
            </w:rPrChange>
          </w:rPr>
          <w:delText>Hoy la Google Deepmind realiza cosas como aprender a jugar juegos sola, o ganarle al campeón de Go; tiene en su estructura una red neuronal artificial.</w:delText>
        </w:r>
      </w:del>
    </w:p>
    <w:p w14:paraId="66E0F5E1" w14:textId="045EDA13" w:rsidR="007730E5" w:rsidRPr="004F349E" w:rsidDel="00E326C8" w:rsidRDefault="007730E5" w:rsidP="007730E5">
      <w:pPr>
        <w:autoSpaceDE w:val="0"/>
        <w:autoSpaceDN w:val="0"/>
        <w:adjustRightInd w:val="0"/>
        <w:spacing w:before="240"/>
        <w:rPr>
          <w:del w:id="6883" w:author="Ernesto del Puerto" w:date="2022-01-02T19:47:00Z"/>
          <w:rFonts w:ascii="Arial Narrow" w:hAnsi="Arial Narrow" w:cs="TimesNewRoman"/>
          <w:color w:val="000000"/>
          <w:lang w:val="es-ES"/>
          <w:rPrChange w:id="6884" w:author="Ernesto del Puerto" w:date="2022-01-02T21:32:00Z">
            <w:rPr>
              <w:del w:id="6885" w:author="Ernesto del Puerto" w:date="2022-01-02T19:47:00Z"/>
              <w:rFonts w:ascii="Arial Narrow" w:hAnsi="Arial Narrow" w:cs="TimesNewRoman"/>
              <w:color w:val="000000"/>
              <w:lang w:val="es-AR"/>
            </w:rPr>
          </w:rPrChange>
        </w:rPr>
      </w:pPr>
      <w:del w:id="6886" w:author="Ernesto del Puerto" w:date="2022-01-02T19:47:00Z">
        <w:r w:rsidRPr="004F349E" w:rsidDel="00E326C8">
          <w:rPr>
            <w:rFonts w:ascii="Arial Narrow" w:hAnsi="Arial Narrow" w:cs="TimesNewRoman"/>
            <w:color w:val="000000"/>
            <w:lang w:val="es-ES"/>
            <w:rPrChange w:id="6887" w:author="Ernesto del Puerto" w:date="2022-01-02T21:32:00Z">
              <w:rPr>
                <w:rFonts w:ascii="Arial Narrow" w:hAnsi="Arial Narrow" w:cs="TimesNewRoman"/>
                <w:color w:val="000000"/>
                <w:lang w:val="es-AR"/>
              </w:rPr>
            </w:rPrChange>
          </w:rPr>
          <w:delText>Las redes neuronales nos permiten hoy en día, realizar el reconocimiento de patentes de automóviles o códigos postales escritos a mano por un humano; como podemos apreciar en la figura 13.2.</w:delText>
        </w:r>
      </w:del>
    </w:p>
    <w:p w14:paraId="59890B06" w14:textId="7B8B535A" w:rsidR="007730E5" w:rsidRPr="004F349E" w:rsidDel="00E326C8" w:rsidRDefault="007730E5" w:rsidP="007730E5">
      <w:pPr>
        <w:pStyle w:val="Ttulo1"/>
        <w:numPr>
          <w:ilvl w:val="0"/>
          <w:numId w:val="1"/>
        </w:numPr>
        <w:rPr>
          <w:del w:id="6888" w:author="Ernesto del Puerto" w:date="2022-01-02T19:47:00Z"/>
          <w:rFonts w:ascii="Arial Narrow" w:eastAsia="Times New Roman" w:hAnsi="Arial Narrow" w:cs="TimesNewRoman"/>
          <w:color w:val="000000"/>
          <w:sz w:val="24"/>
          <w:szCs w:val="24"/>
          <w:lang w:val="es-ES"/>
          <w:rPrChange w:id="6889" w:author="Ernesto del Puerto" w:date="2022-01-02T21:32:00Z">
            <w:rPr>
              <w:del w:id="6890" w:author="Ernesto del Puerto" w:date="2022-01-02T19:47:00Z"/>
              <w:rFonts w:ascii="Arial Narrow" w:eastAsia="Times New Roman" w:hAnsi="Arial Narrow" w:cs="CourierNewPSMT"/>
              <w:b/>
              <w:color w:val="000000"/>
              <w:sz w:val="28"/>
              <w:szCs w:val="28"/>
              <w:lang w:val="es-ES"/>
            </w:rPr>
          </w:rPrChange>
        </w:rPr>
      </w:pPr>
      <w:bookmarkStart w:id="6891" w:name="_Toc30338655"/>
      <w:del w:id="6892" w:author="Ernesto del Puerto" w:date="2022-01-02T19:47:00Z">
        <w:r w:rsidRPr="004F349E" w:rsidDel="00E326C8">
          <w:rPr>
            <w:rFonts w:ascii="Arial Narrow" w:hAnsi="Arial Narrow" w:cs="TimesNewRoman"/>
            <w:color w:val="000000"/>
            <w:sz w:val="24"/>
            <w:szCs w:val="24"/>
            <w:lang w:val="es-ES"/>
            <w:rPrChange w:id="6893" w:author="Ernesto del Puerto" w:date="2022-01-02T21:32:00Z">
              <w:rPr>
                <w:rFonts w:ascii="Arial Narrow" w:hAnsi="Arial Narrow" w:cs="CourierNewPSMT"/>
                <w:b/>
                <w:color w:val="000000"/>
                <w:sz w:val="28"/>
                <w:szCs w:val="28"/>
                <w:lang w:val="es-ES"/>
              </w:rPr>
            </w:rPrChange>
          </w:rPr>
          <w:delText>Bibliografía</w:delText>
        </w:r>
        <w:bookmarkEnd w:id="6891"/>
      </w:del>
    </w:p>
    <w:p w14:paraId="7978B919" w14:textId="0B5B0906" w:rsidR="007730E5" w:rsidRPr="004F349E" w:rsidDel="00E326C8" w:rsidRDefault="007730E5" w:rsidP="007730E5">
      <w:pPr>
        <w:pStyle w:val="Prrafodelista"/>
        <w:numPr>
          <w:ilvl w:val="0"/>
          <w:numId w:val="63"/>
        </w:numPr>
        <w:autoSpaceDE w:val="0"/>
        <w:autoSpaceDN w:val="0"/>
        <w:adjustRightInd w:val="0"/>
        <w:spacing w:before="240"/>
        <w:rPr>
          <w:del w:id="6894" w:author="Ernesto del Puerto" w:date="2022-01-02T19:47:00Z"/>
          <w:rFonts w:ascii="Arial Narrow" w:hAnsi="Arial Narrow" w:cs="TimesNewRoman"/>
          <w:color w:val="000000"/>
          <w:lang w:val="es-ES"/>
          <w:rPrChange w:id="6895" w:author="Ernesto del Puerto" w:date="2022-01-02T21:32:00Z">
            <w:rPr>
              <w:del w:id="6896" w:author="Ernesto del Puerto" w:date="2022-01-02T19:47:00Z"/>
              <w:rFonts w:ascii="Arial Narrow" w:hAnsi="Arial Narrow" w:cs="TimesNewRoman"/>
              <w:lang w:val="es-AR"/>
            </w:rPr>
          </w:rPrChange>
        </w:rPr>
      </w:pPr>
      <w:del w:id="6897" w:author="Ernesto del Puerto" w:date="2022-01-02T19:47:00Z">
        <w:r w:rsidRPr="004F349E" w:rsidDel="00E326C8">
          <w:rPr>
            <w:rFonts w:ascii="Arial Narrow" w:hAnsi="Arial Narrow" w:cs="TimesNewRoman"/>
            <w:color w:val="000000"/>
            <w:lang w:val="es-ES"/>
            <w:rPrChange w:id="6898" w:author="Ernesto del Puerto" w:date="2022-01-02T21:32:00Z">
              <w:rPr>
                <w:rFonts w:ascii="Arial Narrow" w:hAnsi="Arial Narrow" w:cs="TimesNewRoman"/>
              </w:rPr>
            </w:rPrChange>
          </w:rPr>
          <w:delText>Machine Learning. Samuel Burns. 4</w:delText>
        </w:r>
        <w:r w:rsidRPr="004F349E" w:rsidDel="00E326C8">
          <w:rPr>
            <w:rFonts w:ascii="Arial Narrow" w:hAnsi="Arial Narrow" w:cs="TimesNewRoman"/>
            <w:color w:val="000000"/>
            <w:lang w:val="es-ES"/>
            <w:rPrChange w:id="6899" w:author="Ernesto del Puerto" w:date="2022-01-02T21:32:00Z">
              <w:rPr>
                <w:rFonts w:ascii="Arial Narrow" w:hAnsi="Arial Narrow" w:cs="TimesNewRoman"/>
                <w:vertAlign w:val="superscript"/>
              </w:rPr>
            </w:rPrChange>
          </w:rPr>
          <w:delText>th</w:delText>
        </w:r>
        <w:r w:rsidRPr="004F349E" w:rsidDel="00E326C8">
          <w:rPr>
            <w:rFonts w:ascii="Arial Narrow" w:hAnsi="Arial Narrow" w:cs="TimesNewRoman"/>
            <w:color w:val="000000"/>
            <w:lang w:val="es-ES"/>
            <w:rPrChange w:id="6900" w:author="Ernesto del Puerto" w:date="2022-01-02T21:32:00Z">
              <w:rPr>
                <w:rFonts w:ascii="Arial Narrow" w:hAnsi="Arial Narrow" w:cs="TimesNewRoman"/>
              </w:rPr>
            </w:rPrChange>
          </w:rPr>
          <w:delText>. Edition. GlobalTech NTC. 2019.</w:delText>
        </w:r>
      </w:del>
    </w:p>
    <w:p w14:paraId="2761DEB5" w14:textId="73101346" w:rsidR="007730E5" w:rsidRPr="004F349E" w:rsidDel="00E326C8" w:rsidRDefault="007730E5" w:rsidP="007730E5">
      <w:pPr>
        <w:pStyle w:val="Prrafodelista"/>
        <w:numPr>
          <w:ilvl w:val="0"/>
          <w:numId w:val="63"/>
        </w:numPr>
        <w:autoSpaceDE w:val="0"/>
        <w:autoSpaceDN w:val="0"/>
        <w:adjustRightInd w:val="0"/>
        <w:spacing w:before="240"/>
        <w:rPr>
          <w:del w:id="6901" w:author="Ernesto del Puerto" w:date="2022-01-02T19:47:00Z"/>
          <w:rFonts w:ascii="Arial Narrow" w:hAnsi="Arial Narrow" w:cs="TimesNewRoman"/>
          <w:color w:val="000000"/>
          <w:lang w:val="es-ES"/>
          <w:rPrChange w:id="6902" w:author="Ernesto del Puerto" w:date="2022-01-02T21:32:00Z">
            <w:rPr>
              <w:del w:id="6903" w:author="Ernesto del Puerto" w:date="2022-01-02T19:47:00Z"/>
              <w:rFonts w:ascii="Arial Narrow" w:hAnsi="Arial Narrow" w:cs="TimesNewRoman"/>
            </w:rPr>
          </w:rPrChange>
        </w:rPr>
      </w:pPr>
      <w:del w:id="6904" w:author="Ernesto del Puerto" w:date="2022-01-02T19:47:00Z">
        <w:r w:rsidRPr="004F349E" w:rsidDel="00E326C8">
          <w:rPr>
            <w:rFonts w:ascii="Arial Narrow" w:hAnsi="Arial Narrow" w:cs="TimesNewRoman"/>
            <w:color w:val="000000"/>
            <w:lang w:val="es-ES"/>
            <w:rPrChange w:id="6905" w:author="Ernesto del Puerto" w:date="2022-01-02T21:32:00Z">
              <w:rPr>
                <w:rFonts w:ascii="Arial Narrow" w:hAnsi="Arial Narrow" w:cs="TimesNewRoman"/>
              </w:rPr>
            </w:rPrChange>
          </w:rPr>
          <w:delText>Artificial Intelligence with Python. Prateek Joshi.Packt Publishing.2017. ISBN 978=78646-439-2..</w:delText>
        </w:r>
      </w:del>
    </w:p>
    <w:p w14:paraId="70A98B82" w14:textId="528B050B" w:rsidR="007730E5" w:rsidRPr="004F349E" w:rsidDel="00E326C8" w:rsidRDefault="007730E5" w:rsidP="007730E5">
      <w:pPr>
        <w:pStyle w:val="Prrafodelista"/>
        <w:numPr>
          <w:ilvl w:val="0"/>
          <w:numId w:val="63"/>
        </w:numPr>
        <w:autoSpaceDE w:val="0"/>
        <w:autoSpaceDN w:val="0"/>
        <w:adjustRightInd w:val="0"/>
        <w:spacing w:before="240"/>
        <w:rPr>
          <w:del w:id="6906" w:author="Ernesto del Puerto" w:date="2022-01-02T19:47:00Z"/>
          <w:rFonts w:ascii="Arial Narrow" w:hAnsi="Arial Narrow" w:cs="TimesNewRoman"/>
          <w:color w:val="000000"/>
          <w:lang w:val="es-ES"/>
          <w:rPrChange w:id="6907" w:author="Ernesto del Puerto" w:date="2022-01-02T21:32:00Z">
            <w:rPr>
              <w:del w:id="6908" w:author="Ernesto del Puerto" w:date="2022-01-02T19:47:00Z"/>
              <w:rFonts w:ascii="Arial Narrow" w:hAnsi="Arial Narrow" w:cs="TimesNewRoman"/>
            </w:rPr>
          </w:rPrChange>
        </w:rPr>
      </w:pPr>
      <w:del w:id="6909" w:author="Ernesto del Puerto" w:date="2022-01-02T19:47:00Z">
        <w:r w:rsidRPr="004F349E" w:rsidDel="00E326C8">
          <w:rPr>
            <w:rFonts w:ascii="Arial Narrow" w:hAnsi="Arial Narrow" w:cs="TimesNewRoman"/>
            <w:color w:val="000000"/>
            <w:lang w:val="es-ES"/>
            <w:rPrChange w:id="6910" w:author="Ernesto del Puerto" w:date="2022-01-02T21:32:00Z">
              <w:rPr>
                <w:rFonts w:ascii="Arial Narrow" w:hAnsi="Arial Narrow" w:cs="TimesNewRoman"/>
              </w:rPr>
            </w:rPrChange>
          </w:rPr>
          <w:delText>Introduction to the Math of Neuronal Networks. Jeff Heaton. WordsRU.com. 2012. ISBN 978-1475190878.</w:delText>
        </w:r>
      </w:del>
    </w:p>
    <w:p w14:paraId="3359FE8D" w14:textId="43371282" w:rsidR="007730E5" w:rsidRPr="004F349E" w:rsidDel="00E326C8" w:rsidRDefault="007730E5" w:rsidP="007730E5">
      <w:pPr>
        <w:pStyle w:val="Prrafodelista"/>
        <w:numPr>
          <w:ilvl w:val="0"/>
          <w:numId w:val="63"/>
        </w:numPr>
        <w:autoSpaceDE w:val="0"/>
        <w:autoSpaceDN w:val="0"/>
        <w:adjustRightInd w:val="0"/>
        <w:spacing w:before="240"/>
        <w:rPr>
          <w:del w:id="6911" w:author="Ernesto del Puerto" w:date="2022-01-02T19:47:00Z"/>
          <w:rFonts w:ascii="Arial Narrow" w:hAnsi="Arial Narrow" w:cs="TimesNewRoman"/>
          <w:color w:val="000000"/>
          <w:lang w:val="es-ES"/>
          <w:rPrChange w:id="6912" w:author="Ernesto del Puerto" w:date="2022-01-02T21:32:00Z">
            <w:rPr>
              <w:del w:id="6913" w:author="Ernesto del Puerto" w:date="2022-01-02T19:47:00Z"/>
              <w:rFonts w:ascii="Arial Narrow" w:hAnsi="Arial Narrow" w:cs="TimesNewRoman"/>
            </w:rPr>
          </w:rPrChange>
        </w:rPr>
      </w:pPr>
      <w:del w:id="6914" w:author="Ernesto del Puerto" w:date="2022-01-02T19:47:00Z">
        <w:r w:rsidRPr="004F349E" w:rsidDel="00E326C8">
          <w:rPr>
            <w:rFonts w:ascii="Arial Narrow" w:hAnsi="Arial Narrow" w:cs="TimesNewRoman"/>
            <w:color w:val="000000"/>
            <w:lang w:val="es-ES"/>
            <w:rPrChange w:id="6915" w:author="Ernesto del Puerto" w:date="2022-01-02T21:32:00Z">
              <w:rPr>
                <w:rFonts w:ascii="Arial Narrow" w:hAnsi="Arial Narrow" w:cs="TimesNewRoman"/>
              </w:rPr>
            </w:rPrChange>
          </w:rPr>
          <w:delText>Neural Networks. A Visual Introduction for Beginners. Michal Taylor. Blue Windmill Media. 2017.</w:delText>
        </w:r>
      </w:del>
    </w:p>
    <w:p w14:paraId="1E8738AC" w14:textId="191F4AFF" w:rsidR="007730E5" w:rsidRPr="004F349E" w:rsidDel="00E326C8" w:rsidRDefault="007730E5" w:rsidP="007730E5">
      <w:pPr>
        <w:pStyle w:val="Prrafodelista"/>
        <w:numPr>
          <w:ilvl w:val="0"/>
          <w:numId w:val="63"/>
        </w:numPr>
        <w:autoSpaceDE w:val="0"/>
        <w:autoSpaceDN w:val="0"/>
        <w:adjustRightInd w:val="0"/>
        <w:spacing w:before="240"/>
        <w:rPr>
          <w:del w:id="6916" w:author="Ernesto del Puerto" w:date="2022-01-02T19:47:00Z"/>
          <w:rFonts w:ascii="Arial Narrow" w:hAnsi="Arial Narrow" w:cs="TimesNewRoman"/>
          <w:color w:val="000000"/>
          <w:lang w:val="es-ES"/>
          <w:rPrChange w:id="6917" w:author="Ernesto del Puerto" w:date="2022-01-02T21:32:00Z">
            <w:rPr>
              <w:del w:id="6918" w:author="Ernesto del Puerto" w:date="2022-01-02T19:47:00Z"/>
              <w:rFonts w:ascii="Arial Narrow" w:hAnsi="Arial Narrow" w:cs="TimesNewRoman"/>
            </w:rPr>
          </w:rPrChange>
        </w:rPr>
      </w:pPr>
      <w:del w:id="6919" w:author="Ernesto del Puerto" w:date="2022-01-02T19:47:00Z">
        <w:r w:rsidRPr="004F349E" w:rsidDel="00E326C8">
          <w:rPr>
            <w:rFonts w:ascii="Arial Narrow" w:hAnsi="Arial Narrow" w:cs="TimesNewRoman"/>
            <w:color w:val="000000"/>
            <w:lang w:val="es-ES"/>
            <w:rPrChange w:id="6920" w:author="Ernesto del Puerto" w:date="2022-01-02T21:32:00Z">
              <w:rPr>
                <w:rFonts w:ascii="Arial Narrow" w:hAnsi="Arial Narrow" w:cs="TimesNewRoman"/>
              </w:rPr>
            </w:rPrChange>
          </w:rPr>
          <w:delText>Python Machine Learning. Joseph Mining. 2019.</w:delText>
        </w:r>
      </w:del>
    </w:p>
    <w:p w14:paraId="4495E2F8" w14:textId="13CD0E3A" w:rsidR="007730E5" w:rsidRPr="004F349E" w:rsidDel="00E326C8" w:rsidRDefault="007730E5" w:rsidP="007730E5">
      <w:pPr>
        <w:pStyle w:val="Prrafodelista"/>
        <w:numPr>
          <w:ilvl w:val="0"/>
          <w:numId w:val="63"/>
        </w:numPr>
        <w:autoSpaceDE w:val="0"/>
        <w:autoSpaceDN w:val="0"/>
        <w:adjustRightInd w:val="0"/>
        <w:spacing w:before="240"/>
        <w:rPr>
          <w:del w:id="6921" w:author="Ernesto del Puerto" w:date="2022-01-02T19:47:00Z"/>
          <w:rFonts w:ascii="Arial Narrow" w:hAnsi="Arial Narrow" w:cs="TimesNewRoman"/>
          <w:color w:val="000000"/>
          <w:lang w:val="es-ES"/>
          <w:rPrChange w:id="6922" w:author="Ernesto del Puerto" w:date="2022-01-02T21:32:00Z">
            <w:rPr>
              <w:del w:id="6923" w:author="Ernesto del Puerto" w:date="2022-01-02T19:47:00Z"/>
              <w:rFonts w:ascii="Arial Narrow" w:hAnsi="Arial Narrow" w:cs="TimesNewRoman"/>
            </w:rPr>
          </w:rPrChange>
        </w:rPr>
      </w:pPr>
      <w:del w:id="6924" w:author="Ernesto del Puerto" w:date="2022-01-02T19:47:00Z">
        <w:r w:rsidRPr="004F349E" w:rsidDel="00E326C8">
          <w:rPr>
            <w:rFonts w:ascii="Arial Narrow" w:hAnsi="Arial Narrow" w:cs="TimesNewRoman"/>
            <w:color w:val="000000"/>
            <w:lang w:val="es-ES"/>
            <w:rPrChange w:id="6925" w:author="Ernesto del Puerto" w:date="2022-01-02T21:32:00Z">
              <w:rPr>
                <w:rFonts w:ascii="Arial Narrow" w:hAnsi="Arial Narrow" w:cs="TimesNewRoman"/>
              </w:rPr>
            </w:rPrChange>
          </w:rPr>
          <w:delText>Programming Neuronal Networks with Encog3 in Java. Jeff Heaton. HeatonResearch.Inc. 2011. ISBN del pdf free: 978-1-60439-022-3.</w:delText>
        </w:r>
      </w:del>
    </w:p>
    <w:p w14:paraId="0872EA35" w14:textId="4892747F" w:rsidR="007730E5" w:rsidRPr="004F349E" w:rsidDel="00E326C8" w:rsidRDefault="007730E5" w:rsidP="00367A00">
      <w:pPr>
        <w:pStyle w:val="Prrafodelista"/>
        <w:numPr>
          <w:ilvl w:val="0"/>
          <w:numId w:val="63"/>
        </w:numPr>
        <w:autoSpaceDE w:val="0"/>
        <w:autoSpaceDN w:val="0"/>
        <w:adjustRightInd w:val="0"/>
        <w:spacing w:before="240"/>
        <w:rPr>
          <w:del w:id="6926" w:author="Ernesto del Puerto" w:date="2022-01-02T19:47:00Z"/>
          <w:rFonts w:ascii="Arial Narrow" w:hAnsi="Arial Narrow" w:cs="TimesNewRoman"/>
          <w:color w:val="000000"/>
          <w:lang w:val="es-ES"/>
          <w:rPrChange w:id="6927" w:author="Ernesto del Puerto" w:date="2022-01-02T21:32:00Z">
            <w:rPr>
              <w:del w:id="6928" w:author="Ernesto del Puerto" w:date="2022-01-02T19:47:00Z"/>
              <w:rFonts w:ascii="Arial Narrow" w:hAnsi="Arial Narrow" w:cs="TimesNewRoman"/>
              <w:lang w:val="es-AR"/>
            </w:rPr>
          </w:rPrChange>
        </w:rPr>
      </w:pPr>
      <w:del w:id="6929" w:author="Ernesto del Puerto" w:date="2022-01-02T19:47:00Z">
        <w:r w:rsidRPr="004F349E" w:rsidDel="00E326C8">
          <w:rPr>
            <w:rFonts w:ascii="Arial Narrow" w:hAnsi="Arial Narrow" w:cs="TimesNewRoman"/>
            <w:color w:val="000000"/>
            <w:lang w:val="es-ES"/>
            <w:rPrChange w:id="6930" w:author="Ernesto del Puerto" w:date="2022-01-02T21:32:00Z">
              <w:rPr>
                <w:rFonts w:ascii="Arial Narrow" w:hAnsi="Arial Narrow" w:cs="TimesNewRoman"/>
                <w:color w:val="000000"/>
              </w:rPr>
            </w:rPrChange>
          </w:rPr>
          <w:delText xml:space="preserve">Make Your Own Neural Network. </w:delText>
        </w:r>
        <w:r w:rsidRPr="004F349E" w:rsidDel="00E326C8">
          <w:rPr>
            <w:rFonts w:ascii="Arial Narrow" w:hAnsi="Arial Narrow" w:cs="TimesNewRoman"/>
            <w:color w:val="000000"/>
            <w:lang w:val="es-ES"/>
            <w:rPrChange w:id="6931" w:author="Ernesto del Puerto" w:date="2022-01-02T21:32:00Z">
              <w:rPr>
                <w:rFonts w:ascii="Arial Narrow" w:hAnsi="Arial Narrow" w:cs="TimesNewRoman"/>
                <w:color w:val="000000"/>
                <w:lang w:val="es-AR"/>
              </w:rPr>
            </w:rPrChange>
          </w:rPr>
          <w:delText>Rashid, Tariq. Edición de Kindle.</w:delText>
        </w:r>
      </w:del>
    </w:p>
    <w:p w14:paraId="6B38C9FC" w14:textId="358C03A7" w:rsidR="007730E5" w:rsidRPr="004F349E" w:rsidDel="00E326C8" w:rsidRDefault="007730E5" w:rsidP="00D524E9">
      <w:pPr>
        <w:autoSpaceDE w:val="0"/>
        <w:autoSpaceDN w:val="0"/>
        <w:adjustRightInd w:val="0"/>
        <w:spacing w:before="240"/>
        <w:rPr>
          <w:del w:id="6932" w:author="Ernesto del Puerto" w:date="2022-01-02T19:47:00Z"/>
          <w:rFonts w:ascii="Arial Narrow" w:hAnsi="Arial Narrow" w:cs="TimesNewRoman"/>
          <w:color w:val="000000"/>
          <w:lang w:val="es-ES"/>
          <w:rPrChange w:id="6933" w:author="Ernesto del Puerto" w:date="2022-01-02T21:32:00Z">
            <w:rPr>
              <w:del w:id="6934" w:author="Ernesto del Puerto" w:date="2022-01-02T19:47:00Z"/>
              <w:rFonts w:ascii="Arial Narrow" w:hAnsi="Arial Narrow" w:cs="TimesNewRoman"/>
              <w:color w:val="000000"/>
              <w:lang w:val="es-AR"/>
            </w:rPr>
          </w:rPrChange>
        </w:rPr>
      </w:pPr>
    </w:p>
    <w:p w14:paraId="3EC31398" w14:textId="5774FD80" w:rsidR="007730E5" w:rsidRPr="004F349E" w:rsidDel="00E326C8" w:rsidRDefault="007730E5" w:rsidP="00D524E9">
      <w:pPr>
        <w:autoSpaceDE w:val="0"/>
        <w:autoSpaceDN w:val="0"/>
        <w:adjustRightInd w:val="0"/>
        <w:spacing w:before="240"/>
        <w:rPr>
          <w:del w:id="6935" w:author="Ernesto del Puerto" w:date="2022-01-02T19:47:00Z"/>
          <w:rFonts w:ascii="Arial Narrow" w:hAnsi="Arial Narrow" w:cs="TimesNewRoman"/>
          <w:color w:val="000000"/>
          <w:lang w:val="es-ES"/>
          <w:rPrChange w:id="6936" w:author="Ernesto del Puerto" w:date="2022-01-02T21:32:00Z">
            <w:rPr>
              <w:del w:id="6937" w:author="Ernesto del Puerto" w:date="2022-01-02T19:47:00Z"/>
              <w:rFonts w:ascii="Arial Narrow" w:hAnsi="Arial Narrow" w:cs="TimesNewRoman"/>
              <w:color w:val="000000"/>
              <w:lang w:val="es-AR"/>
            </w:rPr>
          </w:rPrChange>
        </w:rPr>
      </w:pPr>
    </w:p>
    <w:p w14:paraId="7462E45A" w14:textId="3E2DFD8E" w:rsidR="007730E5" w:rsidRPr="004F349E" w:rsidDel="00E326C8" w:rsidRDefault="007730E5" w:rsidP="00D524E9">
      <w:pPr>
        <w:autoSpaceDE w:val="0"/>
        <w:autoSpaceDN w:val="0"/>
        <w:adjustRightInd w:val="0"/>
        <w:spacing w:before="240"/>
        <w:rPr>
          <w:del w:id="6938" w:author="Ernesto del Puerto" w:date="2022-01-02T19:47:00Z"/>
          <w:rFonts w:ascii="Arial Narrow" w:hAnsi="Arial Narrow" w:cs="TimesNewRoman"/>
          <w:color w:val="000000"/>
          <w:lang w:val="es-ES"/>
          <w:rPrChange w:id="6939" w:author="Ernesto del Puerto" w:date="2022-01-02T21:32:00Z">
            <w:rPr>
              <w:del w:id="6940" w:author="Ernesto del Puerto" w:date="2022-01-02T19:47:00Z"/>
              <w:rFonts w:ascii="Arial Narrow" w:hAnsi="Arial Narrow" w:cs="TimesNewRoman"/>
              <w:color w:val="000000"/>
              <w:lang w:val="es-AR"/>
            </w:rPr>
          </w:rPrChange>
        </w:rPr>
      </w:pPr>
    </w:p>
    <w:p w14:paraId="05B407F6" w14:textId="0564F333" w:rsidR="007730E5" w:rsidRPr="004F349E" w:rsidDel="00E326C8" w:rsidRDefault="007730E5" w:rsidP="00D524E9">
      <w:pPr>
        <w:autoSpaceDE w:val="0"/>
        <w:autoSpaceDN w:val="0"/>
        <w:adjustRightInd w:val="0"/>
        <w:spacing w:before="240"/>
        <w:rPr>
          <w:del w:id="6941" w:author="Ernesto del Puerto" w:date="2022-01-02T19:47:00Z"/>
          <w:rFonts w:ascii="Arial Narrow" w:hAnsi="Arial Narrow" w:cs="TimesNewRoman"/>
          <w:color w:val="000000"/>
          <w:lang w:val="es-ES"/>
          <w:rPrChange w:id="6942" w:author="Ernesto del Puerto" w:date="2022-01-02T21:32:00Z">
            <w:rPr>
              <w:del w:id="6943" w:author="Ernesto del Puerto" w:date="2022-01-02T19:47:00Z"/>
              <w:rFonts w:ascii="Arial Narrow" w:hAnsi="Arial Narrow" w:cs="TimesNewRoman"/>
              <w:color w:val="000000"/>
              <w:lang w:val="es-AR"/>
            </w:rPr>
          </w:rPrChange>
        </w:rPr>
      </w:pPr>
    </w:p>
    <w:p w14:paraId="778E7599" w14:textId="77777777" w:rsidR="00BD08BA" w:rsidRPr="004F349E" w:rsidRDefault="00BD08BA" w:rsidP="00454670">
      <w:pPr>
        <w:autoSpaceDE w:val="0"/>
        <w:autoSpaceDN w:val="0"/>
        <w:adjustRightInd w:val="0"/>
        <w:spacing w:before="240"/>
        <w:rPr>
          <w:rFonts w:ascii="Arial Narrow" w:hAnsi="Arial Narrow" w:cs="TimesNewRoman"/>
          <w:color w:val="000000"/>
          <w:lang w:val="es-ES"/>
          <w:rPrChange w:id="6944" w:author="Ernesto del Puerto" w:date="2022-01-02T21:32:00Z">
            <w:rPr>
              <w:rFonts w:ascii="Arial Narrow" w:hAnsi="Arial Narrow" w:cs="TimesNewRoman"/>
              <w:color w:val="000000"/>
              <w:lang w:val="es-AR"/>
            </w:rPr>
          </w:rPrChange>
        </w:rPr>
      </w:pPr>
    </w:p>
    <w:sectPr w:rsidR="00BD08BA" w:rsidRPr="004F349E" w:rsidSect="00A4355B">
      <w:headerReference w:type="default" r:id="rId106"/>
      <w:footerReference w:type="even" r:id="rId107"/>
      <w:footerReference w:type="default" r:id="rId108"/>
      <w:pgSz w:w="11907" w:h="16839" w:code="9"/>
      <w:pgMar w:top="1440" w:right="850" w:bottom="1440" w:left="1440" w:header="720" w:footer="510"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7679F3" w14:textId="77777777" w:rsidR="007944AE" w:rsidRDefault="007944AE">
      <w:r>
        <w:separator/>
      </w:r>
    </w:p>
  </w:endnote>
  <w:endnote w:type="continuationSeparator" w:id="0">
    <w:p w14:paraId="70637156" w14:textId="77777777" w:rsidR="007944AE" w:rsidRDefault="007944AE">
      <w:r>
        <w:continuationSeparator/>
      </w:r>
    </w:p>
  </w:endnote>
  <w:endnote w:type="continuationNotice" w:id="1">
    <w:p w14:paraId="415F26AE" w14:textId="77777777" w:rsidR="007944AE" w:rsidRDefault="007944A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ourierNewPSMT">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BoldItalic">
    <w:altName w:val="Times New Roman"/>
    <w:panose1 w:val="00000000000000000000"/>
    <w:charset w:val="00"/>
    <w:family w:val="roman"/>
    <w:notTrueType/>
    <w:pitch w:val="default"/>
    <w:sig w:usb0="00000003" w:usb1="00000000" w:usb2="00000000" w:usb3="00000000" w:csb0="00000001" w:csb1="00000000"/>
  </w:font>
  <w:font w:name="TimesNewRoman,Bold">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1D40BA" w14:textId="77777777" w:rsidR="00206C1E" w:rsidRDefault="00206C1E" w:rsidP="00B77F67">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648F36A" w14:textId="77777777" w:rsidR="00206C1E" w:rsidRDefault="00206C1E" w:rsidP="00B77F67">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98CE10" w14:textId="3F809D53" w:rsidR="00206C1E" w:rsidRDefault="00206C1E" w:rsidP="00F7035A">
    <w:pPr>
      <w:pStyle w:val="Piedepgina"/>
      <w:framePr w:h="1104" w:hRule="exact" w:wrap="around" w:vAnchor="text" w:hAnchor="page" w:x="9805" w:y="-316"/>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r>
      <w:rPr>
        <w:rStyle w:val="Nmerodepgina"/>
      </w:rPr>
      <w:t>/</w:t>
    </w:r>
    <w:r>
      <w:rPr>
        <w:rStyle w:val="Nmerodepgina"/>
      </w:rPr>
      <w:fldChar w:fldCharType="begin"/>
    </w:r>
    <w:r>
      <w:rPr>
        <w:rStyle w:val="Nmerodepgina"/>
      </w:rPr>
      <w:instrText xml:space="preserve"> NUMPAGES </w:instrText>
    </w:r>
    <w:r>
      <w:rPr>
        <w:rStyle w:val="Nmerodepgina"/>
      </w:rPr>
      <w:fldChar w:fldCharType="separate"/>
    </w:r>
    <w:r>
      <w:rPr>
        <w:rStyle w:val="Nmerodepgina"/>
        <w:noProof/>
      </w:rPr>
      <w:t>142</w:t>
    </w:r>
    <w:r>
      <w:rPr>
        <w:rStyle w:val="Nmerodepgina"/>
      </w:rPr>
      <w:fldChar w:fldCharType="end"/>
    </w:r>
  </w:p>
  <w:p w14:paraId="7E26126D" w14:textId="691A74D4" w:rsidR="00206C1E" w:rsidRPr="00D91B26" w:rsidRDefault="00206C1E" w:rsidP="000E5995">
    <w:pPr>
      <w:pStyle w:val="Piedepgina"/>
      <w:ind w:right="360"/>
      <w:rPr>
        <w:lang w:val="es-AR"/>
      </w:rPr>
    </w:pPr>
    <w:r>
      <w:t>© Copyright Buenos Aires, 20</w:t>
    </w:r>
    <w:r w:rsidR="00B36C2C">
      <w:t>2</w:t>
    </w:r>
    <w:ins w:id="6945" w:author="Ernesto del Puerto" w:date="2022-03-06T19:45:00Z">
      <w:r w:rsidR="008F50B0">
        <w:t>2</w:t>
      </w:r>
    </w:ins>
    <w:del w:id="6946" w:author="Ernesto del Puerto" w:date="2022-03-06T19:45:00Z">
      <w:r w:rsidDel="008F50B0">
        <w:delText>1</w:delText>
      </w:r>
    </w:del>
    <w:r w:rsidRPr="000E5995">
      <w:t xml:space="preserve">. All rights reserved. </w:t>
    </w:r>
    <w:r w:rsidRPr="008F41FD">
      <w:rPr>
        <w:lang w:val="es-AR"/>
      </w:rPr>
      <w:t>Ing. Ernesto del Puerto.</w:t>
    </w:r>
  </w:p>
  <w:p w14:paraId="159DDEE7" w14:textId="6E7CBDFF" w:rsidR="00206C1E" w:rsidRPr="008F41FD" w:rsidRDefault="007514C5" w:rsidP="00D9606B">
    <w:pPr>
      <w:pStyle w:val="Piedepgina"/>
      <w:ind w:right="360"/>
      <w:jc w:val="center"/>
      <w:rPr>
        <w:lang w:val="es-AR"/>
      </w:rPr>
    </w:pPr>
    <w:r w:rsidRPr="00D91B26">
      <w:rPr>
        <w:lang w:val="es-AR"/>
      </w:rPr>
      <w:t>www.copingenieros.info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F1B85B" w14:textId="77777777" w:rsidR="007944AE" w:rsidRDefault="007944AE">
      <w:r>
        <w:separator/>
      </w:r>
    </w:p>
  </w:footnote>
  <w:footnote w:type="continuationSeparator" w:id="0">
    <w:p w14:paraId="69292327" w14:textId="77777777" w:rsidR="007944AE" w:rsidRDefault="007944AE">
      <w:r>
        <w:continuationSeparator/>
      </w:r>
    </w:p>
  </w:footnote>
  <w:footnote w:type="continuationNotice" w:id="1">
    <w:p w14:paraId="48E7EF8A" w14:textId="77777777" w:rsidR="007944AE" w:rsidRDefault="007944A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86BAE" w14:textId="64EB4E1F" w:rsidR="00206C1E" w:rsidRDefault="004C7715" w:rsidP="00B558B3">
    <w:pPr>
      <w:pStyle w:val="Encabezado"/>
      <w:jc w:val="center"/>
      <w:rPr>
        <w:noProof/>
        <w:lang w:val="es-AR" w:eastAsia="es-AR"/>
      </w:rPr>
    </w:pPr>
    <w:r>
      <w:rPr>
        <w:noProof/>
        <w:lang w:val="es-AR" w:eastAsia="es-AR"/>
      </w:rPr>
      <w:drawing>
        <wp:inline distT="0" distB="0" distL="0" distR="0" wp14:anchorId="3220EE21" wp14:editId="345C2CEC">
          <wp:extent cx="3192517" cy="775212"/>
          <wp:effectExtent l="0" t="0" r="0" b="6350"/>
          <wp:docPr id="1" name="Imagen 1" descr="Imagen que contiene dibujo, vajilla, pl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dibujo, vajilla, plato&#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273820" cy="794954"/>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04FC4"/>
    <w:multiLevelType w:val="hybridMultilevel"/>
    <w:tmpl w:val="B2EA71B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4251D1B"/>
    <w:multiLevelType w:val="hybridMultilevel"/>
    <w:tmpl w:val="BAD85FE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0462421B"/>
    <w:multiLevelType w:val="hybridMultilevel"/>
    <w:tmpl w:val="4152796E"/>
    <w:lvl w:ilvl="0" w:tplc="2C0A0001">
      <w:start w:val="1"/>
      <w:numFmt w:val="bullet"/>
      <w:lvlText w:val=""/>
      <w:lvlJc w:val="left"/>
      <w:pPr>
        <w:ind w:left="7241" w:hanging="360"/>
      </w:pPr>
      <w:rPr>
        <w:rFonts w:ascii="Symbol" w:hAnsi="Symbol" w:hint="default"/>
      </w:rPr>
    </w:lvl>
    <w:lvl w:ilvl="1" w:tplc="E8C0B4AA">
      <w:start w:val="5"/>
      <w:numFmt w:val="bullet"/>
      <w:lvlText w:val="-"/>
      <w:lvlJc w:val="left"/>
      <w:pPr>
        <w:ind w:left="7961" w:hanging="360"/>
      </w:pPr>
      <w:rPr>
        <w:rFonts w:ascii="Arial Narrow" w:eastAsia="Times New Roman" w:hAnsi="Arial Narrow" w:cs="TimesNewRoman" w:hint="default"/>
      </w:rPr>
    </w:lvl>
    <w:lvl w:ilvl="2" w:tplc="2C0A0005" w:tentative="1">
      <w:start w:val="1"/>
      <w:numFmt w:val="bullet"/>
      <w:lvlText w:val=""/>
      <w:lvlJc w:val="left"/>
      <w:pPr>
        <w:ind w:left="8681" w:hanging="360"/>
      </w:pPr>
      <w:rPr>
        <w:rFonts w:ascii="Wingdings" w:hAnsi="Wingdings" w:hint="default"/>
      </w:rPr>
    </w:lvl>
    <w:lvl w:ilvl="3" w:tplc="2C0A0001" w:tentative="1">
      <w:start w:val="1"/>
      <w:numFmt w:val="bullet"/>
      <w:lvlText w:val=""/>
      <w:lvlJc w:val="left"/>
      <w:pPr>
        <w:ind w:left="9401" w:hanging="360"/>
      </w:pPr>
      <w:rPr>
        <w:rFonts w:ascii="Symbol" w:hAnsi="Symbol" w:hint="default"/>
      </w:rPr>
    </w:lvl>
    <w:lvl w:ilvl="4" w:tplc="2C0A0003" w:tentative="1">
      <w:start w:val="1"/>
      <w:numFmt w:val="bullet"/>
      <w:lvlText w:val="o"/>
      <w:lvlJc w:val="left"/>
      <w:pPr>
        <w:ind w:left="10121" w:hanging="360"/>
      </w:pPr>
      <w:rPr>
        <w:rFonts w:ascii="Courier New" w:hAnsi="Courier New" w:cs="Courier New" w:hint="default"/>
      </w:rPr>
    </w:lvl>
    <w:lvl w:ilvl="5" w:tplc="2C0A0005" w:tentative="1">
      <w:start w:val="1"/>
      <w:numFmt w:val="bullet"/>
      <w:lvlText w:val=""/>
      <w:lvlJc w:val="left"/>
      <w:pPr>
        <w:ind w:left="10841" w:hanging="360"/>
      </w:pPr>
      <w:rPr>
        <w:rFonts w:ascii="Wingdings" w:hAnsi="Wingdings" w:hint="default"/>
      </w:rPr>
    </w:lvl>
    <w:lvl w:ilvl="6" w:tplc="2C0A0001" w:tentative="1">
      <w:start w:val="1"/>
      <w:numFmt w:val="bullet"/>
      <w:lvlText w:val=""/>
      <w:lvlJc w:val="left"/>
      <w:pPr>
        <w:ind w:left="11561" w:hanging="360"/>
      </w:pPr>
      <w:rPr>
        <w:rFonts w:ascii="Symbol" w:hAnsi="Symbol" w:hint="default"/>
      </w:rPr>
    </w:lvl>
    <w:lvl w:ilvl="7" w:tplc="2C0A0003" w:tentative="1">
      <w:start w:val="1"/>
      <w:numFmt w:val="bullet"/>
      <w:lvlText w:val="o"/>
      <w:lvlJc w:val="left"/>
      <w:pPr>
        <w:ind w:left="12281" w:hanging="360"/>
      </w:pPr>
      <w:rPr>
        <w:rFonts w:ascii="Courier New" w:hAnsi="Courier New" w:cs="Courier New" w:hint="default"/>
      </w:rPr>
    </w:lvl>
    <w:lvl w:ilvl="8" w:tplc="2C0A0005" w:tentative="1">
      <w:start w:val="1"/>
      <w:numFmt w:val="bullet"/>
      <w:lvlText w:val=""/>
      <w:lvlJc w:val="left"/>
      <w:pPr>
        <w:ind w:left="13001" w:hanging="360"/>
      </w:pPr>
      <w:rPr>
        <w:rFonts w:ascii="Wingdings" w:hAnsi="Wingdings" w:hint="default"/>
      </w:rPr>
    </w:lvl>
  </w:abstractNum>
  <w:abstractNum w:abstractNumId="3" w15:restartNumberingAfterBreak="0">
    <w:nsid w:val="05C87089"/>
    <w:multiLevelType w:val="multilevel"/>
    <w:tmpl w:val="D1ECEC90"/>
    <w:lvl w:ilvl="0">
      <w:start w:val="1"/>
      <w:numFmt w:val="decimal"/>
      <w:lvlText w:val="%1."/>
      <w:lvlJc w:val="left"/>
      <w:pPr>
        <w:ind w:left="360" w:hanging="360"/>
      </w:pPr>
      <w:rPr>
        <w:rFonts w:ascii="Arial Narrow" w:eastAsia="Times New Roman" w:hAnsi="Arial Narrow" w:cs="CourierNewPSMT" w:hint="default"/>
        <w:b/>
        <w:color w:val="000000"/>
        <w:sz w:val="28"/>
        <w:lang w:val="es-AR"/>
      </w:rPr>
    </w:lvl>
    <w:lvl w:ilvl="1">
      <w:start w:val="1"/>
      <w:numFmt w:val="decimal"/>
      <w:isLgl/>
      <w:lvlText w:val="%1.%2."/>
      <w:lvlJc w:val="left"/>
      <w:pPr>
        <w:ind w:left="1080" w:hanging="720"/>
      </w:pPr>
      <w:rPr>
        <w:rFonts w:ascii="Arial Narrow" w:hAnsi="Arial Narrow" w:cs="CourierNewPSMT" w:hint="default"/>
        <w:b/>
        <w:color w:val="000000"/>
        <w:sz w:val="28"/>
      </w:rPr>
    </w:lvl>
    <w:lvl w:ilvl="2">
      <w:start w:val="1"/>
      <w:numFmt w:val="decimal"/>
      <w:isLgl/>
      <w:lvlText w:val="%1.%2.%3."/>
      <w:lvlJc w:val="left"/>
      <w:pPr>
        <w:ind w:left="1080" w:hanging="720"/>
      </w:pPr>
      <w:rPr>
        <w:rFonts w:ascii="Arial Narrow" w:hAnsi="Arial Narrow" w:cs="CourierNewPSMT" w:hint="default"/>
        <w:b/>
        <w:color w:val="000000"/>
        <w:sz w:val="28"/>
      </w:rPr>
    </w:lvl>
    <w:lvl w:ilvl="3">
      <w:start w:val="1"/>
      <w:numFmt w:val="decimal"/>
      <w:isLgl/>
      <w:lvlText w:val="%1.%2.%3.%4."/>
      <w:lvlJc w:val="left"/>
      <w:pPr>
        <w:ind w:left="1440" w:hanging="1080"/>
      </w:pPr>
      <w:rPr>
        <w:rFonts w:ascii="Arial Narrow" w:hAnsi="Arial Narrow" w:cs="CourierNewPSMT" w:hint="default"/>
        <w:b/>
        <w:color w:val="000000"/>
        <w:sz w:val="28"/>
      </w:rPr>
    </w:lvl>
    <w:lvl w:ilvl="4">
      <w:start w:val="1"/>
      <w:numFmt w:val="decimal"/>
      <w:isLgl/>
      <w:lvlText w:val="%1.%2.%3.%4.%5."/>
      <w:lvlJc w:val="left"/>
      <w:pPr>
        <w:ind w:left="1800" w:hanging="1440"/>
      </w:pPr>
      <w:rPr>
        <w:rFonts w:ascii="Arial Narrow" w:hAnsi="Arial Narrow" w:cs="CourierNewPSMT" w:hint="default"/>
        <w:b/>
        <w:color w:val="000000"/>
        <w:sz w:val="28"/>
      </w:rPr>
    </w:lvl>
    <w:lvl w:ilvl="5">
      <w:start w:val="1"/>
      <w:numFmt w:val="decimal"/>
      <w:isLgl/>
      <w:lvlText w:val="%1.%2.%3.%4.%5.%6."/>
      <w:lvlJc w:val="left"/>
      <w:pPr>
        <w:ind w:left="1800" w:hanging="1440"/>
      </w:pPr>
      <w:rPr>
        <w:rFonts w:ascii="Arial Narrow" w:hAnsi="Arial Narrow" w:cs="CourierNewPSMT" w:hint="default"/>
        <w:b/>
        <w:color w:val="000000"/>
        <w:sz w:val="28"/>
      </w:rPr>
    </w:lvl>
    <w:lvl w:ilvl="6">
      <w:start w:val="1"/>
      <w:numFmt w:val="decimal"/>
      <w:isLgl/>
      <w:lvlText w:val="%1.%2.%3.%4.%5.%6.%7."/>
      <w:lvlJc w:val="left"/>
      <w:pPr>
        <w:ind w:left="2160" w:hanging="1800"/>
      </w:pPr>
      <w:rPr>
        <w:rFonts w:ascii="Arial Narrow" w:hAnsi="Arial Narrow" w:cs="CourierNewPSMT" w:hint="default"/>
        <w:b/>
        <w:color w:val="000000"/>
        <w:sz w:val="28"/>
      </w:rPr>
    </w:lvl>
    <w:lvl w:ilvl="7">
      <w:start w:val="1"/>
      <w:numFmt w:val="decimal"/>
      <w:isLgl/>
      <w:lvlText w:val="%1.%2.%3.%4.%5.%6.%7.%8."/>
      <w:lvlJc w:val="left"/>
      <w:pPr>
        <w:ind w:left="2520" w:hanging="2160"/>
      </w:pPr>
      <w:rPr>
        <w:rFonts w:ascii="Arial Narrow" w:hAnsi="Arial Narrow" w:cs="CourierNewPSMT" w:hint="default"/>
        <w:b/>
        <w:color w:val="000000"/>
        <w:sz w:val="28"/>
      </w:rPr>
    </w:lvl>
    <w:lvl w:ilvl="8">
      <w:start w:val="1"/>
      <w:numFmt w:val="decimal"/>
      <w:isLgl/>
      <w:lvlText w:val="%1.%2.%3.%4.%5.%6.%7.%8.%9."/>
      <w:lvlJc w:val="left"/>
      <w:pPr>
        <w:ind w:left="2520" w:hanging="2160"/>
      </w:pPr>
      <w:rPr>
        <w:rFonts w:ascii="Arial Narrow" w:hAnsi="Arial Narrow" w:cs="CourierNewPSMT" w:hint="default"/>
        <w:b/>
        <w:color w:val="000000"/>
        <w:sz w:val="28"/>
      </w:rPr>
    </w:lvl>
  </w:abstractNum>
  <w:abstractNum w:abstractNumId="4" w15:restartNumberingAfterBreak="0">
    <w:nsid w:val="088803A6"/>
    <w:multiLevelType w:val="hybridMultilevel"/>
    <w:tmpl w:val="6640404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089737F9"/>
    <w:multiLevelType w:val="hybridMultilevel"/>
    <w:tmpl w:val="E90E4E74"/>
    <w:lvl w:ilvl="0" w:tplc="1E74A51E">
      <w:numFmt w:val="bullet"/>
      <w:lvlText w:val="-"/>
      <w:lvlJc w:val="left"/>
      <w:pPr>
        <w:ind w:left="720" w:hanging="360"/>
      </w:pPr>
      <w:rPr>
        <w:rFonts w:ascii="Arial Narrow" w:eastAsia="Times New Roman" w:hAnsi="Arial Narrow" w:cs="TimesNewRoman"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09FE09CA"/>
    <w:multiLevelType w:val="hybridMultilevel"/>
    <w:tmpl w:val="8910C69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0AB44E6D"/>
    <w:multiLevelType w:val="hybridMultilevel"/>
    <w:tmpl w:val="F1D650B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0CD85C36"/>
    <w:multiLevelType w:val="hybridMultilevel"/>
    <w:tmpl w:val="4CF267D6"/>
    <w:lvl w:ilvl="0" w:tplc="CAF0EE30">
      <w:numFmt w:val="bullet"/>
      <w:lvlText w:val="-"/>
      <w:lvlJc w:val="left"/>
      <w:pPr>
        <w:ind w:left="720" w:hanging="360"/>
      </w:pPr>
      <w:rPr>
        <w:rFonts w:ascii="Arial Narrow" w:eastAsia="Times New Roman" w:hAnsi="Arial Narrow" w:cs="TimesNewRoman"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0D26194B"/>
    <w:multiLevelType w:val="hybridMultilevel"/>
    <w:tmpl w:val="054A38D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0D466B5B"/>
    <w:multiLevelType w:val="hybridMultilevel"/>
    <w:tmpl w:val="C230295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0EDF2FAB"/>
    <w:multiLevelType w:val="hybridMultilevel"/>
    <w:tmpl w:val="BC024248"/>
    <w:lvl w:ilvl="0" w:tplc="2C0A0001">
      <w:start w:val="1"/>
      <w:numFmt w:val="bullet"/>
      <w:lvlText w:val=""/>
      <w:lvlJc w:val="left"/>
      <w:pPr>
        <w:ind w:left="773" w:hanging="360"/>
      </w:pPr>
      <w:rPr>
        <w:rFonts w:ascii="Symbol" w:hAnsi="Symbol" w:hint="default"/>
      </w:rPr>
    </w:lvl>
    <w:lvl w:ilvl="1" w:tplc="2C0A0003" w:tentative="1">
      <w:start w:val="1"/>
      <w:numFmt w:val="bullet"/>
      <w:lvlText w:val="o"/>
      <w:lvlJc w:val="left"/>
      <w:pPr>
        <w:ind w:left="1493" w:hanging="360"/>
      </w:pPr>
      <w:rPr>
        <w:rFonts w:ascii="Courier New" w:hAnsi="Courier New" w:cs="Courier New" w:hint="default"/>
      </w:rPr>
    </w:lvl>
    <w:lvl w:ilvl="2" w:tplc="2C0A0005" w:tentative="1">
      <w:start w:val="1"/>
      <w:numFmt w:val="bullet"/>
      <w:lvlText w:val=""/>
      <w:lvlJc w:val="left"/>
      <w:pPr>
        <w:ind w:left="2213" w:hanging="360"/>
      </w:pPr>
      <w:rPr>
        <w:rFonts w:ascii="Wingdings" w:hAnsi="Wingdings" w:hint="default"/>
      </w:rPr>
    </w:lvl>
    <w:lvl w:ilvl="3" w:tplc="2C0A0001" w:tentative="1">
      <w:start w:val="1"/>
      <w:numFmt w:val="bullet"/>
      <w:lvlText w:val=""/>
      <w:lvlJc w:val="left"/>
      <w:pPr>
        <w:ind w:left="2933" w:hanging="360"/>
      </w:pPr>
      <w:rPr>
        <w:rFonts w:ascii="Symbol" w:hAnsi="Symbol" w:hint="default"/>
      </w:rPr>
    </w:lvl>
    <w:lvl w:ilvl="4" w:tplc="2C0A0003" w:tentative="1">
      <w:start w:val="1"/>
      <w:numFmt w:val="bullet"/>
      <w:lvlText w:val="o"/>
      <w:lvlJc w:val="left"/>
      <w:pPr>
        <w:ind w:left="3653" w:hanging="360"/>
      </w:pPr>
      <w:rPr>
        <w:rFonts w:ascii="Courier New" w:hAnsi="Courier New" w:cs="Courier New" w:hint="default"/>
      </w:rPr>
    </w:lvl>
    <w:lvl w:ilvl="5" w:tplc="2C0A0005" w:tentative="1">
      <w:start w:val="1"/>
      <w:numFmt w:val="bullet"/>
      <w:lvlText w:val=""/>
      <w:lvlJc w:val="left"/>
      <w:pPr>
        <w:ind w:left="4373" w:hanging="360"/>
      </w:pPr>
      <w:rPr>
        <w:rFonts w:ascii="Wingdings" w:hAnsi="Wingdings" w:hint="default"/>
      </w:rPr>
    </w:lvl>
    <w:lvl w:ilvl="6" w:tplc="2C0A0001" w:tentative="1">
      <w:start w:val="1"/>
      <w:numFmt w:val="bullet"/>
      <w:lvlText w:val=""/>
      <w:lvlJc w:val="left"/>
      <w:pPr>
        <w:ind w:left="5093" w:hanging="360"/>
      </w:pPr>
      <w:rPr>
        <w:rFonts w:ascii="Symbol" w:hAnsi="Symbol" w:hint="default"/>
      </w:rPr>
    </w:lvl>
    <w:lvl w:ilvl="7" w:tplc="2C0A0003" w:tentative="1">
      <w:start w:val="1"/>
      <w:numFmt w:val="bullet"/>
      <w:lvlText w:val="o"/>
      <w:lvlJc w:val="left"/>
      <w:pPr>
        <w:ind w:left="5813" w:hanging="360"/>
      </w:pPr>
      <w:rPr>
        <w:rFonts w:ascii="Courier New" w:hAnsi="Courier New" w:cs="Courier New" w:hint="default"/>
      </w:rPr>
    </w:lvl>
    <w:lvl w:ilvl="8" w:tplc="2C0A0005" w:tentative="1">
      <w:start w:val="1"/>
      <w:numFmt w:val="bullet"/>
      <w:lvlText w:val=""/>
      <w:lvlJc w:val="left"/>
      <w:pPr>
        <w:ind w:left="6533" w:hanging="360"/>
      </w:pPr>
      <w:rPr>
        <w:rFonts w:ascii="Wingdings" w:hAnsi="Wingdings" w:hint="default"/>
      </w:rPr>
    </w:lvl>
  </w:abstractNum>
  <w:abstractNum w:abstractNumId="12" w15:restartNumberingAfterBreak="0">
    <w:nsid w:val="0FB83660"/>
    <w:multiLevelType w:val="hybridMultilevel"/>
    <w:tmpl w:val="5ACCB02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10374714"/>
    <w:multiLevelType w:val="hybridMultilevel"/>
    <w:tmpl w:val="454839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11C45216"/>
    <w:multiLevelType w:val="hybridMultilevel"/>
    <w:tmpl w:val="C7AC95C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123F361B"/>
    <w:multiLevelType w:val="multilevel"/>
    <w:tmpl w:val="D004CF8E"/>
    <w:lvl w:ilvl="0">
      <w:start w:val="1"/>
      <w:numFmt w:val="decimal"/>
      <w:lvlText w:val="%1."/>
      <w:lvlJc w:val="left"/>
      <w:pPr>
        <w:ind w:left="360" w:hanging="360"/>
      </w:pPr>
      <w:rPr>
        <w:rFonts w:hint="default"/>
        <w:b/>
        <w:color w:val="000000"/>
        <w:sz w:val="28"/>
        <w:lang w:val="es-AR"/>
      </w:rPr>
    </w:lvl>
    <w:lvl w:ilvl="1">
      <w:start w:val="1"/>
      <w:numFmt w:val="decimal"/>
      <w:isLgl/>
      <w:lvlText w:val="%1.%2."/>
      <w:lvlJc w:val="left"/>
      <w:pPr>
        <w:ind w:left="1080" w:hanging="720"/>
      </w:pPr>
      <w:rPr>
        <w:rFonts w:ascii="Arial Narrow" w:hAnsi="Arial Narrow" w:cs="CourierNewPSMT" w:hint="default"/>
        <w:b/>
        <w:color w:val="000000"/>
        <w:sz w:val="28"/>
      </w:rPr>
    </w:lvl>
    <w:lvl w:ilvl="2">
      <w:start w:val="1"/>
      <w:numFmt w:val="decimal"/>
      <w:isLgl/>
      <w:lvlText w:val="%1.%2.%3."/>
      <w:lvlJc w:val="left"/>
      <w:pPr>
        <w:ind w:left="1080" w:hanging="720"/>
      </w:pPr>
      <w:rPr>
        <w:rFonts w:ascii="Arial Narrow" w:hAnsi="Arial Narrow" w:cs="CourierNewPSMT" w:hint="default"/>
        <w:b/>
        <w:color w:val="000000"/>
        <w:sz w:val="28"/>
      </w:rPr>
    </w:lvl>
    <w:lvl w:ilvl="3">
      <w:start w:val="1"/>
      <w:numFmt w:val="decimal"/>
      <w:isLgl/>
      <w:lvlText w:val="%1.%2.%3.%4."/>
      <w:lvlJc w:val="left"/>
      <w:pPr>
        <w:ind w:left="1440" w:hanging="1080"/>
      </w:pPr>
      <w:rPr>
        <w:rFonts w:ascii="Arial Narrow" w:hAnsi="Arial Narrow" w:cs="CourierNewPSMT" w:hint="default"/>
        <w:b/>
        <w:color w:val="000000"/>
        <w:sz w:val="28"/>
      </w:rPr>
    </w:lvl>
    <w:lvl w:ilvl="4">
      <w:start w:val="1"/>
      <w:numFmt w:val="decimal"/>
      <w:isLgl/>
      <w:lvlText w:val="%1.%2.%3.%4.%5."/>
      <w:lvlJc w:val="left"/>
      <w:pPr>
        <w:ind w:left="1800" w:hanging="1440"/>
      </w:pPr>
      <w:rPr>
        <w:rFonts w:ascii="Arial Narrow" w:hAnsi="Arial Narrow" w:cs="CourierNewPSMT" w:hint="default"/>
        <w:b/>
        <w:color w:val="000000"/>
        <w:sz w:val="28"/>
      </w:rPr>
    </w:lvl>
    <w:lvl w:ilvl="5">
      <w:start w:val="1"/>
      <w:numFmt w:val="decimal"/>
      <w:isLgl/>
      <w:lvlText w:val="%1.%2.%3.%4.%5.%6."/>
      <w:lvlJc w:val="left"/>
      <w:pPr>
        <w:ind w:left="1800" w:hanging="1440"/>
      </w:pPr>
      <w:rPr>
        <w:rFonts w:ascii="Arial Narrow" w:hAnsi="Arial Narrow" w:cs="CourierNewPSMT" w:hint="default"/>
        <w:b/>
        <w:color w:val="000000"/>
        <w:sz w:val="28"/>
      </w:rPr>
    </w:lvl>
    <w:lvl w:ilvl="6">
      <w:start w:val="1"/>
      <w:numFmt w:val="decimal"/>
      <w:isLgl/>
      <w:lvlText w:val="%1.%2.%3.%4.%5.%6.%7."/>
      <w:lvlJc w:val="left"/>
      <w:pPr>
        <w:ind w:left="2160" w:hanging="1800"/>
      </w:pPr>
      <w:rPr>
        <w:rFonts w:ascii="Arial Narrow" w:hAnsi="Arial Narrow" w:cs="CourierNewPSMT" w:hint="default"/>
        <w:b/>
        <w:color w:val="000000"/>
        <w:sz w:val="28"/>
      </w:rPr>
    </w:lvl>
    <w:lvl w:ilvl="7">
      <w:start w:val="1"/>
      <w:numFmt w:val="decimal"/>
      <w:isLgl/>
      <w:lvlText w:val="%1.%2.%3.%4.%5.%6.%7.%8."/>
      <w:lvlJc w:val="left"/>
      <w:pPr>
        <w:ind w:left="2520" w:hanging="2160"/>
      </w:pPr>
      <w:rPr>
        <w:rFonts w:ascii="Arial Narrow" w:hAnsi="Arial Narrow" w:cs="CourierNewPSMT" w:hint="default"/>
        <w:b/>
        <w:color w:val="000000"/>
        <w:sz w:val="28"/>
      </w:rPr>
    </w:lvl>
    <w:lvl w:ilvl="8">
      <w:start w:val="1"/>
      <w:numFmt w:val="decimal"/>
      <w:isLgl/>
      <w:lvlText w:val="%1.%2.%3.%4.%5.%6.%7.%8.%9."/>
      <w:lvlJc w:val="left"/>
      <w:pPr>
        <w:ind w:left="2520" w:hanging="2160"/>
      </w:pPr>
      <w:rPr>
        <w:rFonts w:ascii="Arial Narrow" w:hAnsi="Arial Narrow" w:cs="CourierNewPSMT" w:hint="default"/>
        <w:b/>
        <w:color w:val="000000"/>
        <w:sz w:val="28"/>
      </w:rPr>
    </w:lvl>
  </w:abstractNum>
  <w:abstractNum w:abstractNumId="16" w15:restartNumberingAfterBreak="0">
    <w:nsid w:val="14CE4AB3"/>
    <w:multiLevelType w:val="hybridMultilevel"/>
    <w:tmpl w:val="0B7A8F30"/>
    <w:lvl w:ilvl="0" w:tplc="53F8E15E">
      <w:start w:val="1"/>
      <w:numFmt w:val="decimal"/>
      <w:lvlText w:val="%1."/>
      <w:lvlJc w:val="left"/>
      <w:pPr>
        <w:ind w:left="1065" w:hanging="705"/>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15:restartNumberingAfterBreak="0">
    <w:nsid w:val="15633912"/>
    <w:multiLevelType w:val="hybridMultilevel"/>
    <w:tmpl w:val="69FEA284"/>
    <w:lvl w:ilvl="0" w:tplc="53F8E15E">
      <w:start w:val="1"/>
      <w:numFmt w:val="decimal"/>
      <w:lvlText w:val="%1."/>
      <w:lvlJc w:val="left"/>
      <w:pPr>
        <w:ind w:left="1065" w:hanging="705"/>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15:restartNumberingAfterBreak="0">
    <w:nsid w:val="16B42646"/>
    <w:multiLevelType w:val="hybridMultilevel"/>
    <w:tmpl w:val="1A720996"/>
    <w:lvl w:ilvl="0" w:tplc="2C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1791591D"/>
    <w:multiLevelType w:val="hybridMultilevel"/>
    <w:tmpl w:val="D91C848A"/>
    <w:lvl w:ilvl="0" w:tplc="25B849FE">
      <w:start w:val="1"/>
      <w:numFmt w:val="decimal"/>
      <w:lvlText w:val="(%1)"/>
      <w:lvlJc w:val="left"/>
      <w:pPr>
        <w:ind w:left="413"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 w15:restartNumberingAfterBreak="0">
    <w:nsid w:val="19480689"/>
    <w:multiLevelType w:val="hybridMultilevel"/>
    <w:tmpl w:val="E03E2A8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19C71F0D"/>
    <w:multiLevelType w:val="hybridMultilevel"/>
    <w:tmpl w:val="E8220E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DBB3C5D"/>
    <w:multiLevelType w:val="hybridMultilevel"/>
    <w:tmpl w:val="13B0C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E4751A2"/>
    <w:multiLevelType w:val="multilevel"/>
    <w:tmpl w:val="059E0262"/>
    <w:lvl w:ilvl="0">
      <w:start w:val="1"/>
      <w:numFmt w:val="bullet"/>
      <w:lvlText w:val=""/>
      <w:lvlJc w:val="left"/>
      <w:pPr>
        <w:ind w:left="360" w:hanging="360"/>
      </w:pPr>
      <w:rPr>
        <w:rFonts w:ascii="Symbol" w:hAnsi="Symbol" w:hint="default"/>
        <w:b/>
        <w:color w:val="000000"/>
        <w:sz w:val="28"/>
        <w:lang w:val="es-AR"/>
      </w:rPr>
    </w:lvl>
    <w:lvl w:ilvl="1">
      <w:start w:val="1"/>
      <w:numFmt w:val="decimal"/>
      <w:isLgl/>
      <w:lvlText w:val="%1.%2."/>
      <w:lvlJc w:val="left"/>
      <w:pPr>
        <w:ind w:left="1080" w:hanging="720"/>
      </w:pPr>
      <w:rPr>
        <w:rFonts w:ascii="Arial Narrow" w:hAnsi="Arial Narrow" w:cs="CourierNewPSMT" w:hint="default"/>
        <w:b/>
        <w:color w:val="000000"/>
        <w:sz w:val="28"/>
      </w:rPr>
    </w:lvl>
    <w:lvl w:ilvl="2">
      <w:start w:val="1"/>
      <w:numFmt w:val="decimal"/>
      <w:isLgl/>
      <w:lvlText w:val="%1.%2.%3."/>
      <w:lvlJc w:val="left"/>
      <w:pPr>
        <w:ind w:left="1080" w:hanging="720"/>
      </w:pPr>
      <w:rPr>
        <w:rFonts w:ascii="Arial Narrow" w:hAnsi="Arial Narrow" w:cs="CourierNewPSMT" w:hint="default"/>
        <w:b/>
        <w:color w:val="000000"/>
        <w:sz w:val="28"/>
      </w:rPr>
    </w:lvl>
    <w:lvl w:ilvl="3">
      <w:start w:val="1"/>
      <w:numFmt w:val="decimal"/>
      <w:isLgl/>
      <w:lvlText w:val="%1.%2.%3.%4."/>
      <w:lvlJc w:val="left"/>
      <w:pPr>
        <w:ind w:left="1440" w:hanging="1080"/>
      </w:pPr>
      <w:rPr>
        <w:rFonts w:ascii="Arial Narrow" w:hAnsi="Arial Narrow" w:cs="CourierNewPSMT" w:hint="default"/>
        <w:b/>
        <w:color w:val="000000"/>
        <w:sz w:val="28"/>
      </w:rPr>
    </w:lvl>
    <w:lvl w:ilvl="4">
      <w:start w:val="1"/>
      <w:numFmt w:val="decimal"/>
      <w:isLgl/>
      <w:lvlText w:val="%1.%2.%3.%4.%5."/>
      <w:lvlJc w:val="left"/>
      <w:pPr>
        <w:ind w:left="1800" w:hanging="1440"/>
      </w:pPr>
      <w:rPr>
        <w:rFonts w:ascii="Arial Narrow" w:hAnsi="Arial Narrow" w:cs="CourierNewPSMT" w:hint="default"/>
        <w:b/>
        <w:color w:val="000000"/>
        <w:sz w:val="28"/>
      </w:rPr>
    </w:lvl>
    <w:lvl w:ilvl="5">
      <w:start w:val="1"/>
      <w:numFmt w:val="decimal"/>
      <w:isLgl/>
      <w:lvlText w:val="%1.%2.%3.%4.%5.%6."/>
      <w:lvlJc w:val="left"/>
      <w:pPr>
        <w:ind w:left="1800" w:hanging="1440"/>
      </w:pPr>
      <w:rPr>
        <w:rFonts w:ascii="Arial Narrow" w:hAnsi="Arial Narrow" w:cs="CourierNewPSMT" w:hint="default"/>
        <w:b/>
        <w:color w:val="000000"/>
        <w:sz w:val="28"/>
      </w:rPr>
    </w:lvl>
    <w:lvl w:ilvl="6">
      <w:start w:val="1"/>
      <w:numFmt w:val="decimal"/>
      <w:isLgl/>
      <w:lvlText w:val="%1.%2.%3.%4.%5.%6.%7."/>
      <w:lvlJc w:val="left"/>
      <w:pPr>
        <w:ind w:left="2160" w:hanging="1800"/>
      </w:pPr>
      <w:rPr>
        <w:rFonts w:ascii="Arial Narrow" w:hAnsi="Arial Narrow" w:cs="CourierNewPSMT" w:hint="default"/>
        <w:b/>
        <w:color w:val="000000"/>
        <w:sz w:val="28"/>
      </w:rPr>
    </w:lvl>
    <w:lvl w:ilvl="7">
      <w:start w:val="1"/>
      <w:numFmt w:val="decimal"/>
      <w:isLgl/>
      <w:lvlText w:val="%1.%2.%3.%4.%5.%6.%7.%8."/>
      <w:lvlJc w:val="left"/>
      <w:pPr>
        <w:ind w:left="2520" w:hanging="2160"/>
      </w:pPr>
      <w:rPr>
        <w:rFonts w:ascii="Arial Narrow" w:hAnsi="Arial Narrow" w:cs="CourierNewPSMT" w:hint="default"/>
        <w:b/>
        <w:color w:val="000000"/>
        <w:sz w:val="28"/>
      </w:rPr>
    </w:lvl>
    <w:lvl w:ilvl="8">
      <w:start w:val="1"/>
      <w:numFmt w:val="decimal"/>
      <w:isLgl/>
      <w:lvlText w:val="%1.%2.%3.%4.%5.%6.%7.%8.%9."/>
      <w:lvlJc w:val="left"/>
      <w:pPr>
        <w:ind w:left="2520" w:hanging="2160"/>
      </w:pPr>
      <w:rPr>
        <w:rFonts w:ascii="Arial Narrow" w:hAnsi="Arial Narrow" w:cs="CourierNewPSMT" w:hint="default"/>
        <w:b/>
        <w:color w:val="000000"/>
        <w:sz w:val="28"/>
      </w:rPr>
    </w:lvl>
  </w:abstractNum>
  <w:abstractNum w:abstractNumId="24" w15:restartNumberingAfterBreak="0">
    <w:nsid w:val="1FB1778C"/>
    <w:multiLevelType w:val="hybridMultilevel"/>
    <w:tmpl w:val="F24E578E"/>
    <w:lvl w:ilvl="0" w:tplc="53F8E15E">
      <w:start w:val="1"/>
      <w:numFmt w:val="decimal"/>
      <w:lvlText w:val="%1."/>
      <w:lvlJc w:val="left"/>
      <w:pPr>
        <w:ind w:left="1065" w:hanging="705"/>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5" w15:restartNumberingAfterBreak="0">
    <w:nsid w:val="1FCD3422"/>
    <w:multiLevelType w:val="hybridMultilevel"/>
    <w:tmpl w:val="73A63ECE"/>
    <w:lvl w:ilvl="0" w:tplc="2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220852AC"/>
    <w:multiLevelType w:val="multilevel"/>
    <w:tmpl w:val="D1ECEC90"/>
    <w:lvl w:ilvl="0">
      <w:start w:val="1"/>
      <w:numFmt w:val="decimal"/>
      <w:lvlText w:val="%1."/>
      <w:lvlJc w:val="left"/>
      <w:pPr>
        <w:ind w:left="360" w:hanging="360"/>
      </w:pPr>
      <w:rPr>
        <w:rFonts w:ascii="Arial Narrow" w:eastAsia="Times New Roman" w:hAnsi="Arial Narrow" w:cs="CourierNewPSMT" w:hint="default"/>
        <w:b/>
        <w:color w:val="000000"/>
        <w:sz w:val="28"/>
        <w:lang w:val="es-AR"/>
      </w:rPr>
    </w:lvl>
    <w:lvl w:ilvl="1">
      <w:start w:val="1"/>
      <w:numFmt w:val="decimal"/>
      <w:isLgl/>
      <w:lvlText w:val="%1.%2."/>
      <w:lvlJc w:val="left"/>
      <w:pPr>
        <w:ind w:left="1080" w:hanging="720"/>
      </w:pPr>
      <w:rPr>
        <w:rFonts w:ascii="Arial Narrow" w:hAnsi="Arial Narrow" w:cs="CourierNewPSMT" w:hint="default"/>
        <w:b/>
        <w:color w:val="000000"/>
        <w:sz w:val="28"/>
      </w:rPr>
    </w:lvl>
    <w:lvl w:ilvl="2">
      <w:start w:val="1"/>
      <w:numFmt w:val="decimal"/>
      <w:isLgl/>
      <w:lvlText w:val="%1.%2.%3."/>
      <w:lvlJc w:val="left"/>
      <w:pPr>
        <w:ind w:left="1080" w:hanging="720"/>
      </w:pPr>
      <w:rPr>
        <w:rFonts w:ascii="Arial Narrow" w:hAnsi="Arial Narrow" w:cs="CourierNewPSMT" w:hint="default"/>
        <w:b/>
        <w:color w:val="000000"/>
        <w:sz w:val="28"/>
      </w:rPr>
    </w:lvl>
    <w:lvl w:ilvl="3">
      <w:start w:val="1"/>
      <w:numFmt w:val="decimal"/>
      <w:isLgl/>
      <w:lvlText w:val="%1.%2.%3.%4."/>
      <w:lvlJc w:val="left"/>
      <w:pPr>
        <w:ind w:left="1440" w:hanging="1080"/>
      </w:pPr>
      <w:rPr>
        <w:rFonts w:ascii="Arial Narrow" w:hAnsi="Arial Narrow" w:cs="CourierNewPSMT" w:hint="default"/>
        <w:b/>
        <w:color w:val="000000"/>
        <w:sz w:val="28"/>
      </w:rPr>
    </w:lvl>
    <w:lvl w:ilvl="4">
      <w:start w:val="1"/>
      <w:numFmt w:val="decimal"/>
      <w:isLgl/>
      <w:lvlText w:val="%1.%2.%3.%4.%5."/>
      <w:lvlJc w:val="left"/>
      <w:pPr>
        <w:ind w:left="1800" w:hanging="1440"/>
      </w:pPr>
      <w:rPr>
        <w:rFonts w:ascii="Arial Narrow" w:hAnsi="Arial Narrow" w:cs="CourierNewPSMT" w:hint="default"/>
        <w:b/>
        <w:color w:val="000000"/>
        <w:sz w:val="28"/>
      </w:rPr>
    </w:lvl>
    <w:lvl w:ilvl="5">
      <w:start w:val="1"/>
      <w:numFmt w:val="decimal"/>
      <w:isLgl/>
      <w:lvlText w:val="%1.%2.%3.%4.%5.%6."/>
      <w:lvlJc w:val="left"/>
      <w:pPr>
        <w:ind w:left="1800" w:hanging="1440"/>
      </w:pPr>
      <w:rPr>
        <w:rFonts w:ascii="Arial Narrow" w:hAnsi="Arial Narrow" w:cs="CourierNewPSMT" w:hint="default"/>
        <w:b/>
        <w:color w:val="000000"/>
        <w:sz w:val="28"/>
      </w:rPr>
    </w:lvl>
    <w:lvl w:ilvl="6">
      <w:start w:val="1"/>
      <w:numFmt w:val="decimal"/>
      <w:isLgl/>
      <w:lvlText w:val="%1.%2.%3.%4.%5.%6.%7."/>
      <w:lvlJc w:val="left"/>
      <w:pPr>
        <w:ind w:left="2160" w:hanging="1800"/>
      </w:pPr>
      <w:rPr>
        <w:rFonts w:ascii="Arial Narrow" w:hAnsi="Arial Narrow" w:cs="CourierNewPSMT" w:hint="default"/>
        <w:b/>
        <w:color w:val="000000"/>
        <w:sz w:val="28"/>
      </w:rPr>
    </w:lvl>
    <w:lvl w:ilvl="7">
      <w:start w:val="1"/>
      <w:numFmt w:val="decimal"/>
      <w:isLgl/>
      <w:lvlText w:val="%1.%2.%3.%4.%5.%6.%7.%8."/>
      <w:lvlJc w:val="left"/>
      <w:pPr>
        <w:ind w:left="2520" w:hanging="2160"/>
      </w:pPr>
      <w:rPr>
        <w:rFonts w:ascii="Arial Narrow" w:hAnsi="Arial Narrow" w:cs="CourierNewPSMT" w:hint="default"/>
        <w:b/>
        <w:color w:val="000000"/>
        <w:sz w:val="28"/>
      </w:rPr>
    </w:lvl>
    <w:lvl w:ilvl="8">
      <w:start w:val="1"/>
      <w:numFmt w:val="decimal"/>
      <w:isLgl/>
      <w:lvlText w:val="%1.%2.%3.%4.%5.%6.%7.%8.%9."/>
      <w:lvlJc w:val="left"/>
      <w:pPr>
        <w:ind w:left="2520" w:hanging="2160"/>
      </w:pPr>
      <w:rPr>
        <w:rFonts w:ascii="Arial Narrow" w:hAnsi="Arial Narrow" w:cs="CourierNewPSMT" w:hint="default"/>
        <w:b/>
        <w:color w:val="000000"/>
        <w:sz w:val="28"/>
      </w:rPr>
    </w:lvl>
  </w:abstractNum>
  <w:abstractNum w:abstractNumId="27" w15:restartNumberingAfterBreak="0">
    <w:nsid w:val="26F006F2"/>
    <w:multiLevelType w:val="hybridMultilevel"/>
    <w:tmpl w:val="2E6C5F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276759F6"/>
    <w:multiLevelType w:val="hybridMultilevel"/>
    <w:tmpl w:val="4B88FFC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27FA4BCC"/>
    <w:multiLevelType w:val="hybridMultilevel"/>
    <w:tmpl w:val="3942EE1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2D7B145D"/>
    <w:multiLevelType w:val="hybridMultilevel"/>
    <w:tmpl w:val="4ECC63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2DB95B43"/>
    <w:multiLevelType w:val="hybridMultilevel"/>
    <w:tmpl w:val="BCA0B76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2ED43436"/>
    <w:multiLevelType w:val="multilevel"/>
    <w:tmpl w:val="54BC3A74"/>
    <w:lvl w:ilvl="0">
      <w:start w:val="1"/>
      <w:numFmt w:val="decimal"/>
      <w:lvlText w:val="%1."/>
      <w:lvlJc w:val="left"/>
      <w:pPr>
        <w:ind w:left="360" w:hanging="360"/>
      </w:pPr>
      <w:rPr>
        <w:rFonts w:hint="default"/>
        <w:b/>
        <w:color w:val="000000"/>
        <w:sz w:val="28"/>
        <w:lang w:val="es-AR"/>
      </w:rPr>
    </w:lvl>
    <w:lvl w:ilvl="1">
      <w:start w:val="1"/>
      <w:numFmt w:val="decimal"/>
      <w:isLgl/>
      <w:lvlText w:val="%1.%2."/>
      <w:lvlJc w:val="left"/>
      <w:pPr>
        <w:ind w:left="1080" w:hanging="720"/>
      </w:pPr>
      <w:rPr>
        <w:rFonts w:ascii="Arial Narrow" w:hAnsi="Arial Narrow" w:cs="CourierNewPSMT" w:hint="default"/>
        <w:b/>
        <w:color w:val="000000"/>
        <w:sz w:val="28"/>
      </w:rPr>
    </w:lvl>
    <w:lvl w:ilvl="2">
      <w:start w:val="1"/>
      <w:numFmt w:val="decimal"/>
      <w:isLgl/>
      <w:lvlText w:val="%1.%2.%3."/>
      <w:lvlJc w:val="left"/>
      <w:pPr>
        <w:ind w:left="1080" w:hanging="720"/>
      </w:pPr>
      <w:rPr>
        <w:rFonts w:ascii="Arial Narrow" w:hAnsi="Arial Narrow" w:cs="CourierNewPSMT" w:hint="default"/>
        <w:b/>
        <w:color w:val="000000"/>
        <w:sz w:val="28"/>
      </w:rPr>
    </w:lvl>
    <w:lvl w:ilvl="3">
      <w:start w:val="1"/>
      <w:numFmt w:val="decimal"/>
      <w:isLgl/>
      <w:lvlText w:val="%1.%2.%3.%4."/>
      <w:lvlJc w:val="left"/>
      <w:pPr>
        <w:ind w:left="1440" w:hanging="1080"/>
      </w:pPr>
      <w:rPr>
        <w:rFonts w:ascii="Arial Narrow" w:hAnsi="Arial Narrow" w:cs="CourierNewPSMT" w:hint="default"/>
        <w:b/>
        <w:color w:val="000000"/>
        <w:sz w:val="28"/>
      </w:rPr>
    </w:lvl>
    <w:lvl w:ilvl="4">
      <w:start w:val="1"/>
      <w:numFmt w:val="decimal"/>
      <w:isLgl/>
      <w:lvlText w:val="%1.%2.%3.%4.%5."/>
      <w:lvlJc w:val="left"/>
      <w:pPr>
        <w:ind w:left="1800" w:hanging="1440"/>
      </w:pPr>
      <w:rPr>
        <w:rFonts w:ascii="Arial Narrow" w:hAnsi="Arial Narrow" w:cs="CourierNewPSMT" w:hint="default"/>
        <w:b/>
        <w:color w:val="000000"/>
        <w:sz w:val="28"/>
      </w:rPr>
    </w:lvl>
    <w:lvl w:ilvl="5">
      <w:start w:val="1"/>
      <w:numFmt w:val="decimal"/>
      <w:isLgl/>
      <w:lvlText w:val="%1.%2.%3.%4.%5.%6."/>
      <w:lvlJc w:val="left"/>
      <w:pPr>
        <w:ind w:left="1800" w:hanging="1440"/>
      </w:pPr>
      <w:rPr>
        <w:rFonts w:ascii="Arial Narrow" w:hAnsi="Arial Narrow" w:cs="CourierNewPSMT" w:hint="default"/>
        <w:b/>
        <w:color w:val="000000"/>
        <w:sz w:val="28"/>
      </w:rPr>
    </w:lvl>
    <w:lvl w:ilvl="6">
      <w:start w:val="1"/>
      <w:numFmt w:val="decimal"/>
      <w:isLgl/>
      <w:lvlText w:val="%1.%2.%3.%4.%5.%6.%7."/>
      <w:lvlJc w:val="left"/>
      <w:pPr>
        <w:ind w:left="2160" w:hanging="1800"/>
      </w:pPr>
      <w:rPr>
        <w:rFonts w:ascii="Arial Narrow" w:hAnsi="Arial Narrow" w:cs="CourierNewPSMT" w:hint="default"/>
        <w:b/>
        <w:color w:val="000000"/>
        <w:sz w:val="28"/>
      </w:rPr>
    </w:lvl>
    <w:lvl w:ilvl="7">
      <w:start w:val="1"/>
      <w:numFmt w:val="decimal"/>
      <w:isLgl/>
      <w:lvlText w:val="%1.%2.%3.%4.%5.%6.%7.%8."/>
      <w:lvlJc w:val="left"/>
      <w:pPr>
        <w:ind w:left="2520" w:hanging="2160"/>
      </w:pPr>
      <w:rPr>
        <w:rFonts w:ascii="Arial Narrow" w:hAnsi="Arial Narrow" w:cs="CourierNewPSMT" w:hint="default"/>
        <w:b/>
        <w:color w:val="000000"/>
        <w:sz w:val="28"/>
      </w:rPr>
    </w:lvl>
    <w:lvl w:ilvl="8">
      <w:start w:val="1"/>
      <w:numFmt w:val="decimal"/>
      <w:isLgl/>
      <w:lvlText w:val="%1.%2.%3.%4.%5.%6.%7.%8.%9."/>
      <w:lvlJc w:val="left"/>
      <w:pPr>
        <w:ind w:left="2520" w:hanging="2160"/>
      </w:pPr>
      <w:rPr>
        <w:rFonts w:ascii="Arial Narrow" w:hAnsi="Arial Narrow" w:cs="CourierNewPSMT" w:hint="default"/>
        <w:b/>
        <w:color w:val="000000"/>
        <w:sz w:val="28"/>
      </w:rPr>
    </w:lvl>
  </w:abstractNum>
  <w:abstractNum w:abstractNumId="33" w15:restartNumberingAfterBreak="0">
    <w:nsid w:val="32CC0405"/>
    <w:multiLevelType w:val="hybridMultilevel"/>
    <w:tmpl w:val="AC8865F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15:restartNumberingAfterBreak="0">
    <w:nsid w:val="333B23D3"/>
    <w:multiLevelType w:val="hybridMultilevel"/>
    <w:tmpl w:val="265AD6F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346D7345"/>
    <w:multiLevelType w:val="hybridMultilevel"/>
    <w:tmpl w:val="EE7EE36E"/>
    <w:lvl w:ilvl="0" w:tplc="2C0A000F">
      <w:start w:val="1"/>
      <w:numFmt w:val="decimal"/>
      <w:lvlText w:val="%1."/>
      <w:lvlJc w:val="left"/>
      <w:pPr>
        <w:ind w:left="775" w:hanging="360"/>
      </w:pPr>
    </w:lvl>
    <w:lvl w:ilvl="1" w:tplc="2C0A0019" w:tentative="1">
      <w:start w:val="1"/>
      <w:numFmt w:val="lowerLetter"/>
      <w:lvlText w:val="%2."/>
      <w:lvlJc w:val="left"/>
      <w:pPr>
        <w:ind w:left="1495" w:hanging="360"/>
      </w:pPr>
    </w:lvl>
    <w:lvl w:ilvl="2" w:tplc="2C0A001B" w:tentative="1">
      <w:start w:val="1"/>
      <w:numFmt w:val="lowerRoman"/>
      <w:lvlText w:val="%3."/>
      <w:lvlJc w:val="right"/>
      <w:pPr>
        <w:ind w:left="2215" w:hanging="180"/>
      </w:pPr>
    </w:lvl>
    <w:lvl w:ilvl="3" w:tplc="2C0A000F" w:tentative="1">
      <w:start w:val="1"/>
      <w:numFmt w:val="decimal"/>
      <w:lvlText w:val="%4."/>
      <w:lvlJc w:val="left"/>
      <w:pPr>
        <w:ind w:left="2935" w:hanging="360"/>
      </w:pPr>
    </w:lvl>
    <w:lvl w:ilvl="4" w:tplc="2C0A0019" w:tentative="1">
      <w:start w:val="1"/>
      <w:numFmt w:val="lowerLetter"/>
      <w:lvlText w:val="%5."/>
      <w:lvlJc w:val="left"/>
      <w:pPr>
        <w:ind w:left="3655" w:hanging="360"/>
      </w:pPr>
    </w:lvl>
    <w:lvl w:ilvl="5" w:tplc="2C0A001B" w:tentative="1">
      <w:start w:val="1"/>
      <w:numFmt w:val="lowerRoman"/>
      <w:lvlText w:val="%6."/>
      <w:lvlJc w:val="right"/>
      <w:pPr>
        <w:ind w:left="4375" w:hanging="180"/>
      </w:pPr>
    </w:lvl>
    <w:lvl w:ilvl="6" w:tplc="2C0A000F" w:tentative="1">
      <w:start w:val="1"/>
      <w:numFmt w:val="decimal"/>
      <w:lvlText w:val="%7."/>
      <w:lvlJc w:val="left"/>
      <w:pPr>
        <w:ind w:left="5095" w:hanging="360"/>
      </w:pPr>
    </w:lvl>
    <w:lvl w:ilvl="7" w:tplc="2C0A0019" w:tentative="1">
      <w:start w:val="1"/>
      <w:numFmt w:val="lowerLetter"/>
      <w:lvlText w:val="%8."/>
      <w:lvlJc w:val="left"/>
      <w:pPr>
        <w:ind w:left="5815" w:hanging="360"/>
      </w:pPr>
    </w:lvl>
    <w:lvl w:ilvl="8" w:tplc="2C0A001B" w:tentative="1">
      <w:start w:val="1"/>
      <w:numFmt w:val="lowerRoman"/>
      <w:lvlText w:val="%9."/>
      <w:lvlJc w:val="right"/>
      <w:pPr>
        <w:ind w:left="6535" w:hanging="180"/>
      </w:pPr>
    </w:lvl>
  </w:abstractNum>
  <w:abstractNum w:abstractNumId="36" w15:restartNumberingAfterBreak="0">
    <w:nsid w:val="363C4ED9"/>
    <w:multiLevelType w:val="hybridMultilevel"/>
    <w:tmpl w:val="21423552"/>
    <w:lvl w:ilvl="0" w:tplc="FFFFFFFF">
      <w:start w:val="1"/>
      <w:numFmt w:val="decimal"/>
      <w:lvlText w:val="%1."/>
      <w:lvlJc w:val="left"/>
      <w:pPr>
        <w:ind w:left="1065" w:hanging="705"/>
      </w:pPr>
      <w:rPr>
        <w:rFonts w:hint="default"/>
      </w:rPr>
    </w:lvl>
    <w:lvl w:ilvl="1" w:tplc="2C0A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37307E1B"/>
    <w:multiLevelType w:val="multilevel"/>
    <w:tmpl w:val="D1ECEC90"/>
    <w:lvl w:ilvl="0">
      <w:start w:val="1"/>
      <w:numFmt w:val="decimal"/>
      <w:lvlText w:val="%1."/>
      <w:lvlJc w:val="left"/>
      <w:pPr>
        <w:ind w:left="360" w:hanging="360"/>
      </w:pPr>
      <w:rPr>
        <w:rFonts w:ascii="Arial Narrow" w:eastAsia="Times New Roman" w:hAnsi="Arial Narrow" w:cs="CourierNewPSMT" w:hint="default"/>
        <w:b/>
        <w:color w:val="000000"/>
        <w:sz w:val="28"/>
        <w:lang w:val="es-AR"/>
      </w:rPr>
    </w:lvl>
    <w:lvl w:ilvl="1">
      <w:start w:val="1"/>
      <w:numFmt w:val="decimal"/>
      <w:isLgl/>
      <w:lvlText w:val="%1.%2."/>
      <w:lvlJc w:val="left"/>
      <w:pPr>
        <w:ind w:left="1080" w:hanging="720"/>
      </w:pPr>
      <w:rPr>
        <w:rFonts w:ascii="Arial Narrow" w:hAnsi="Arial Narrow" w:cs="CourierNewPSMT" w:hint="default"/>
        <w:b/>
        <w:color w:val="000000"/>
        <w:sz w:val="28"/>
      </w:rPr>
    </w:lvl>
    <w:lvl w:ilvl="2">
      <w:start w:val="1"/>
      <w:numFmt w:val="decimal"/>
      <w:isLgl/>
      <w:lvlText w:val="%1.%2.%3."/>
      <w:lvlJc w:val="left"/>
      <w:pPr>
        <w:ind w:left="1080" w:hanging="720"/>
      </w:pPr>
      <w:rPr>
        <w:rFonts w:ascii="Arial Narrow" w:hAnsi="Arial Narrow" w:cs="CourierNewPSMT" w:hint="default"/>
        <w:b/>
        <w:color w:val="000000"/>
        <w:sz w:val="28"/>
      </w:rPr>
    </w:lvl>
    <w:lvl w:ilvl="3">
      <w:start w:val="1"/>
      <w:numFmt w:val="decimal"/>
      <w:isLgl/>
      <w:lvlText w:val="%1.%2.%3.%4."/>
      <w:lvlJc w:val="left"/>
      <w:pPr>
        <w:ind w:left="1440" w:hanging="1080"/>
      </w:pPr>
      <w:rPr>
        <w:rFonts w:ascii="Arial Narrow" w:hAnsi="Arial Narrow" w:cs="CourierNewPSMT" w:hint="default"/>
        <w:b/>
        <w:color w:val="000000"/>
        <w:sz w:val="28"/>
      </w:rPr>
    </w:lvl>
    <w:lvl w:ilvl="4">
      <w:start w:val="1"/>
      <w:numFmt w:val="decimal"/>
      <w:isLgl/>
      <w:lvlText w:val="%1.%2.%3.%4.%5."/>
      <w:lvlJc w:val="left"/>
      <w:pPr>
        <w:ind w:left="1800" w:hanging="1440"/>
      </w:pPr>
      <w:rPr>
        <w:rFonts w:ascii="Arial Narrow" w:hAnsi="Arial Narrow" w:cs="CourierNewPSMT" w:hint="default"/>
        <w:b/>
        <w:color w:val="000000"/>
        <w:sz w:val="28"/>
      </w:rPr>
    </w:lvl>
    <w:lvl w:ilvl="5">
      <w:start w:val="1"/>
      <w:numFmt w:val="decimal"/>
      <w:isLgl/>
      <w:lvlText w:val="%1.%2.%3.%4.%5.%6."/>
      <w:lvlJc w:val="left"/>
      <w:pPr>
        <w:ind w:left="1800" w:hanging="1440"/>
      </w:pPr>
      <w:rPr>
        <w:rFonts w:ascii="Arial Narrow" w:hAnsi="Arial Narrow" w:cs="CourierNewPSMT" w:hint="default"/>
        <w:b/>
        <w:color w:val="000000"/>
        <w:sz w:val="28"/>
      </w:rPr>
    </w:lvl>
    <w:lvl w:ilvl="6">
      <w:start w:val="1"/>
      <w:numFmt w:val="decimal"/>
      <w:isLgl/>
      <w:lvlText w:val="%1.%2.%3.%4.%5.%6.%7."/>
      <w:lvlJc w:val="left"/>
      <w:pPr>
        <w:ind w:left="2160" w:hanging="1800"/>
      </w:pPr>
      <w:rPr>
        <w:rFonts w:ascii="Arial Narrow" w:hAnsi="Arial Narrow" w:cs="CourierNewPSMT" w:hint="default"/>
        <w:b/>
        <w:color w:val="000000"/>
        <w:sz w:val="28"/>
      </w:rPr>
    </w:lvl>
    <w:lvl w:ilvl="7">
      <w:start w:val="1"/>
      <w:numFmt w:val="decimal"/>
      <w:isLgl/>
      <w:lvlText w:val="%1.%2.%3.%4.%5.%6.%7.%8."/>
      <w:lvlJc w:val="left"/>
      <w:pPr>
        <w:ind w:left="2520" w:hanging="2160"/>
      </w:pPr>
      <w:rPr>
        <w:rFonts w:ascii="Arial Narrow" w:hAnsi="Arial Narrow" w:cs="CourierNewPSMT" w:hint="default"/>
        <w:b/>
        <w:color w:val="000000"/>
        <w:sz w:val="28"/>
      </w:rPr>
    </w:lvl>
    <w:lvl w:ilvl="8">
      <w:start w:val="1"/>
      <w:numFmt w:val="decimal"/>
      <w:isLgl/>
      <w:lvlText w:val="%1.%2.%3.%4.%5.%6.%7.%8.%9."/>
      <w:lvlJc w:val="left"/>
      <w:pPr>
        <w:ind w:left="2520" w:hanging="2160"/>
      </w:pPr>
      <w:rPr>
        <w:rFonts w:ascii="Arial Narrow" w:hAnsi="Arial Narrow" w:cs="CourierNewPSMT" w:hint="default"/>
        <w:b/>
        <w:color w:val="000000"/>
        <w:sz w:val="28"/>
      </w:rPr>
    </w:lvl>
  </w:abstractNum>
  <w:abstractNum w:abstractNumId="38" w15:restartNumberingAfterBreak="0">
    <w:nsid w:val="38F1352E"/>
    <w:multiLevelType w:val="multilevel"/>
    <w:tmpl w:val="CEB81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99B1CCC"/>
    <w:multiLevelType w:val="hybridMultilevel"/>
    <w:tmpl w:val="CB42542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399D0203"/>
    <w:multiLevelType w:val="hybridMultilevel"/>
    <w:tmpl w:val="4782AC8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1" w15:restartNumberingAfterBreak="0">
    <w:nsid w:val="3A0E7631"/>
    <w:multiLevelType w:val="hybridMultilevel"/>
    <w:tmpl w:val="EE2A534C"/>
    <w:lvl w:ilvl="0" w:tplc="53F8E15E">
      <w:start w:val="1"/>
      <w:numFmt w:val="decimal"/>
      <w:lvlText w:val="%1."/>
      <w:lvlJc w:val="left"/>
      <w:pPr>
        <w:ind w:left="1065" w:hanging="705"/>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2" w15:restartNumberingAfterBreak="0">
    <w:nsid w:val="3AAE6F60"/>
    <w:multiLevelType w:val="hybridMultilevel"/>
    <w:tmpl w:val="FB882F4A"/>
    <w:lvl w:ilvl="0" w:tplc="2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3B821E31"/>
    <w:multiLevelType w:val="multilevel"/>
    <w:tmpl w:val="C6369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C780735"/>
    <w:multiLevelType w:val="hybridMultilevel"/>
    <w:tmpl w:val="4D60F0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CAF3733"/>
    <w:multiLevelType w:val="hybridMultilevel"/>
    <w:tmpl w:val="0FD83C22"/>
    <w:lvl w:ilvl="0" w:tplc="7F6A866A">
      <w:numFmt w:val="bullet"/>
      <w:lvlText w:val="-"/>
      <w:lvlJc w:val="left"/>
      <w:pPr>
        <w:ind w:left="720" w:hanging="360"/>
      </w:pPr>
      <w:rPr>
        <w:rFonts w:ascii="Arial Narrow" w:eastAsia="Times New Roman" w:hAnsi="Arial Narrow" w:cs="TimesNewRoman"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6" w15:restartNumberingAfterBreak="0">
    <w:nsid w:val="3D6229C1"/>
    <w:multiLevelType w:val="hybridMultilevel"/>
    <w:tmpl w:val="312E30FE"/>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47" w15:restartNumberingAfterBreak="0">
    <w:nsid w:val="3E0046C1"/>
    <w:multiLevelType w:val="hybridMultilevel"/>
    <w:tmpl w:val="385A2E42"/>
    <w:lvl w:ilvl="0" w:tplc="53F8E15E">
      <w:start w:val="1"/>
      <w:numFmt w:val="decimal"/>
      <w:lvlText w:val="%1."/>
      <w:lvlJc w:val="left"/>
      <w:pPr>
        <w:ind w:left="1065" w:hanging="705"/>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8" w15:restartNumberingAfterBreak="0">
    <w:nsid w:val="3ED9448E"/>
    <w:multiLevelType w:val="hybridMultilevel"/>
    <w:tmpl w:val="9A28585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9" w15:restartNumberingAfterBreak="0">
    <w:nsid w:val="3F613FCC"/>
    <w:multiLevelType w:val="hybridMultilevel"/>
    <w:tmpl w:val="01CE89B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0" w15:restartNumberingAfterBreak="0">
    <w:nsid w:val="3F6E27DC"/>
    <w:multiLevelType w:val="multilevel"/>
    <w:tmpl w:val="B20CE70C"/>
    <w:lvl w:ilvl="0">
      <w:start w:val="1"/>
      <w:numFmt w:val="decimal"/>
      <w:lvlText w:val="%1."/>
      <w:lvlJc w:val="left"/>
      <w:pPr>
        <w:ind w:left="360" w:hanging="360"/>
      </w:pPr>
      <w:rPr>
        <w:rFonts w:hint="default"/>
        <w:b/>
        <w:color w:val="000000"/>
        <w:sz w:val="28"/>
        <w:lang w:val="es-AR"/>
      </w:rPr>
    </w:lvl>
    <w:lvl w:ilvl="1">
      <w:start w:val="1"/>
      <w:numFmt w:val="decimal"/>
      <w:isLgl/>
      <w:lvlText w:val="%1.%2."/>
      <w:lvlJc w:val="left"/>
      <w:pPr>
        <w:ind w:left="1080" w:hanging="720"/>
      </w:pPr>
      <w:rPr>
        <w:rFonts w:ascii="Arial Narrow" w:hAnsi="Arial Narrow" w:cs="CourierNewPSMT" w:hint="default"/>
        <w:b/>
        <w:color w:val="000000"/>
        <w:sz w:val="28"/>
      </w:rPr>
    </w:lvl>
    <w:lvl w:ilvl="2">
      <w:start w:val="1"/>
      <w:numFmt w:val="decimal"/>
      <w:isLgl/>
      <w:lvlText w:val="%1.%2.%3."/>
      <w:lvlJc w:val="left"/>
      <w:pPr>
        <w:ind w:left="1080" w:hanging="720"/>
      </w:pPr>
      <w:rPr>
        <w:rFonts w:ascii="Arial Narrow" w:hAnsi="Arial Narrow" w:cs="CourierNewPSMT" w:hint="default"/>
        <w:b/>
        <w:color w:val="000000"/>
        <w:sz w:val="28"/>
      </w:rPr>
    </w:lvl>
    <w:lvl w:ilvl="3">
      <w:start w:val="1"/>
      <w:numFmt w:val="decimal"/>
      <w:isLgl/>
      <w:lvlText w:val="%1.%2.%3.%4."/>
      <w:lvlJc w:val="left"/>
      <w:pPr>
        <w:ind w:left="1440" w:hanging="1080"/>
      </w:pPr>
      <w:rPr>
        <w:rFonts w:ascii="Arial Narrow" w:hAnsi="Arial Narrow" w:cs="CourierNewPSMT" w:hint="default"/>
        <w:b/>
        <w:color w:val="000000"/>
        <w:sz w:val="28"/>
      </w:rPr>
    </w:lvl>
    <w:lvl w:ilvl="4">
      <w:start w:val="1"/>
      <w:numFmt w:val="decimal"/>
      <w:isLgl/>
      <w:lvlText w:val="%1.%2.%3.%4.%5."/>
      <w:lvlJc w:val="left"/>
      <w:pPr>
        <w:ind w:left="1800" w:hanging="1440"/>
      </w:pPr>
      <w:rPr>
        <w:rFonts w:ascii="Arial Narrow" w:hAnsi="Arial Narrow" w:cs="CourierNewPSMT" w:hint="default"/>
        <w:b/>
        <w:color w:val="000000"/>
        <w:sz w:val="28"/>
      </w:rPr>
    </w:lvl>
    <w:lvl w:ilvl="5">
      <w:start w:val="1"/>
      <w:numFmt w:val="decimal"/>
      <w:isLgl/>
      <w:lvlText w:val="%1.%2.%3.%4.%5.%6."/>
      <w:lvlJc w:val="left"/>
      <w:pPr>
        <w:ind w:left="1800" w:hanging="1440"/>
      </w:pPr>
      <w:rPr>
        <w:rFonts w:ascii="Arial Narrow" w:hAnsi="Arial Narrow" w:cs="CourierNewPSMT" w:hint="default"/>
        <w:b/>
        <w:color w:val="000000"/>
        <w:sz w:val="28"/>
      </w:rPr>
    </w:lvl>
    <w:lvl w:ilvl="6">
      <w:start w:val="1"/>
      <w:numFmt w:val="decimal"/>
      <w:isLgl/>
      <w:lvlText w:val="%1.%2.%3.%4.%5.%6.%7."/>
      <w:lvlJc w:val="left"/>
      <w:pPr>
        <w:ind w:left="2160" w:hanging="1800"/>
      </w:pPr>
      <w:rPr>
        <w:rFonts w:ascii="Arial Narrow" w:hAnsi="Arial Narrow" w:cs="CourierNewPSMT" w:hint="default"/>
        <w:b/>
        <w:color w:val="000000"/>
        <w:sz w:val="28"/>
      </w:rPr>
    </w:lvl>
    <w:lvl w:ilvl="7">
      <w:start w:val="1"/>
      <w:numFmt w:val="decimal"/>
      <w:isLgl/>
      <w:lvlText w:val="%1.%2.%3.%4.%5.%6.%7.%8."/>
      <w:lvlJc w:val="left"/>
      <w:pPr>
        <w:ind w:left="2520" w:hanging="2160"/>
      </w:pPr>
      <w:rPr>
        <w:rFonts w:ascii="Arial Narrow" w:hAnsi="Arial Narrow" w:cs="CourierNewPSMT" w:hint="default"/>
        <w:b/>
        <w:color w:val="000000"/>
        <w:sz w:val="28"/>
      </w:rPr>
    </w:lvl>
    <w:lvl w:ilvl="8">
      <w:start w:val="1"/>
      <w:numFmt w:val="decimal"/>
      <w:isLgl/>
      <w:lvlText w:val="%1.%2.%3.%4.%5.%6.%7.%8.%9."/>
      <w:lvlJc w:val="left"/>
      <w:pPr>
        <w:ind w:left="2520" w:hanging="2160"/>
      </w:pPr>
      <w:rPr>
        <w:rFonts w:ascii="Arial Narrow" w:hAnsi="Arial Narrow" w:cs="CourierNewPSMT" w:hint="default"/>
        <w:b/>
        <w:color w:val="000000"/>
        <w:sz w:val="28"/>
      </w:rPr>
    </w:lvl>
  </w:abstractNum>
  <w:abstractNum w:abstractNumId="51" w15:restartNumberingAfterBreak="0">
    <w:nsid w:val="40925E80"/>
    <w:multiLevelType w:val="hybridMultilevel"/>
    <w:tmpl w:val="C98A5F9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2" w15:restartNumberingAfterBreak="0">
    <w:nsid w:val="439B5303"/>
    <w:multiLevelType w:val="multilevel"/>
    <w:tmpl w:val="B48AC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3CC2A77"/>
    <w:multiLevelType w:val="hybridMultilevel"/>
    <w:tmpl w:val="6934778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4" w15:restartNumberingAfterBreak="0">
    <w:nsid w:val="479C5DCF"/>
    <w:multiLevelType w:val="multilevel"/>
    <w:tmpl w:val="35D0D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9684E7E"/>
    <w:multiLevelType w:val="hybridMultilevel"/>
    <w:tmpl w:val="F118D3D4"/>
    <w:lvl w:ilvl="0" w:tplc="3104B756">
      <w:numFmt w:val="bullet"/>
      <w:lvlText w:val="-"/>
      <w:lvlJc w:val="left"/>
      <w:pPr>
        <w:ind w:left="720" w:hanging="360"/>
      </w:pPr>
      <w:rPr>
        <w:rFonts w:ascii="Arial Narrow" w:eastAsia="Times New Roman" w:hAnsi="Arial Narrow" w:cs="TimesNewRoman"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6" w15:restartNumberingAfterBreak="0">
    <w:nsid w:val="4B412FD1"/>
    <w:multiLevelType w:val="hybridMultilevel"/>
    <w:tmpl w:val="508A2B8A"/>
    <w:lvl w:ilvl="0" w:tplc="53F8E15E">
      <w:start w:val="1"/>
      <w:numFmt w:val="decimal"/>
      <w:lvlText w:val="%1."/>
      <w:lvlJc w:val="left"/>
      <w:pPr>
        <w:ind w:left="1065" w:hanging="705"/>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7" w15:restartNumberingAfterBreak="0">
    <w:nsid w:val="504B0BAD"/>
    <w:multiLevelType w:val="hybridMultilevel"/>
    <w:tmpl w:val="1F707D6C"/>
    <w:lvl w:ilvl="0" w:tplc="25B849FE">
      <w:start w:val="1"/>
      <w:numFmt w:val="decimal"/>
      <w:lvlText w:val="(%1)"/>
      <w:lvlJc w:val="left"/>
      <w:pPr>
        <w:ind w:left="413" w:hanging="360"/>
      </w:pPr>
      <w:rPr>
        <w:rFonts w:hint="default"/>
      </w:rPr>
    </w:lvl>
    <w:lvl w:ilvl="1" w:tplc="2C0A0019" w:tentative="1">
      <w:start w:val="1"/>
      <w:numFmt w:val="lowerLetter"/>
      <w:lvlText w:val="%2."/>
      <w:lvlJc w:val="left"/>
      <w:pPr>
        <w:ind w:left="1133" w:hanging="360"/>
      </w:pPr>
    </w:lvl>
    <w:lvl w:ilvl="2" w:tplc="2C0A001B" w:tentative="1">
      <w:start w:val="1"/>
      <w:numFmt w:val="lowerRoman"/>
      <w:lvlText w:val="%3."/>
      <w:lvlJc w:val="right"/>
      <w:pPr>
        <w:ind w:left="1853" w:hanging="180"/>
      </w:pPr>
    </w:lvl>
    <w:lvl w:ilvl="3" w:tplc="2C0A000F" w:tentative="1">
      <w:start w:val="1"/>
      <w:numFmt w:val="decimal"/>
      <w:lvlText w:val="%4."/>
      <w:lvlJc w:val="left"/>
      <w:pPr>
        <w:ind w:left="2573" w:hanging="360"/>
      </w:pPr>
    </w:lvl>
    <w:lvl w:ilvl="4" w:tplc="2C0A0019" w:tentative="1">
      <w:start w:val="1"/>
      <w:numFmt w:val="lowerLetter"/>
      <w:lvlText w:val="%5."/>
      <w:lvlJc w:val="left"/>
      <w:pPr>
        <w:ind w:left="3293" w:hanging="360"/>
      </w:pPr>
    </w:lvl>
    <w:lvl w:ilvl="5" w:tplc="2C0A001B" w:tentative="1">
      <w:start w:val="1"/>
      <w:numFmt w:val="lowerRoman"/>
      <w:lvlText w:val="%6."/>
      <w:lvlJc w:val="right"/>
      <w:pPr>
        <w:ind w:left="4013" w:hanging="180"/>
      </w:pPr>
    </w:lvl>
    <w:lvl w:ilvl="6" w:tplc="2C0A000F" w:tentative="1">
      <w:start w:val="1"/>
      <w:numFmt w:val="decimal"/>
      <w:lvlText w:val="%7."/>
      <w:lvlJc w:val="left"/>
      <w:pPr>
        <w:ind w:left="4733" w:hanging="360"/>
      </w:pPr>
    </w:lvl>
    <w:lvl w:ilvl="7" w:tplc="2C0A0019" w:tentative="1">
      <w:start w:val="1"/>
      <w:numFmt w:val="lowerLetter"/>
      <w:lvlText w:val="%8."/>
      <w:lvlJc w:val="left"/>
      <w:pPr>
        <w:ind w:left="5453" w:hanging="360"/>
      </w:pPr>
    </w:lvl>
    <w:lvl w:ilvl="8" w:tplc="2C0A001B" w:tentative="1">
      <w:start w:val="1"/>
      <w:numFmt w:val="lowerRoman"/>
      <w:lvlText w:val="%9."/>
      <w:lvlJc w:val="right"/>
      <w:pPr>
        <w:ind w:left="6173" w:hanging="180"/>
      </w:pPr>
    </w:lvl>
  </w:abstractNum>
  <w:abstractNum w:abstractNumId="58" w15:restartNumberingAfterBreak="0">
    <w:nsid w:val="50A05E70"/>
    <w:multiLevelType w:val="hybridMultilevel"/>
    <w:tmpl w:val="70FCEE3A"/>
    <w:lvl w:ilvl="0" w:tplc="53F8E15E">
      <w:start w:val="1"/>
      <w:numFmt w:val="decimal"/>
      <w:lvlText w:val="%1."/>
      <w:lvlJc w:val="left"/>
      <w:pPr>
        <w:ind w:left="1065" w:hanging="705"/>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9" w15:restartNumberingAfterBreak="0">
    <w:nsid w:val="544228FD"/>
    <w:multiLevelType w:val="hybridMultilevel"/>
    <w:tmpl w:val="6F6CE5B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0" w15:restartNumberingAfterBreak="0">
    <w:nsid w:val="554B78D0"/>
    <w:multiLevelType w:val="hybridMultilevel"/>
    <w:tmpl w:val="32900A9E"/>
    <w:lvl w:ilvl="0" w:tplc="2C0A0001">
      <w:start w:val="1"/>
      <w:numFmt w:val="bullet"/>
      <w:lvlText w:val=""/>
      <w:lvlJc w:val="left"/>
      <w:pPr>
        <w:ind w:left="773" w:hanging="360"/>
      </w:pPr>
      <w:rPr>
        <w:rFonts w:ascii="Symbol" w:hAnsi="Symbol" w:hint="default"/>
      </w:rPr>
    </w:lvl>
    <w:lvl w:ilvl="1" w:tplc="2C0A0003" w:tentative="1">
      <w:start w:val="1"/>
      <w:numFmt w:val="bullet"/>
      <w:lvlText w:val="o"/>
      <w:lvlJc w:val="left"/>
      <w:pPr>
        <w:ind w:left="1493" w:hanging="360"/>
      </w:pPr>
      <w:rPr>
        <w:rFonts w:ascii="Courier New" w:hAnsi="Courier New" w:cs="Courier New" w:hint="default"/>
      </w:rPr>
    </w:lvl>
    <w:lvl w:ilvl="2" w:tplc="2C0A0005" w:tentative="1">
      <w:start w:val="1"/>
      <w:numFmt w:val="bullet"/>
      <w:lvlText w:val=""/>
      <w:lvlJc w:val="left"/>
      <w:pPr>
        <w:ind w:left="2213" w:hanging="360"/>
      </w:pPr>
      <w:rPr>
        <w:rFonts w:ascii="Wingdings" w:hAnsi="Wingdings" w:hint="default"/>
      </w:rPr>
    </w:lvl>
    <w:lvl w:ilvl="3" w:tplc="2C0A0001" w:tentative="1">
      <w:start w:val="1"/>
      <w:numFmt w:val="bullet"/>
      <w:lvlText w:val=""/>
      <w:lvlJc w:val="left"/>
      <w:pPr>
        <w:ind w:left="2933" w:hanging="360"/>
      </w:pPr>
      <w:rPr>
        <w:rFonts w:ascii="Symbol" w:hAnsi="Symbol" w:hint="default"/>
      </w:rPr>
    </w:lvl>
    <w:lvl w:ilvl="4" w:tplc="2C0A0003" w:tentative="1">
      <w:start w:val="1"/>
      <w:numFmt w:val="bullet"/>
      <w:lvlText w:val="o"/>
      <w:lvlJc w:val="left"/>
      <w:pPr>
        <w:ind w:left="3653" w:hanging="360"/>
      </w:pPr>
      <w:rPr>
        <w:rFonts w:ascii="Courier New" w:hAnsi="Courier New" w:cs="Courier New" w:hint="default"/>
      </w:rPr>
    </w:lvl>
    <w:lvl w:ilvl="5" w:tplc="2C0A0005" w:tentative="1">
      <w:start w:val="1"/>
      <w:numFmt w:val="bullet"/>
      <w:lvlText w:val=""/>
      <w:lvlJc w:val="left"/>
      <w:pPr>
        <w:ind w:left="4373" w:hanging="360"/>
      </w:pPr>
      <w:rPr>
        <w:rFonts w:ascii="Wingdings" w:hAnsi="Wingdings" w:hint="default"/>
      </w:rPr>
    </w:lvl>
    <w:lvl w:ilvl="6" w:tplc="2C0A0001" w:tentative="1">
      <w:start w:val="1"/>
      <w:numFmt w:val="bullet"/>
      <w:lvlText w:val=""/>
      <w:lvlJc w:val="left"/>
      <w:pPr>
        <w:ind w:left="5093" w:hanging="360"/>
      </w:pPr>
      <w:rPr>
        <w:rFonts w:ascii="Symbol" w:hAnsi="Symbol" w:hint="default"/>
      </w:rPr>
    </w:lvl>
    <w:lvl w:ilvl="7" w:tplc="2C0A0003" w:tentative="1">
      <w:start w:val="1"/>
      <w:numFmt w:val="bullet"/>
      <w:lvlText w:val="o"/>
      <w:lvlJc w:val="left"/>
      <w:pPr>
        <w:ind w:left="5813" w:hanging="360"/>
      </w:pPr>
      <w:rPr>
        <w:rFonts w:ascii="Courier New" w:hAnsi="Courier New" w:cs="Courier New" w:hint="default"/>
      </w:rPr>
    </w:lvl>
    <w:lvl w:ilvl="8" w:tplc="2C0A0005" w:tentative="1">
      <w:start w:val="1"/>
      <w:numFmt w:val="bullet"/>
      <w:lvlText w:val=""/>
      <w:lvlJc w:val="left"/>
      <w:pPr>
        <w:ind w:left="6533" w:hanging="360"/>
      </w:pPr>
      <w:rPr>
        <w:rFonts w:ascii="Wingdings" w:hAnsi="Wingdings" w:hint="default"/>
      </w:rPr>
    </w:lvl>
  </w:abstractNum>
  <w:abstractNum w:abstractNumId="61" w15:restartNumberingAfterBreak="0">
    <w:nsid w:val="558E7AD3"/>
    <w:multiLevelType w:val="multilevel"/>
    <w:tmpl w:val="D1ECEC90"/>
    <w:lvl w:ilvl="0">
      <w:start w:val="1"/>
      <w:numFmt w:val="decimal"/>
      <w:lvlText w:val="%1."/>
      <w:lvlJc w:val="left"/>
      <w:pPr>
        <w:ind w:left="360" w:hanging="360"/>
      </w:pPr>
      <w:rPr>
        <w:rFonts w:ascii="Arial Narrow" w:eastAsia="Times New Roman" w:hAnsi="Arial Narrow" w:cs="CourierNewPSMT" w:hint="default"/>
        <w:b/>
        <w:color w:val="000000"/>
        <w:sz w:val="28"/>
        <w:lang w:val="es-AR"/>
      </w:rPr>
    </w:lvl>
    <w:lvl w:ilvl="1">
      <w:start w:val="1"/>
      <w:numFmt w:val="decimal"/>
      <w:isLgl/>
      <w:lvlText w:val="%1.%2."/>
      <w:lvlJc w:val="left"/>
      <w:pPr>
        <w:ind w:left="1080" w:hanging="720"/>
      </w:pPr>
      <w:rPr>
        <w:rFonts w:ascii="Arial Narrow" w:hAnsi="Arial Narrow" w:cs="CourierNewPSMT" w:hint="default"/>
        <w:b/>
        <w:color w:val="000000"/>
        <w:sz w:val="28"/>
      </w:rPr>
    </w:lvl>
    <w:lvl w:ilvl="2">
      <w:start w:val="1"/>
      <w:numFmt w:val="decimal"/>
      <w:isLgl/>
      <w:lvlText w:val="%1.%2.%3."/>
      <w:lvlJc w:val="left"/>
      <w:pPr>
        <w:ind w:left="1080" w:hanging="720"/>
      </w:pPr>
      <w:rPr>
        <w:rFonts w:ascii="Arial Narrow" w:hAnsi="Arial Narrow" w:cs="CourierNewPSMT" w:hint="default"/>
        <w:b/>
        <w:color w:val="000000"/>
        <w:sz w:val="28"/>
      </w:rPr>
    </w:lvl>
    <w:lvl w:ilvl="3">
      <w:start w:val="1"/>
      <w:numFmt w:val="decimal"/>
      <w:isLgl/>
      <w:lvlText w:val="%1.%2.%3.%4."/>
      <w:lvlJc w:val="left"/>
      <w:pPr>
        <w:ind w:left="1440" w:hanging="1080"/>
      </w:pPr>
      <w:rPr>
        <w:rFonts w:ascii="Arial Narrow" w:hAnsi="Arial Narrow" w:cs="CourierNewPSMT" w:hint="default"/>
        <w:b/>
        <w:color w:val="000000"/>
        <w:sz w:val="28"/>
      </w:rPr>
    </w:lvl>
    <w:lvl w:ilvl="4">
      <w:start w:val="1"/>
      <w:numFmt w:val="decimal"/>
      <w:isLgl/>
      <w:lvlText w:val="%1.%2.%3.%4.%5."/>
      <w:lvlJc w:val="left"/>
      <w:pPr>
        <w:ind w:left="1800" w:hanging="1440"/>
      </w:pPr>
      <w:rPr>
        <w:rFonts w:ascii="Arial Narrow" w:hAnsi="Arial Narrow" w:cs="CourierNewPSMT" w:hint="default"/>
        <w:b/>
        <w:color w:val="000000"/>
        <w:sz w:val="28"/>
      </w:rPr>
    </w:lvl>
    <w:lvl w:ilvl="5">
      <w:start w:val="1"/>
      <w:numFmt w:val="decimal"/>
      <w:isLgl/>
      <w:lvlText w:val="%1.%2.%3.%4.%5.%6."/>
      <w:lvlJc w:val="left"/>
      <w:pPr>
        <w:ind w:left="1800" w:hanging="1440"/>
      </w:pPr>
      <w:rPr>
        <w:rFonts w:ascii="Arial Narrow" w:hAnsi="Arial Narrow" w:cs="CourierNewPSMT" w:hint="default"/>
        <w:b/>
        <w:color w:val="000000"/>
        <w:sz w:val="28"/>
      </w:rPr>
    </w:lvl>
    <w:lvl w:ilvl="6">
      <w:start w:val="1"/>
      <w:numFmt w:val="decimal"/>
      <w:isLgl/>
      <w:lvlText w:val="%1.%2.%3.%4.%5.%6.%7."/>
      <w:lvlJc w:val="left"/>
      <w:pPr>
        <w:ind w:left="2160" w:hanging="1800"/>
      </w:pPr>
      <w:rPr>
        <w:rFonts w:ascii="Arial Narrow" w:hAnsi="Arial Narrow" w:cs="CourierNewPSMT" w:hint="default"/>
        <w:b/>
        <w:color w:val="000000"/>
        <w:sz w:val="28"/>
      </w:rPr>
    </w:lvl>
    <w:lvl w:ilvl="7">
      <w:start w:val="1"/>
      <w:numFmt w:val="decimal"/>
      <w:isLgl/>
      <w:lvlText w:val="%1.%2.%3.%4.%5.%6.%7.%8."/>
      <w:lvlJc w:val="left"/>
      <w:pPr>
        <w:ind w:left="2520" w:hanging="2160"/>
      </w:pPr>
      <w:rPr>
        <w:rFonts w:ascii="Arial Narrow" w:hAnsi="Arial Narrow" w:cs="CourierNewPSMT" w:hint="default"/>
        <w:b/>
        <w:color w:val="000000"/>
        <w:sz w:val="28"/>
      </w:rPr>
    </w:lvl>
    <w:lvl w:ilvl="8">
      <w:start w:val="1"/>
      <w:numFmt w:val="decimal"/>
      <w:isLgl/>
      <w:lvlText w:val="%1.%2.%3.%4.%5.%6.%7.%8.%9."/>
      <w:lvlJc w:val="left"/>
      <w:pPr>
        <w:ind w:left="2520" w:hanging="2160"/>
      </w:pPr>
      <w:rPr>
        <w:rFonts w:ascii="Arial Narrow" w:hAnsi="Arial Narrow" w:cs="CourierNewPSMT" w:hint="default"/>
        <w:b/>
        <w:color w:val="000000"/>
        <w:sz w:val="28"/>
      </w:rPr>
    </w:lvl>
  </w:abstractNum>
  <w:abstractNum w:abstractNumId="62" w15:restartNumberingAfterBreak="0">
    <w:nsid w:val="566B1743"/>
    <w:multiLevelType w:val="hybridMultilevel"/>
    <w:tmpl w:val="4D6C7EC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3" w15:restartNumberingAfterBreak="0">
    <w:nsid w:val="57971432"/>
    <w:multiLevelType w:val="hybridMultilevel"/>
    <w:tmpl w:val="FDC053D6"/>
    <w:lvl w:ilvl="0" w:tplc="1E74A51E">
      <w:numFmt w:val="bullet"/>
      <w:lvlText w:val="-"/>
      <w:lvlJc w:val="left"/>
      <w:pPr>
        <w:ind w:left="720" w:hanging="360"/>
      </w:pPr>
      <w:rPr>
        <w:rFonts w:ascii="Arial Narrow" w:eastAsia="Times New Roman" w:hAnsi="Arial Narrow" w:cs="TimesNewRoman"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4" w15:restartNumberingAfterBreak="0">
    <w:nsid w:val="587A1267"/>
    <w:multiLevelType w:val="multilevel"/>
    <w:tmpl w:val="4352F934"/>
    <w:lvl w:ilvl="0">
      <w:start w:val="1"/>
      <w:numFmt w:val="bullet"/>
      <w:lvlText w:val=""/>
      <w:lvlJc w:val="left"/>
      <w:pPr>
        <w:ind w:left="360" w:hanging="360"/>
      </w:pPr>
      <w:rPr>
        <w:rFonts w:ascii="Symbol" w:hAnsi="Symbol" w:hint="default"/>
        <w:b/>
        <w:color w:val="000000"/>
        <w:sz w:val="28"/>
        <w:lang w:val="es-AR"/>
      </w:rPr>
    </w:lvl>
    <w:lvl w:ilvl="1">
      <w:start w:val="1"/>
      <w:numFmt w:val="decimal"/>
      <w:isLgl/>
      <w:lvlText w:val="%1.%2."/>
      <w:lvlJc w:val="left"/>
      <w:pPr>
        <w:ind w:left="1080" w:hanging="720"/>
      </w:pPr>
      <w:rPr>
        <w:rFonts w:ascii="Arial Narrow" w:hAnsi="Arial Narrow" w:cs="CourierNewPSMT" w:hint="default"/>
        <w:b/>
        <w:color w:val="000000"/>
        <w:sz w:val="28"/>
      </w:rPr>
    </w:lvl>
    <w:lvl w:ilvl="2">
      <w:start w:val="1"/>
      <w:numFmt w:val="decimal"/>
      <w:isLgl/>
      <w:lvlText w:val="%1.%2.%3."/>
      <w:lvlJc w:val="left"/>
      <w:pPr>
        <w:ind w:left="1080" w:hanging="720"/>
      </w:pPr>
      <w:rPr>
        <w:rFonts w:ascii="Arial Narrow" w:hAnsi="Arial Narrow" w:cs="CourierNewPSMT" w:hint="default"/>
        <w:b/>
        <w:color w:val="000000"/>
        <w:sz w:val="28"/>
      </w:rPr>
    </w:lvl>
    <w:lvl w:ilvl="3">
      <w:start w:val="1"/>
      <w:numFmt w:val="decimal"/>
      <w:isLgl/>
      <w:lvlText w:val="%1.%2.%3.%4."/>
      <w:lvlJc w:val="left"/>
      <w:pPr>
        <w:ind w:left="1440" w:hanging="1080"/>
      </w:pPr>
      <w:rPr>
        <w:rFonts w:ascii="Arial Narrow" w:hAnsi="Arial Narrow" w:cs="CourierNewPSMT" w:hint="default"/>
        <w:b/>
        <w:color w:val="000000"/>
        <w:sz w:val="28"/>
      </w:rPr>
    </w:lvl>
    <w:lvl w:ilvl="4">
      <w:start w:val="1"/>
      <w:numFmt w:val="decimal"/>
      <w:isLgl/>
      <w:lvlText w:val="%1.%2.%3.%4.%5."/>
      <w:lvlJc w:val="left"/>
      <w:pPr>
        <w:ind w:left="1800" w:hanging="1440"/>
      </w:pPr>
      <w:rPr>
        <w:rFonts w:ascii="Arial Narrow" w:hAnsi="Arial Narrow" w:cs="CourierNewPSMT" w:hint="default"/>
        <w:b/>
        <w:color w:val="000000"/>
        <w:sz w:val="28"/>
      </w:rPr>
    </w:lvl>
    <w:lvl w:ilvl="5">
      <w:start w:val="1"/>
      <w:numFmt w:val="decimal"/>
      <w:isLgl/>
      <w:lvlText w:val="%1.%2.%3.%4.%5.%6."/>
      <w:lvlJc w:val="left"/>
      <w:pPr>
        <w:ind w:left="1800" w:hanging="1440"/>
      </w:pPr>
      <w:rPr>
        <w:rFonts w:ascii="Arial Narrow" w:hAnsi="Arial Narrow" w:cs="CourierNewPSMT" w:hint="default"/>
        <w:b/>
        <w:color w:val="000000"/>
        <w:sz w:val="28"/>
      </w:rPr>
    </w:lvl>
    <w:lvl w:ilvl="6">
      <w:start w:val="1"/>
      <w:numFmt w:val="decimal"/>
      <w:isLgl/>
      <w:lvlText w:val="%1.%2.%3.%4.%5.%6.%7."/>
      <w:lvlJc w:val="left"/>
      <w:pPr>
        <w:ind w:left="2160" w:hanging="1800"/>
      </w:pPr>
      <w:rPr>
        <w:rFonts w:ascii="Arial Narrow" w:hAnsi="Arial Narrow" w:cs="CourierNewPSMT" w:hint="default"/>
        <w:b/>
        <w:color w:val="000000"/>
        <w:sz w:val="28"/>
      </w:rPr>
    </w:lvl>
    <w:lvl w:ilvl="7">
      <w:start w:val="1"/>
      <w:numFmt w:val="decimal"/>
      <w:isLgl/>
      <w:lvlText w:val="%1.%2.%3.%4.%5.%6.%7.%8."/>
      <w:lvlJc w:val="left"/>
      <w:pPr>
        <w:ind w:left="2520" w:hanging="2160"/>
      </w:pPr>
      <w:rPr>
        <w:rFonts w:ascii="Arial Narrow" w:hAnsi="Arial Narrow" w:cs="CourierNewPSMT" w:hint="default"/>
        <w:b/>
        <w:color w:val="000000"/>
        <w:sz w:val="28"/>
      </w:rPr>
    </w:lvl>
    <w:lvl w:ilvl="8">
      <w:start w:val="1"/>
      <w:numFmt w:val="decimal"/>
      <w:isLgl/>
      <w:lvlText w:val="%1.%2.%3.%4.%5.%6.%7.%8.%9."/>
      <w:lvlJc w:val="left"/>
      <w:pPr>
        <w:ind w:left="2520" w:hanging="2160"/>
      </w:pPr>
      <w:rPr>
        <w:rFonts w:ascii="Arial Narrow" w:hAnsi="Arial Narrow" w:cs="CourierNewPSMT" w:hint="default"/>
        <w:b/>
        <w:color w:val="000000"/>
        <w:sz w:val="28"/>
      </w:rPr>
    </w:lvl>
  </w:abstractNum>
  <w:abstractNum w:abstractNumId="65" w15:restartNumberingAfterBreak="0">
    <w:nsid w:val="58CE1546"/>
    <w:multiLevelType w:val="hybridMultilevel"/>
    <w:tmpl w:val="BED0D3C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6" w15:restartNumberingAfterBreak="0">
    <w:nsid w:val="5926538E"/>
    <w:multiLevelType w:val="hybridMultilevel"/>
    <w:tmpl w:val="79923A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98F1C60"/>
    <w:multiLevelType w:val="hybridMultilevel"/>
    <w:tmpl w:val="98EE5A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8" w15:restartNumberingAfterBreak="0">
    <w:nsid w:val="5AFA70AC"/>
    <w:multiLevelType w:val="hybridMultilevel"/>
    <w:tmpl w:val="95BE4196"/>
    <w:lvl w:ilvl="0" w:tplc="53F8E15E">
      <w:start w:val="1"/>
      <w:numFmt w:val="decimal"/>
      <w:lvlText w:val="%1."/>
      <w:lvlJc w:val="left"/>
      <w:pPr>
        <w:ind w:left="1065" w:hanging="705"/>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9" w15:restartNumberingAfterBreak="0">
    <w:nsid w:val="5C1445FA"/>
    <w:multiLevelType w:val="hybridMultilevel"/>
    <w:tmpl w:val="B9A0E86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0" w15:restartNumberingAfterBreak="0">
    <w:nsid w:val="5EE9596D"/>
    <w:multiLevelType w:val="multilevel"/>
    <w:tmpl w:val="D1ECEC90"/>
    <w:lvl w:ilvl="0">
      <w:start w:val="1"/>
      <w:numFmt w:val="decimal"/>
      <w:lvlText w:val="%1."/>
      <w:lvlJc w:val="left"/>
      <w:pPr>
        <w:ind w:left="360" w:hanging="360"/>
      </w:pPr>
      <w:rPr>
        <w:rFonts w:ascii="Arial Narrow" w:eastAsia="Times New Roman" w:hAnsi="Arial Narrow" w:cs="CourierNewPSMT" w:hint="default"/>
        <w:b/>
        <w:color w:val="000000"/>
        <w:sz w:val="28"/>
        <w:lang w:val="es-AR"/>
      </w:rPr>
    </w:lvl>
    <w:lvl w:ilvl="1">
      <w:start w:val="1"/>
      <w:numFmt w:val="decimal"/>
      <w:isLgl/>
      <w:lvlText w:val="%1.%2."/>
      <w:lvlJc w:val="left"/>
      <w:pPr>
        <w:ind w:left="1080" w:hanging="720"/>
      </w:pPr>
      <w:rPr>
        <w:rFonts w:ascii="Arial Narrow" w:hAnsi="Arial Narrow" w:cs="CourierNewPSMT" w:hint="default"/>
        <w:b/>
        <w:color w:val="000000"/>
        <w:sz w:val="28"/>
      </w:rPr>
    </w:lvl>
    <w:lvl w:ilvl="2">
      <w:start w:val="1"/>
      <w:numFmt w:val="decimal"/>
      <w:isLgl/>
      <w:lvlText w:val="%1.%2.%3."/>
      <w:lvlJc w:val="left"/>
      <w:pPr>
        <w:ind w:left="1080" w:hanging="720"/>
      </w:pPr>
      <w:rPr>
        <w:rFonts w:ascii="Arial Narrow" w:hAnsi="Arial Narrow" w:cs="CourierNewPSMT" w:hint="default"/>
        <w:b/>
        <w:color w:val="000000"/>
        <w:sz w:val="28"/>
      </w:rPr>
    </w:lvl>
    <w:lvl w:ilvl="3">
      <w:start w:val="1"/>
      <w:numFmt w:val="decimal"/>
      <w:isLgl/>
      <w:lvlText w:val="%1.%2.%3.%4."/>
      <w:lvlJc w:val="left"/>
      <w:pPr>
        <w:ind w:left="1440" w:hanging="1080"/>
      </w:pPr>
      <w:rPr>
        <w:rFonts w:ascii="Arial Narrow" w:hAnsi="Arial Narrow" w:cs="CourierNewPSMT" w:hint="default"/>
        <w:b/>
        <w:color w:val="000000"/>
        <w:sz w:val="28"/>
      </w:rPr>
    </w:lvl>
    <w:lvl w:ilvl="4">
      <w:start w:val="1"/>
      <w:numFmt w:val="decimal"/>
      <w:isLgl/>
      <w:lvlText w:val="%1.%2.%3.%4.%5."/>
      <w:lvlJc w:val="left"/>
      <w:pPr>
        <w:ind w:left="1800" w:hanging="1440"/>
      </w:pPr>
      <w:rPr>
        <w:rFonts w:ascii="Arial Narrow" w:hAnsi="Arial Narrow" w:cs="CourierNewPSMT" w:hint="default"/>
        <w:b/>
        <w:color w:val="000000"/>
        <w:sz w:val="28"/>
      </w:rPr>
    </w:lvl>
    <w:lvl w:ilvl="5">
      <w:start w:val="1"/>
      <w:numFmt w:val="decimal"/>
      <w:isLgl/>
      <w:lvlText w:val="%1.%2.%3.%4.%5.%6."/>
      <w:lvlJc w:val="left"/>
      <w:pPr>
        <w:ind w:left="1800" w:hanging="1440"/>
      </w:pPr>
      <w:rPr>
        <w:rFonts w:ascii="Arial Narrow" w:hAnsi="Arial Narrow" w:cs="CourierNewPSMT" w:hint="default"/>
        <w:b/>
        <w:color w:val="000000"/>
        <w:sz w:val="28"/>
      </w:rPr>
    </w:lvl>
    <w:lvl w:ilvl="6">
      <w:start w:val="1"/>
      <w:numFmt w:val="decimal"/>
      <w:isLgl/>
      <w:lvlText w:val="%1.%2.%3.%4.%5.%6.%7."/>
      <w:lvlJc w:val="left"/>
      <w:pPr>
        <w:ind w:left="2160" w:hanging="1800"/>
      </w:pPr>
      <w:rPr>
        <w:rFonts w:ascii="Arial Narrow" w:hAnsi="Arial Narrow" w:cs="CourierNewPSMT" w:hint="default"/>
        <w:b/>
        <w:color w:val="000000"/>
        <w:sz w:val="28"/>
      </w:rPr>
    </w:lvl>
    <w:lvl w:ilvl="7">
      <w:start w:val="1"/>
      <w:numFmt w:val="decimal"/>
      <w:isLgl/>
      <w:lvlText w:val="%1.%2.%3.%4.%5.%6.%7.%8."/>
      <w:lvlJc w:val="left"/>
      <w:pPr>
        <w:ind w:left="2520" w:hanging="2160"/>
      </w:pPr>
      <w:rPr>
        <w:rFonts w:ascii="Arial Narrow" w:hAnsi="Arial Narrow" w:cs="CourierNewPSMT" w:hint="default"/>
        <w:b/>
        <w:color w:val="000000"/>
        <w:sz w:val="28"/>
      </w:rPr>
    </w:lvl>
    <w:lvl w:ilvl="8">
      <w:start w:val="1"/>
      <w:numFmt w:val="decimal"/>
      <w:isLgl/>
      <w:lvlText w:val="%1.%2.%3.%4.%5.%6.%7.%8.%9."/>
      <w:lvlJc w:val="left"/>
      <w:pPr>
        <w:ind w:left="2520" w:hanging="2160"/>
      </w:pPr>
      <w:rPr>
        <w:rFonts w:ascii="Arial Narrow" w:hAnsi="Arial Narrow" w:cs="CourierNewPSMT" w:hint="default"/>
        <w:b/>
        <w:color w:val="000000"/>
        <w:sz w:val="28"/>
      </w:rPr>
    </w:lvl>
  </w:abstractNum>
  <w:abstractNum w:abstractNumId="71" w15:restartNumberingAfterBreak="0">
    <w:nsid w:val="5F2A073B"/>
    <w:multiLevelType w:val="hybridMultilevel"/>
    <w:tmpl w:val="1A68537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2" w15:restartNumberingAfterBreak="0">
    <w:nsid w:val="5F3532DC"/>
    <w:multiLevelType w:val="hybridMultilevel"/>
    <w:tmpl w:val="CA908F5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3" w15:restartNumberingAfterBreak="0">
    <w:nsid w:val="62C737ED"/>
    <w:multiLevelType w:val="hybridMultilevel"/>
    <w:tmpl w:val="9474A8A6"/>
    <w:lvl w:ilvl="0" w:tplc="2C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62EB2284"/>
    <w:multiLevelType w:val="multilevel"/>
    <w:tmpl w:val="C660E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4A60D88"/>
    <w:multiLevelType w:val="hybridMultilevel"/>
    <w:tmpl w:val="A4327AA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6" w15:restartNumberingAfterBreak="0">
    <w:nsid w:val="657F0EC0"/>
    <w:multiLevelType w:val="multilevel"/>
    <w:tmpl w:val="D1ECEC90"/>
    <w:lvl w:ilvl="0">
      <w:start w:val="1"/>
      <w:numFmt w:val="decimal"/>
      <w:lvlText w:val="%1."/>
      <w:lvlJc w:val="left"/>
      <w:pPr>
        <w:ind w:left="360" w:hanging="360"/>
      </w:pPr>
      <w:rPr>
        <w:rFonts w:ascii="Arial Narrow" w:eastAsia="Times New Roman" w:hAnsi="Arial Narrow" w:cs="CourierNewPSMT" w:hint="default"/>
        <w:b/>
        <w:color w:val="000000"/>
        <w:sz w:val="28"/>
        <w:lang w:val="es-AR"/>
      </w:rPr>
    </w:lvl>
    <w:lvl w:ilvl="1">
      <w:start w:val="1"/>
      <w:numFmt w:val="decimal"/>
      <w:isLgl/>
      <w:lvlText w:val="%1.%2."/>
      <w:lvlJc w:val="left"/>
      <w:pPr>
        <w:ind w:left="1080" w:hanging="720"/>
      </w:pPr>
      <w:rPr>
        <w:rFonts w:ascii="Arial Narrow" w:hAnsi="Arial Narrow" w:cs="CourierNewPSMT" w:hint="default"/>
        <w:b/>
        <w:color w:val="000000"/>
        <w:sz w:val="28"/>
      </w:rPr>
    </w:lvl>
    <w:lvl w:ilvl="2">
      <w:start w:val="1"/>
      <w:numFmt w:val="decimal"/>
      <w:isLgl/>
      <w:lvlText w:val="%1.%2.%3."/>
      <w:lvlJc w:val="left"/>
      <w:pPr>
        <w:ind w:left="1080" w:hanging="720"/>
      </w:pPr>
      <w:rPr>
        <w:rFonts w:ascii="Arial Narrow" w:hAnsi="Arial Narrow" w:cs="CourierNewPSMT" w:hint="default"/>
        <w:b/>
        <w:color w:val="000000"/>
        <w:sz w:val="28"/>
      </w:rPr>
    </w:lvl>
    <w:lvl w:ilvl="3">
      <w:start w:val="1"/>
      <w:numFmt w:val="decimal"/>
      <w:isLgl/>
      <w:lvlText w:val="%1.%2.%3.%4."/>
      <w:lvlJc w:val="left"/>
      <w:pPr>
        <w:ind w:left="1440" w:hanging="1080"/>
      </w:pPr>
      <w:rPr>
        <w:rFonts w:ascii="Arial Narrow" w:hAnsi="Arial Narrow" w:cs="CourierNewPSMT" w:hint="default"/>
        <w:b/>
        <w:color w:val="000000"/>
        <w:sz w:val="28"/>
      </w:rPr>
    </w:lvl>
    <w:lvl w:ilvl="4">
      <w:start w:val="1"/>
      <w:numFmt w:val="decimal"/>
      <w:isLgl/>
      <w:lvlText w:val="%1.%2.%3.%4.%5."/>
      <w:lvlJc w:val="left"/>
      <w:pPr>
        <w:ind w:left="1800" w:hanging="1440"/>
      </w:pPr>
      <w:rPr>
        <w:rFonts w:ascii="Arial Narrow" w:hAnsi="Arial Narrow" w:cs="CourierNewPSMT" w:hint="default"/>
        <w:b/>
        <w:color w:val="000000"/>
        <w:sz w:val="28"/>
      </w:rPr>
    </w:lvl>
    <w:lvl w:ilvl="5">
      <w:start w:val="1"/>
      <w:numFmt w:val="decimal"/>
      <w:isLgl/>
      <w:lvlText w:val="%1.%2.%3.%4.%5.%6."/>
      <w:lvlJc w:val="left"/>
      <w:pPr>
        <w:ind w:left="1800" w:hanging="1440"/>
      </w:pPr>
      <w:rPr>
        <w:rFonts w:ascii="Arial Narrow" w:hAnsi="Arial Narrow" w:cs="CourierNewPSMT" w:hint="default"/>
        <w:b/>
        <w:color w:val="000000"/>
        <w:sz w:val="28"/>
      </w:rPr>
    </w:lvl>
    <w:lvl w:ilvl="6">
      <w:start w:val="1"/>
      <w:numFmt w:val="decimal"/>
      <w:isLgl/>
      <w:lvlText w:val="%1.%2.%3.%4.%5.%6.%7."/>
      <w:lvlJc w:val="left"/>
      <w:pPr>
        <w:ind w:left="2160" w:hanging="1800"/>
      </w:pPr>
      <w:rPr>
        <w:rFonts w:ascii="Arial Narrow" w:hAnsi="Arial Narrow" w:cs="CourierNewPSMT" w:hint="default"/>
        <w:b/>
        <w:color w:val="000000"/>
        <w:sz w:val="28"/>
      </w:rPr>
    </w:lvl>
    <w:lvl w:ilvl="7">
      <w:start w:val="1"/>
      <w:numFmt w:val="decimal"/>
      <w:isLgl/>
      <w:lvlText w:val="%1.%2.%3.%4.%5.%6.%7.%8."/>
      <w:lvlJc w:val="left"/>
      <w:pPr>
        <w:ind w:left="2520" w:hanging="2160"/>
      </w:pPr>
      <w:rPr>
        <w:rFonts w:ascii="Arial Narrow" w:hAnsi="Arial Narrow" w:cs="CourierNewPSMT" w:hint="default"/>
        <w:b/>
        <w:color w:val="000000"/>
        <w:sz w:val="28"/>
      </w:rPr>
    </w:lvl>
    <w:lvl w:ilvl="8">
      <w:start w:val="1"/>
      <w:numFmt w:val="decimal"/>
      <w:isLgl/>
      <w:lvlText w:val="%1.%2.%3.%4.%5.%6.%7.%8.%9."/>
      <w:lvlJc w:val="left"/>
      <w:pPr>
        <w:ind w:left="2520" w:hanging="2160"/>
      </w:pPr>
      <w:rPr>
        <w:rFonts w:ascii="Arial Narrow" w:hAnsi="Arial Narrow" w:cs="CourierNewPSMT" w:hint="default"/>
        <w:b/>
        <w:color w:val="000000"/>
        <w:sz w:val="28"/>
      </w:rPr>
    </w:lvl>
  </w:abstractNum>
  <w:abstractNum w:abstractNumId="77" w15:restartNumberingAfterBreak="0">
    <w:nsid w:val="65A40065"/>
    <w:multiLevelType w:val="hybridMultilevel"/>
    <w:tmpl w:val="839C954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8" w15:restartNumberingAfterBreak="0">
    <w:nsid w:val="66B33CF3"/>
    <w:multiLevelType w:val="hybridMultilevel"/>
    <w:tmpl w:val="D062E73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9" w15:restartNumberingAfterBreak="0">
    <w:nsid w:val="66CD0E25"/>
    <w:multiLevelType w:val="hybridMultilevel"/>
    <w:tmpl w:val="C0D65A7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0" w15:restartNumberingAfterBreak="0">
    <w:nsid w:val="676905CB"/>
    <w:multiLevelType w:val="hybridMultilevel"/>
    <w:tmpl w:val="8C785858"/>
    <w:lvl w:ilvl="0" w:tplc="53F8E15E">
      <w:start w:val="1"/>
      <w:numFmt w:val="decimal"/>
      <w:lvlText w:val="%1."/>
      <w:lvlJc w:val="left"/>
      <w:pPr>
        <w:ind w:left="1065" w:hanging="705"/>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1" w15:restartNumberingAfterBreak="0">
    <w:nsid w:val="68BC36EE"/>
    <w:multiLevelType w:val="hybridMultilevel"/>
    <w:tmpl w:val="EB0A949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2" w15:restartNumberingAfterBreak="0">
    <w:nsid w:val="691D49AA"/>
    <w:multiLevelType w:val="multilevel"/>
    <w:tmpl w:val="D004CF8E"/>
    <w:lvl w:ilvl="0">
      <w:start w:val="1"/>
      <w:numFmt w:val="decimal"/>
      <w:lvlText w:val="%1."/>
      <w:lvlJc w:val="left"/>
      <w:pPr>
        <w:ind w:left="360" w:hanging="360"/>
      </w:pPr>
      <w:rPr>
        <w:rFonts w:hint="default"/>
        <w:b/>
        <w:color w:val="000000"/>
        <w:sz w:val="28"/>
        <w:lang w:val="es-AR"/>
      </w:rPr>
    </w:lvl>
    <w:lvl w:ilvl="1">
      <w:start w:val="1"/>
      <w:numFmt w:val="decimal"/>
      <w:isLgl/>
      <w:lvlText w:val="%1.%2."/>
      <w:lvlJc w:val="left"/>
      <w:pPr>
        <w:ind w:left="1080" w:hanging="720"/>
      </w:pPr>
      <w:rPr>
        <w:rFonts w:ascii="Arial Narrow" w:hAnsi="Arial Narrow" w:cs="CourierNewPSMT" w:hint="default"/>
        <w:b/>
        <w:color w:val="000000"/>
        <w:sz w:val="28"/>
      </w:rPr>
    </w:lvl>
    <w:lvl w:ilvl="2">
      <w:start w:val="1"/>
      <w:numFmt w:val="decimal"/>
      <w:isLgl/>
      <w:lvlText w:val="%1.%2.%3."/>
      <w:lvlJc w:val="left"/>
      <w:pPr>
        <w:ind w:left="1080" w:hanging="720"/>
      </w:pPr>
      <w:rPr>
        <w:rFonts w:ascii="Arial Narrow" w:hAnsi="Arial Narrow" w:cs="CourierNewPSMT" w:hint="default"/>
        <w:b/>
        <w:color w:val="000000"/>
        <w:sz w:val="28"/>
      </w:rPr>
    </w:lvl>
    <w:lvl w:ilvl="3">
      <w:start w:val="1"/>
      <w:numFmt w:val="decimal"/>
      <w:isLgl/>
      <w:lvlText w:val="%1.%2.%3.%4."/>
      <w:lvlJc w:val="left"/>
      <w:pPr>
        <w:ind w:left="1440" w:hanging="1080"/>
      </w:pPr>
      <w:rPr>
        <w:rFonts w:ascii="Arial Narrow" w:hAnsi="Arial Narrow" w:cs="CourierNewPSMT" w:hint="default"/>
        <w:b/>
        <w:color w:val="000000"/>
        <w:sz w:val="28"/>
      </w:rPr>
    </w:lvl>
    <w:lvl w:ilvl="4">
      <w:start w:val="1"/>
      <w:numFmt w:val="decimal"/>
      <w:isLgl/>
      <w:lvlText w:val="%1.%2.%3.%4.%5."/>
      <w:lvlJc w:val="left"/>
      <w:pPr>
        <w:ind w:left="1800" w:hanging="1440"/>
      </w:pPr>
      <w:rPr>
        <w:rFonts w:ascii="Arial Narrow" w:hAnsi="Arial Narrow" w:cs="CourierNewPSMT" w:hint="default"/>
        <w:b/>
        <w:color w:val="000000"/>
        <w:sz w:val="28"/>
      </w:rPr>
    </w:lvl>
    <w:lvl w:ilvl="5">
      <w:start w:val="1"/>
      <w:numFmt w:val="decimal"/>
      <w:isLgl/>
      <w:lvlText w:val="%1.%2.%3.%4.%5.%6."/>
      <w:lvlJc w:val="left"/>
      <w:pPr>
        <w:ind w:left="1800" w:hanging="1440"/>
      </w:pPr>
      <w:rPr>
        <w:rFonts w:ascii="Arial Narrow" w:hAnsi="Arial Narrow" w:cs="CourierNewPSMT" w:hint="default"/>
        <w:b/>
        <w:color w:val="000000"/>
        <w:sz w:val="28"/>
      </w:rPr>
    </w:lvl>
    <w:lvl w:ilvl="6">
      <w:start w:val="1"/>
      <w:numFmt w:val="decimal"/>
      <w:isLgl/>
      <w:lvlText w:val="%1.%2.%3.%4.%5.%6.%7."/>
      <w:lvlJc w:val="left"/>
      <w:pPr>
        <w:ind w:left="2160" w:hanging="1800"/>
      </w:pPr>
      <w:rPr>
        <w:rFonts w:ascii="Arial Narrow" w:hAnsi="Arial Narrow" w:cs="CourierNewPSMT" w:hint="default"/>
        <w:b/>
        <w:color w:val="000000"/>
        <w:sz w:val="28"/>
      </w:rPr>
    </w:lvl>
    <w:lvl w:ilvl="7">
      <w:start w:val="1"/>
      <w:numFmt w:val="decimal"/>
      <w:isLgl/>
      <w:lvlText w:val="%1.%2.%3.%4.%5.%6.%7.%8."/>
      <w:lvlJc w:val="left"/>
      <w:pPr>
        <w:ind w:left="2520" w:hanging="2160"/>
      </w:pPr>
      <w:rPr>
        <w:rFonts w:ascii="Arial Narrow" w:hAnsi="Arial Narrow" w:cs="CourierNewPSMT" w:hint="default"/>
        <w:b/>
        <w:color w:val="000000"/>
        <w:sz w:val="28"/>
      </w:rPr>
    </w:lvl>
    <w:lvl w:ilvl="8">
      <w:start w:val="1"/>
      <w:numFmt w:val="decimal"/>
      <w:isLgl/>
      <w:lvlText w:val="%1.%2.%3.%4.%5.%6.%7.%8.%9."/>
      <w:lvlJc w:val="left"/>
      <w:pPr>
        <w:ind w:left="2520" w:hanging="2160"/>
      </w:pPr>
      <w:rPr>
        <w:rFonts w:ascii="Arial Narrow" w:hAnsi="Arial Narrow" w:cs="CourierNewPSMT" w:hint="default"/>
        <w:b/>
        <w:color w:val="000000"/>
        <w:sz w:val="28"/>
      </w:rPr>
    </w:lvl>
  </w:abstractNum>
  <w:abstractNum w:abstractNumId="83" w15:restartNumberingAfterBreak="0">
    <w:nsid w:val="692578C6"/>
    <w:multiLevelType w:val="hybridMultilevel"/>
    <w:tmpl w:val="3F8A1A7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4" w15:restartNumberingAfterBreak="0">
    <w:nsid w:val="6D4364E3"/>
    <w:multiLevelType w:val="hybridMultilevel"/>
    <w:tmpl w:val="6632E52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5" w15:restartNumberingAfterBreak="0">
    <w:nsid w:val="71CA32B9"/>
    <w:multiLevelType w:val="hybridMultilevel"/>
    <w:tmpl w:val="41221A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2173535"/>
    <w:multiLevelType w:val="hybridMultilevel"/>
    <w:tmpl w:val="E806B2E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7" w15:restartNumberingAfterBreak="0">
    <w:nsid w:val="72265B5B"/>
    <w:multiLevelType w:val="multilevel"/>
    <w:tmpl w:val="D1ECEC90"/>
    <w:lvl w:ilvl="0">
      <w:start w:val="1"/>
      <w:numFmt w:val="decimal"/>
      <w:lvlText w:val="%1."/>
      <w:lvlJc w:val="left"/>
      <w:pPr>
        <w:ind w:left="360" w:hanging="360"/>
      </w:pPr>
      <w:rPr>
        <w:rFonts w:ascii="Arial Narrow" w:eastAsia="Times New Roman" w:hAnsi="Arial Narrow" w:cs="CourierNewPSMT" w:hint="default"/>
        <w:b/>
        <w:color w:val="000000"/>
        <w:sz w:val="28"/>
        <w:lang w:val="es-AR"/>
      </w:rPr>
    </w:lvl>
    <w:lvl w:ilvl="1">
      <w:start w:val="1"/>
      <w:numFmt w:val="decimal"/>
      <w:isLgl/>
      <w:lvlText w:val="%1.%2."/>
      <w:lvlJc w:val="left"/>
      <w:pPr>
        <w:ind w:left="1080" w:hanging="720"/>
      </w:pPr>
      <w:rPr>
        <w:rFonts w:ascii="Arial Narrow" w:hAnsi="Arial Narrow" w:cs="CourierNewPSMT" w:hint="default"/>
        <w:b/>
        <w:color w:val="000000"/>
        <w:sz w:val="28"/>
      </w:rPr>
    </w:lvl>
    <w:lvl w:ilvl="2">
      <w:start w:val="1"/>
      <w:numFmt w:val="decimal"/>
      <w:isLgl/>
      <w:lvlText w:val="%1.%2.%3."/>
      <w:lvlJc w:val="left"/>
      <w:pPr>
        <w:ind w:left="1080" w:hanging="720"/>
      </w:pPr>
      <w:rPr>
        <w:rFonts w:ascii="Arial Narrow" w:hAnsi="Arial Narrow" w:cs="CourierNewPSMT" w:hint="default"/>
        <w:b/>
        <w:color w:val="000000"/>
        <w:sz w:val="28"/>
      </w:rPr>
    </w:lvl>
    <w:lvl w:ilvl="3">
      <w:start w:val="1"/>
      <w:numFmt w:val="decimal"/>
      <w:isLgl/>
      <w:lvlText w:val="%1.%2.%3.%4."/>
      <w:lvlJc w:val="left"/>
      <w:pPr>
        <w:ind w:left="1440" w:hanging="1080"/>
      </w:pPr>
      <w:rPr>
        <w:rFonts w:ascii="Arial Narrow" w:hAnsi="Arial Narrow" w:cs="CourierNewPSMT" w:hint="default"/>
        <w:b/>
        <w:color w:val="000000"/>
        <w:sz w:val="28"/>
      </w:rPr>
    </w:lvl>
    <w:lvl w:ilvl="4">
      <w:start w:val="1"/>
      <w:numFmt w:val="decimal"/>
      <w:isLgl/>
      <w:lvlText w:val="%1.%2.%3.%4.%5."/>
      <w:lvlJc w:val="left"/>
      <w:pPr>
        <w:ind w:left="1800" w:hanging="1440"/>
      </w:pPr>
      <w:rPr>
        <w:rFonts w:ascii="Arial Narrow" w:hAnsi="Arial Narrow" w:cs="CourierNewPSMT" w:hint="default"/>
        <w:b/>
        <w:color w:val="000000"/>
        <w:sz w:val="28"/>
      </w:rPr>
    </w:lvl>
    <w:lvl w:ilvl="5">
      <w:start w:val="1"/>
      <w:numFmt w:val="decimal"/>
      <w:isLgl/>
      <w:lvlText w:val="%1.%2.%3.%4.%5.%6."/>
      <w:lvlJc w:val="left"/>
      <w:pPr>
        <w:ind w:left="1800" w:hanging="1440"/>
      </w:pPr>
      <w:rPr>
        <w:rFonts w:ascii="Arial Narrow" w:hAnsi="Arial Narrow" w:cs="CourierNewPSMT" w:hint="default"/>
        <w:b/>
        <w:color w:val="000000"/>
        <w:sz w:val="28"/>
      </w:rPr>
    </w:lvl>
    <w:lvl w:ilvl="6">
      <w:start w:val="1"/>
      <w:numFmt w:val="decimal"/>
      <w:isLgl/>
      <w:lvlText w:val="%1.%2.%3.%4.%5.%6.%7."/>
      <w:lvlJc w:val="left"/>
      <w:pPr>
        <w:ind w:left="2160" w:hanging="1800"/>
      </w:pPr>
      <w:rPr>
        <w:rFonts w:ascii="Arial Narrow" w:hAnsi="Arial Narrow" w:cs="CourierNewPSMT" w:hint="default"/>
        <w:b/>
        <w:color w:val="000000"/>
        <w:sz w:val="28"/>
      </w:rPr>
    </w:lvl>
    <w:lvl w:ilvl="7">
      <w:start w:val="1"/>
      <w:numFmt w:val="decimal"/>
      <w:isLgl/>
      <w:lvlText w:val="%1.%2.%3.%4.%5.%6.%7.%8."/>
      <w:lvlJc w:val="left"/>
      <w:pPr>
        <w:ind w:left="2520" w:hanging="2160"/>
      </w:pPr>
      <w:rPr>
        <w:rFonts w:ascii="Arial Narrow" w:hAnsi="Arial Narrow" w:cs="CourierNewPSMT" w:hint="default"/>
        <w:b/>
        <w:color w:val="000000"/>
        <w:sz w:val="28"/>
      </w:rPr>
    </w:lvl>
    <w:lvl w:ilvl="8">
      <w:start w:val="1"/>
      <w:numFmt w:val="decimal"/>
      <w:isLgl/>
      <w:lvlText w:val="%1.%2.%3.%4.%5.%6.%7.%8.%9."/>
      <w:lvlJc w:val="left"/>
      <w:pPr>
        <w:ind w:left="2520" w:hanging="2160"/>
      </w:pPr>
      <w:rPr>
        <w:rFonts w:ascii="Arial Narrow" w:hAnsi="Arial Narrow" w:cs="CourierNewPSMT" w:hint="default"/>
        <w:b/>
        <w:color w:val="000000"/>
        <w:sz w:val="28"/>
      </w:rPr>
    </w:lvl>
  </w:abstractNum>
  <w:abstractNum w:abstractNumId="88" w15:restartNumberingAfterBreak="0">
    <w:nsid w:val="72CD7977"/>
    <w:multiLevelType w:val="hybridMultilevel"/>
    <w:tmpl w:val="206C117A"/>
    <w:lvl w:ilvl="0" w:tplc="FFFFFFFF">
      <w:start w:val="1"/>
      <w:numFmt w:val="bullet"/>
      <w:lvlText w:val=""/>
      <w:lvlJc w:val="left"/>
      <w:pPr>
        <w:ind w:left="720" w:hanging="360"/>
      </w:pPr>
      <w:rPr>
        <w:rFonts w:ascii="Symbol" w:hAnsi="Symbol" w:hint="default"/>
      </w:rPr>
    </w:lvl>
    <w:lvl w:ilvl="1" w:tplc="2C0A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9" w15:restartNumberingAfterBreak="0">
    <w:nsid w:val="73BE13DB"/>
    <w:multiLevelType w:val="hybridMultilevel"/>
    <w:tmpl w:val="DE34281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0" w15:restartNumberingAfterBreak="0">
    <w:nsid w:val="75F757D4"/>
    <w:multiLevelType w:val="hybridMultilevel"/>
    <w:tmpl w:val="6EECB5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1" w15:restartNumberingAfterBreak="0">
    <w:nsid w:val="76F02EC7"/>
    <w:multiLevelType w:val="hybridMultilevel"/>
    <w:tmpl w:val="56847D0A"/>
    <w:lvl w:ilvl="0" w:tplc="53F8E15E">
      <w:start w:val="1"/>
      <w:numFmt w:val="decimal"/>
      <w:lvlText w:val="%1."/>
      <w:lvlJc w:val="left"/>
      <w:pPr>
        <w:ind w:left="1065" w:hanging="705"/>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2" w15:restartNumberingAfterBreak="0">
    <w:nsid w:val="771813B5"/>
    <w:multiLevelType w:val="hybridMultilevel"/>
    <w:tmpl w:val="5134D160"/>
    <w:lvl w:ilvl="0" w:tplc="2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3" w15:restartNumberingAfterBreak="0">
    <w:nsid w:val="777A654D"/>
    <w:multiLevelType w:val="hybridMultilevel"/>
    <w:tmpl w:val="FEF0DCC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4" w15:restartNumberingAfterBreak="0">
    <w:nsid w:val="77A7178E"/>
    <w:multiLevelType w:val="hybridMultilevel"/>
    <w:tmpl w:val="A5CE4F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5" w15:restartNumberingAfterBreak="0">
    <w:nsid w:val="77BB0DA3"/>
    <w:multiLevelType w:val="hybridMultilevel"/>
    <w:tmpl w:val="ACC20A8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6" w15:restartNumberingAfterBreak="0">
    <w:nsid w:val="77BF3E01"/>
    <w:multiLevelType w:val="hybridMultilevel"/>
    <w:tmpl w:val="F51019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78E708CD"/>
    <w:multiLevelType w:val="hybridMultilevel"/>
    <w:tmpl w:val="9B7C682C"/>
    <w:lvl w:ilvl="0" w:tplc="2C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8" w15:restartNumberingAfterBreak="0">
    <w:nsid w:val="7AD87CCE"/>
    <w:multiLevelType w:val="hybridMultilevel"/>
    <w:tmpl w:val="658298E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9" w15:restartNumberingAfterBreak="0">
    <w:nsid w:val="7C7D18D3"/>
    <w:multiLevelType w:val="hybridMultilevel"/>
    <w:tmpl w:val="3864CF6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76"/>
  </w:num>
  <w:num w:numId="2">
    <w:abstractNumId w:val="33"/>
  </w:num>
  <w:num w:numId="3">
    <w:abstractNumId w:val="39"/>
  </w:num>
  <w:num w:numId="4">
    <w:abstractNumId w:val="18"/>
  </w:num>
  <w:num w:numId="5">
    <w:abstractNumId w:val="78"/>
  </w:num>
  <w:num w:numId="6">
    <w:abstractNumId w:val="45"/>
  </w:num>
  <w:num w:numId="7">
    <w:abstractNumId w:val="92"/>
  </w:num>
  <w:num w:numId="8">
    <w:abstractNumId w:val="29"/>
  </w:num>
  <w:num w:numId="9">
    <w:abstractNumId w:val="8"/>
  </w:num>
  <w:num w:numId="10">
    <w:abstractNumId w:val="25"/>
  </w:num>
  <w:num w:numId="11">
    <w:abstractNumId w:val="95"/>
  </w:num>
  <w:num w:numId="12">
    <w:abstractNumId w:val="80"/>
  </w:num>
  <w:num w:numId="13">
    <w:abstractNumId w:val="24"/>
  </w:num>
  <w:num w:numId="14">
    <w:abstractNumId w:val="68"/>
  </w:num>
  <w:num w:numId="15">
    <w:abstractNumId w:val="17"/>
  </w:num>
  <w:num w:numId="16">
    <w:abstractNumId w:val="16"/>
  </w:num>
  <w:num w:numId="17">
    <w:abstractNumId w:val="41"/>
  </w:num>
  <w:num w:numId="18">
    <w:abstractNumId w:val="47"/>
  </w:num>
  <w:num w:numId="19">
    <w:abstractNumId w:val="58"/>
  </w:num>
  <w:num w:numId="20">
    <w:abstractNumId w:val="91"/>
  </w:num>
  <w:num w:numId="21">
    <w:abstractNumId w:val="2"/>
  </w:num>
  <w:num w:numId="22">
    <w:abstractNumId w:val="56"/>
  </w:num>
  <w:num w:numId="23">
    <w:abstractNumId w:val="36"/>
  </w:num>
  <w:num w:numId="24">
    <w:abstractNumId w:val="86"/>
  </w:num>
  <w:num w:numId="25">
    <w:abstractNumId w:val="88"/>
  </w:num>
  <w:num w:numId="26">
    <w:abstractNumId w:val="84"/>
  </w:num>
  <w:num w:numId="27">
    <w:abstractNumId w:val="94"/>
  </w:num>
  <w:num w:numId="28">
    <w:abstractNumId w:val="99"/>
  </w:num>
  <w:num w:numId="29">
    <w:abstractNumId w:val="65"/>
  </w:num>
  <w:num w:numId="30">
    <w:abstractNumId w:val="98"/>
  </w:num>
  <w:num w:numId="31">
    <w:abstractNumId w:val="27"/>
  </w:num>
  <w:num w:numId="32">
    <w:abstractNumId w:val="13"/>
  </w:num>
  <w:num w:numId="33">
    <w:abstractNumId w:val="11"/>
  </w:num>
  <w:num w:numId="34">
    <w:abstractNumId w:val="70"/>
  </w:num>
  <w:num w:numId="35">
    <w:abstractNumId w:val="30"/>
  </w:num>
  <w:num w:numId="36">
    <w:abstractNumId w:val="7"/>
  </w:num>
  <w:num w:numId="37">
    <w:abstractNumId w:val="61"/>
  </w:num>
  <w:num w:numId="38">
    <w:abstractNumId w:val="6"/>
  </w:num>
  <w:num w:numId="39">
    <w:abstractNumId w:val="34"/>
  </w:num>
  <w:num w:numId="40">
    <w:abstractNumId w:val="69"/>
  </w:num>
  <w:num w:numId="41">
    <w:abstractNumId w:val="81"/>
  </w:num>
  <w:num w:numId="42">
    <w:abstractNumId w:val="20"/>
  </w:num>
  <w:num w:numId="43">
    <w:abstractNumId w:val="48"/>
  </w:num>
  <w:num w:numId="44">
    <w:abstractNumId w:val="5"/>
  </w:num>
  <w:num w:numId="45">
    <w:abstractNumId w:val="63"/>
  </w:num>
  <w:num w:numId="46">
    <w:abstractNumId w:val="42"/>
  </w:num>
  <w:num w:numId="47">
    <w:abstractNumId w:val="83"/>
  </w:num>
  <w:num w:numId="48">
    <w:abstractNumId w:val="35"/>
  </w:num>
  <w:num w:numId="49">
    <w:abstractNumId w:val="57"/>
  </w:num>
  <w:num w:numId="50">
    <w:abstractNumId w:val="19"/>
  </w:num>
  <w:num w:numId="51">
    <w:abstractNumId w:val="90"/>
  </w:num>
  <w:num w:numId="52">
    <w:abstractNumId w:val="55"/>
  </w:num>
  <w:num w:numId="53">
    <w:abstractNumId w:val="46"/>
  </w:num>
  <w:num w:numId="54">
    <w:abstractNumId w:val="44"/>
  </w:num>
  <w:num w:numId="55">
    <w:abstractNumId w:val="22"/>
  </w:num>
  <w:num w:numId="56">
    <w:abstractNumId w:val="96"/>
  </w:num>
  <w:num w:numId="57">
    <w:abstractNumId w:val="85"/>
  </w:num>
  <w:num w:numId="58">
    <w:abstractNumId w:val="66"/>
  </w:num>
  <w:num w:numId="59">
    <w:abstractNumId w:val="21"/>
  </w:num>
  <w:num w:numId="60">
    <w:abstractNumId w:val="79"/>
  </w:num>
  <w:num w:numId="61">
    <w:abstractNumId w:val="72"/>
  </w:num>
  <w:num w:numId="62">
    <w:abstractNumId w:val="71"/>
  </w:num>
  <w:num w:numId="63">
    <w:abstractNumId w:val="89"/>
  </w:num>
  <w:num w:numId="64">
    <w:abstractNumId w:val="74"/>
  </w:num>
  <w:num w:numId="65">
    <w:abstractNumId w:val="9"/>
  </w:num>
  <w:num w:numId="66">
    <w:abstractNumId w:val="52"/>
  </w:num>
  <w:num w:numId="67">
    <w:abstractNumId w:val="38"/>
  </w:num>
  <w:num w:numId="68">
    <w:abstractNumId w:val="59"/>
  </w:num>
  <w:num w:numId="69">
    <w:abstractNumId w:val="54"/>
  </w:num>
  <w:num w:numId="70">
    <w:abstractNumId w:val="43"/>
  </w:num>
  <w:num w:numId="71">
    <w:abstractNumId w:val="62"/>
  </w:num>
  <w:num w:numId="72">
    <w:abstractNumId w:val="4"/>
  </w:num>
  <w:num w:numId="73">
    <w:abstractNumId w:val="60"/>
  </w:num>
  <w:num w:numId="74">
    <w:abstractNumId w:val="87"/>
  </w:num>
  <w:num w:numId="75">
    <w:abstractNumId w:val="28"/>
  </w:num>
  <w:num w:numId="76">
    <w:abstractNumId w:val="49"/>
  </w:num>
  <w:num w:numId="77">
    <w:abstractNumId w:val="51"/>
  </w:num>
  <w:num w:numId="78">
    <w:abstractNumId w:val="53"/>
  </w:num>
  <w:num w:numId="79">
    <w:abstractNumId w:val="31"/>
  </w:num>
  <w:num w:numId="80">
    <w:abstractNumId w:val="10"/>
  </w:num>
  <w:num w:numId="81">
    <w:abstractNumId w:val="0"/>
  </w:num>
  <w:num w:numId="82">
    <w:abstractNumId w:val="12"/>
  </w:num>
  <w:num w:numId="83">
    <w:abstractNumId w:val="40"/>
  </w:num>
  <w:num w:numId="84">
    <w:abstractNumId w:val="97"/>
  </w:num>
  <w:num w:numId="85">
    <w:abstractNumId w:val="1"/>
  </w:num>
  <w:num w:numId="86">
    <w:abstractNumId w:val="67"/>
  </w:num>
  <w:num w:numId="87">
    <w:abstractNumId w:val="93"/>
  </w:num>
  <w:num w:numId="88">
    <w:abstractNumId w:val="77"/>
  </w:num>
  <w:num w:numId="89">
    <w:abstractNumId w:val="73"/>
  </w:num>
  <w:num w:numId="90">
    <w:abstractNumId w:val="75"/>
  </w:num>
  <w:num w:numId="91">
    <w:abstractNumId w:val="3"/>
  </w:num>
  <w:num w:numId="92">
    <w:abstractNumId w:val="26"/>
  </w:num>
  <w:num w:numId="93">
    <w:abstractNumId w:val="15"/>
  </w:num>
  <w:num w:numId="94">
    <w:abstractNumId w:val="82"/>
  </w:num>
  <w:num w:numId="95">
    <w:abstractNumId w:val="32"/>
  </w:num>
  <w:num w:numId="96">
    <w:abstractNumId w:val="23"/>
  </w:num>
  <w:num w:numId="97">
    <w:abstractNumId w:val="37"/>
  </w:num>
  <w:num w:numId="98">
    <w:abstractNumId w:val="14"/>
  </w:num>
  <w:num w:numId="99">
    <w:abstractNumId w:val="50"/>
  </w:num>
  <w:num w:numId="100">
    <w:abstractNumId w:val="64"/>
  </w:num>
  <w:numIdMacAtCleanup w:val="10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rnesto del Puerto">
    <w15:presenceInfo w15:providerId="Windows Live" w15:userId="c0c7bcb72a482a1f"/>
  </w15:person>
  <w15:person w15:author="Usuario">
    <w15:presenceInfo w15:providerId="None" w15:userId="Usuari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2"/>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ocumentProtection w:edit="trackedChanges" w:enforcement="0"/>
  <w:defaultTabStop w:val="708"/>
  <w:hyphenationZone w:val="425"/>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320C"/>
    <w:rsid w:val="000005DE"/>
    <w:rsid w:val="000005E9"/>
    <w:rsid w:val="000006EE"/>
    <w:rsid w:val="0000089C"/>
    <w:rsid w:val="0000091A"/>
    <w:rsid w:val="00000AAA"/>
    <w:rsid w:val="00000B8B"/>
    <w:rsid w:val="00000BD1"/>
    <w:rsid w:val="00000D10"/>
    <w:rsid w:val="00000D27"/>
    <w:rsid w:val="00000D37"/>
    <w:rsid w:val="00000D46"/>
    <w:rsid w:val="00000ED4"/>
    <w:rsid w:val="00000F26"/>
    <w:rsid w:val="0000105D"/>
    <w:rsid w:val="000012DC"/>
    <w:rsid w:val="000012EA"/>
    <w:rsid w:val="000013B9"/>
    <w:rsid w:val="00001441"/>
    <w:rsid w:val="00001D34"/>
    <w:rsid w:val="000020A0"/>
    <w:rsid w:val="0000260F"/>
    <w:rsid w:val="00002649"/>
    <w:rsid w:val="00002781"/>
    <w:rsid w:val="00002BB7"/>
    <w:rsid w:val="0000326E"/>
    <w:rsid w:val="00003333"/>
    <w:rsid w:val="000033ED"/>
    <w:rsid w:val="000034DC"/>
    <w:rsid w:val="00003769"/>
    <w:rsid w:val="00003836"/>
    <w:rsid w:val="000039CB"/>
    <w:rsid w:val="00003AA2"/>
    <w:rsid w:val="00003B1A"/>
    <w:rsid w:val="00003BFE"/>
    <w:rsid w:val="00003C30"/>
    <w:rsid w:val="0000432D"/>
    <w:rsid w:val="00004372"/>
    <w:rsid w:val="00004397"/>
    <w:rsid w:val="000043B5"/>
    <w:rsid w:val="00004435"/>
    <w:rsid w:val="000046FE"/>
    <w:rsid w:val="00004B81"/>
    <w:rsid w:val="00004E8A"/>
    <w:rsid w:val="0000574C"/>
    <w:rsid w:val="00005ADA"/>
    <w:rsid w:val="00005EA6"/>
    <w:rsid w:val="00005F67"/>
    <w:rsid w:val="00006262"/>
    <w:rsid w:val="000062CE"/>
    <w:rsid w:val="00006485"/>
    <w:rsid w:val="000064E5"/>
    <w:rsid w:val="000068A1"/>
    <w:rsid w:val="000069B3"/>
    <w:rsid w:val="00006A45"/>
    <w:rsid w:val="00006B61"/>
    <w:rsid w:val="00006D28"/>
    <w:rsid w:val="00006DEC"/>
    <w:rsid w:val="00006FDC"/>
    <w:rsid w:val="00007047"/>
    <w:rsid w:val="0000704C"/>
    <w:rsid w:val="000071D3"/>
    <w:rsid w:val="00007210"/>
    <w:rsid w:val="00007619"/>
    <w:rsid w:val="00007A39"/>
    <w:rsid w:val="00007B29"/>
    <w:rsid w:val="00007DC7"/>
    <w:rsid w:val="00007EED"/>
    <w:rsid w:val="000101B6"/>
    <w:rsid w:val="00010612"/>
    <w:rsid w:val="000106E1"/>
    <w:rsid w:val="0001075B"/>
    <w:rsid w:val="00010AB5"/>
    <w:rsid w:val="00010AFF"/>
    <w:rsid w:val="00010B06"/>
    <w:rsid w:val="00010C3D"/>
    <w:rsid w:val="0001168E"/>
    <w:rsid w:val="00011C96"/>
    <w:rsid w:val="00011D13"/>
    <w:rsid w:val="00011D83"/>
    <w:rsid w:val="00011F24"/>
    <w:rsid w:val="00011FC1"/>
    <w:rsid w:val="00012040"/>
    <w:rsid w:val="00012451"/>
    <w:rsid w:val="000127D8"/>
    <w:rsid w:val="000127E4"/>
    <w:rsid w:val="00012AD6"/>
    <w:rsid w:val="00012BA8"/>
    <w:rsid w:val="00012D89"/>
    <w:rsid w:val="00012E3E"/>
    <w:rsid w:val="00012F33"/>
    <w:rsid w:val="000132A2"/>
    <w:rsid w:val="000133C2"/>
    <w:rsid w:val="00013732"/>
    <w:rsid w:val="00013798"/>
    <w:rsid w:val="00013B92"/>
    <w:rsid w:val="00013CA4"/>
    <w:rsid w:val="00013DA4"/>
    <w:rsid w:val="000143AF"/>
    <w:rsid w:val="0001462E"/>
    <w:rsid w:val="00014652"/>
    <w:rsid w:val="0001470F"/>
    <w:rsid w:val="00014BC5"/>
    <w:rsid w:val="00014F92"/>
    <w:rsid w:val="00015053"/>
    <w:rsid w:val="00015111"/>
    <w:rsid w:val="00015190"/>
    <w:rsid w:val="000155E6"/>
    <w:rsid w:val="00015618"/>
    <w:rsid w:val="00015BD4"/>
    <w:rsid w:val="00015E17"/>
    <w:rsid w:val="00015ED3"/>
    <w:rsid w:val="000161D7"/>
    <w:rsid w:val="000163CB"/>
    <w:rsid w:val="00016AF8"/>
    <w:rsid w:val="00016B00"/>
    <w:rsid w:val="00016B1E"/>
    <w:rsid w:val="00016BC4"/>
    <w:rsid w:val="00016CF1"/>
    <w:rsid w:val="00016F07"/>
    <w:rsid w:val="0001774D"/>
    <w:rsid w:val="00017B85"/>
    <w:rsid w:val="00017BFF"/>
    <w:rsid w:val="00017DCF"/>
    <w:rsid w:val="000201C5"/>
    <w:rsid w:val="000201DF"/>
    <w:rsid w:val="000202D9"/>
    <w:rsid w:val="000205FF"/>
    <w:rsid w:val="000208F3"/>
    <w:rsid w:val="00020BE3"/>
    <w:rsid w:val="00020CD0"/>
    <w:rsid w:val="00020D15"/>
    <w:rsid w:val="0002118E"/>
    <w:rsid w:val="0002136D"/>
    <w:rsid w:val="000216BD"/>
    <w:rsid w:val="000217E6"/>
    <w:rsid w:val="00021B3C"/>
    <w:rsid w:val="00021D63"/>
    <w:rsid w:val="00021F25"/>
    <w:rsid w:val="00022045"/>
    <w:rsid w:val="000231CB"/>
    <w:rsid w:val="0002335B"/>
    <w:rsid w:val="0002399B"/>
    <w:rsid w:val="00023B9B"/>
    <w:rsid w:val="0002406B"/>
    <w:rsid w:val="000241DD"/>
    <w:rsid w:val="000243BF"/>
    <w:rsid w:val="0002453D"/>
    <w:rsid w:val="00024624"/>
    <w:rsid w:val="00024841"/>
    <w:rsid w:val="00024AD2"/>
    <w:rsid w:val="00024B4D"/>
    <w:rsid w:val="00024BD6"/>
    <w:rsid w:val="00024CFD"/>
    <w:rsid w:val="00024EFC"/>
    <w:rsid w:val="0002504D"/>
    <w:rsid w:val="00025363"/>
    <w:rsid w:val="000253BB"/>
    <w:rsid w:val="00025438"/>
    <w:rsid w:val="0002545A"/>
    <w:rsid w:val="00025BA6"/>
    <w:rsid w:val="000261C0"/>
    <w:rsid w:val="00026343"/>
    <w:rsid w:val="000263C2"/>
    <w:rsid w:val="000263DB"/>
    <w:rsid w:val="00026950"/>
    <w:rsid w:val="00026B94"/>
    <w:rsid w:val="00026EFD"/>
    <w:rsid w:val="00027122"/>
    <w:rsid w:val="0002715A"/>
    <w:rsid w:val="0002730B"/>
    <w:rsid w:val="0002733D"/>
    <w:rsid w:val="0002753F"/>
    <w:rsid w:val="00027569"/>
    <w:rsid w:val="00027716"/>
    <w:rsid w:val="000277F8"/>
    <w:rsid w:val="000277FE"/>
    <w:rsid w:val="00027A80"/>
    <w:rsid w:val="00027C67"/>
    <w:rsid w:val="00027CDA"/>
    <w:rsid w:val="00027EFF"/>
    <w:rsid w:val="0003016B"/>
    <w:rsid w:val="0003086B"/>
    <w:rsid w:val="00030A5B"/>
    <w:rsid w:val="00030FE8"/>
    <w:rsid w:val="0003132D"/>
    <w:rsid w:val="0003132F"/>
    <w:rsid w:val="000313DB"/>
    <w:rsid w:val="0003161B"/>
    <w:rsid w:val="0003164E"/>
    <w:rsid w:val="0003165E"/>
    <w:rsid w:val="0003190F"/>
    <w:rsid w:val="000319E9"/>
    <w:rsid w:val="00031BB3"/>
    <w:rsid w:val="00031C38"/>
    <w:rsid w:val="00031C75"/>
    <w:rsid w:val="00031E21"/>
    <w:rsid w:val="0003257B"/>
    <w:rsid w:val="000327C7"/>
    <w:rsid w:val="0003292D"/>
    <w:rsid w:val="00032951"/>
    <w:rsid w:val="000329F9"/>
    <w:rsid w:val="00032B48"/>
    <w:rsid w:val="00032B7C"/>
    <w:rsid w:val="00032D59"/>
    <w:rsid w:val="00032F49"/>
    <w:rsid w:val="00032FC1"/>
    <w:rsid w:val="000332B0"/>
    <w:rsid w:val="000335EE"/>
    <w:rsid w:val="00033AA4"/>
    <w:rsid w:val="00033C76"/>
    <w:rsid w:val="00033D80"/>
    <w:rsid w:val="00033DDD"/>
    <w:rsid w:val="00034157"/>
    <w:rsid w:val="00034167"/>
    <w:rsid w:val="0003449A"/>
    <w:rsid w:val="0003458F"/>
    <w:rsid w:val="000345A1"/>
    <w:rsid w:val="0003463B"/>
    <w:rsid w:val="00034672"/>
    <w:rsid w:val="0003483E"/>
    <w:rsid w:val="00034918"/>
    <w:rsid w:val="00034A67"/>
    <w:rsid w:val="00034AA8"/>
    <w:rsid w:val="00034F2C"/>
    <w:rsid w:val="00034FF2"/>
    <w:rsid w:val="00035031"/>
    <w:rsid w:val="00035108"/>
    <w:rsid w:val="00035422"/>
    <w:rsid w:val="0003560B"/>
    <w:rsid w:val="00035A99"/>
    <w:rsid w:val="00035B4F"/>
    <w:rsid w:val="00035B87"/>
    <w:rsid w:val="00035C0A"/>
    <w:rsid w:val="00035F75"/>
    <w:rsid w:val="000361AF"/>
    <w:rsid w:val="00036212"/>
    <w:rsid w:val="00036483"/>
    <w:rsid w:val="00036607"/>
    <w:rsid w:val="000368DC"/>
    <w:rsid w:val="00036A03"/>
    <w:rsid w:val="00036B29"/>
    <w:rsid w:val="00036C06"/>
    <w:rsid w:val="00036CF8"/>
    <w:rsid w:val="00036E58"/>
    <w:rsid w:val="000371BE"/>
    <w:rsid w:val="00037267"/>
    <w:rsid w:val="0003729C"/>
    <w:rsid w:val="000373BD"/>
    <w:rsid w:val="00037406"/>
    <w:rsid w:val="0003788D"/>
    <w:rsid w:val="00037902"/>
    <w:rsid w:val="000379E9"/>
    <w:rsid w:val="00037B0A"/>
    <w:rsid w:val="00037CA3"/>
    <w:rsid w:val="00037DBC"/>
    <w:rsid w:val="00037F82"/>
    <w:rsid w:val="00037F8D"/>
    <w:rsid w:val="00037FAF"/>
    <w:rsid w:val="00040838"/>
    <w:rsid w:val="00040906"/>
    <w:rsid w:val="00040A6B"/>
    <w:rsid w:val="00040AC8"/>
    <w:rsid w:val="00040B35"/>
    <w:rsid w:val="000413A3"/>
    <w:rsid w:val="00041DF3"/>
    <w:rsid w:val="0004223E"/>
    <w:rsid w:val="00042383"/>
    <w:rsid w:val="000425CD"/>
    <w:rsid w:val="000426E6"/>
    <w:rsid w:val="00042851"/>
    <w:rsid w:val="00042981"/>
    <w:rsid w:val="00042D0E"/>
    <w:rsid w:val="00042E15"/>
    <w:rsid w:val="0004312D"/>
    <w:rsid w:val="00043393"/>
    <w:rsid w:val="0004339C"/>
    <w:rsid w:val="00043848"/>
    <w:rsid w:val="00043A5F"/>
    <w:rsid w:val="00043B50"/>
    <w:rsid w:val="00043D05"/>
    <w:rsid w:val="00043D60"/>
    <w:rsid w:val="00044135"/>
    <w:rsid w:val="000442A5"/>
    <w:rsid w:val="000442CE"/>
    <w:rsid w:val="0004449A"/>
    <w:rsid w:val="000445A4"/>
    <w:rsid w:val="000445FF"/>
    <w:rsid w:val="00044804"/>
    <w:rsid w:val="0004497A"/>
    <w:rsid w:val="00044B42"/>
    <w:rsid w:val="00044BB1"/>
    <w:rsid w:val="00044FB3"/>
    <w:rsid w:val="0004515A"/>
    <w:rsid w:val="0004549B"/>
    <w:rsid w:val="00045836"/>
    <w:rsid w:val="00045CB4"/>
    <w:rsid w:val="00045DEB"/>
    <w:rsid w:val="00046251"/>
    <w:rsid w:val="0004637E"/>
    <w:rsid w:val="0004639F"/>
    <w:rsid w:val="0004647B"/>
    <w:rsid w:val="000464D5"/>
    <w:rsid w:val="0004685A"/>
    <w:rsid w:val="000468A6"/>
    <w:rsid w:val="000468BA"/>
    <w:rsid w:val="00046B68"/>
    <w:rsid w:val="0004712E"/>
    <w:rsid w:val="0004730D"/>
    <w:rsid w:val="000474E9"/>
    <w:rsid w:val="000476D5"/>
    <w:rsid w:val="00047777"/>
    <w:rsid w:val="00047A25"/>
    <w:rsid w:val="00047A4E"/>
    <w:rsid w:val="00050031"/>
    <w:rsid w:val="0005005C"/>
    <w:rsid w:val="00050098"/>
    <w:rsid w:val="000501CB"/>
    <w:rsid w:val="0005045B"/>
    <w:rsid w:val="00050794"/>
    <w:rsid w:val="0005083E"/>
    <w:rsid w:val="000508DF"/>
    <w:rsid w:val="0005093B"/>
    <w:rsid w:val="0005098F"/>
    <w:rsid w:val="00050AC0"/>
    <w:rsid w:val="00050B55"/>
    <w:rsid w:val="00050C0B"/>
    <w:rsid w:val="00050DC6"/>
    <w:rsid w:val="00050F43"/>
    <w:rsid w:val="0005119C"/>
    <w:rsid w:val="00051293"/>
    <w:rsid w:val="00051632"/>
    <w:rsid w:val="00051640"/>
    <w:rsid w:val="00051806"/>
    <w:rsid w:val="000518A0"/>
    <w:rsid w:val="00051BC1"/>
    <w:rsid w:val="00051C55"/>
    <w:rsid w:val="000522DA"/>
    <w:rsid w:val="0005273A"/>
    <w:rsid w:val="0005282A"/>
    <w:rsid w:val="00052836"/>
    <w:rsid w:val="00052854"/>
    <w:rsid w:val="00052A93"/>
    <w:rsid w:val="00052C31"/>
    <w:rsid w:val="00052C85"/>
    <w:rsid w:val="00052DD3"/>
    <w:rsid w:val="00052F88"/>
    <w:rsid w:val="000530E4"/>
    <w:rsid w:val="00053119"/>
    <w:rsid w:val="000531A7"/>
    <w:rsid w:val="0005329D"/>
    <w:rsid w:val="0005330B"/>
    <w:rsid w:val="00053379"/>
    <w:rsid w:val="0005374A"/>
    <w:rsid w:val="000538B2"/>
    <w:rsid w:val="00053B51"/>
    <w:rsid w:val="00053C7F"/>
    <w:rsid w:val="00053D42"/>
    <w:rsid w:val="00053D69"/>
    <w:rsid w:val="00054397"/>
    <w:rsid w:val="00054402"/>
    <w:rsid w:val="0005448D"/>
    <w:rsid w:val="00054490"/>
    <w:rsid w:val="00054545"/>
    <w:rsid w:val="00054621"/>
    <w:rsid w:val="0005481A"/>
    <w:rsid w:val="00054839"/>
    <w:rsid w:val="00054B9E"/>
    <w:rsid w:val="00054C27"/>
    <w:rsid w:val="00054D43"/>
    <w:rsid w:val="00054E8A"/>
    <w:rsid w:val="00054F5C"/>
    <w:rsid w:val="00055397"/>
    <w:rsid w:val="000554D4"/>
    <w:rsid w:val="00055605"/>
    <w:rsid w:val="00055819"/>
    <w:rsid w:val="00055AAF"/>
    <w:rsid w:val="00055D59"/>
    <w:rsid w:val="00055E72"/>
    <w:rsid w:val="00055EDF"/>
    <w:rsid w:val="000560F8"/>
    <w:rsid w:val="00056377"/>
    <w:rsid w:val="000564FE"/>
    <w:rsid w:val="000565BC"/>
    <w:rsid w:val="000566E5"/>
    <w:rsid w:val="0005678A"/>
    <w:rsid w:val="00056793"/>
    <w:rsid w:val="0005687E"/>
    <w:rsid w:val="000568A2"/>
    <w:rsid w:val="000568B3"/>
    <w:rsid w:val="00056A06"/>
    <w:rsid w:val="00056BAC"/>
    <w:rsid w:val="00056BF3"/>
    <w:rsid w:val="0005763E"/>
    <w:rsid w:val="00057874"/>
    <w:rsid w:val="00057A5F"/>
    <w:rsid w:val="00057B94"/>
    <w:rsid w:val="00057C93"/>
    <w:rsid w:val="00057CED"/>
    <w:rsid w:val="00057FCC"/>
    <w:rsid w:val="00057FED"/>
    <w:rsid w:val="00060BDA"/>
    <w:rsid w:val="00060DE7"/>
    <w:rsid w:val="00060FFE"/>
    <w:rsid w:val="000610E8"/>
    <w:rsid w:val="00061185"/>
    <w:rsid w:val="000611D8"/>
    <w:rsid w:val="00061230"/>
    <w:rsid w:val="00061306"/>
    <w:rsid w:val="00061521"/>
    <w:rsid w:val="0006160D"/>
    <w:rsid w:val="00061661"/>
    <w:rsid w:val="0006168F"/>
    <w:rsid w:val="0006175F"/>
    <w:rsid w:val="00061AD5"/>
    <w:rsid w:val="00061CD7"/>
    <w:rsid w:val="000621C8"/>
    <w:rsid w:val="0006221E"/>
    <w:rsid w:val="00062433"/>
    <w:rsid w:val="0006252E"/>
    <w:rsid w:val="000625AF"/>
    <w:rsid w:val="0006317D"/>
    <w:rsid w:val="0006342B"/>
    <w:rsid w:val="00063485"/>
    <w:rsid w:val="00063534"/>
    <w:rsid w:val="00063816"/>
    <w:rsid w:val="0006391C"/>
    <w:rsid w:val="0006393E"/>
    <w:rsid w:val="00063AD6"/>
    <w:rsid w:val="00063BD6"/>
    <w:rsid w:val="00064034"/>
    <w:rsid w:val="00064262"/>
    <w:rsid w:val="00064295"/>
    <w:rsid w:val="000645A7"/>
    <w:rsid w:val="00064BB7"/>
    <w:rsid w:val="00064D50"/>
    <w:rsid w:val="00064D53"/>
    <w:rsid w:val="00064E5C"/>
    <w:rsid w:val="00064E9A"/>
    <w:rsid w:val="00064F69"/>
    <w:rsid w:val="00065045"/>
    <w:rsid w:val="000651F4"/>
    <w:rsid w:val="00065371"/>
    <w:rsid w:val="000654CD"/>
    <w:rsid w:val="0006555D"/>
    <w:rsid w:val="00065659"/>
    <w:rsid w:val="00065BB9"/>
    <w:rsid w:val="00065C42"/>
    <w:rsid w:val="0006619B"/>
    <w:rsid w:val="00066D49"/>
    <w:rsid w:val="00067082"/>
    <w:rsid w:val="00067092"/>
    <w:rsid w:val="00067148"/>
    <w:rsid w:val="00067407"/>
    <w:rsid w:val="00067412"/>
    <w:rsid w:val="000675A0"/>
    <w:rsid w:val="00067840"/>
    <w:rsid w:val="00067879"/>
    <w:rsid w:val="00067AA7"/>
    <w:rsid w:val="00067C42"/>
    <w:rsid w:val="00067D7B"/>
    <w:rsid w:val="00067FD3"/>
    <w:rsid w:val="00067FD9"/>
    <w:rsid w:val="000703E6"/>
    <w:rsid w:val="000705E9"/>
    <w:rsid w:val="000706AE"/>
    <w:rsid w:val="00070750"/>
    <w:rsid w:val="0007079E"/>
    <w:rsid w:val="00070910"/>
    <w:rsid w:val="00070C10"/>
    <w:rsid w:val="00070C49"/>
    <w:rsid w:val="00070CA8"/>
    <w:rsid w:val="000711B6"/>
    <w:rsid w:val="000712CC"/>
    <w:rsid w:val="00071304"/>
    <w:rsid w:val="000716E3"/>
    <w:rsid w:val="000717B1"/>
    <w:rsid w:val="000717C5"/>
    <w:rsid w:val="00071817"/>
    <w:rsid w:val="000718F0"/>
    <w:rsid w:val="000719EA"/>
    <w:rsid w:val="00071A41"/>
    <w:rsid w:val="00071A42"/>
    <w:rsid w:val="00071D08"/>
    <w:rsid w:val="00071E02"/>
    <w:rsid w:val="00071E9D"/>
    <w:rsid w:val="00071F3F"/>
    <w:rsid w:val="00072272"/>
    <w:rsid w:val="00072371"/>
    <w:rsid w:val="000725FF"/>
    <w:rsid w:val="0007267B"/>
    <w:rsid w:val="00072966"/>
    <w:rsid w:val="00072CE2"/>
    <w:rsid w:val="00072DDB"/>
    <w:rsid w:val="00072DE5"/>
    <w:rsid w:val="00072FDC"/>
    <w:rsid w:val="00073034"/>
    <w:rsid w:val="00073072"/>
    <w:rsid w:val="0007311E"/>
    <w:rsid w:val="00073289"/>
    <w:rsid w:val="00073525"/>
    <w:rsid w:val="00073A1C"/>
    <w:rsid w:val="00073BB8"/>
    <w:rsid w:val="00074085"/>
    <w:rsid w:val="00074131"/>
    <w:rsid w:val="0007443F"/>
    <w:rsid w:val="000744D2"/>
    <w:rsid w:val="000749F1"/>
    <w:rsid w:val="00074D98"/>
    <w:rsid w:val="00075255"/>
    <w:rsid w:val="000752F3"/>
    <w:rsid w:val="00075340"/>
    <w:rsid w:val="0007550C"/>
    <w:rsid w:val="000758E3"/>
    <w:rsid w:val="00075A43"/>
    <w:rsid w:val="00075A6F"/>
    <w:rsid w:val="00075C9F"/>
    <w:rsid w:val="00075D15"/>
    <w:rsid w:val="00075D39"/>
    <w:rsid w:val="00075DDF"/>
    <w:rsid w:val="00075E28"/>
    <w:rsid w:val="000762B3"/>
    <w:rsid w:val="000762C2"/>
    <w:rsid w:val="0007642A"/>
    <w:rsid w:val="000766D2"/>
    <w:rsid w:val="000768DF"/>
    <w:rsid w:val="00076B22"/>
    <w:rsid w:val="00076CD6"/>
    <w:rsid w:val="00077479"/>
    <w:rsid w:val="00077530"/>
    <w:rsid w:val="000776D8"/>
    <w:rsid w:val="00077906"/>
    <w:rsid w:val="000779BA"/>
    <w:rsid w:val="000779CA"/>
    <w:rsid w:val="00077BA5"/>
    <w:rsid w:val="00077EE8"/>
    <w:rsid w:val="00080035"/>
    <w:rsid w:val="000800C6"/>
    <w:rsid w:val="00080109"/>
    <w:rsid w:val="0008019E"/>
    <w:rsid w:val="0008026F"/>
    <w:rsid w:val="000804DD"/>
    <w:rsid w:val="00080955"/>
    <w:rsid w:val="00080B1D"/>
    <w:rsid w:val="00081022"/>
    <w:rsid w:val="000810B1"/>
    <w:rsid w:val="000811A0"/>
    <w:rsid w:val="000813FA"/>
    <w:rsid w:val="00081403"/>
    <w:rsid w:val="0008146F"/>
    <w:rsid w:val="000814A8"/>
    <w:rsid w:val="0008167B"/>
    <w:rsid w:val="000819F9"/>
    <w:rsid w:val="000820F9"/>
    <w:rsid w:val="000821BD"/>
    <w:rsid w:val="00082474"/>
    <w:rsid w:val="000825B8"/>
    <w:rsid w:val="00082715"/>
    <w:rsid w:val="000828E4"/>
    <w:rsid w:val="00082AB9"/>
    <w:rsid w:val="00082B1A"/>
    <w:rsid w:val="00082E23"/>
    <w:rsid w:val="000830AD"/>
    <w:rsid w:val="00083306"/>
    <w:rsid w:val="00083442"/>
    <w:rsid w:val="000834F4"/>
    <w:rsid w:val="00083837"/>
    <w:rsid w:val="000838AB"/>
    <w:rsid w:val="00083AF3"/>
    <w:rsid w:val="00083C7A"/>
    <w:rsid w:val="00083CAA"/>
    <w:rsid w:val="00083CF1"/>
    <w:rsid w:val="000845ED"/>
    <w:rsid w:val="000848EC"/>
    <w:rsid w:val="00084A18"/>
    <w:rsid w:val="00084B0B"/>
    <w:rsid w:val="00084FBA"/>
    <w:rsid w:val="0008501A"/>
    <w:rsid w:val="000850B6"/>
    <w:rsid w:val="000850D5"/>
    <w:rsid w:val="00085285"/>
    <w:rsid w:val="0008581C"/>
    <w:rsid w:val="00085A4C"/>
    <w:rsid w:val="00085B52"/>
    <w:rsid w:val="00085B8E"/>
    <w:rsid w:val="00085B94"/>
    <w:rsid w:val="000861A2"/>
    <w:rsid w:val="0008621B"/>
    <w:rsid w:val="000862DF"/>
    <w:rsid w:val="000865B2"/>
    <w:rsid w:val="00086889"/>
    <w:rsid w:val="0008698A"/>
    <w:rsid w:val="00086D39"/>
    <w:rsid w:val="00086DBF"/>
    <w:rsid w:val="00086FD7"/>
    <w:rsid w:val="0008746F"/>
    <w:rsid w:val="000877C8"/>
    <w:rsid w:val="000878FF"/>
    <w:rsid w:val="00087939"/>
    <w:rsid w:val="00087E50"/>
    <w:rsid w:val="00090163"/>
    <w:rsid w:val="000903DC"/>
    <w:rsid w:val="0009048E"/>
    <w:rsid w:val="00090957"/>
    <w:rsid w:val="00090A03"/>
    <w:rsid w:val="00090E0A"/>
    <w:rsid w:val="00091223"/>
    <w:rsid w:val="00091321"/>
    <w:rsid w:val="000914A9"/>
    <w:rsid w:val="000914BD"/>
    <w:rsid w:val="000915A9"/>
    <w:rsid w:val="00091784"/>
    <w:rsid w:val="00091955"/>
    <w:rsid w:val="000919D7"/>
    <w:rsid w:val="00091ED2"/>
    <w:rsid w:val="000920AC"/>
    <w:rsid w:val="0009226B"/>
    <w:rsid w:val="00092752"/>
    <w:rsid w:val="00092778"/>
    <w:rsid w:val="0009286F"/>
    <w:rsid w:val="0009294B"/>
    <w:rsid w:val="00092959"/>
    <w:rsid w:val="0009299C"/>
    <w:rsid w:val="000929B2"/>
    <w:rsid w:val="00092DBE"/>
    <w:rsid w:val="00092DCC"/>
    <w:rsid w:val="00093093"/>
    <w:rsid w:val="00093095"/>
    <w:rsid w:val="00093111"/>
    <w:rsid w:val="0009338E"/>
    <w:rsid w:val="000933B6"/>
    <w:rsid w:val="000933E5"/>
    <w:rsid w:val="0009341F"/>
    <w:rsid w:val="000934CC"/>
    <w:rsid w:val="000936B7"/>
    <w:rsid w:val="000937BB"/>
    <w:rsid w:val="000937EA"/>
    <w:rsid w:val="00093961"/>
    <w:rsid w:val="000939B3"/>
    <w:rsid w:val="000939E4"/>
    <w:rsid w:val="00093A4A"/>
    <w:rsid w:val="00093F88"/>
    <w:rsid w:val="00094004"/>
    <w:rsid w:val="000943BD"/>
    <w:rsid w:val="000943E6"/>
    <w:rsid w:val="0009465C"/>
    <w:rsid w:val="00094AB9"/>
    <w:rsid w:val="00094AF5"/>
    <w:rsid w:val="00094CF8"/>
    <w:rsid w:val="000950ED"/>
    <w:rsid w:val="00095138"/>
    <w:rsid w:val="000952C3"/>
    <w:rsid w:val="00095532"/>
    <w:rsid w:val="000955D2"/>
    <w:rsid w:val="00095672"/>
    <w:rsid w:val="000956DB"/>
    <w:rsid w:val="0009570B"/>
    <w:rsid w:val="000957E6"/>
    <w:rsid w:val="00095C10"/>
    <w:rsid w:val="00095C74"/>
    <w:rsid w:val="00095D5C"/>
    <w:rsid w:val="00095F96"/>
    <w:rsid w:val="00096186"/>
    <w:rsid w:val="000961F5"/>
    <w:rsid w:val="000962AA"/>
    <w:rsid w:val="00096619"/>
    <w:rsid w:val="000966A4"/>
    <w:rsid w:val="00096771"/>
    <w:rsid w:val="000967A4"/>
    <w:rsid w:val="00096A13"/>
    <w:rsid w:val="000971C1"/>
    <w:rsid w:val="0009731B"/>
    <w:rsid w:val="000973EA"/>
    <w:rsid w:val="00097C0D"/>
    <w:rsid w:val="00097E6A"/>
    <w:rsid w:val="000A01B8"/>
    <w:rsid w:val="000A0256"/>
    <w:rsid w:val="000A02E9"/>
    <w:rsid w:val="000A04AC"/>
    <w:rsid w:val="000A04B5"/>
    <w:rsid w:val="000A05B0"/>
    <w:rsid w:val="000A06C2"/>
    <w:rsid w:val="000A0E86"/>
    <w:rsid w:val="000A0ECA"/>
    <w:rsid w:val="000A10E0"/>
    <w:rsid w:val="000A13BB"/>
    <w:rsid w:val="000A1AA3"/>
    <w:rsid w:val="000A217B"/>
    <w:rsid w:val="000A2429"/>
    <w:rsid w:val="000A2598"/>
    <w:rsid w:val="000A27DE"/>
    <w:rsid w:val="000A28CC"/>
    <w:rsid w:val="000A2927"/>
    <w:rsid w:val="000A297B"/>
    <w:rsid w:val="000A2CA6"/>
    <w:rsid w:val="000A2D35"/>
    <w:rsid w:val="000A2E84"/>
    <w:rsid w:val="000A2E91"/>
    <w:rsid w:val="000A30AA"/>
    <w:rsid w:val="000A317D"/>
    <w:rsid w:val="000A32ED"/>
    <w:rsid w:val="000A3324"/>
    <w:rsid w:val="000A337F"/>
    <w:rsid w:val="000A356D"/>
    <w:rsid w:val="000A386C"/>
    <w:rsid w:val="000A3E0E"/>
    <w:rsid w:val="000A409D"/>
    <w:rsid w:val="000A485E"/>
    <w:rsid w:val="000A4977"/>
    <w:rsid w:val="000A4D74"/>
    <w:rsid w:val="000A4F61"/>
    <w:rsid w:val="000A5093"/>
    <w:rsid w:val="000A5214"/>
    <w:rsid w:val="000A5257"/>
    <w:rsid w:val="000A52D3"/>
    <w:rsid w:val="000A531C"/>
    <w:rsid w:val="000A5674"/>
    <w:rsid w:val="000A575E"/>
    <w:rsid w:val="000A584C"/>
    <w:rsid w:val="000A5F5C"/>
    <w:rsid w:val="000A602C"/>
    <w:rsid w:val="000A6103"/>
    <w:rsid w:val="000A66FE"/>
    <w:rsid w:val="000A698A"/>
    <w:rsid w:val="000A6C39"/>
    <w:rsid w:val="000A6F01"/>
    <w:rsid w:val="000A7027"/>
    <w:rsid w:val="000A7196"/>
    <w:rsid w:val="000A7367"/>
    <w:rsid w:val="000A73AA"/>
    <w:rsid w:val="000A7443"/>
    <w:rsid w:val="000A7693"/>
    <w:rsid w:val="000A7714"/>
    <w:rsid w:val="000A778B"/>
    <w:rsid w:val="000A7DB2"/>
    <w:rsid w:val="000A7EE5"/>
    <w:rsid w:val="000B01DC"/>
    <w:rsid w:val="000B0220"/>
    <w:rsid w:val="000B0503"/>
    <w:rsid w:val="000B071B"/>
    <w:rsid w:val="000B0734"/>
    <w:rsid w:val="000B0818"/>
    <w:rsid w:val="000B082F"/>
    <w:rsid w:val="000B0A5B"/>
    <w:rsid w:val="000B0AC2"/>
    <w:rsid w:val="000B0B61"/>
    <w:rsid w:val="000B0CFB"/>
    <w:rsid w:val="000B1006"/>
    <w:rsid w:val="000B1490"/>
    <w:rsid w:val="000B15C5"/>
    <w:rsid w:val="000B175E"/>
    <w:rsid w:val="000B175F"/>
    <w:rsid w:val="000B1847"/>
    <w:rsid w:val="000B1A95"/>
    <w:rsid w:val="000B1DB4"/>
    <w:rsid w:val="000B2239"/>
    <w:rsid w:val="000B24E5"/>
    <w:rsid w:val="000B2AC9"/>
    <w:rsid w:val="000B2BD6"/>
    <w:rsid w:val="000B302E"/>
    <w:rsid w:val="000B30C3"/>
    <w:rsid w:val="000B3286"/>
    <w:rsid w:val="000B3701"/>
    <w:rsid w:val="000B3AE8"/>
    <w:rsid w:val="000B3BAC"/>
    <w:rsid w:val="000B3DF4"/>
    <w:rsid w:val="000B3E83"/>
    <w:rsid w:val="000B4156"/>
    <w:rsid w:val="000B460D"/>
    <w:rsid w:val="000B4AEB"/>
    <w:rsid w:val="000B4E95"/>
    <w:rsid w:val="000B4F36"/>
    <w:rsid w:val="000B510F"/>
    <w:rsid w:val="000B51E8"/>
    <w:rsid w:val="000B5733"/>
    <w:rsid w:val="000B5842"/>
    <w:rsid w:val="000B58CB"/>
    <w:rsid w:val="000B5C67"/>
    <w:rsid w:val="000B5D2E"/>
    <w:rsid w:val="000B5D66"/>
    <w:rsid w:val="000B5FDB"/>
    <w:rsid w:val="000B60D5"/>
    <w:rsid w:val="000B63C2"/>
    <w:rsid w:val="000B65C7"/>
    <w:rsid w:val="000B681D"/>
    <w:rsid w:val="000B6AB2"/>
    <w:rsid w:val="000B6FAF"/>
    <w:rsid w:val="000B7370"/>
    <w:rsid w:val="000B750D"/>
    <w:rsid w:val="000B75EF"/>
    <w:rsid w:val="000B781D"/>
    <w:rsid w:val="000B7C52"/>
    <w:rsid w:val="000B7F02"/>
    <w:rsid w:val="000B7FF1"/>
    <w:rsid w:val="000C02B0"/>
    <w:rsid w:val="000C0398"/>
    <w:rsid w:val="000C0431"/>
    <w:rsid w:val="000C063A"/>
    <w:rsid w:val="000C0709"/>
    <w:rsid w:val="000C0C10"/>
    <w:rsid w:val="000C0C52"/>
    <w:rsid w:val="000C0FEA"/>
    <w:rsid w:val="000C12A9"/>
    <w:rsid w:val="000C1929"/>
    <w:rsid w:val="000C1B70"/>
    <w:rsid w:val="000C24CC"/>
    <w:rsid w:val="000C253B"/>
    <w:rsid w:val="000C2736"/>
    <w:rsid w:val="000C27FB"/>
    <w:rsid w:val="000C2854"/>
    <w:rsid w:val="000C286E"/>
    <w:rsid w:val="000C28E6"/>
    <w:rsid w:val="000C29F8"/>
    <w:rsid w:val="000C2A0A"/>
    <w:rsid w:val="000C2CB7"/>
    <w:rsid w:val="000C2D28"/>
    <w:rsid w:val="000C3026"/>
    <w:rsid w:val="000C3155"/>
    <w:rsid w:val="000C326F"/>
    <w:rsid w:val="000C32D0"/>
    <w:rsid w:val="000C33C3"/>
    <w:rsid w:val="000C343B"/>
    <w:rsid w:val="000C3469"/>
    <w:rsid w:val="000C35B1"/>
    <w:rsid w:val="000C398A"/>
    <w:rsid w:val="000C3C12"/>
    <w:rsid w:val="000C3CB9"/>
    <w:rsid w:val="000C3D63"/>
    <w:rsid w:val="000C3FF4"/>
    <w:rsid w:val="000C3FFD"/>
    <w:rsid w:val="000C42A5"/>
    <w:rsid w:val="000C46C0"/>
    <w:rsid w:val="000C46FC"/>
    <w:rsid w:val="000C4B6D"/>
    <w:rsid w:val="000C4B99"/>
    <w:rsid w:val="000C4D82"/>
    <w:rsid w:val="000C4DA1"/>
    <w:rsid w:val="000C4E8D"/>
    <w:rsid w:val="000C533D"/>
    <w:rsid w:val="000C5514"/>
    <w:rsid w:val="000C579C"/>
    <w:rsid w:val="000C57A2"/>
    <w:rsid w:val="000C5AB5"/>
    <w:rsid w:val="000C5ABD"/>
    <w:rsid w:val="000C5C14"/>
    <w:rsid w:val="000C5C72"/>
    <w:rsid w:val="000C5D01"/>
    <w:rsid w:val="000C5D7A"/>
    <w:rsid w:val="000C5E47"/>
    <w:rsid w:val="000C5E67"/>
    <w:rsid w:val="000C61A0"/>
    <w:rsid w:val="000C637D"/>
    <w:rsid w:val="000C6493"/>
    <w:rsid w:val="000C64C3"/>
    <w:rsid w:val="000C683D"/>
    <w:rsid w:val="000C68EA"/>
    <w:rsid w:val="000C690F"/>
    <w:rsid w:val="000C6B17"/>
    <w:rsid w:val="000C6B4F"/>
    <w:rsid w:val="000C6C77"/>
    <w:rsid w:val="000C6CCE"/>
    <w:rsid w:val="000C723B"/>
    <w:rsid w:val="000C72B6"/>
    <w:rsid w:val="000C7391"/>
    <w:rsid w:val="000C73FF"/>
    <w:rsid w:val="000C7410"/>
    <w:rsid w:val="000C741B"/>
    <w:rsid w:val="000C7469"/>
    <w:rsid w:val="000C765A"/>
    <w:rsid w:val="000C76A7"/>
    <w:rsid w:val="000C7973"/>
    <w:rsid w:val="000C7975"/>
    <w:rsid w:val="000C79FB"/>
    <w:rsid w:val="000C7D59"/>
    <w:rsid w:val="000C7DD0"/>
    <w:rsid w:val="000C7F4B"/>
    <w:rsid w:val="000C7F97"/>
    <w:rsid w:val="000D0016"/>
    <w:rsid w:val="000D0070"/>
    <w:rsid w:val="000D03BF"/>
    <w:rsid w:val="000D040B"/>
    <w:rsid w:val="000D054C"/>
    <w:rsid w:val="000D06BD"/>
    <w:rsid w:val="000D0808"/>
    <w:rsid w:val="000D0864"/>
    <w:rsid w:val="000D0DE9"/>
    <w:rsid w:val="000D0F4C"/>
    <w:rsid w:val="000D14A9"/>
    <w:rsid w:val="000D151C"/>
    <w:rsid w:val="000D1AF6"/>
    <w:rsid w:val="000D1D56"/>
    <w:rsid w:val="000D2013"/>
    <w:rsid w:val="000D23B2"/>
    <w:rsid w:val="000D2414"/>
    <w:rsid w:val="000D2446"/>
    <w:rsid w:val="000D24D3"/>
    <w:rsid w:val="000D266F"/>
    <w:rsid w:val="000D2680"/>
    <w:rsid w:val="000D272E"/>
    <w:rsid w:val="000D284D"/>
    <w:rsid w:val="000D2961"/>
    <w:rsid w:val="000D29C5"/>
    <w:rsid w:val="000D2AD9"/>
    <w:rsid w:val="000D2AEB"/>
    <w:rsid w:val="000D2C18"/>
    <w:rsid w:val="000D2C35"/>
    <w:rsid w:val="000D3079"/>
    <w:rsid w:val="000D36D8"/>
    <w:rsid w:val="000D3811"/>
    <w:rsid w:val="000D3896"/>
    <w:rsid w:val="000D3949"/>
    <w:rsid w:val="000D3A46"/>
    <w:rsid w:val="000D3C39"/>
    <w:rsid w:val="000D3CA2"/>
    <w:rsid w:val="000D3FE4"/>
    <w:rsid w:val="000D3FF2"/>
    <w:rsid w:val="000D400C"/>
    <w:rsid w:val="000D413C"/>
    <w:rsid w:val="000D41EE"/>
    <w:rsid w:val="000D4668"/>
    <w:rsid w:val="000D4747"/>
    <w:rsid w:val="000D4880"/>
    <w:rsid w:val="000D48D5"/>
    <w:rsid w:val="000D4A95"/>
    <w:rsid w:val="000D4DF3"/>
    <w:rsid w:val="000D5286"/>
    <w:rsid w:val="000D55A1"/>
    <w:rsid w:val="000D55D3"/>
    <w:rsid w:val="000D55F5"/>
    <w:rsid w:val="000D5810"/>
    <w:rsid w:val="000D5A65"/>
    <w:rsid w:val="000D5B5C"/>
    <w:rsid w:val="000D5B9C"/>
    <w:rsid w:val="000D5ECE"/>
    <w:rsid w:val="000D5F7F"/>
    <w:rsid w:val="000D6A5E"/>
    <w:rsid w:val="000D6B31"/>
    <w:rsid w:val="000D6C64"/>
    <w:rsid w:val="000D6D35"/>
    <w:rsid w:val="000D6D65"/>
    <w:rsid w:val="000D6E9E"/>
    <w:rsid w:val="000D6F67"/>
    <w:rsid w:val="000D6FAA"/>
    <w:rsid w:val="000D7048"/>
    <w:rsid w:val="000D71A4"/>
    <w:rsid w:val="000D7233"/>
    <w:rsid w:val="000D75CD"/>
    <w:rsid w:val="000D77DF"/>
    <w:rsid w:val="000D78B5"/>
    <w:rsid w:val="000D7F36"/>
    <w:rsid w:val="000E0150"/>
    <w:rsid w:val="000E04EC"/>
    <w:rsid w:val="000E057C"/>
    <w:rsid w:val="000E0845"/>
    <w:rsid w:val="000E0967"/>
    <w:rsid w:val="000E0A44"/>
    <w:rsid w:val="000E0DA7"/>
    <w:rsid w:val="000E0EAF"/>
    <w:rsid w:val="000E10D8"/>
    <w:rsid w:val="000E116B"/>
    <w:rsid w:val="000E11E6"/>
    <w:rsid w:val="000E1246"/>
    <w:rsid w:val="000E13EF"/>
    <w:rsid w:val="000E1439"/>
    <w:rsid w:val="000E14CD"/>
    <w:rsid w:val="000E1BFD"/>
    <w:rsid w:val="000E1C3D"/>
    <w:rsid w:val="000E1CC1"/>
    <w:rsid w:val="000E1DF9"/>
    <w:rsid w:val="000E1FFC"/>
    <w:rsid w:val="000E2032"/>
    <w:rsid w:val="000E2040"/>
    <w:rsid w:val="000E22CB"/>
    <w:rsid w:val="000E2395"/>
    <w:rsid w:val="000E29C3"/>
    <w:rsid w:val="000E2D30"/>
    <w:rsid w:val="000E2D37"/>
    <w:rsid w:val="000E3012"/>
    <w:rsid w:val="000E311E"/>
    <w:rsid w:val="000E31C5"/>
    <w:rsid w:val="000E3331"/>
    <w:rsid w:val="000E33F3"/>
    <w:rsid w:val="000E3575"/>
    <w:rsid w:val="000E35B1"/>
    <w:rsid w:val="000E362F"/>
    <w:rsid w:val="000E38C4"/>
    <w:rsid w:val="000E3A1D"/>
    <w:rsid w:val="000E3B22"/>
    <w:rsid w:val="000E3C09"/>
    <w:rsid w:val="000E3F72"/>
    <w:rsid w:val="000E4046"/>
    <w:rsid w:val="000E423B"/>
    <w:rsid w:val="000E4253"/>
    <w:rsid w:val="000E454E"/>
    <w:rsid w:val="000E476B"/>
    <w:rsid w:val="000E48F2"/>
    <w:rsid w:val="000E4B91"/>
    <w:rsid w:val="000E5012"/>
    <w:rsid w:val="000E504F"/>
    <w:rsid w:val="000E5202"/>
    <w:rsid w:val="000E543C"/>
    <w:rsid w:val="000E561E"/>
    <w:rsid w:val="000E5628"/>
    <w:rsid w:val="000E58C5"/>
    <w:rsid w:val="000E5995"/>
    <w:rsid w:val="000E60CD"/>
    <w:rsid w:val="000E60FC"/>
    <w:rsid w:val="000E612E"/>
    <w:rsid w:val="000E629A"/>
    <w:rsid w:val="000E64CB"/>
    <w:rsid w:val="000E67F7"/>
    <w:rsid w:val="000E6912"/>
    <w:rsid w:val="000E6D73"/>
    <w:rsid w:val="000E6D81"/>
    <w:rsid w:val="000E6EBE"/>
    <w:rsid w:val="000E72CB"/>
    <w:rsid w:val="000E7318"/>
    <w:rsid w:val="000E768A"/>
    <w:rsid w:val="000E77F0"/>
    <w:rsid w:val="000E7DC0"/>
    <w:rsid w:val="000E7EF6"/>
    <w:rsid w:val="000F053F"/>
    <w:rsid w:val="000F0608"/>
    <w:rsid w:val="000F06A5"/>
    <w:rsid w:val="000F0766"/>
    <w:rsid w:val="000F094C"/>
    <w:rsid w:val="000F0C81"/>
    <w:rsid w:val="000F0D57"/>
    <w:rsid w:val="000F0E3B"/>
    <w:rsid w:val="000F10C6"/>
    <w:rsid w:val="000F119B"/>
    <w:rsid w:val="000F13A8"/>
    <w:rsid w:val="000F1667"/>
    <w:rsid w:val="000F1882"/>
    <w:rsid w:val="000F1E5B"/>
    <w:rsid w:val="000F1FFD"/>
    <w:rsid w:val="000F2040"/>
    <w:rsid w:val="000F2201"/>
    <w:rsid w:val="000F2202"/>
    <w:rsid w:val="000F220A"/>
    <w:rsid w:val="000F229A"/>
    <w:rsid w:val="000F2368"/>
    <w:rsid w:val="000F23A4"/>
    <w:rsid w:val="000F283C"/>
    <w:rsid w:val="000F2AD3"/>
    <w:rsid w:val="000F2D36"/>
    <w:rsid w:val="000F2E8B"/>
    <w:rsid w:val="000F372F"/>
    <w:rsid w:val="000F3810"/>
    <w:rsid w:val="000F390D"/>
    <w:rsid w:val="000F3956"/>
    <w:rsid w:val="000F39A6"/>
    <w:rsid w:val="000F3A28"/>
    <w:rsid w:val="000F3A2E"/>
    <w:rsid w:val="000F3A39"/>
    <w:rsid w:val="000F3A75"/>
    <w:rsid w:val="000F3F7E"/>
    <w:rsid w:val="000F3F80"/>
    <w:rsid w:val="000F445F"/>
    <w:rsid w:val="000F45CD"/>
    <w:rsid w:val="000F46F2"/>
    <w:rsid w:val="000F48A7"/>
    <w:rsid w:val="000F4B07"/>
    <w:rsid w:val="000F4B8B"/>
    <w:rsid w:val="000F4D6D"/>
    <w:rsid w:val="000F4EC4"/>
    <w:rsid w:val="000F5381"/>
    <w:rsid w:val="000F567F"/>
    <w:rsid w:val="000F60CE"/>
    <w:rsid w:val="000F612C"/>
    <w:rsid w:val="000F639E"/>
    <w:rsid w:val="000F651C"/>
    <w:rsid w:val="000F670B"/>
    <w:rsid w:val="000F6A3F"/>
    <w:rsid w:val="000F6A8F"/>
    <w:rsid w:val="000F6BCD"/>
    <w:rsid w:val="000F6C52"/>
    <w:rsid w:val="000F6E8C"/>
    <w:rsid w:val="000F722A"/>
    <w:rsid w:val="000F725A"/>
    <w:rsid w:val="000F73D9"/>
    <w:rsid w:val="000F7447"/>
    <w:rsid w:val="000F75B2"/>
    <w:rsid w:val="000F79C3"/>
    <w:rsid w:val="000F7BBA"/>
    <w:rsid w:val="0010050A"/>
    <w:rsid w:val="00100858"/>
    <w:rsid w:val="00100D52"/>
    <w:rsid w:val="00100FCF"/>
    <w:rsid w:val="001010E6"/>
    <w:rsid w:val="00101350"/>
    <w:rsid w:val="001013A5"/>
    <w:rsid w:val="00101740"/>
    <w:rsid w:val="0010185F"/>
    <w:rsid w:val="00101A72"/>
    <w:rsid w:val="00101A7D"/>
    <w:rsid w:val="00101AA8"/>
    <w:rsid w:val="00101E0B"/>
    <w:rsid w:val="00101E7F"/>
    <w:rsid w:val="001022B7"/>
    <w:rsid w:val="0010235E"/>
    <w:rsid w:val="001024CB"/>
    <w:rsid w:val="00102984"/>
    <w:rsid w:val="00102CBE"/>
    <w:rsid w:val="00102EA6"/>
    <w:rsid w:val="0010325E"/>
    <w:rsid w:val="00103B56"/>
    <w:rsid w:val="00103CE0"/>
    <w:rsid w:val="00103F40"/>
    <w:rsid w:val="00104082"/>
    <w:rsid w:val="0010427E"/>
    <w:rsid w:val="001042C5"/>
    <w:rsid w:val="001047D8"/>
    <w:rsid w:val="001049BE"/>
    <w:rsid w:val="001049D8"/>
    <w:rsid w:val="00104E25"/>
    <w:rsid w:val="00104F10"/>
    <w:rsid w:val="0010513B"/>
    <w:rsid w:val="00105217"/>
    <w:rsid w:val="001053A9"/>
    <w:rsid w:val="001056F3"/>
    <w:rsid w:val="001059C3"/>
    <w:rsid w:val="00105A55"/>
    <w:rsid w:val="00105C1A"/>
    <w:rsid w:val="00105EB2"/>
    <w:rsid w:val="00106136"/>
    <w:rsid w:val="00106294"/>
    <w:rsid w:val="001063EF"/>
    <w:rsid w:val="00106435"/>
    <w:rsid w:val="001064EE"/>
    <w:rsid w:val="00106A04"/>
    <w:rsid w:val="00106B75"/>
    <w:rsid w:val="00106B8F"/>
    <w:rsid w:val="00106D20"/>
    <w:rsid w:val="00107221"/>
    <w:rsid w:val="0010728F"/>
    <w:rsid w:val="001072C6"/>
    <w:rsid w:val="00107319"/>
    <w:rsid w:val="001073AC"/>
    <w:rsid w:val="001073F3"/>
    <w:rsid w:val="001076D0"/>
    <w:rsid w:val="001076FB"/>
    <w:rsid w:val="00107781"/>
    <w:rsid w:val="001077BE"/>
    <w:rsid w:val="00107832"/>
    <w:rsid w:val="00107AB9"/>
    <w:rsid w:val="00107DEE"/>
    <w:rsid w:val="0011003C"/>
    <w:rsid w:val="00110126"/>
    <w:rsid w:val="001102BD"/>
    <w:rsid w:val="001102E7"/>
    <w:rsid w:val="00110454"/>
    <w:rsid w:val="00110698"/>
    <w:rsid w:val="001107DE"/>
    <w:rsid w:val="001109BD"/>
    <w:rsid w:val="00110D26"/>
    <w:rsid w:val="00110D63"/>
    <w:rsid w:val="00110E15"/>
    <w:rsid w:val="001114A5"/>
    <w:rsid w:val="0011187F"/>
    <w:rsid w:val="001118F7"/>
    <w:rsid w:val="0011198D"/>
    <w:rsid w:val="00111BCF"/>
    <w:rsid w:val="00111E60"/>
    <w:rsid w:val="00111F67"/>
    <w:rsid w:val="0011207C"/>
    <w:rsid w:val="0011220F"/>
    <w:rsid w:val="00112270"/>
    <w:rsid w:val="0011229B"/>
    <w:rsid w:val="0011239D"/>
    <w:rsid w:val="0011240A"/>
    <w:rsid w:val="00112756"/>
    <w:rsid w:val="001128AE"/>
    <w:rsid w:val="00112BAF"/>
    <w:rsid w:val="001133E8"/>
    <w:rsid w:val="0011351D"/>
    <w:rsid w:val="001139AB"/>
    <w:rsid w:val="00113C07"/>
    <w:rsid w:val="00113C5F"/>
    <w:rsid w:val="00113E4C"/>
    <w:rsid w:val="001140FA"/>
    <w:rsid w:val="00114405"/>
    <w:rsid w:val="001144C6"/>
    <w:rsid w:val="00114619"/>
    <w:rsid w:val="001146BE"/>
    <w:rsid w:val="00114800"/>
    <w:rsid w:val="00114BBF"/>
    <w:rsid w:val="00114EA6"/>
    <w:rsid w:val="00114F5A"/>
    <w:rsid w:val="0011515F"/>
    <w:rsid w:val="001153CB"/>
    <w:rsid w:val="00115500"/>
    <w:rsid w:val="00115580"/>
    <w:rsid w:val="001155C5"/>
    <w:rsid w:val="0011589D"/>
    <w:rsid w:val="0011597D"/>
    <w:rsid w:val="00115C40"/>
    <w:rsid w:val="00115D4C"/>
    <w:rsid w:val="00115D76"/>
    <w:rsid w:val="00116062"/>
    <w:rsid w:val="00116617"/>
    <w:rsid w:val="0011663E"/>
    <w:rsid w:val="00116658"/>
    <w:rsid w:val="00116723"/>
    <w:rsid w:val="00116769"/>
    <w:rsid w:val="00116960"/>
    <w:rsid w:val="00116A13"/>
    <w:rsid w:val="00116A7C"/>
    <w:rsid w:val="00116C5F"/>
    <w:rsid w:val="00116E9F"/>
    <w:rsid w:val="0011716A"/>
    <w:rsid w:val="00117273"/>
    <w:rsid w:val="001175BD"/>
    <w:rsid w:val="00117827"/>
    <w:rsid w:val="00117929"/>
    <w:rsid w:val="00117944"/>
    <w:rsid w:val="0011794C"/>
    <w:rsid w:val="0011799D"/>
    <w:rsid w:val="001179F4"/>
    <w:rsid w:val="00117FA5"/>
    <w:rsid w:val="00120145"/>
    <w:rsid w:val="001201CE"/>
    <w:rsid w:val="001201F1"/>
    <w:rsid w:val="00120215"/>
    <w:rsid w:val="00120472"/>
    <w:rsid w:val="0012052B"/>
    <w:rsid w:val="00120629"/>
    <w:rsid w:val="001208EF"/>
    <w:rsid w:val="00120955"/>
    <w:rsid w:val="0012097C"/>
    <w:rsid w:val="00120A24"/>
    <w:rsid w:val="00120C22"/>
    <w:rsid w:val="00120CB6"/>
    <w:rsid w:val="00120DB8"/>
    <w:rsid w:val="00120DC0"/>
    <w:rsid w:val="001210CD"/>
    <w:rsid w:val="001210DC"/>
    <w:rsid w:val="001213C0"/>
    <w:rsid w:val="0012196B"/>
    <w:rsid w:val="00121ADF"/>
    <w:rsid w:val="00121ECF"/>
    <w:rsid w:val="00121EE2"/>
    <w:rsid w:val="00121F06"/>
    <w:rsid w:val="00122024"/>
    <w:rsid w:val="001222B1"/>
    <w:rsid w:val="0012280C"/>
    <w:rsid w:val="0012291F"/>
    <w:rsid w:val="00122921"/>
    <w:rsid w:val="00122998"/>
    <w:rsid w:val="00122DE8"/>
    <w:rsid w:val="00123083"/>
    <w:rsid w:val="00123326"/>
    <w:rsid w:val="00123392"/>
    <w:rsid w:val="001234D1"/>
    <w:rsid w:val="001238F4"/>
    <w:rsid w:val="00123987"/>
    <w:rsid w:val="00123AC0"/>
    <w:rsid w:val="00123F96"/>
    <w:rsid w:val="00124055"/>
    <w:rsid w:val="0012408B"/>
    <w:rsid w:val="00124E17"/>
    <w:rsid w:val="00125049"/>
    <w:rsid w:val="001252CF"/>
    <w:rsid w:val="0012584F"/>
    <w:rsid w:val="0012589E"/>
    <w:rsid w:val="001259DB"/>
    <w:rsid w:val="00125A2F"/>
    <w:rsid w:val="00125C43"/>
    <w:rsid w:val="00125D2D"/>
    <w:rsid w:val="00126486"/>
    <w:rsid w:val="001264E7"/>
    <w:rsid w:val="001268D6"/>
    <w:rsid w:val="00126BAF"/>
    <w:rsid w:val="00126C9C"/>
    <w:rsid w:val="00127195"/>
    <w:rsid w:val="00127300"/>
    <w:rsid w:val="0012741F"/>
    <w:rsid w:val="00127847"/>
    <w:rsid w:val="001279B2"/>
    <w:rsid w:val="00127B2E"/>
    <w:rsid w:val="00127E92"/>
    <w:rsid w:val="00130029"/>
    <w:rsid w:val="0013006C"/>
    <w:rsid w:val="001300BF"/>
    <w:rsid w:val="001305E2"/>
    <w:rsid w:val="00130712"/>
    <w:rsid w:val="00130F94"/>
    <w:rsid w:val="001311A2"/>
    <w:rsid w:val="001315C4"/>
    <w:rsid w:val="001315CD"/>
    <w:rsid w:val="001318FC"/>
    <w:rsid w:val="001319EB"/>
    <w:rsid w:val="00131CE5"/>
    <w:rsid w:val="00131E83"/>
    <w:rsid w:val="00132069"/>
    <w:rsid w:val="00132150"/>
    <w:rsid w:val="00132409"/>
    <w:rsid w:val="00132515"/>
    <w:rsid w:val="001325E6"/>
    <w:rsid w:val="00132698"/>
    <w:rsid w:val="00132903"/>
    <w:rsid w:val="00132AC5"/>
    <w:rsid w:val="00133518"/>
    <w:rsid w:val="0013367B"/>
    <w:rsid w:val="001338C2"/>
    <w:rsid w:val="001338E5"/>
    <w:rsid w:val="00133BFA"/>
    <w:rsid w:val="001344EE"/>
    <w:rsid w:val="00134692"/>
    <w:rsid w:val="001348B3"/>
    <w:rsid w:val="00134AC3"/>
    <w:rsid w:val="00134AC6"/>
    <w:rsid w:val="00134EE4"/>
    <w:rsid w:val="0013508A"/>
    <w:rsid w:val="001350CB"/>
    <w:rsid w:val="00135471"/>
    <w:rsid w:val="00135529"/>
    <w:rsid w:val="001359F2"/>
    <w:rsid w:val="00135C0B"/>
    <w:rsid w:val="001361DB"/>
    <w:rsid w:val="0013620F"/>
    <w:rsid w:val="00136378"/>
    <w:rsid w:val="001363DF"/>
    <w:rsid w:val="001367FA"/>
    <w:rsid w:val="00136905"/>
    <w:rsid w:val="00136946"/>
    <w:rsid w:val="00136BB7"/>
    <w:rsid w:val="00136DE8"/>
    <w:rsid w:val="00136E50"/>
    <w:rsid w:val="00136FFA"/>
    <w:rsid w:val="00137071"/>
    <w:rsid w:val="001370A9"/>
    <w:rsid w:val="0013722E"/>
    <w:rsid w:val="0013742A"/>
    <w:rsid w:val="00137433"/>
    <w:rsid w:val="0013745D"/>
    <w:rsid w:val="001375E3"/>
    <w:rsid w:val="00137865"/>
    <w:rsid w:val="00137BCF"/>
    <w:rsid w:val="00137CD1"/>
    <w:rsid w:val="00137CFB"/>
    <w:rsid w:val="00137E5C"/>
    <w:rsid w:val="00137F81"/>
    <w:rsid w:val="001400F4"/>
    <w:rsid w:val="001401A5"/>
    <w:rsid w:val="00140334"/>
    <w:rsid w:val="001403BE"/>
    <w:rsid w:val="00140828"/>
    <w:rsid w:val="00140BC5"/>
    <w:rsid w:val="00140CB4"/>
    <w:rsid w:val="0014117E"/>
    <w:rsid w:val="001412CA"/>
    <w:rsid w:val="00141487"/>
    <w:rsid w:val="0014166F"/>
    <w:rsid w:val="001416C4"/>
    <w:rsid w:val="001417A1"/>
    <w:rsid w:val="0014187F"/>
    <w:rsid w:val="001419EA"/>
    <w:rsid w:val="00141A00"/>
    <w:rsid w:val="00141BAB"/>
    <w:rsid w:val="0014236A"/>
    <w:rsid w:val="00142A0B"/>
    <w:rsid w:val="00142B5B"/>
    <w:rsid w:val="00142BBB"/>
    <w:rsid w:val="00142C41"/>
    <w:rsid w:val="00142CED"/>
    <w:rsid w:val="00142EC5"/>
    <w:rsid w:val="00142F5C"/>
    <w:rsid w:val="00142FE6"/>
    <w:rsid w:val="0014379B"/>
    <w:rsid w:val="00143960"/>
    <w:rsid w:val="00143A50"/>
    <w:rsid w:val="00143BA3"/>
    <w:rsid w:val="00143BAE"/>
    <w:rsid w:val="00143BF5"/>
    <w:rsid w:val="00143C5B"/>
    <w:rsid w:val="00143D7E"/>
    <w:rsid w:val="00143F78"/>
    <w:rsid w:val="001440AD"/>
    <w:rsid w:val="001440C9"/>
    <w:rsid w:val="001441AB"/>
    <w:rsid w:val="001447E1"/>
    <w:rsid w:val="00144985"/>
    <w:rsid w:val="001449A1"/>
    <w:rsid w:val="00144A6E"/>
    <w:rsid w:val="00144AE1"/>
    <w:rsid w:val="00144B06"/>
    <w:rsid w:val="001451FA"/>
    <w:rsid w:val="0014520E"/>
    <w:rsid w:val="00145284"/>
    <w:rsid w:val="0014535D"/>
    <w:rsid w:val="0014539A"/>
    <w:rsid w:val="001455F4"/>
    <w:rsid w:val="0014570E"/>
    <w:rsid w:val="001458C9"/>
    <w:rsid w:val="00145A1A"/>
    <w:rsid w:val="00145C05"/>
    <w:rsid w:val="00145C67"/>
    <w:rsid w:val="00145C76"/>
    <w:rsid w:val="00145EDB"/>
    <w:rsid w:val="00145EE9"/>
    <w:rsid w:val="001460A4"/>
    <w:rsid w:val="001460EB"/>
    <w:rsid w:val="00146506"/>
    <w:rsid w:val="001465A9"/>
    <w:rsid w:val="00146619"/>
    <w:rsid w:val="00146849"/>
    <w:rsid w:val="00146C43"/>
    <w:rsid w:val="00146E69"/>
    <w:rsid w:val="00146F68"/>
    <w:rsid w:val="001470F8"/>
    <w:rsid w:val="001474CA"/>
    <w:rsid w:val="0014757B"/>
    <w:rsid w:val="001479C3"/>
    <w:rsid w:val="00147AC2"/>
    <w:rsid w:val="00150387"/>
    <w:rsid w:val="001503E9"/>
    <w:rsid w:val="00150536"/>
    <w:rsid w:val="001509FE"/>
    <w:rsid w:val="00150B6D"/>
    <w:rsid w:val="00151039"/>
    <w:rsid w:val="00151430"/>
    <w:rsid w:val="00151648"/>
    <w:rsid w:val="001517FC"/>
    <w:rsid w:val="001517FF"/>
    <w:rsid w:val="001519ED"/>
    <w:rsid w:val="00151CB4"/>
    <w:rsid w:val="00151D9B"/>
    <w:rsid w:val="00151EF2"/>
    <w:rsid w:val="0015211C"/>
    <w:rsid w:val="0015212E"/>
    <w:rsid w:val="00152406"/>
    <w:rsid w:val="001526DC"/>
    <w:rsid w:val="00152FD8"/>
    <w:rsid w:val="00153003"/>
    <w:rsid w:val="001531E5"/>
    <w:rsid w:val="00153305"/>
    <w:rsid w:val="00153765"/>
    <w:rsid w:val="00153DF9"/>
    <w:rsid w:val="00153E3C"/>
    <w:rsid w:val="00153E54"/>
    <w:rsid w:val="001540F5"/>
    <w:rsid w:val="001543DD"/>
    <w:rsid w:val="00154608"/>
    <w:rsid w:val="0015461F"/>
    <w:rsid w:val="0015495E"/>
    <w:rsid w:val="00154B83"/>
    <w:rsid w:val="00154D9A"/>
    <w:rsid w:val="00154EBE"/>
    <w:rsid w:val="0015530F"/>
    <w:rsid w:val="00155344"/>
    <w:rsid w:val="0015538F"/>
    <w:rsid w:val="001554A4"/>
    <w:rsid w:val="00155603"/>
    <w:rsid w:val="0015571C"/>
    <w:rsid w:val="0015595D"/>
    <w:rsid w:val="00155B17"/>
    <w:rsid w:val="00155C4F"/>
    <w:rsid w:val="00155CB1"/>
    <w:rsid w:val="00156455"/>
    <w:rsid w:val="001565A7"/>
    <w:rsid w:val="00156652"/>
    <w:rsid w:val="001569AC"/>
    <w:rsid w:val="00156BEE"/>
    <w:rsid w:val="00156E25"/>
    <w:rsid w:val="00156E7B"/>
    <w:rsid w:val="001577FA"/>
    <w:rsid w:val="00157B65"/>
    <w:rsid w:val="00157E03"/>
    <w:rsid w:val="001601F4"/>
    <w:rsid w:val="001604C8"/>
    <w:rsid w:val="001609F0"/>
    <w:rsid w:val="00160B17"/>
    <w:rsid w:val="00161244"/>
    <w:rsid w:val="00161518"/>
    <w:rsid w:val="00161596"/>
    <w:rsid w:val="001617CE"/>
    <w:rsid w:val="001617FE"/>
    <w:rsid w:val="00161B99"/>
    <w:rsid w:val="00161C8B"/>
    <w:rsid w:val="00161F36"/>
    <w:rsid w:val="00162174"/>
    <w:rsid w:val="00162336"/>
    <w:rsid w:val="001625BF"/>
    <w:rsid w:val="001626BC"/>
    <w:rsid w:val="0016270D"/>
    <w:rsid w:val="00162756"/>
    <w:rsid w:val="001627DE"/>
    <w:rsid w:val="001628BC"/>
    <w:rsid w:val="001629BE"/>
    <w:rsid w:val="001629D2"/>
    <w:rsid w:val="001629E4"/>
    <w:rsid w:val="00162A91"/>
    <w:rsid w:val="00162C77"/>
    <w:rsid w:val="00162D3C"/>
    <w:rsid w:val="00162E3E"/>
    <w:rsid w:val="00162FA2"/>
    <w:rsid w:val="00163283"/>
    <w:rsid w:val="0016329F"/>
    <w:rsid w:val="001636F7"/>
    <w:rsid w:val="00163702"/>
    <w:rsid w:val="00163967"/>
    <w:rsid w:val="00163A7B"/>
    <w:rsid w:val="00163A84"/>
    <w:rsid w:val="00163AE7"/>
    <w:rsid w:val="00163BF4"/>
    <w:rsid w:val="00163F3C"/>
    <w:rsid w:val="00164242"/>
    <w:rsid w:val="0016435F"/>
    <w:rsid w:val="00164713"/>
    <w:rsid w:val="001647F8"/>
    <w:rsid w:val="00164D8B"/>
    <w:rsid w:val="00164E7B"/>
    <w:rsid w:val="001650E7"/>
    <w:rsid w:val="001651D6"/>
    <w:rsid w:val="001652D2"/>
    <w:rsid w:val="00165351"/>
    <w:rsid w:val="001654A3"/>
    <w:rsid w:val="00165848"/>
    <w:rsid w:val="00165915"/>
    <w:rsid w:val="0016591C"/>
    <w:rsid w:val="0016599E"/>
    <w:rsid w:val="00165AC4"/>
    <w:rsid w:val="00165D1C"/>
    <w:rsid w:val="001660BC"/>
    <w:rsid w:val="001660E9"/>
    <w:rsid w:val="001663EB"/>
    <w:rsid w:val="0016673B"/>
    <w:rsid w:val="00166AD2"/>
    <w:rsid w:val="00166D50"/>
    <w:rsid w:val="00167012"/>
    <w:rsid w:val="0016709A"/>
    <w:rsid w:val="00167A2D"/>
    <w:rsid w:val="00167ADF"/>
    <w:rsid w:val="00167B0A"/>
    <w:rsid w:val="00167B53"/>
    <w:rsid w:val="00167F83"/>
    <w:rsid w:val="001701D2"/>
    <w:rsid w:val="00170283"/>
    <w:rsid w:val="00170290"/>
    <w:rsid w:val="001703D6"/>
    <w:rsid w:val="0017042E"/>
    <w:rsid w:val="00170546"/>
    <w:rsid w:val="0017057D"/>
    <w:rsid w:val="00170BDE"/>
    <w:rsid w:val="00170D60"/>
    <w:rsid w:val="00170F87"/>
    <w:rsid w:val="00171209"/>
    <w:rsid w:val="00171281"/>
    <w:rsid w:val="001714C5"/>
    <w:rsid w:val="001714F9"/>
    <w:rsid w:val="00171610"/>
    <w:rsid w:val="001719AE"/>
    <w:rsid w:val="00171A3F"/>
    <w:rsid w:val="0017248E"/>
    <w:rsid w:val="001724FE"/>
    <w:rsid w:val="00172532"/>
    <w:rsid w:val="001728CE"/>
    <w:rsid w:val="00172C32"/>
    <w:rsid w:val="00172EBC"/>
    <w:rsid w:val="00172F86"/>
    <w:rsid w:val="00173402"/>
    <w:rsid w:val="0017364F"/>
    <w:rsid w:val="00173735"/>
    <w:rsid w:val="001737B6"/>
    <w:rsid w:val="00173B18"/>
    <w:rsid w:val="00173EB3"/>
    <w:rsid w:val="00174052"/>
    <w:rsid w:val="001744C0"/>
    <w:rsid w:val="001748CC"/>
    <w:rsid w:val="00174979"/>
    <w:rsid w:val="00174CED"/>
    <w:rsid w:val="00174EA7"/>
    <w:rsid w:val="00174F18"/>
    <w:rsid w:val="00175194"/>
    <w:rsid w:val="0017559F"/>
    <w:rsid w:val="00175669"/>
    <w:rsid w:val="00175864"/>
    <w:rsid w:val="001759F6"/>
    <w:rsid w:val="00175D19"/>
    <w:rsid w:val="00175DCC"/>
    <w:rsid w:val="00175DF1"/>
    <w:rsid w:val="00176061"/>
    <w:rsid w:val="001763B6"/>
    <w:rsid w:val="00176526"/>
    <w:rsid w:val="0017676E"/>
    <w:rsid w:val="001769B6"/>
    <w:rsid w:val="001769E8"/>
    <w:rsid w:val="00176AE2"/>
    <w:rsid w:val="00176C69"/>
    <w:rsid w:val="00176C7C"/>
    <w:rsid w:val="00176D55"/>
    <w:rsid w:val="0017744E"/>
    <w:rsid w:val="0017749E"/>
    <w:rsid w:val="00177891"/>
    <w:rsid w:val="001778E4"/>
    <w:rsid w:val="00177E0E"/>
    <w:rsid w:val="00180155"/>
    <w:rsid w:val="00180401"/>
    <w:rsid w:val="0018045A"/>
    <w:rsid w:val="00180654"/>
    <w:rsid w:val="0018093E"/>
    <w:rsid w:val="00180AD4"/>
    <w:rsid w:val="00180C48"/>
    <w:rsid w:val="001811ED"/>
    <w:rsid w:val="001811EE"/>
    <w:rsid w:val="001815F7"/>
    <w:rsid w:val="0018160A"/>
    <w:rsid w:val="00181B20"/>
    <w:rsid w:val="00181B39"/>
    <w:rsid w:val="00181D8A"/>
    <w:rsid w:val="00182349"/>
    <w:rsid w:val="00182661"/>
    <w:rsid w:val="001826E0"/>
    <w:rsid w:val="00182A66"/>
    <w:rsid w:val="00182AA4"/>
    <w:rsid w:val="00182F00"/>
    <w:rsid w:val="00182F3F"/>
    <w:rsid w:val="00182F6B"/>
    <w:rsid w:val="001831B2"/>
    <w:rsid w:val="00183303"/>
    <w:rsid w:val="00183511"/>
    <w:rsid w:val="00183621"/>
    <w:rsid w:val="001836FD"/>
    <w:rsid w:val="001839ED"/>
    <w:rsid w:val="00183A87"/>
    <w:rsid w:val="00183C94"/>
    <w:rsid w:val="00183E12"/>
    <w:rsid w:val="00183FD6"/>
    <w:rsid w:val="001841E8"/>
    <w:rsid w:val="0018428E"/>
    <w:rsid w:val="00184323"/>
    <w:rsid w:val="00184382"/>
    <w:rsid w:val="0018440C"/>
    <w:rsid w:val="00184658"/>
    <w:rsid w:val="00184771"/>
    <w:rsid w:val="0018483D"/>
    <w:rsid w:val="0018486F"/>
    <w:rsid w:val="0018494D"/>
    <w:rsid w:val="00184BCA"/>
    <w:rsid w:val="00184C03"/>
    <w:rsid w:val="00184D32"/>
    <w:rsid w:val="00184D6D"/>
    <w:rsid w:val="00184EF7"/>
    <w:rsid w:val="00184F0B"/>
    <w:rsid w:val="001854E4"/>
    <w:rsid w:val="001855B3"/>
    <w:rsid w:val="0018568F"/>
    <w:rsid w:val="00185A8D"/>
    <w:rsid w:val="00185C23"/>
    <w:rsid w:val="00185D22"/>
    <w:rsid w:val="00185D79"/>
    <w:rsid w:val="00185FCB"/>
    <w:rsid w:val="0018609C"/>
    <w:rsid w:val="001862DC"/>
    <w:rsid w:val="001865CE"/>
    <w:rsid w:val="00186BC8"/>
    <w:rsid w:val="00186E17"/>
    <w:rsid w:val="00186E31"/>
    <w:rsid w:val="00186FAC"/>
    <w:rsid w:val="00187355"/>
    <w:rsid w:val="001875A6"/>
    <w:rsid w:val="001878A4"/>
    <w:rsid w:val="0018794F"/>
    <w:rsid w:val="00187981"/>
    <w:rsid w:val="001879DF"/>
    <w:rsid w:val="00187D20"/>
    <w:rsid w:val="00187E3F"/>
    <w:rsid w:val="00187F64"/>
    <w:rsid w:val="001900C3"/>
    <w:rsid w:val="00190174"/>
    <w:rsid w:val="001906A2"/>
    <w:rsid w:val="0019077B"/>
    <w:rsid w:val="00190803"/>
    <w:rsid w:val="00190DF0"/>
    <w:rsid w:val="0019102E"/>
    <w:rsid w:val="00191036"/>
    <w:rsid w:val="00191256"/>
    <w:rsid w:val="001913A0"/>
    <w:rsid w:val="001915D9"/>
    <w:rsid w:val="0019170F"/>
    <w:rsid w:val="0019175F"/>
    <w:rsid w:val="001919FA"/>
    <w:rsid w:val="00191D21"/>
    <w:rsid w:val="00191DAC"/>
    <w:rsid w:val="001920B3"/>
    <w:rsid w:val="00192A3B"/>
    <w:rsid w:val="00192B62"/>
    <w:rsid w:val="00192BC9"/>
    <w:rsid w:val="00192CBF"/>
    <w:rsid w:val="00192DB5"/>
    <w:rsid w:val="00192E4E"/>
    <w:rsid w:val="00193494"/>
    <w:rsid w:val="001936D1"/>
    <w:rsid w:val="001937E4"/>
    <w:rsid w:val="001938BF"/>
    <w:rsid w:val="0019390D"/>
    <w:rsid w:val="00193F19"/>
    <w:rsid w:val="00194334"/>
    <w:rsid w:val="0019447B"/>
    <w:rsid w:val="0019476A"/>
    <w:rsid w:val="00194880"/>
    <w:rsid w:val="0019489C"/>
    <w:rsid w:val="00194BF6"/>
    <w:rsid w:val="00194D20"/>
    <w:rsid w:val="00194FE0"/>
    <w:rsid w:val="0019518C"/>
    <w:rsid w:val="001952E9"/>
    <w:rsid w:val="00195A7C"/>
    <w:rsid w:val="00196153"/>
    <w:rsid w:val="001964DB"/>
    <w:rsid w:val="001965E8"/>
    <w:rsid w:val="001970B5"/>
    <w:rsid w:val="0019740C"/>
    <w:rsid w:val="00197666"/>
    <w:rsid w:val="00197709"/>
    <w:rsid w:val="00197A4A"/>
    <w:rsid w:val="00197BF0"/>
    <w:rsid w:val="00197C04"/>
    <w:rsid w:val="00197CF5"/>
    <w:rsid w:val="00197D24"/>
    <w:rsid w:val="001A029C"/>
    <w:rsid w:val="001A02CF"/>
    <w:rsid w:val="001A034E"/>
    <w:rsid w:val="001A0999"/>
    <w:rsid w:val="001A0C64"/>
    <w:rsid w:val="001A0DCD"/>
    <w:rsid w:val="001A0E26"/>
    <w:rsid w:val="001A0E55"/>
    <w:rsid w:val="001A1005"/>
    <w:rsid w:val="001A1024"/>
    <w:rsid w:val="001A11EC"/>
    <w:rsid w:val="001A14E6"/>
    <w:rsid w:val="001A16F5"/>
    <w:rsid w:val="001A186D"/>
    <w:rsid w:val="001A18EC"/>
    <w:rsid w:val="001A18F4"/>
    <w:rsid w:val="001A1A4F"/>
    <w:rsid w:val="001A1A9C"/>
    <w:rsid w:val="001A1C00"/>
    <w:rsid w:val="001A1C65"/>
    <w:rsid w:val="001A1EB6"/>
    <w:rsid w:val="001A1F68"/>
    <w:rsid w:val="001A2245"/>
    <w:rsid w:val="001A24FA"/>
    <w:rsid w:val="001A257D"/>
    <w:rsid w:val="001A2813"/>
    <w:rsid w:val="001A2C45"/>
    <w:rsid w:val="001A2CAF"/>
    <w:rsid w:val="001A331A"/>
    <w:rsid w:val="001A37D5"/>
    <w:rsid w:val="001A37F5"/>
    <w:rsid w:val="001A3B87"/>
    <w:rsid w:val="001A40BD"/>
    <w:rsid w:val="001A42DB"/>
    <w:rsid w:val="001A4595"/>
    <w:rsid w:val="001A48D8"/>
    <w:rsid w:val="001A4917"/>
    <w:rsid w:val="001A4A86"/>
    <w:rsid w:val="001A4B11"/>
    <w:rsid w:val="001A4B1C"/>
    <w:rsid w:val="001A4BD3"/>
    <w:rsid w:val="001A4C2A"/>
    <w:rsid w:val="001A4D29"/>
    <w:rsid w:val="001A507E"/>
    <w:rsid w:val="001A50C6"/>
    <w:rsid w:val="001A50F6"/>
    <w:rsid w:val="001A5236"/>
    <w:rsid w:val="001A5255"/>
    <w:rsid w:val="001A52D7"/>
    <w:rsid w:val="001A52F4"/>
    <w:rsid w:val="001A53C7"/>
    <w:rsid w:val="001A568A"/>
    <w:rsid w:val="001A573A"/>
    <w:rsid w:val="001A57CD"/>
    <w:rsid w:val="001A58CC"/>
    <w:rsid w:val="001A58F5"/>
    <w:rsid w:val="001A5983"/>
    <w:rsid w:val="001A5BE1"/>
    <w:rsid w:val="001A5C8F"/>
    <w:rsid w:val="001A5E6A"/>
    <w:rsid w:val="001A5EB3"/>
    <w:rsid w:val="001A6109"/>
    <w:rsid w:val="001A62E2"/>
    <w:rsid w:val="001A62EE"/>
    <w:rsid w:val="001A634C"/>
    <w:rsid w:val="001A640A"/>
    <w:rsid w:val="001A6518"/>
    <w:rsid w:val="001A6593"/>
    <w:rsid w:val="001A6690"/>
    <w:rsid w:val="001A6755"/>
    <w:rsid w:val="001A67FB"/>
    <w:rsid w:val="001A69E3"/>
    <w:rsid w:val="001A6AD0"/>
    <w:rsid w:val="001A6B22"/>
    <w:rsid w:val="001A715F"/>
    <w:rsid w:val="001A734F"/>
    <w:rsid w:val="001A736A"/>
    <w:rsid w:val="001A7452"/>
    <w:rsid w:val="001B009B"/>
    <w:rsid w:val="001B03FB"/>
    <w:rsid w:val="001B0668"/>
    <w:rsid w:val="001B0BAF"/>
    <w:rsid w:val="001B0BDE"/>
    <w:rsid w:val="001B0F3F"/>
    <w:rsid w:val="001B0F82"/>
    <w:rsid w:val="001B0FB2"/>
    <w:rsid w:val="001B11DA"/>
    <w:rsid w:val="001B1229"/>
    <w:rsid w:val="001B12EA"/>
    <w:rsid w:val="001B1545"/>
    <w:rsid w:val="001B1579"/>
    <w:rsid w:val="001B1646"/>
    <w:rsid w:val="001B167F"/>
    <w:rsid w:val="001B16AB"/>
    <w:rsid w:val="001B1736"/>
    <w:rsid w:val="001B1779"/>
    <w:rsid w:val="001B19F9"/>
    <w:rsid w:val="001B1A9A"/>
    <w:rsid w:val="001B1B5C"/>
    <w:rsid w:val="001B1B6C"/>
    <w:rsid w:val="001B1DF3"/>
    <w:rsid w:val="001B1ED1"/>
    <w:rsid w:val="001B2022"/>
    <w:rsid w:val="001B20F5"/>
    <w:rsid w:val="001B22E7"/>
    <w:rsid w:val="001B242F"/>
    <w:rsid w:val="001B26E9"/>
    <w:rsid w:val="001B27CB"/>
    <w:rsid w:val="001B2B46"/>
    <w:rsid w:val="001B2CA5"/>
    <w:rsid w:val="001B2DA9"/>
    <w:rsid w:val="001B2E75"/>
    <w:rsid w:val="001B2F24"/>
    <w:rsid w:val="001B316A"/>
    <w:rsid w:val="001B3382"/>
    <w:rsid w:val="001B33F8"/>
    <w:rsid w:val="001B3670"/>
    <w:rsid w:val="001B3B84"/>
    <w:rsid w:val="001B3E78"/>
    <w:rsid w:val="001B4173"/>
    <w:rsid w:val="001B42A1"/>
    <w:rsid w:val="001B4305"/>
    <w:rsid w:val="001B4465"/>
    <w:rsid w:val="001B4771"/>
    <w:rsid w:val="001B47F5"/>
    <w:rsid w:val="001B47F6"/>
    <w:rsid w:val="001B4A53"/>
    <w:rsid w:val="001B4AD9"/>
    <w:rsid w:val="001B4C9C"/>
    <w:rsid w:val="001B51D1"/>
    <w:rsid w:val="001B5377"/>
    <w:rsid w:val="001B54C6"/>
    <w:rsid w:val="001B56A8"/>
    <w:rsid w:val="001B5769"/>
    <w:rsid w:val="001B5790"/>
    <w:rsid w:val="001B5CE4"/>
    <w:rsid w:val="001B5D48"/>
    <w:rsid w:val="001B5E87"/>
    <w:rsid w:val="001B60B3"/>
    <w:rsid w:val="001B60B8"/>
    <w:rsid w:val="001B60E3"/>
    <w:rsid w:val="001B61B9"/>
    <w:rsid w:val="001B6289"/>
    <w:rsid w:val="001B67D7"/>
    <w:rsid w:val="001B6947"/>
    <w:rsid w:val="001B6C4F"/>
    <w:rsid w:val="001B6D1C"/>
    <w:rsid w:val="001B6D4B"/>
    <w:rsid w:val="001B6E01"/>
    <w:rsid w:val="001B702F"/>
    <w:rsid w:val="001B7217"/>
    <w:rsid w:val="001B73C5"/>
    <w:rsid w:val="001B7474"/>
    <w:rsid w:val="001B7837"/>
    <w:rsid w:val="001B78B1"/>
    <w:rsid w:val="001B7B8B"/>
    <w:rsid w:val="001B7C18"/>
    <w:rsid w:val="001B7C27"/>
    <w:rsid w:val="001B7DD8"/>
    <w:rsid w:val="001C030D"/>
    <w:rsid w:val="001C03F3"/>
    <w:rsid w:val="001C0779"/>
    <w:rsid w:val="001C0E97"/>
    <w:rsid w:val="001C0E9C"/>
    <w:rsid w:val="001C0FDA"/>
    <w:rsid w:val="001C1338"/>
    <w:rsid w:val="001C1389"/>
    <w:rsid w:val="001C1492"/>
    <w:rsid w:val="001C1C97"/>
    <w:rsid w:val="001C1E5F"/>
    <w:rsid w:val="001C1EB5"/>
    <w:rsid w:val="001C22BE"/>
    <w:rsid w:val="001C22D9"/>
    <w:rsid w:val="001C22FA"/>
    <w:rsid w:val="001C2335"/>
    <w:rsid w:val="001C2343"/>
    <w:rsid w:val="001C2401"/>
    <w:rsid w:val="001C24AF"/>
    <w:rsid w:val="001C260F"/>
    <w:rsid w:val="001C2BA2"/>
    <w:rsid w:val="001C2D92"/>
    <w:rsid w:val="001C2F1C"/>
    <w:rsid w:val="001C3488"/>
    <w:rsid w:val="001C35AD"/>
    <w:rsid w:val="001C383B"/>
    <w:rsid w:val="001C3BA1"/>
    <w:rsid w:val="001C3D52"/>
    <w:rsid w:val="001C3E0D"/>
    <w:rsid w:val="001C3F2D"/>
    <w:rsid w:val="001C3F6F"/>
    <w:rsid w:val="001C45CB"/>
    <w:rsid w:val="001C4A27"/>
    <w:rsid w:val="001C4B03"/>
    <w:rsid w:val="001C4B83"/>
    <w:rsid w:val="001C4CAC"/>
    <w:rsid w:val="001C4D63"/>
    <w:rsid w:val="001C4E0F"/>
    <w:rsid w:val="001C524E"/>
    <w:rsid w:val="001C526C"/>
    <w:rsid w:val="001C542C"/>
    <w:rsid w:val="001C54FD"/>
    <w:rsid w:val="001C56F7"/>
    <w:rsid w:val="001C58DF"/>
    <w:rsid w:val="001C5B1D"/>
    <w:rsid w:val="001C5B29"/>
    <w:rsid w:val="001C5C6C"/>
    <w:rsid w:val="001C6255"/>
    <w:rsid w:val="001C6336"/>
    <w:rsid w:val="001C6343"/>
    <w:rsid w:val="001C637C"/>
    <w:rsid w:val="001C6606"/>
    <w:rsid w:val="001C66A8"/>
    <w:rsid w:val="001C66B8"/>
    <w:rsid w:val="001C6850"/>
    <w:rsid w:val="001C68BB"/>
    <w:rsid w:val="001C6914"/>
    <w:rsid w:val="001C6D47"/>
    <w:rsid w:val="001C6D53"/>
    <w:rsid w:val="001C6DD7"/>
    <w:rsid w:val="001C72E6"/>
    <w:rsid w:val="001C741E"/>
    <w:rsid w:val="001C7554"/>
    <w:rsid w:val="001C7A43"/>
    <w:rsid w:val="001D06C4"/>
    <w:rsid w:val="001D09D3"/>
    <w:rsid w:val="001D0ACB"/>
    <w:rsid w:val="001D0DFB"/>
    <w:rsid w:val="001D0F6E"/>
    <w:rsid w:val="001D1139"/>
    <w:rsid w:val="001D126B"/>
    <w:rsid w:val="001D1274"/>
    <w:rsid w:val="001D12FB"/>
    <w:rsid w:val="001D1547"/>
    <w:rsid w:val="001D1836"/>
    <w:rsid w:val="001D18B7"/>
    <w:rsid w:val="001D19D3"/>
    <w:rsid w:val="001D206B"/>
    <w:rsid w:val="001D22D3"/>
    <w:rsid w:val="001D2452"/>
    <w:rsid w:val="001D26CC"/>
    <w:rsid w:val="001D2A69"/>
    <w:rsid w:val="001D2ACA"/>
    <w:rsid w:val="001D2B42"/>
    <w:rsid w:val="001D2E2C"/>
    <w:rsid w:val="001D33EE"/>
    <w:rsid w:val="001D3430"/>
    <w:rsid w:val="001D3484"/>
    <w:rsid w:val="001D367F"/>
    <w:rsid w:val="001D39BD"/>
    <w:rsid w:val="001D3C39"/>
    <w:rsid w:val="001D3C3B"/>
    <w:rsid w:val="001D3FAC"/>
    <w:rsid w:val="001D3FCA"/>
    <w:rsid w:val="001D42F8"/>
    <w:rsid w:val="001D4359"/>
    <w:rsid w:val="001D44E2"/>
    <w:rsid w:val="001D45EC"/>
    <w:rsid w:val="001D4719"/>
    <w:rsid w:val="001D475F"/>
    <w:rsid w:val="001D49C3"/>
    <w:rsid w:val="001D4CF1"/>
    <w:rsid w:val="001D4D81"/>
    <w:rsid w:val="001D503C"/>
    <w:rsid w:val="001D52C0"/>
    <w:rsid w:val="001D5311"/>
    <w:rsid w:val="001D53AA"/>
    <w:rsid w:val="001D55B2"/>
    <w:rsid w:val="001D57DE"/>
    <w:rsid w:val="001D5CC9"/>
    <w:rsid w:val="001D5CE7"/>
    <w:rsid w:val="001D5CF2"/>
    <w:rsid w:val="001D5EDA"/>
    <w:rsid w:val="001D609D"/>
    <w:rsid w:val="001D62D3"/>
    <w:rsid w:val="001D633A"/>
    <w:rsid w:val="001D65AA"/>
    <w:rsid w:val="001D67BC"/>
    <w:rsid w:val="001D68B2"/>
    <w:rsid w:val="001D69C4"/>
    <w:rsid w:val="001D6A5D"/>
    <w:rsid w:val="001D6D86"/>
    <w:rsid w:val="001D6EE5"/>
    <w:rsid w:val="001D708B"/>
    <w:rsid w:val="001D7713"/>
    <w:rsid w:val="001D77F6"/>
    <w:rsid w:val="001D7A46"/>
    <w:rsid w:val="001D7D51"/>
    <w:rsid w:val="001D7D6F"/>
    <w:rsid w:val="001E0195"/>
    <w:rsid w:val="001E01C9"/>
    <w:rsid w:val="001E01E2"/>
    <w:rsid w:val="001E0242"/>
    <w:rsid w:val="001E0815"/>
    <w:rsid w:val="001E0A20"/>
    <w:rsid w:val="001E0CE1"/>
    <w:rsid w:val="001E0FBE"/>
    <w:rsid w:val="001E1016"/>
    <w:rsid w:val="001E10FE"/>
    <w:rsid w:val="001E117C"/>
    <w:rsid w:val="001E12C8"/>
    <w:rsid w:val="001E1388"/>
    <w:rsid w:val="001E1443"/>
    <w:rsid w:val="001E1521"/>
    <w:rsid w:val="001E18BE"/>
    <w:rsid w:val="001E195F"/>
    <w:rsid w:val="001E1B5D"/>
    <w:rsid w:val="001E1F07"/>
    <w:rsid w:val="001E2037"/>
    <w:rsid w:val="001E2374"/>
    <w:rsid w:val="001E2541"/>
    <w:rsid w:val="001E25D2"/>
    <w:rsid w:val="001E2661"/>
    <w:rsid w:val="001E26E4"/>
    <w:rsid w:val="001E31F6"/>
    <w:rsid w:val="001E35D4"/>
    <w:rsid w:val="001E36AD"/>
    <w:rsid w:val="001E3756"/>
    <w:rsid w:val="001E37CA"/>
    <w:rsid w:val="001E3A0B"/>
    <w:rsid w:val="001E3A9A"/>
    <w:rsid w:val="001E3B5E"/>
    <w:rsid w:val="001E3D18"/>
    <w:rsid w:val="001E453D"/>
    <w:rsid w:val="001E453F"/>
    <w:rsid w:val="001E487A"/>
    <w:rsid w:val="001E48E4"/>
    <w:rsid w:val="001E4B7B"/>
    <w:rsid w:val="001E4B8A"/>
    <w:rsid w:val="001E4FC6"/>
    <w:rsid w:val="001E5041"/>
    <w:rsid w:val="001E52DF"/>
    <w:rsid w:val="001E5691"/>
    <w:rsid w:val="001E57AF"/>
    <w:rsid w:val="001E57D3"/>
    <w:rsid w:val="001E5934"/>
    <w:rsid w:val="001E599B"/>
    <w:rsid w:val="001E59B4"/>
    <w:rsid w:val="001E5BE7"/>
    <w:rsid w:val="001E5C20"/>
    <w:rsid w:val="001E5E6F"/>
    <w:rsid w:val="001E5F70"/>
    <w:rsid w:val="001E5F90"/>
    <w:rsid w:val="001E5FD7"/>
    <w:rsid w:val="001E62C3"/>
    <w:rsid w:val="001E6451"/>
    <w:rsid w:val="001E6460"/>
    <w:rsid w:val="001E6536"/>
    <w:rsid w:val="001E6676"/>
    <w:rsid w:val="001E6A28"/>
    <w:rsid w:val="001E6B97"/>
    <w:rsid w:val="001E6D70"/>
    <w:rsid w:val="001E6EFF"/>
    <w:rsid w:val="001E6FF4"/>
    <w:rsid w:val="001E70E8"/>
    <w:rsid w:val="001E734D"/>
    <w:rsid w:val="001E74EB"/>
    <w:rsid w:val="001E7634"/>
    <w:rsid w:val="001E7833"/>
    <w:rsid w:val="001E7A23"/>
    <w:rsid w:val="001F044E"/>
    <w:rsid w:val="001F0700"/>
    <w:rsid w:val="001F086B"/>
    <w:rsid w:val="001F0A8D"/>
    <w:rsid w:val="001F0B51"/>
    <w:rsid w:val="001F12FE"/>
    <w:rsid w:val="001F1338"/>
    <w:rsid w:val="001F19E0"/>
    <w:rsid w:val="001F1C72"/>
    <w:rsid w:val="001F1CA9"/>
    <w:rsid w:val="001F1D01"/>
    <w:rsid w:val="001F1E1C"/>
    <w:rsid w:val="001F20A6"/>
    <w:rsid w:val="001F2242"/>
    <w:rsid w:val="001F22F2"/>
    <w:rsid w:val="001F233E"/>
    <w:rsid w:val="001F24BC"/>
    <w:rsid w:val="001F25D6"/>
    <w:rsid w:val="001F2A53"/>
    <w:rsid w:val="001F2A64"/>
    <w:rsid w:val="001F2BD3"/>
    <w:rsid w:val="001F2BE5"/>
    <w:rsid w:val="001F2D4A"/>
    <w:rsid w:val="001F2F73"/>
    <w:rsid w:val="001F35C5"/>
    <w:rsid w:val="001F3989"/>
    <w:rsid w:val="001F3A11"/>
    <w:rsid w:val="001F3A69"/>
    <w:rsid w:val="001F3B10"/>
    <w:rsid w:val="001F3B1A"/>
    <w:rsid w:val="001F3C9D"/>
    <w:rsid w:val="001F3F41"/>
    <w:rsid w:val="001F4053"/>
    <w:rsid w:val="001F40BF"/>
    <w:rsid w:val="001F41C5"/>
    <w:rsid w:val="001F464A"/>
    <w:rsid w:val="001F49BF"/>
    <w:rsid w:val="001F4ACF"/>
    <w:rsid w:val="001F4B0D"/>
    <w:rsid w:val="001F4BD0"/>
    <w:rsid w:val="001F50AB"/>
    <w:rsid w:val="001F5337"/>
    <w:rsid w:val="001F55B8"/>
    <w:rsid w:val="001F5703"/>
    <w:rsid w:val="001F59D6"/>
    <w:rsid w:val="001F5D14"/>
    <w:rsid w:val="001F6179"/>
    <w:rsid w:val="001F643B"/>
    <w:rsid w:val="001F669D"/>
    <w:rsid w:val="001F682D"/>
    <w:rsid w:val="001F68FE"/>
    <w:rsid w:val="001F692C"/>
    <w:rsid w:val="001F6B15"/>
    <w:rsid w:val="001F6DC8"/>
    <w:rsid w:val="001F6F48"/>
    <w:rsid w:val="001F736A"/>
    <w:rsid w:val="001F76A7"/>
    <w:rsid w:val="001F79B6"/>
    <w:rsid w:val="001F7CEC"/>
    <w:rsid w:val="001F7D70"/>
    <w:rsid w:val="002000E7"/>
    <w:rsid w:val="002005CF"/>
    <w:rsid w:val="00200A03"/>
    <w:rsid w:val="00200F4B"/>
    <w:rsid w:val="002010AB"/>
    <w:rsid w:val="0020121D"/>
    <w:rsid w:val="00201549"/>
    <w:rsid w:val="00201702"/>
    <w:rsid w:val="00201841"/>
    <w:rsid w:val="002018CD"/>
    <w:rsid w:val="00201963"/>
    <w:rsid w:val="0020196C"/>
    <w:rsid w:val="00201F86"/>
    <w:rsid w:val="00202075"/>
    <w:rsid w:val="002020C9"/>
    <w:rsid w:val="002026D2"/>
    <w:rsid w:val="002027E8"/>
    <w:rsid w:val="0020284C"/>
    <w:rsid w:val="002028FC"/>
    <w:rsid w:val="00202921"/>
    <w:rsid w:val="00203569"/>
    <w:rsid w:val="00203AE1"/>
    <w:rsid w:val="00203B59"/>
    <w:rsid w:val="00203BAB"/>
    <w:rsid w:val="0020400D"/>
    <w:rsid w:val="0020417E"/>
    <w:rsid w:val="002041B3"/>
    <w:rsid w:val="002042CB"/>
    <w:rsid w:val="00204E55"/>
    <w:rsid w:val="00204EFE"/>
    <w:rsid w:val="00204F6D"/>
    <w:rsid w:val="00205219"/>
    <w:rsid w:val="00205230"/>
    <w:rsid w:val="00205730"/>
    <w:rsid w:val="00205784"/>
    <w:rsid w:val="00205859"/>
    <w:rsid w:val="002058F4"/>
    <w:rsid w:val="00205A5D"/>
    <w:rsid w:val="00205CA1"/>
    <w:rsid w:val="0020604D"/>
    <w:rsid w:val="002060D2"/>
    <w:rsid w:val="00206274"/>
    <w:rsid w:val="00206576"/>
    <w:rsid w:val="002066B8"/>
    <w:rsid w:val="00206925"/>
    <w:rsid w:val="002069D2"/>
    <w:rsid w:val="00206C1E"/>
    <w:rsid w:val="00206CF3"/>
    <w:rsid w:val="00206E41"/>
    <w:rsid w:val="00206E8E"/>
    <w:rsid w:val="00206F4F"/>
    <w:rsid w:val="00206F88"/>
    <w:rsid w:val="00207122"/>
    <w:rsid w:val="002075D6"/>
    <w:rsid w:val="0020770D"/>
    <w:rsid w:val="00207A6F"/>
    <w:rsid w:val="00207DAE"/>
    <w:rsid w:val="00207E46"/>
    <w:rsid w:val="00210035"/>
    <w:rsid w:val="002101D8"/>
    <w:rsid w:val="0021035F"/>
    <w:rsid w:val="002106E2"/>
    <w:rsid w:val="00210702"/>
    <w:rsid w:val="002108DE"/>
    <w:rsid w:val="00210FA5"/>
    <w:rsid w:val="00211193"/>
    <w:rsid w:val="00211304"/>
    <w:rsid w:val="00211763"/>
    <w:rsid w:val="002117D5"/>
    <w:rsid w:val="00211821"/>
    <w:rsid w:val="00211A74"/>
    <w:rsid w:val="00211AF8"/>
    <w:rsid w:val="00211E75"/>
    <w:rsid w:val="00211EFF"/>
    <w:rsid w:val="00211F5B"/>
    <w:rsid w:val="00211F67"/>
    <w:rsid w:val="0021201F"/>
    <w:rsid w:val="00212154"/>
    <w:rsid w:val="00212186"/>
    <w:rsid w:val="00212390"/>
    <w:rsid w:val="002124CF"/>
    <w:rsid w:val="002125E9"/>
    <w:rsid w:val="00212610"/>
    <w:rsid w:val="002126FE"/>
    <w:rsid w:val="0021292D"/>
    <w:rsid w:val="00212AFB"/>
    <w:rsid w:val="00212FBB"/>
    <w:rsid w:val="00213869"/>
    <w:rsid w:val="00213877"/>
    <w:rsid w:val="00213925"/>
    <w:rsid w:val="0021393D"/>
    <w:rsid w:val="00213950"/>
    <w:rsid w:val="00213E5A"/>
    <w:rsid w:val="00213F17"/>
    <w:rsid w:val="002140AC"/>
    <w:rsid w:val="002142F2"/>
    <w:rsid w:val="00214388"/>
    <w:rsid w:val="0021440F"/>
    <w:rsid w:val="0021463B"/>
    <w:rsid w:val="00214741"/>
    <w:rsid w:val="00214746"/>
    <w:rsid w:val="00215228"/>
    <w:rsid w:val="00215436"/>
    <w:rsid w:val="00215747"/>
    <w:rsid w:val="002157FB"/>
    <w:rsid w:val="0021581B"/>
    <w:rsid w:val="00215A02"/>
    <w:rsid w:val="00215A54"/>
    <w:rsid w:val="00215F19"/>
    <w:rsid w:val="00216005"/>
    <w:rsid w:val="00216531"/>
    <w:rsid w:val="00216CA2"/>
    <w:rsid w:val="0021708F"/>
    <w:rsid w:val="00217153"/>
    <w:rsid w:val="00217241"/>
    <w:rsid w:val="002172DD"/>
    <w:rsid w:val="002173CF"/>
    <w:rsid w:val="00217503"/>
    <w:rsid w:val="0021757F"/>
    <w:rsid w:val="00217609"/>
    <w:rsid w:val="0021794B"/>
    <w:rsid w:val="00217B33"/>
    <w:rsid w:val="00217DE6"/>
    <w:rsid w:val="00217EDF"/>
    <w:rsid w:val="002201C6"/>
    <w:rsid w:val="00220209"/>
    <w:rsid w:val="00220250"/>
    <w:rsid w:val="00220345"/>
    <w:rsid w:val="002203B5"/>
    <w:rsid w:val="00220860"/>
    <w:rsid w:val="00220864"/>
    <w:rsid w:val="002208C8"/>
    <w:rsid w:val="00220AFC"/>
    <w:rsid w:val="00220BD4"/>
    <w:rsid w:val="00220C94"/>
    <w:rsid w:val="00220D58"/>
    <w:rsid w:val="00220F3D"/>
    <w:rsid w:val="0022126D"/>
    <w:rsid w:val="0022132C"/>
    <w:rsid w:val="00221539"/>
    <w:rsid w:val="00221594"/>
    <w:rsid w:val="00221614"/>
    <w:rsid w:val="0022183B"/>
    <w:rsid w:val="00221994"/>
    <w:rsid w:val="00221F51"/>
    <w:rsid w:val="00222354"/>
    <w:rsid w:val="002229DC"/>
    <w:rsid w:val="00222B8F"/>
    <w:rsid w:val="00222BA5"/>
    <w:rsid w:val="00222D00"/>
    <w:rsid w:val="00223231"/>
    <w:rsid w:val="0022339C"/>
    <w:rsid w:val="002239A0"/>
    <w:rsid w:val="002239B0"/>
    <w:rsid w:val="002239F8"/>
    <w:rsid w:val="00224258"/>
    <w:rsid w:val="002242A6"/>
    <w:rsid w:val="00224C97"/>
    <w:rsid w:val="00224D21"/>
    <w:rsid w:val="00224EED"/>
    <w:rsid w:val="00224F22"/>
    <w:rsid w:val="00225364"/>
    <w:rsid w:val="00225525"/>
    <w:rsid w:val="002257D8"/>
    <w:rsid w:val="002259A9"/>
    <w:rsid w:val="00225B21"/>
    <w:rsid w:val="00225CC8"/>
    <w:rsid w:val="00225D6B"/>
    <w:rsid w:val="00225F9C"/>
    <w:rsid w:val="002262A6"/>
    <w:rsid w:val="00226303"/>
    <w:rsid w:val="002264BA"/>
    <w:rsid w:val="002266A3"/>
    <w:rsid w:val="002279CB"/>
    <w:rsid w:val="00227E70"/>
    <w:rsid w:val="00227EB2"/>
    <w:rsid w:val="00227EEB"/>
    <w:rsid w:val="00227F7B"/>
    <w:rsid w:val="002302F0"/>
    <w:rsid w:val="0023069C"/>
    <w:rsid w:val="0023070D"/>
    <w:rsid w:val="002308B4"/>
    <w:rsid w:val="002308F4"/>
    <w:rsid w:val="00230AD6"/>
    <w:rsid w:val="00230BAF"/>
    <w:rsid w:val="00230BDC"/>
    <w:rsid w:val="002310AE"/>
    <w:rsid w:val="00231199"/>
    <w:rsid w:val="0023156B"/>
    <w:rsid w:val="00231E50"/>
    <w:rsid w:val="00232328"/>
    <w:rsid w:val="00232461"/>
    <w:rsid w:val="00232887"/>
    <w:rsid w:val="00232E35"/>
    <w:rsid w:val="002332F9"/>
    <w:rsid w:val="002335C6"/>
    <w:rsid w:val="0023365C"/>
    <w:rsid w:val="00233864"/>
    <w:rsid w:val="00233A7C"/>
    <w:rsid w:val="00233ACC"/>
    <w:rsid w:val="00233B16"/>
    <w:rsid w:val="00233B4D"/>
    <w:rsid w:val="00233C90"/>
    <w:rsid w:val="00233EAD"/>
    <w:rsid w:val="00233EC1"/>
    <w:rsid w:val="00234303"/>
    <w:rsid w:val="0023430D"/>
    <w:rsid w:val="002343D0"/>
    <w:rsid w:val="00234406"/>
    <w:rsid w:val="002345EA"/>
    <w:rsid w:val="00234669"/>
    <w:rsid w:val="00234BED"/>
    <w:rsid w:val="00235125"/>
    <w:rsid w:val="00235241"/>
    <w:rsid w:val="002358DF"/>
    <w:rsid w:val="00235BAE"/>
    <w:rsid w:val="00235F05"/>
    <w:rsid w:val="00235F4E"/>
    <w:rsid w:val="00235FC4"/>
    <w:rsid w:val="00235FD1"/>
    <w:rsid w:val="002360C9"/>
    <w:rsid w:val="00236415"/>
    <w:rsid w:val="00236451"/>
    <w:rsid w:val="0023672B"/>
    <w:rsid w:val="002367DE"/>
    <w:rsid w:val="00237356"/>
    <w:rsid w:val="002373DF"/>
    <w:rsid w:val="00237932"/>
    <w:rsid w:val="002379A4"/>
    <w:rsid w:val="00237DCD"/>
    <w:rsid w:val="00240096"/>
    <w:rsid w:val="002400D2"/>
    <w:rsid w:val="00240109"/>
    <w:rsid w:val="00240588"/>
    <w:rsid w:val="002405E4"/>
    <w:rsid w:val="002408EF"/>
    <w:rsid w:val="00240908"/>
    <w:rsid w:val="00240995"/>
    <w:rsid w:val="00240A3B"/>
    <w:rsid w:val="00240E9A"/>
    <w:rsid w:val="00240FE5"/>
    <w:rsid w:val="00241048"/>
    <w:rsid w:val="0024106B"/>
    <w:rsid w:val="00241134"/>
    <w:rsid w:val="002415F4"/>
    <w:rsid w:val="0024173A"/>
    <w:rsid w:val="00241748"/>
    <w:rsid w:val="00241A7C"/>
    <w:rsid w:val="00241D7C"/>
    <w:rsid w:val="00241DE7"/>
    <w:rsid w:val="00241F39"/>
    <w:rsid w:val="0024200A"/>
    <w:rsid w:val="00242101"/>
    <w:rsid w:val="00242199"/>
    <w:rsid w:val="00242687"/>
    <w:rsid w:val="002426FB"/>
    <w:rsid w:val="00243023"/>
    <w:rsid w:val="00243059"/>
    <w:rsid w:val="002433FD"/>
    <w:rsid w:val="00243806"/>
    <w:rsid w:val="002439A9"/>
    <w:rsid w:val="00243E9C"/>
    <w:rsid w:val="00244379"/>
    <w:rsid w:val="00244384"/>
    <w:rsid w:val="002443E5"/>
    <w:rsid w:val="00244405"/>
    <w:rsid w:val="00244412"/>
    <w:rsid w:val="00244D70"/>
    <w:rsid w:val="00244DF3"/>
    <w:rsid w:val="00244E99"/>
    <w:rsid w:val="00244EB3"/>
    <w:rsid w:val="002454A4"/>
    <w:rsid w:val="002455D2"/>
    <w:rsid w:val="002462BF"/>
    <w:rsid w:val="00246725"/>
    <w:rsid w:val="002468E0"/>
    <w:rsid w:val="00246E7B"/>
    <w:rsid w:val="00246F11"/>
    <w:rsid w:val="002471C6"/>
    <w:rsid w:val="0024732E"/>
    <w:rsid w:val="0024747C"/>
    <w:rsid w:val="00247B1A"/>
    <w:rsid w:val="00247DB6"/>
    <w:rsid w:val="00247DC4"/>
    <w:rsid w:val="0025025C"/>
    <w:rsid w:val="002502C0"/>
    <w:rsid w:val="00250353"/>
    <w:rsid w:val="00250567"/>
    <w:rsid w:val="00250A2E"/>
    <w:rsid w:val="00250BFC"/>
    <w:rsid w:val="0025115A"/>
    <w:rsid w:val="00251296"/>
    <w:rsid w:val="00251312"/>
    <w:rsid w:val="0025138C"/>
    <w:rsid w:val="00251633"/>
    <w:rsid w:val="0025167A"/>
    <w:rsid w:val="00251B68"/>
    <w:rsid w:val="00251C9A"/>
    <w:rsid w:val="00251D97"/>
    <w:rsid w:val="00252003"/>
    <w:rsid w:val="002525D2"/>
    <w:rsid w:val="002526D7"/>
    <w:rsid w:val="00252750"/>
    <w:rsid w:val="0025317C"/>
    <w:rsid w:val="0025347B"/>
    <w:rsid w:val="002534C1"/>
    <w:rsid w:val="002536AE"/>
    <w:rsid w:val="00253747"/>
    <w:rsid w:val="002538EE"/>
    <w:rsid w:val="002539FA"/>
    <w:rsid w:val="00253AB7"/>
    <w:rsid w:val="00253BC3"/>
    <w:rsid w:val="00253C05"/>
    <w:rsid w:val="00253D46"/>
    <w:rsid w:val="00253DC8"/>
    <w:rsid w:val="00253E55"/>
    <w:rsid w:val="0025427D"/>
    <w:rsid w:val="002542E5"/>
    <w:rsid w:val="00254385"/>
    <w:rsid w:val="0025445F"/>
    <w:rsid w:val="00254465"/>
    <w:rsid w:val="00254968"/>
    <w:rsid w:val="00254C95"/>
    <w:rsid w:val="00254E88"/>
    <w:rsid w:val="002551FA"/>
    <w:rsid w:val="002555F5"/>
    <w:rsid w:val="0025581C"/>
    <w:rsid w:val="00255966"/>
    <w:rsid w:val="00255A77"/>
    <w:rsid w:val="00255ABB"/>
    <w:rsid w:val="00255BE2"/>
    <w:rsid w:val="00255CBB"/>
    <w:rsid w:val="00255CEF"/>
    <w:rsid w:val="00255D01"/>
    <w:rsid w:val="00256003"/>
    <w:rsid w:val="00256328"/>
    <w:rsid w:val="002563C6"/>
    <w:rsid w:val="0025648D"/>
    <w:rsid w:val="00256895"/>
    <w:rsid w:val="00256A4D"/>
    <w:rsid w:val="00256AC4"/>
    <w:rsid w:val="00256BA7"/>
    <w:rsid w:val="00256C56"/>
    <w:rsid w:val="00256DCC"/>
    <w:rsid w:val="002571D3"/>
    <w:rsid w:val="00257329"/>
    <w:rsid w:val="002578DD"/>
    <w:rsid w:val="00257BE2"/>
    <w:rsid w:val="00257D07"/>
    <w:rsid w:val="002601DC"/>
    <w:rsid w:val="002602E7"/>
    <w:rsid w:val="00260380"/>
    <w:rsid w:val="002603FD"/>
    <w:rsid w:val="0026054B"/>
    <w:rsid w:val="00260AA7"/>
    <w:rsid w:val="00260CE0"/>
    <w:rsid w:val="00261398"/>
    <w:rsid w:val="0026187B"/>
    <w:rsid w:val="00261A10"/>
    <w:rsid w:val="00261BF3"/>
    <w:rsid w:val="002621FA"/>
    <w:rsid w:val="00262275"/>
    <w:rsid w:val="002623EB"/>
    <w:rsid w:val="002624C5"/>
    <w:rsid w:val="002625D4"/>
    <w:rsid w:val="00262739"/>
    <w:rsid w:val="002629AD"/>
    <w:rsid w:val="002630B5"/>
    <w:rsid w:val="002631E1"/>
    <w:rsid w:val="00263689"/>
    <w:rsid w:val="0026389B"/>
    <w:rsid w:val="00263959"/>
    <w:rsid w:val="00263962"/>
    <w:rsid w:val="00263EA6"/>
    <w:rsid w:val="00263F79"/>
    <w:rsid w:val="002640B0"/>
    <w:rsid w:val="00264239"/>
    <w:rsid w:val="00264680"/>
    <w:rsid w:val="00264BB6"/>
    <w:rsid w:val="00264FE6"/>
    <w:rsid w:val="0026507D"/>
    <w:rsid w:val="00265087"/>
    <w:rsid w:val="002650D6"/>
    <w:rsid w:val="002652F5"/>
    <w:rsid w:val="00265628"/>
    <w:rsid w:val="0026576F"/>
    <w:rsid w:val="0026581C"/>
    <w:rsid w:val="002659A4"/>
    <w:rsid w:val="002659F0"/>
    <w:rsid w:val="00265BF9"/>
    <w:rsid w:val="00265EDF"/>
    <w:rsid w:val="00265EE7"/>
    <w:rsid w:val="00265FFD"/>
    <w:rsid w:val="00266216"/>
    <w:rsid w:val="00266348"/>
    <w:rsid w:val="002663BB"/>
    <w:rsid w:val="0026641A"/>
    <w:rsid w:val="0026641C"/>
    <w:rsid w:val="00266542"/>
    <w:rsid w:val="00266743"/>
    <w:rsid w:val="00266D04"/>
    <w:rsid w:val="00266D5B"/>
    <w:rsid w:val="00266F8A"/>
    <w:rsid w:val="00267040"/>
    <w:rsid w:val="00267055"/>
    <w:rsid w:val="002672A1"/>
    <w:rsid w:val="00267303"/>
    <w:rsid w:val="0026742C"/>
    <w:rsid w:val="0026797A"/>
    <w:rsid w:val="00267CFB"/>
    <w:rsid w:val="00267E1B"/>
    <w:rsid w:val="00270188"/>
    <w:rsid w:val="002701DD"/>
    <w:rsid w:val="00270391"/>
    <w:rsid w:val="00270446"/>
    <w:rsid w:val="00270AEC"/>
    <w:rsid w:val="00270C6F"/>
    <w:rsid w:val="00270CC2"/>
    <w:rsid w:val="00271112"/>
    <w:rsid w:val="002711CB"/>
    <w:rsid w:val="00271344"/>
    <w:rsid w:val="002713CC"/>
    <w:rsid w:val="002716B3"/>
    <w:rsid w:val="00271700"/>
    <w:rsid w:val="00271A9C"/>
    <w:rsid w:val="00271E49"/>
    <w:rsid w:val="00272038"/>
    <w:rsid w:val="0027243E"/>
    <w:rsid w:val="00272824"/>
    <w:rsid w:val="00272D09"/>
    <w:rsid w:val="002732AC"/>
    <w:rsid w:val="0027331C"/>
    <w:rsid w:val="0027345F"/>
    <w:rsid w:val="0027355A"/>
    <w:rsid w:val="00273913"/>
    <w:rsid w:val="00273D76"/>
    <w:rsid w:val="00273DBD"/>
    <w:rsid w:val="00273DF1"/>
    <w:rsid w:val="002742D7"/>
    <w:rsid w:val="002747CA"/>
    <w:rsid w:val="00274BE7"/>
    <w:rsid w:val="00274CA3"/>
    <w:rsid w:val="00274D13"/>
    <w:rsid w:val="00274DDF"/>
    <w:rsid w:val="00275169"/>
    <w:rsid w:val="002752CE"/>
    <w:rsid w:val="002755F5"/>
    <w:rsid w:val="00275652"/>
    <w:rsid w:val="00275789"/>
    <w:rsid w:val="0027591D"/>
    <w:rsid w:val="00275DBD"/>
    <w:rsid w:val="00275E37"/>
    <w:rsid w:val="00275F83"/>
    <w:rsid w:val="00275FBF"/>
    <w:rsid w:val="00275FE7"/>
    <w:rsid w:val="00276502"/>
    <w:rsid w:val="0027686B"/>
    <w:rsid w:val="00276B6B"/>
    <w:rsid w:val="00276C03"/>
    <w:rsid w:val="002770CC"/>
    <w:rsid w:val="00277382"/>
    <w:rsid w:val="002773EE"/>
    <w:rsid w:val="002775D1"/>
    <w:rsid w:val="002776F9"/>
    <w:rsid w:val="0027773A"/>
    <w:rsid w:val="00277769"/>
    <w:rsid w:val="002778DE"/>
    <w:rsid w:val="00277B2F"/>
    <w:rsid w:val="00277C6A"/>
    <w:rsid w:val="00277D1C"/>
    <w:rsid w:val="00277D7A"/>
    <w:rsid w:val="00277E9E"/>
    <w:rsid w:val="00277F7F"/>
    <w:rsid w:val="0028003A"/>
    <w:rsid w:val="0028009E"/>
    <w:rsid w:val="00280696"/>
    <w:rsid w:val="00280C1B"/>
    <w:rsid w:val="00280DF8"/>
    <w:rsid w:val="00281093"/>
    <w:rsid w:val="0028112C"/>
    <w:rsid w:val="00281167"/>
    <w:rsid w:val="002813DD"/>
    <w:rsid w:val="0028151B"/>
    <w:rsid w:val="00281600"/>
    <w:rsid w:val="00281721"/>
    <w:rsid w:val="00281A22"/>
    <w:rsid w:val="00281CAB"/>
    <w:rsid w:val="00281D21"/>
    <w:rsid w:val="00281FF2"/>
    <w:rsid w:val="00282406"/>
    <w:rsid w:val="00282505"/>
    <w:rsid w:val="00282823"/>
    <w:rsid w:val="00282977"/>
    <w:rsid w:val="00282A99"/>
    <w:rsid w:val="00282B10"/>
    <w:rsid w:val="00282C44"/>
    <w:rsid w:val="00282CB7"/>
    <w:rsid w:val="00283091"/>
    <w:rsid w:val="002830CD"/>
    <w:rsid w:val="002830F8"/>
    <w:rsid w:val="00283113"/>
    <w:rsid w:val="0028342A"/>
    <w:rsid w:val="002835ED"/>
    <w:rsid w:val="002837E0"/>
    <w:rsid w:val="00283CB9"/>
    <w:rsid w:val="00283D9F"/>
    <w:rsid w:val="00283F94"/>
    <w:rsid w:val="00284139"/>
    <w:rsid w:val="002843ED"/>
    <w:rsid w:val="00284965"/>
    <w:rsid w:val="00284A99"/>
    <w:rsid w:val="00284DD6"/>
    <w:rsid w:val="00284E6F"/>
    <w:rsid w:val="00284F41"/>
    <w:rsid w:val="00285439"/>
    <w:rsid w:val="002855A7"/>
    <w:rsid w:val="00285769"/>
    <w:rsid w:val="00285774"/>
    <w:rsid w:val="002857F3"/>
    <w:rsid w:val="00285983"/>
    <w:rsid w:val="00285C5D"/>
    <w:rsid w:val="00286076"/>
    <w:rsid w:val="0028634F"/>
    <w:rsid w:val="00286D8C"/>
    <w:rsid w:val="00286E45"/>
    <w:rsid w:val="002871FE"/>
    <w:rsid w:val="0028724F"/>
    <w:rsid w:val="00287426"/>
    <w:rsid w:val="00287567"/>
    <w:rsid w:val="002875D1"/>
    <w:rsid w:val="0028786A"/>
    <w:rsid w:val="00287ACB"/>
    <w:rsid w:val="00287F08"/>
    <w:rsid w:val="00287F24"/>
    <w:rsid w:val="00290079"/>
    <w:rsid w:val="0029012B"/>
    <w:rsid w:val="002903CD"/>
    <w:rsid w:val="0029061D"/>
    <w:rsid w:val="0029065B"/>
    <w:rsid w:val="00290819"/>
    <w:rsid w:val="002908CB"/>
    <w:rsid w:val="002908FC"/>
    <w:rsid w:val="00290923"/>
    <w:rsid w:val="00290AAE"/>
    <w:rsid w:val="00290B33"/>
    <w:rsid w:val="00290B57"/>
    <w:rsid w:val="00290C3B"/>
    <w:rsid w:val="00291021"/>
    <w:rsid w:val="00291103"/>
    <w:rsid w:val="0029171D"/>
    <w:rsid w:val="00291828"/>
    <w:rsid w:val="002919CE"/>
    <w:rsid w:val="00291ACD"/>
    <w:rsid w:val="00292134"/>
    <w:rsid w:val="0029251D"/>
    <w:rsid w:val="002926D8"/>
    <w:rsid w:val="00292818"/>
    <w:rsid w:val="002929E6"/>
    <w:rsid w:val="00292B77"/>
    <w:rsid w:val="00292D94"/>
    <w:rsid w:val="00293136"/>
    <w:rsid w:val="002932E8"/>
    <w:rsid w:val="002935CB"/>
    <w:rsid w:val="0029387D"/>
    <w:rsid w:val="002938F2"/>
    <w:rsid w:val="00293939"/>
    <w:rsid w:val="002939B3"/>
    <w:rsid w:val="002939C0"/>
    <w:rsid w:val="0029415A"/>
    <w:rsid w:val="0029460E"/>
    <w:rsid w:val="0029481D"/>
    <w:rsid w:val="00295100"/>
    <w:rsid w:val="002951BB"/>
    <w:rsid w:val="00295534"/>
    <w:rsid w:val="00295738"/>
    <w:rsid w:val="0029586E"/>
    <w:rsid w:val="002959B3"/>
    <w:rsid w:val="00295C3D"/>
    <w:rsid w:val="00295CEF"/>
    <w:rsid w:val="00295FF3"/>
    <w:rsid w:val="00296409"/>
    <w:rsid w:val="00296569"/>
    <w:rsid w:val="002966EA"/>
    <w:rsid w:val="00296BEA"/>
    <w:rsid w:val="00296EFC"/>
    <w:rsid w:val="0029737F"/>
    <w:rsid w:val="002977E2"/>
    <w:rsid w:val="00297B71"/>
    <w:rsid w:val="00297EFE"/>
    <w:rsid w:val="002A0022"/>
    <w:rsid w:val="002A05CF"/>
    <w:rsid w:val="002A07C7"/>
    <w:rsid w:val="002A07CB"/>
    <w:rsid w:val="002A07ED"/>
    <w:rsid w:val="002A0B9C"/>
    <w:rsid w:val="002A0C86"/>
    <w:rsid w:val="002A0E31"/>
    <w:rsid w:val="002A129B"/>
    <w:rsid w:val="002A13F4"/>
    <w:rsid w:val="002A14F0"/>
    <w:rsid w:val="002A189A"/>
    <w:rsid w:val="002A19CE"/>
    <w:rsid w:val="002A1A8E"/>
    <w:rsid w:val="002A2233"/>
    <w:rsid w:val="002A22F3"/>
    <w:rsid w:val="002A2413"/>
    <w:rsid w:val="002A250B"/>
    <w:rsid w:val="002A266B"/>
    <w:rsid w:val="002A273D"/>
    <w:rsid w:val="002A277E"/>
    <w:rsid w:val="002A2809"/>
    <w:rsid w:val="002A2AD7"/>
    <w:rsid w:val="002A2AE5"/>
    <w:rsid w:val="002A2D12"/>
    <w:rsid w:val="002A2EF0"/>
    <w:rsid w:val="002A2F8D"/>
    <w:rsid w:val="002A32B3"/>
    <w:rsid w:val="002A3540"/>
    <w:rsid w:val="002A3A45"/>
    <w:rsid w:val="002A3AB1"/>
    <w:rsid w:val="002A3B13"/>
    <w:rsid w:val="002A3B37"/>
    <w:rsid w:val="002A3EB9"/>
    <w:rsid w:val="002A42DC"/>
    <w:rsid w:val="002A42E3"/>
    <w:rsid w:val="002A490E"/>
    <w:rsid w:val="002A49B9"/>
    <w:rsid w:val="002A4A37"/>
    <w:rsid w:val="002A4B2F"/>
    <w:rsid w:val="002A4C0B"/>
    <w:rsid w:val="002A4C49"/>
    <w:rsid w:val="002A4D6B"/>
    <w:rsid w:val="002A4FD1"/>
    <w:rsid w:val="002A513C"/>
    <w:rsid w:val="002A523E"/>
    <w:rsid w:val="002A535C"/>
    <w:rsid w:val="002A546F"/>
    <w:rsid w:val="002A550E"/>
    <w:rsid w:val="002A57FD"/>
    <w:rsid w:val="002A5ADA"/>
    <w:rsid w:val="002A5B45"/>
    <w:rsid w:val="002A5D83"/>
    <w:rsid w:val="002A5E3D"/>
    <w:rsid w:val="002A60C9"/>
    <w:rsid w:val="002A653E"/>
    <w:rsid w:val="002A6566"/>
    <w:rsid w:val="002A6719"/>
    <w:rsid w:val="002A68B8"/>
    <w:rsid w:val="002A7A97"/>
    <w:rsid w:val="002A7BD1"/>
    <w:rsid w:val="002A7BDB"/>
    <w:rsid w:val="002A7F58"/>
    <w:rsid w:val="002B019B"/>
    <w:rsid w:val="002B0209"/>
    <w:rsid w:val="002B068C"/>
    <w:rsid w:val="002B06BC"/>
    <w:rsid w:val="002B079B"/>
    <w:rsid w:val="002B0846"/>
    <w:rsid w:val="002B0C3A"/>
    <w:rsid w:val="002B0CC9"/>
    <w:rsid w:val="002B0D53"/>
    <w:rsid w:val="002B0F12"/>
    <w:rsid w:val="002B0FFC"/>
    <w:rsid w:val="002B11B3"/>
    <w:rsid w:val="002B128A"/>
    <w:rsid w:val="002B1686"/>
    <w:rsid w:val="002B16ED"/>
    <w:rsid w:val="002B1AAA"/>
    <w:rsid w:val="002B1AFB"/>
    <w:rsid w:val="002B1B05"/>
    <w:rsid w:val="002B1B60"/>
    <w:rsid w:val="002B1C76"/>
    <w:rsid w:val="002B1E7C"/>
    <w:rsid w:val="002B230C"/>
    <w:rsid w:val="002B231E"/>
    <w:rsid w:val="002B240B"/>
    <w:rsid w:val="002B260B"/>
    <w:rsid w:val="002B2BBC"/>
    <w:rsid w:val="002B2C58"/>
    <w:rsid w:val="002B2EF4"/>
    <w:rsid w:val="002B2F60"/>
    <w:rsid w:val="002B308D"/>
    <w:rsid w:val="002B324D"/>
    <w:rsid w:val="002B3450"/>
    <w:rsid w:val="002B3506"/>
    <w:rsid w:val="002B36D6"/>
    <w:rsid w:val="002B37C0"/>
    <w:rsid w:val="002B39A1"/>
    <w:rsid w:val="002B3C10"/>
    <w:rsid w:val="002B3CC8"/>
    <w:rsid w:val="002B40D2"/>
    <w:rsid w:val="002B4224"/>
    <w:rsid w:val="002B43D7"/>
    <w:rsid w:val="002B45AB"/>
    <w:rsid w:val="002B48FA"/>
    <w:rsid w:val="002B4A66"/>
    <w:rsid w:val="002B4AAF"/>
    <w:rsid w:val="002B4E28"/>
    <w:rsid w:val="002B50AB"/>
    <w:rsid w:val="002B5105"/>
    <w:rsid w:val="002B52A8"/>
    <w:rsid w:val="002B5B68"/>
    <w:rsid w:val="002B5C48"/>
    <w:rsid w:val="002B61B7"/>
    <w:rsid w:val="002B6792"/>
    <w:rsid w:val="002B68ED"/>
    <w:rsid w:val="002B68F1"/>
    <w:rsid w:val="002B699F"/>
    <w:rsid w:val="002B6AF1"/>
    <w:rsid w:val="002B70D0"/>
    <w:rsid w:val="002B776E"/>
    <w:rsid w:val="002B7BD8"/>
    <w:rsid w:val="002B7E99"/>
    <w:rsid w:val="002C012A"/>
    <w:rsid w:val="002C0354"/>
    <w:rsid w:val="002C07CC"/>
    <w:rsid w:val="002C07FF"/>
    <w:rsid w:val="002C0A3E"/>
    <w:rsid w:val="002C0A52"/>
    <w:rsid w:val="002C0B39"/>
    <w:rsid w:val="002C0C09"/>
    <w:rsid w:val="002C0C29"/>
    <w:rsid w:val="002C10ED"/>
    <w:rsid w:val="002C1102"/>
    <w:rsid w:val="002C1256"/>
    <w:rsid w:val="002C1366"/>
    <w:rsid w:val="002C1675"/>
    <w:rsid w:val="002C171F"/>
    <w:rsid w:val="002C1866"/>
    <w:rsid w:val="002C18B2"/>
    <w:rsid w:val="002C1E3E"/>
    <w:rsid w:val="002C2183"/>
    <w:rsid w:val="002C2263"/>
    <w:rsid w:val="002C2285"/>
    <w:rsid w:val="002C22B8"/>
    <w:rsid w:val="002C2367"/>
    <w:rsid w:val="002C24E1"/>
    <w:rsid w:val="002C24FA"/>
    <w:rsid w:val="002C26C9"/>
    <w:rsid w:val="002C2D69"/>
    <w:rsid w:val="002C30C9"/>
    <w:rsid w:val="002C317D"/>
    <w:rsid w:val="002C3272"/>
    <w:rsid w:val="002C363E"/>
    <w:rsid w:val="002C3748"/>
    <w:rsid w:val="002C3751"/>
    <w:rsid w:val="002C377A"/>
    <w:rsid w:val="002C38A1"/>
    <w:rsid w:val="002C3952"/>
    <w:rsid w:val="002C3B10"/>
    <w:rsid w:val="002C42E5"/>
    <w:rsid w:val="002C432C"/>
    <w:rsid w:val="002C4495"/>
    <w:rsid w:val="002C45FC"/>
    <w:rsid w:val="002C4732"/>
    <w:rsid w:val="002C48D3"/>
    <w:rsid w:val="002C49A2"/>
    <w:rsid w:val="002C4A8D"/>
    <w:rsid w:val="002C4D12"/>
    <w:rsid w:val="002C4EAA"/>
    <w:rsid w:val="002C4F57"/>
    <w:rsid w:val="002C4FAB"/>
    <w:rsid w:val="002C4FFF"/>
    <w:rsid w:val="002C50E3"/>
    <w:rsid w:val="002C5161"/>
    <w:rsid w:val="002C5448"/>
    <w:rsid w:val="002C5643"/>
    <w:rsid w:val="002C5687"/>
    <w:rsid w:val="002C574B"/>
    <w:rsid w:val="002C5784"/>
    <w:rsid w:val="002C5A3F"/>
    <w:rsid w:val="002C5C0D"/>
    <w:rsid w:val="002C5C1E"/>
    <w:rsid w:val="002C68D9"/>
    <w:rsid w:val="002C6A4D"/>
    <w:rsid w:val="002C6AE8"/>
    <w:rsid w:val="002C6E02"/>
    <w:rsid w:val="002C70D0"/>
    <w:rsid w:val="002C7194"/>
    <w:rsid w:val="002C7232"/>
    <w:rsid w:val="002C73E4"/>
    <w:rsid w:val="002C79FE"/>
    <w:rsid w:val="002C7A5E"/>
    <w:rsid w:val="002D03E5"/>
    <w:rsid w:val="002D0EB5"/>
    <w:rsid w:val="002D1115"/>
    <w:rsid w:val="002D11FF"/>
    <w:rsid w:val="002D1336"/>
    <w:rsid w:val="002D1430"/>
    <w:rsid w:val="002D1640"/>
    <w:rsid w:val="002D1AFC"/>
    <w:rsid w:val="002D1DC4"/>
    <w:rsid w:val="002D20EE"/>
    <w:rsid w:val="002D2120"/>
    <w:rsid w:val="002D25E3"/>
    <w:rsid w:val="002D2753"/>
    <w:rsid w:val="002D2D5A"/>
    <w:rsid w:val="002D3042"/>
    <w:rsid w:val="002D3073"/>
    <w:rsid w:val="002D31D9"/>
    <w:rsid w:val="002D3514"/>
    <w:rsid w:val="002D35E4"/>
    <w:rsid w:val="002D37AD"/>
    <w:rsid w:val="002D3B15"/>
    <w:rsid w:val="002D3CC6"/>
    <w:rsid w:val="002D3E09"/>
    <w:rsid w:val="002D4342"/>
    <w:rsid w:val="002D4352"/>
    <w:rsid w:val="002D453D"/>
    <w:rsid w:val="002D4643"/>
    <w:rsid w:val="002D4797"/>
    <w:rsid w:val="002D479D"/>
    <w:rsid w:val="002D4A17"/>
    <w:rsid w:val="002D4CD5"/>
    <w:rsid w:val="002D500F"/>
    <w:rsid w:val="002D562C"/>
    <w:rsid w:val="002D57DD"/>
    <w:rsid w:val="002D59A3"/>
    <w:rsid w:val="002D5B49"/>
    <w:rsid w:val="002D5C1F"/>
    <w:rsid w:val="002D60C9"/>
    <w:rsid w:val="002D6353"/>
    <w:rsid w:val="002D65BF"/>
    <w:rsid w:val="002D68A6"/>
    <w:rsid w:val="002D68EB"/>
    <w:rsid w:val="002D68FB"/>
    <w:rsid w:val="002D694A"/>
    <w:rsid w:val="002D69A9"/>
    <w:rsid w:val="002D6FC1"/>
    <w:rsid w:val="002D758D"/>
    <w:rsid w:val="002D7705"/>
    <w:rsid w:val="002D7777"/>
    <w:rsid w:val="002D79BE"/>
    <w:rsid w:val="002D79F7"/>
    <w:rsid w:val="002D7B74"/>
    <w:rsid w:val="002D7B7F"/>
    <w:rsid w:val="002D7BA0"/>
    <w:rsid w:val="002E01EE"/>
    <w:rsid w:val="002E0505"/>
    <w:rsid w:val="002E06EF"/>
    <w:rsid w:val="002E0768"/>
    <w:rsid w:val="002E08C6"/>
    <w:rsid w:val="002E0E96"/>
    <w:rsid w:val="002E15DE"/>
    <w:rsid w:val="002E1D0B"/>
    <w:rsid w:val="002E1EC6"/>
    <w:rsid w:val="002E200D"/>
    <w:rsid w:val="002E219B"/>
    <w:rsid w:val="002E222F"/>
    <w:rsid w:val="002E284C"/>
    <w:rsid w:val="002E29E2"/>
    <w:rsid w:val="002E2BDB"/>
    <w:rsid w:val="002E2EB4"/>
    <w:rsid w:val="002E2EE2"/>
    <w:rsid w:val="002E3231"/>
    <w:rsid w:val="002E3558"/>
    <w:rsid w:val="002E3572"/>
    <w:rsid w:val="002E35B3"/>
    <w:rsid w:val="002E3AED"/>
    <w:rsid w:val="002E3B36"/>
    <w:rsid w:val="002E3B72"/>
    <w:rsid w:val="002E3D15"/>
    <w:rsid w:val="002E3E66"/>
    <w:rsid w:val="002E3EA8"/>
    <w:rsid w:val="002E41B6"/>
    <w:rsid w:val="002E449C"/>
    <w:rsid w:val="002E4548"/>
    <w:rsid w:val="002E46A6"/>
    <w:rsid w:val="002E4B38"/>
    <w:rsid w:val="002E528C"/>
    <w:rsid w:val="002E544D"/>
    <w:rsid w:val="002E549F"/>
    <w:rsid w:val="002E57A0"/>
    <w:rsid w:val="002E5ADC"/>
    <w:rsid w:val="002E5B19"/>
    <w:rsid w:val="002E5ED6"/>
    <w:rsid w:val="002E5F7D"/>
    <w:rsid w:val="002E60F3"/>
    <w:rsid w:val="002E63B1"/>
    <w:rsid w:val="002E6572"/>
    <w:rsid w:val="002E6729"/>
    <w:rsid w:val="002E68FE"/>
    <w:rsid w:val="002E6943"/>
    <w:rsid w:val="002E69C8"/>
    <w:rsid w:val="002E6A49"/>
    <w:rsid w:val="002E6B18"/>
    <w:rsid w:val="002E6F81"/>
    <w:rsid w:val="002E74C9"/>
    <w:rsid w:val="002E7A24"/>
    <w:rsid w:val="002E7B48"/>
    <w:rsid w:val="002E7B80"/>
    <w:rsid w:val="002E7B85"/>
    <w:rsid w:val="002E7C52"/>
    <w:rsid w:val="002E7CE6"/>
    <w:rsid w:val="002E7D00"/>
    <w:rsid w:val="002E7F39"/>
    <w:rsid w:val="002F0102"/>
    <w:rsid w:val="002F02A4"/>
    <w:rsid w:val="002F02F0"/>
    <w:rsid w:val="002F067A"/>
    <w:rsid w:val="002F0782"/>
    <w:rsid w:val="002F07FD"/>
    <w:rsid w:val="002F0993"/>
    <w:rsid w:val="002F0CCF"/>
    <w:rsid w:val="002F0EE5"/>
    <w:rsid w:val="002F0FF6"/>
    <w:rsid w:val="002F11E5"/>
    <w:rsid w:val="002F1291"/>
    <w:rsid w:val="002F1433"/>
    <w:rsid w:val="002F150B"/>
    <w:rsid w:val="002F1884"/>
    <w:rsid w:val="002F1911"/>
    <w:rsid w:val="002F1CC0"/>
    <w:rsid w:val="002F1DAA"/>
    <w:rsid w:val="002F24B6"/>
    <w:rsid w:val="002F25FA"/>
    <w:rsid w:val="002F27F5"/>
    <w:rsid w:val="002F2822"/>
    <w:rsid w:val="002F2862"/>
    <w:rsid w:val="002F29A5"/>
    <w:rsid w:val="002F2B69"/>
    <w:rsid w:val="002F2BFD"/>
    <w:rsid w:val="002F2D85"/>
    <w:rsid w:val="002F2DB3"/>
    <w:rsid w:val="002F2E3B"/>
    <w:rsid w:val="002F3187"/>
    <w:rsid w:val="002F33F1"/>
    <w:rsid w:val="002F3788"/>
    <w:rsid w:val="002F38EB"/>
    <w:rsid w:val="002F3B9A"/>
    <w:rsid w:val="002F3C37"/>
    <w:rsid w:val="002F3D47"/>
    <w:rsid w:val="002F3D98"/>
    <w:rsid w:val="002F4317"/>
    <w:rsid w:val="002F4606"/>
    <w:rsid w:val="002F468B"/>
    <w:rsid w:val="002F475D"/>
    <w:rsid w:val="002F4790"/>
    <w:rsid w:val="002F4A64"/>
    <w:rsid w:val="002F4AA5"/>
    <w:rsid w:val="002F4AFF"/>
    <w:rsid w:val="002F4CC3"/>
    <w:rsid w:val="002F4E90"/>
    <w:rsid w:val="002F5A6D"/>
    <w:rsid w:val="002F5B48"/>
    <w:rsid w:val="002F5BD0"/>
    <w:rsid w:val="002F5F89"/>
    <w:rsid w:val="002F6248"/>
    <w:rsid w:val="002F6497"/>
    <w:rsid w:val="002F64FE"/>
    <w:rsid w:val="002F65EC"/>
    <w:rsid w:val="002F6D5A"/>
    <w:rsid w:val="002F702C"/>
    <w:rsid w:val="002F71C2"/>
    <w:rsid w:val="002F7754"/>
    <w:rsid w:val="002F7852"/>
    <w:rsid w:val="002F78D6"/>
    <w:rsid w:val="002F7DDC"/>
    <w:rsid w:val="0030044B"/>
    <w:rsid w:val="003006BC"/>
    <w:rsid w:val="003009C1"/>
    <w:rsid w:val="00300A98"/>
    <w:rsid w:val="00300AD4"/>
    <w:rsid w:val="00300E06"/>
    <w:rsid w:val="00301845"/>
    <w:rsid w:val="00301881"/>
    <w:rsid w:val="00301C2B"/>
    <w:rsid w:val="00301CCD"/>
    <w:rsid w:val="00301D66"/>
    <w:rsid w:val="00301E95"/>
    <w:rsid w:val="00302055"/>
    <w:rsid w:val="003026DA"/>
    <w:rsid w:val="0030282F"/>
    <w:rsid w:val="00302838"/>
    <w:rsid w:val="0030284C"/>
    <w:rsid w:val="0030292D"/>
    <w:rsid w:val="00302D42"/>
    <w:rsid w:val="00302EBB"/>
    <w:rsid w:val="00302EC2"/>
    <w:rsid w:val="00303559"/>
    <w:rsid w:val="003035B0"/>
    <w:rsid w:val="003038C1"/>
    <w:rsid w:val="00303AB1"/>
    <w:rsid w:val="00303D76"/>
    <w:rsid w:val="00303EB1"/>
    <w:rsid w:val="00303F86"/>
    <w:rsid w:val="003040EB"/>
    <w:rsid w:val="0030427B"/>
    <w:rsid w:val="0030437B"/>
    <w:rsid w:val="00304468"/>
    <w:rsid w:val="00304516"/>
    <w:rsid w:val="00304946"/>
    <w:rsid w:val="00304B72"/>
    <w:rsid w:val="00304F95"/>
    <w:rsid w:val="00305000"/>
    <w:rsid w:val="003052B3"/>
    <w:rsid w:val="00305383"/>
    <w:rsid w:val="00305401"/>
    <w:rsid w:val="00305430"/>
    <w:rsid w:val="003054A0"/>
    <w:rsid w:val="00305663"/>
    <w:rsid w:val="003056CE"/>
    <w:rsid w:val="00305D17"/>
    <w:rsid w:val="0030649F"/>
    <w:rsid w:val="003066FB"/>
    <w:rsid w:val="00306713"/>
    <w:rsid w:val="0030714E"/>
    <w:rsid w:val="00307922"/>
    <w:rsid w:val="00307A91"/>
    <w:rsid w:val="00307C20"/>
    <w:rsid w:val="0031031B"/>
    <w:rsid w:val="00310622"/>
    <w:rsid w:val="003109E0"/>
    <w:rsid w:val="00310A95"/>
    <w:rsid w:val="00310F65"/>
    <w:rsid w:val="00310F8B"/>
    <w:rsid w:val="00311003"/>
    <w:rsid w:val="00311074"/>
    <w:rsid w:val="00311156"/>
    <w:rsid w:val="003111C4"/>
    <w:rsid w:val="00311324"/>
    <w:rsid w:val="0031136D"/>
    <w:rsid w:val="00311407"/>
    <w:rsid w:val="00311656"/>
    <w:rsid w:val="00311718"/>
    <w:rsid w:val="003119F2"/>
    <w:rsid w:val="00311A60"/>
    <w:rsid w:val="00311AE3"/>
    <w:rsid w:val="00311D0A"/>
    <w:rsid w:val="00311D2F"/>
    <w:rsid w:val="00311E0F"/>
    <w:rsid w:val="00311EB0"/>
    <w:rsid w:val="003121B9"/>
    <w:rsid w:val="003121DA"/>
    <w:rsid w:val="003123C2"/>
    <w:rsid w:val="003123D0"/>
    <w:rsid w:val="0031266D"/>
    <w:rsid w:val="00312801"/>
    <w:rsid w:val="00312AB4"/>
    <w:rsid w:val="00312D2E"/>
    <w:rsid w:val="003130B4"/>
    <w:rsid w:val="00313454"/>
    <w:rsid w:val="00313580"/>
    <w:rsid w:val="0031363B"/>
    <w:rsid w:val="00313A16"/>
    <w:rsid w:val="00313BEC"/>
    <w:rsid w:val="00313E0D"/>
    <w:rsid w:val="00314021"/>
    <w:rsid w:val="00314041"/>
    <w:rsid w:val="00314176"/>
    <w:rsid w:val="0031422D"/>
    <w:rsid w:val="0031481E"/>
    <w:rsid w:val="003148A8"/>
    <w:rsid w:val="00314961"/>
    <w:rsid w:val="00314F99"/>
    <w:rsid w:val="00315105"/>
    <w:rsid w:val="003152EA"/>
    <w:rsid w:val="003155B4"/>
    <w:rsid w:val="003157C5"/>
    <w:rsid w:val="003158D2"/>
    <w:rsid w:val="0031592B"/>
    <w:rsid w:val="00315969"/>
    <w:rsid w:val="00315EA6"/>
    <w:rsid w:val="00315EFF"/>
    <w:rsid w:val="00316431"/>
    <w:rsid w:val="00316469"/>
    <w:rsid w:val="00316AE0"/>
    <w:rsid w:val="00316E72"/>
    <w:rsid w:val="00316E8D"/>
    <w:rsid w:val="00316EDF"/>
    <w:rsid w:val="00317020"/>
    <w:rsid w:val="00317194"/>
    <w:rsid w:val="003172B2"/>
    <w:rsid w:val="003175F6"/>
    <w:rsid w:val="00317828"/>
    <w:rsid w:val="00317897"/>
    <w:rsid w:val="0031789E"/>
    <w:rsid w:val="00317C84"/>
    <w:rsid w:val="00317E32"/>
    <w:rsid w:val="0032003F"/>
    <w:rsid w:val="00320130"/>
    <w:rsid w:val="003203D0"/>
    <w:rsid w:val="00320548"/>
    <w:rsid w:val="0032055F"/>
    <w:rsid w:val="00320A31"/>
    <w:rsid w:val="00320D4E"/>
    <w:rsid w:val="003211ED"/>
    <w:rsid w:val="00321217"/>
    <w:rsid w:val="003214D0"/>
    <w:rsid w:val="0032158D"/>
    <w:rsid w:val="0032165A"/>
    <w:rsid w:val="0032172D"/>
    <w:rsid w:val="00321FEA"/>
    <w:rsid w:val="0032214A"/>
    <w:rsid w:val="003222DF"/>
    <w:rsid w:val="0032236F"/>
    <w:rsid w:val="003223AD"/>
    <w:rsid w:val="003224BB"/>
    <w:rsid w:val="00322558"/>
    <w:rsid w:val="00322598"/>
    <w:rsid w:val="00322B8C"/>
    <w:rsid w:val="00323300"/>
    <w:rsid w:val="00323507"/>
    <w:rsid w:val="00323537"/>
    <w:rsid w:val="00323582"/>
    <w:rsid w:val="00323A3A"/>
    <w:rsid w:val="00323C15"/>
    <w:rsid w:val="00323E0B"/>
    <w:rsid w:val="00324285"/>
    <w:rsid w:val="003242F7"/>
    <w:rsid w:val="0032453D"/>
    <w:rsid w:val="003245B9"/>
    <w:rsid w:val="003245E7"/>
    <w:rsid w:val="00324652"/>
    <w:rsid w:val="0032472D"/>
    <w:rsid w:val="00324918"/>
    <w:rsid w:val="00324A2F"/>
    <w:rsid w:val="00324B29"/>
    <w:rsid w:val="00324C5B"/>
    <w:rsid w:val="00324CDC"/>
    <w:rsid w:val="00324DCB"/>
    <w:rsid w:val="00324F2D"/>
    <w:rsid w:val="00325018"/>
    <w:rsid w:val="003251DB"/>
    <w:rsid w:val="00325396"/>
    <w:rsid w:val="0032543A"/>
    <w:rsid w:val="00325596"/>
    <w:rsid w:val="003255C1"/>
    <w:rsid w:val="003257A6"/>
    <w:rsid w:val="00325842"/>
    <w:rsid w:val="00325A12"/>
    <w:rsid w:val="00325AAA"/>
    <w:rsid w:val="00325ABE"/>
    <w:rsid w:val="00325D7B"/>
    <w:rsid w:val="00325F10"/>
    <w:rsid w:val="00325F88"/>
    <w:rsid w:val="00325FD4"/>
    <w:rsid w:val="003262B9"/>
    <w:rsid w:val="003262DD"/>
    <w:rsid w:val="00326365"/>
    <w:rsid w:val="003263BD"/>
    <w:rsid w:val="003263DA"/>
    <w:rsid w:val="003265A5"/>
    <w:rsid w:val="00326A00"/>
    <w:rsid w:val="00326B65"/>
    <w:rsid w:val="00326CBB"/>
    <w:rsid w:val="003271F3"/>
    <w:rsid w:val="00327300"/>
    <w:rsid w:val="003273EF"/>
    <w:rsid w:val="00327A60"/>
    <w:rsid w:val="00327F9D"/>
    <w:rsid w:val="0033000F"/>
    <w:rsid w:val="0033006C"/>
    <w:rsid w:val="003302CE"/>
    <w:rsid w:val="0033050D"/>
    <w:rsid w:val="003308C0"/>
    <w:rsid w:val="00330997"/>
    <w:rsid w:val="00330A67"/>
    <w:rsid w:val="00330DFD"/>
    <w:rsid w:val="00331022"/>
    <w:rsid w:val="00331119"/>
    <w:rsid w:val="0033121B"/>
    <w:rsid w:val="00331684"/>
    <w:rsid w:val="00331789"/>
    <w:rsid w:val="00331B75"/>
    <w:rsid w:val="00331C19"/>
    <w:rsid w:val="00331D5B"/>
    <w:rsid w:val="00332191"/>
    <w:rsid w:val="003321FE"/>
    <w:rsid w:val="003323BF"/>
    <w:rsid w:val="00332433"/>
    <w:rsid w:val="00332524"/>
    <w:rsid w:val="00332562"/>
    <w:rsid w:val="00332611"/>
    <w:rsid w:val="00332A5F"/>
    <w:rsid w:val="00332A99"/>
    <w:rsid w:val="00332EE9"/>
    <w:rsid w:val="0033314A"/>
    <w:rsid w:val="0033317F"/>
    <w:rsid w:val="003331F8"/>
    <w:rsid w:val="00333356"/>
    <w:rsid w:val="003334DE"/>
    <w:rsid w:val="003335D1"/>
    <w:rsid w:val="0033368A"/>
    <w:rsid w:val="00333A65"/>
    <w:rsid w:val="00333ABC"/>
    <w:rsid w:val="00333F4D"/>
    <w:rsid w:val="003340CE"/>
    <w:rsid w:val="00334249"/>
    <w:rsid w:val="0033428B"/>
    <w:rsid w:val="0033457C"/>
    <w:rsid w:val="003345AD"/>
    <w:rsid w:val="0033477F"/>
    <w:rsid w:val="00334BB9"/>
    <w:rsid w:val="00334CD8"/>
    <w:rsid w:val="00334E33"/>
    <w:rsid w:val="003353DC"/>
    <w:rsid w:val="00335691"/>
    <w:rsid w:val="00335805"/>
    <w:rsid w:val="0033586A"/>
    <w:rsid w:val="00335919"/>
    <w:rsid w:val="00335A47"/>
    <w:rsid w:val="00335AD5"/>
    <w:rsid w:val="00335AF0"/>
    <w:rsid w:val="00335BB2"/>
    <w:rsid w:val="00335F07"/>
    <w:rsid w:val="0033625D"/>
    <w:rsid w:val="003364C8"/>
    <w:rsid w:val="003366E9"/>
    <w:rsid w:val="00336B2F"/>
    <w:rsid w:val="00336D47"/>
    <w:rsid w:val="00336F43"/>
    <w:rsid w:val="00337515"/>
    <w:rsid w:val="00337758"/>
    <w:rsid w:val="00337783"/>
    <w:rsid w:val="00337DAE"/>
    <w:rsid w:val="00337E75"/>
    <w:rsid w:val="00340020"/>
    <w:rsid w:val="00340078"/>
    <w:rsid w:val="0034017B"/>
    <w:rsid w:val="00340268"/>
    <w:rsid w:val="00340278"/>
    <w:rsid w:val="0034027E"/>
    <w:rsid w:val="00340467"/>
    <w:rsid w:val="00340D2B"/>
    <w:rsid w:val="00340E4D"/>
    <w:rsid w:val="00340E53"/>
    <w:rsid w:val="00340ED2"/>
    <w:rsid w:val="00341006"/>
    <w:rsid w:val="003411AF"/>
    <w:rsid w:val="003413A3"/>
    <w:rsid w:val="0034154C"/>
    <w:rsid w:val="00341C51"/>
    <w:rsid w:val="00341DF5"/>
    <w:rsid w:val="00342156"/>
    <w:rsid w:val="0034223E"/>
    <w:rsid w:val="00342335"/>
    <w:rsid w:val="0034236E"/>
    <w:rsid w:val="00342561"/>
    <w:rsid w:val="00342820"/>
    <w:rsid w:val="0034295E"/>
    <w:rsid w:val="00342C02"/>
    <w:rsid w:val="00342C7C"/>
    <w:rsid w:val="00342DFA"/>
    <w:rsid w:val="003433B0"/>
    <w:rsid w:val="0034371E"/>
    <w:rsid w:val="00343752"/>
    <w:rsid w:val="00343966"/>
    <w:rsid w:val="00343B6D"/>
    <w:rsid w:val="00343DF5"/>
    <w:rsid w:val="00343E05"/>
    <w:rsid w:val="00343FE2"/>
    <w:rsid w:val="0034403D"/>
    <w:rsid w:val="003443C1"/>
    <w:rsid w:val="0034489D"/>
    <w:rsid w:val="00344ABE"/>
    <w:rsid w:val="00344BF9"/>
    <w:rsid w:val="00344C86"/>
    <w:rsid w:val="00344EA2"/>
    <w:rsid w:val="0034507B"/>
    <w:rsid w:val="0034512D"/>
    <w:rsid w:val="0034568A"/>
    <w:rsid w:val="0034579A"/>
    <w:rsid w:val="003457F1"/>
    <w:rsid w:val="00345B27"/>
    <w:rsid w:val="00345C55"/>
    <w:rsid w:val="0034606B"/>
    <w:rsid w:val="00346364"/>
    <w:rsid w:val="00346906"/>
    <w:rsid w:val="00346BE3"/>
    <w:rsid w:val="00346D59"/>
    <w:rsid w:val="00346E42"/>
    <w:rsid w:val="00346E52"/>
    <w:rsid w:val="00346E8C"/>
    <w:rsid w:val="00346E96"/>
    <w:rsid w:val="003471DF"/>
    <w:rsid w:val="00347385"/>
    <w:rsid w:val="00347417"/>
    <w:rsid w:val="00347603"/>
    <w:rsid w:val="00347A40"/>
    <w:rsid w:val="00347CF9"/>
    <w:rsid w:val="00347D69"/>
    <w:rsid w:val="00347D7E"/>
    <w:rsid w:val="00347DD5"/>
    <w:rsid w:val="00347E88"/>
    <w:rsid w:val="00347F71"/>
    <w:rsid w:val="003501F0"/>
    <w:rsid w:val="0035020E"/>
    <w:rsid w:val="003502B9"/>
    <w:rsid w:val="003502EB"/>
    <w:rsid w:val="003502F1"/>
    <w:rsid w:val="0035050A"/>
    <w:rsid w:val="00350962"/>
    <w:rsid w:val="00350E80"/>
    <w:rsid w:val="0035121F"/>
    <w:rsid w:val="00351241"/>
    <w:rsid w:val="003513AC"/>
    <w:rsid w:val="0035143D"/>
    <w:rsid w:val="00351581"/>
    <w:rsid w:val="003516C2"/>
    <w:rsid w:val="0035173F"/>
    <w:rsid w:val="00351924"/>
    <w:rsid w:val="00351AB7"/>
    <w:rsid w:val="00351DA2"/>
    <w:rsid w:val="00351EED"/>
    <w:rsid w:val="00351FD9"/>
    <w:rsid w:val="003520A0"/>
    <w:rsid w:val="00352166"/>
    <w:rsid w:val="00352501"/>
    <w:rsid w:val="0035260C"/>
    <w:rsid w:val="00352C92"/>
    <w:rsid w:val="00352DB8"/>
    <w:rsid w:val="00352EBD"/>
    <w:rsid w:val="00352EF3"/>
    <w:rsid w:val="0035307A"/>
    <w:rsid w:val="003531A0"/>
    <w:rsid w:val="003531A3"/>
    <w:rsid w:val="003531A6"/>
    <w:rsid w:val="0035386B"/>
    <w:rsid w:val="003539D2"/>
    <w:rsid w:val="00353E1C"/>
    <w:rsid w:val="00353FFD"/>
    <w:rsid w:val="0035410B"/>
    <w:rsid w:val="003541CF"/>
    <w:rsid w:val="003544C2"/>
    <w:rsid w:val="003544DE"/>
    <w:rsid w:val="003545F6"/>
    <w:rsid w:val="0035461B"/>
    <w:rsid w:val="00354741"/>
    <w:rsid w:val="003549D6"/>
    <w:rsid w:val="00354AD6"/>
    <w:rsid w:val="00354D23"/>
    <w:rsid w:val="00354D51"/>
    <w:rsid w:val="00354E89"/>
    <w:rsid w:val="00354F53"/>
    <w:rsid w:val="00355274"/>
    <w:rsid w:val="00355323"/>
    <w:rsid w:val="0035552B"/>
    <w:rsid w:val="0035581E"/>
    <w:rsid w:val="00355CCC"/>
    <w:rsid w:val="00355D49"/>
    <w:rsid w:val="00355D7F"/>
    <w:rsid w:val="00355DCC"/>
    <w:rsid w:val="00355DF5"/>
    <w:rsid w:val="00355E50"/>
    <w:rsid w:val="0035618A"/>
    <w:rsid w:val="00356195"/>
    <w:rsid w:val="00356196"/>
    <w:rsid w:val="00356373"/>
    <w:rsid w:val="003565C9"/>
    <w:rsid w:val="003565F9"/>
    <w:rsid w:val="00356665"/>
    <w:rsid w:val="00356895"/>
    <w:rsid w:val="00356A4C"/>
    <w:rsid w:val="00356AE3"/>
    <w:rsid w:val="00357536"/>
    <w:rsid w:val="003577D7"/>
    <w:rsid w:val="003578FE"/>
    <w:rsid w:val="00357B4B"/>
    <w:rsid w:val="00357C08"/>
    <w:rsid w:val="00357D87"/>
    <w:rsid w:val="003601D0"/>
    <w:rsid w:val="0036083E"/>
    <w:rsid w:val="00360AA3"/>
    <w:rsid w:val="00360BD9"/>
    <w:rsid w:val="00360FD5"/>
    <w:rsid w:val="00361040"/>
    <w:rsid w:val="0036114D"/>
    <w:rsid w:val="00361374"/>
    <w:rsid w:val="0036150A"/>
    <w:rsid w:val="0036155F"/>
    <w:rsid w:val="003616E4"/>
    <w:rsid w:val="003617B6"/>
    <w:rsid w:val="00361976"/>
    <w:rsid w:val="00361AC1"/>
    <w:rsid w:val="00361D68"/>
    <w:rsid w:val="00361E22"/>
    <w:rsid w:val="00361ED8"/>
    <w:rsid w:val="00361F01"/>
    <w:rsid w:val="00362474"/>
    <w:rsid w:val="003624CF"/>
    <w:rsid w:val="0036253A"/>
    <w:rsid w:val="00362548"/>
    <w:rsid w:val="00362805"/>
    <w:rsid w:val="0036284B"/>
    <w:rsid w:val="0036289E"/>
    <w:rsid w:val="0036291E"/>
    <w:rsid w:val="00362ED1"/>
    <w:rsid w:val="003630D8"/>
    <w:rsid w:val="00363129"/>
    <w:rsid w:val="003632F3"/>
    <w:rsid w:val="0036338C"/>
    <w:rsid w:val="003633DF"/>
    <w:rsid w:val="0036352D"/>
    <w:rsid w:val="0036370D"/>
    <w:rsid w:val="003637DB"/>
    <w:rsid w:val="0036381A"/>
    <w:rsid w:val="00363908"/>
    <w:rsid w:val="00364172"/>
    <w:rsid w:val="0036429D"/>
    <w:rsid w:val="003642F4"/>
    <w:rsid w:val="00364E88"/>
    <w:rsid w:val="00364ED0"/>
    <w:rsid w:val="00364EF6"/>
    <w:rsid w:val="003651AD"/>
    <w:rsid w:val="00365242"/>
    <w:rsid w:val="003652DD"/>
    <w:rsid w:val="003653C4"/>
    <w:rsid w:val="00365701"/>
    <w:rsid w:val="003657C1"/>
    <w:rsid w:val="00365875"/>
    <w:rsid w:val="00365EC3"/>
    <w:rsid w:val="00366121"/>
    <w:rsid w:val="003662D9"/>
    <w:rsid w:val="00366403"/>
    <w:rsid w:val="003665DF"/>
    <w:rsid w:val="00366775"/>
    <w:rsid w:val="003668CB"/>
    <w:rsid w:val="00366AA2"/>
    <w:rsid w:val="00366D84"/>
    <w:rsid w:val="00366DCF"/>
    <w:rsid w:val="0036711A"/>
    <w:rsid w:val="00367552"/>
    <w:rsid w:val="00367942"/>
    <w:rsid w:val="00367A00"/>
    <w:rsid w:val="00367B46"/>
    <w:rsid w:val="00367B89"/>
    <w:rsid w:val="00367CF5"/>
    <w:rsid w:val="00367D69"/>
    <w:rsid w:val="0037004D"/>
    <w:rsid w:val="003701E2"/>
    <w:rsid w:val="0037064F"/>
    <w:rsid w:val="00370811"/>
    <w:rsid w:val="0037088F"/>
    <w:rsid w:val="00370B0E"/>
    <w:rsid w:val="00370F2C"/>
    <w:rsid w:val="003711AC"/>
    <w:rsid w:val="003712F5"/>
    <w:rsid w:val="00371353"/>
    <w:rsid w:val="003715AE"/>
    <w:rsid w:val="0037179E"/>
    <w:rsid w:val="00371885"/>
    <w:rsid w:val="00371A1C"/>
    <w:rsid w:val="00371B12"/>
    <w:rsid w:val="00371C60"/>
    <w:rsid w:val="00371DF3"/>
    <w:rsid w:val="00371EFC"/>
    <w:rsid w:val="00371FF0"/>
    <w:rsid w:val="003720F1"/>
    <w:rsid w:val="003723A7"/>
    <w:rsid w:val="00372471"/>
    <w:rsid w:val="00372EB9"/>
    <w:rsid w:val="003730CD"/>
    <w:rsid w:val="0037334C"/>
    <w:rsid w:val="0037350E"/>
    <w:rsid w:val="00373708"/>
    <w:rsid w:val="00373964"/>
    <w:rsid w:val="003739B6"/>
    <w:rsid w:val="00373A94"/>
    <w:rsid w:val="00373F0C"/>
    <w:rsid w:val="00373F5A"/>
    <w:rsid w:val="00374099"/>
    <w:rsid w:val="003742A2"/>
    <w:rsid w:val="00374302"/>
    <w:rsid w:val="0037432A"/>
    <w:rsid w:val="0037452A"/>
    <w:rsid w:val="00374571"/>
    <w:rsid w:val="003747E0"/>
    <w:rsid w:val="00374A40"/>
    <w:rsid w:val="00374AB0"/>
    <w:rsid w:val="00374CC3"/>
    <w:rsid w:val="00374D49"/>
    <w:rsid w:val="00374F2E"/>
    <w:rsid w:val="00374FC6"/>
    <w:rsid w:val="003753D9"/>
    <w:rsid w:val="0037552E"/>
    <w:rsid w:val="003759DB"/>
    <w:rsid w:val="00375AB9"/>
    <w:rsid w:val="00375DE6"/>
    <w:rsid w:val="0037608A"/>
    <w:rsid w:val="00376228"/>
    <w:rsid w:val="003765B6"/>
    <w:rsid w:val="003765F5"/>
    <w:rsid w:val="003768BE"/>
    <w:rsid w:val="0037691A"/>
    <w:rsid w:val="00376D61"/>
    <w:rsid w:val="00376F0E"/>
    <w:rsid w:val="003770EA"/>
    <w:rsid w:val="003775CF"/>
    <w:rsid w:val="003776B0"/>
    <w:rsid w:val="00377F38"/>
    <w:rsid w:val="0038003C"/>
    <w:rsid w:val="00380255"/>
    <w:rsid w:val="00380404"/>
    <w:rsid w:val="003805BE"/>
    <w:rsid w:val="003807CA"/>
    <w:rsid w:val="003809DF"/>
    <w:rsid w:val="003809E2"/>
    <w:rsid w:val="00380ABB"/>
    <w:rsid w:val="00380E50"/>
    <w:rsid w:val="00381006"/>
    <w:rsid w:val="0038126B"/>
    <w:rsid w:val="003812D2"/>
    <w:rsid w:val="0038142A"/>
    <w:rsid w:val="003816BE"/>
    <w:rsid w:val="003816E1"/>
    <w:rsid w:val="00381BC2"/>
    <w:rsid w:val="00381BD2"/>
    <w:rsid w:val="00381FF5"/>
    <w:rsid w:val="00382245"/>
    <w:rsid w:val="0038273B"/>
    <w:rsid w:val="00382839"/>
    <w:rsid w:val="00382989"/>
    <w:rsid w:val="003829B1"/>
    <w:rsid w:val="00382A6F"/>
    <w:rsid w:val="00382D80"/>
    <w:rsid w:val="00382FB5"/>
    <w:rsid w:val="00383012"/>
    <w:rsid w:val="0038315B"/>
    <w:rsid w:val="00383250"/>
    <w:rsid w:val="00383256"/>
    <w:rsid w:val="0038333A"/>
    <w:rsid w:val="00383672"/>
    <w:rsid w:val="003836F1"/>
    <w:rsid w:val="00383945"/>
    <w:rsid w:val="00383B0C"/>
    <w:rsid w:val="00384254"/>
    <w:rsid w:val="0038430C"/>
    <w:rsid w:val="003843A6"/>
    <w:rsid w:val="0038447E"/>
    <w:rsid w:val="00384704"/>
    <w:rsid w:val="00384A1D"/>
    <w:rsid w:val="00384A25"/>
    <w:rsid w:val="00384AA5"/>
    <w:rsid w:val="00384C7D"/>
    <w:rsid w:val="00384CEF"/>
    <w:rsid w:val="00384E61"/>
    <w:rsid w:val="00384EED"/>
    <w:rsid w:val="00384F79"/>
    <w:rsid w:val="00384FCF"/>
    <w:rsid w:val="00385119"/>
    <w:rsid w:val="00385242"/>
    <w:rsid w:val="003853D7"/>
    <w:rsid w:val="0038549B"/>
    <w:rsid w:val="003854D2"/>
    <w:rsid w:val="0038556E"/>
    <w:rsid w:val="003859EF"/>
    <w:rsid w:val="00385F84"/>
    <w:rsid w:val="003861B3"/>
    <w:rsid w:val="003861EB"/>
    <w:rsid w:val="003862A4"/>
    <w:rsid w:val="00386429"/>
    <w:rsid w:val="00386470"/>
    <w:rsid w:val="003864E0"/>
    <w:rsid w:val="00386631"/>
    <w:rsid w:val="00386A1B"/>
    <w:rsid w:val="00386A52"/>
    <w:rsid w:val="00386B88"/>
    <w:rsid w:val="00386C1C"/>
    <w:rsid w:val="00386EC3"/>
    <w:rsid w:val="00386F87"/>
    <w:rsid w:val="00387151"/>
    <w:rsid w:val="00387575"/>
    <w:rsid w:val="00387866"/>
    <w:rsid w:val="00387A09"/>
    <w:rsid w:val="00387AA8"/>
    <w:rsid w:val="00387CFC"/>
    <w:rsid w:val="00387DB8"/>
    <w:rsid w:val="00387DCA"/>
    <w:rsid w:val="00387F10"/>
    <w:rsid w:val="0039005C"/>
    <w:rsid w:val="00390879"/>
    <w:rsid w:val="003908F5"/>
    <w:rsid w:val="00390AE9"/>
    <w:rsid w:val="00390B30"/>
    <w:rsid w:val="00390C75"/>
    <w:rsid w:val="00390DE2"/>
    <w:rsid w:val="00390DE6"/>
    <w:rsid w:val="00390FA4"/>
    <w:rsid w:val="0039102B"/>
    <w:rsid w:val="0039118F"/>
    <w:rsid w:val="00391280"/>
    <w:rsid w:val="003912C3"/>
    <w:rsid w:val="003914F9"/>
    <w:rsid w:val="0039171A"/>
    <w:rsid w:val="0039188C"/>
    <w:rsid w:val="00391ADC"/>
    <w:rsid w:val="00391CA4"/>
    <w:rsid w:val="00391CEF"/>
    <w:rsid w:val="00391E7D"/>
    <w:rsid w:val="003922B1"/>
    <w:rsid w:val="00392393"/>
    <w:rsid w:val="00392889"/>
    <w:rsid w:val="00392D03"/>
    <w:rsid w:val="00392EDE"/>
    <w:rsid w:val="0039308B"/>
    <w:rsid w:val="00393332"/>
    <w:rsid w:val="003933D7"/>
    <w:rsid w:val="00393713"/>
    <w:rsid w:val="003939F5"/>
    <w:rsid w:val="00393AC8"/>
    <w:rsid w:val="00393CCB"/>
    <w:rsid w:val="003940FC"/>
    <w:rsid w:val="00394108"/>
    <w:rsid w:val="00394411"/>
    <w:rsid w:val="003945A2"/>
    <w:rsid w:val="0039498D"/>
    <w:rsid w:val="00394AD3"/>
    <w:rsid w:val="00394E5A"/>
    <w:rsid w:val="00394FFA"/>
    <w:rsid w:val="00395033"/>
    <w:rsid w:val="00395202"/>
    <w:rsid w:val="00395976"/>
    <w:rsid w:val="003959F9"/>
    <w:rsid w:val="00395B5A"/>
    <w:rsid w:val="00395CAC"/>
    <w:rsid w:val="00395E60"/>
    <w:rsid w:val="00395F88"/>
    <w:rsid w:val="00395FA5"/>
    <w:rsid w:val="0039615F"/>
    <w:rsid w:val="00396211"/>
    <w:rsid w:val="003963E3"/>
    <w:rsid w:val="003964D7"/>
    <w:rsid w:val="00396554"/>
    <w:rsid w:val="003965B7"/>
    <w:rsid w:val="00396AA0"/>
    <w:rsid w:val="00396C6C"/>
    <w:rsid w:val="00397242"/>
    <w:rsid w:val="003973F5"/>
    <w:rsid w:val="00397560"/>
    <w:rsid w:val="00397630"/>
    <w:rsid w:val="0039776B"/>
    <w:rsid w:val="0039784D"/>
    <w:rsid w:val="003978A3"/>
    <w:rsid w:val="00397B0A"/>
    <w:rsid w:val="00397B50"/>
    <w:rsid w:val="00397C89"/>
    <w:rsid w:val="00397FC4"/>
    <w:rsid w:val="003A002C"/>
    <w:rsid w:val="003A0078"/>
    <w:rsid w:val="003A02BB"/>
    <w:rsid w:val="003A036D"/>
    <w:rsid w:val="003A04FE"/>
    <w:rsid w:val="003A0E08"/>
    <w:rsid w:val="003A0F60"/>
    <w:rsid w:val="003A1177"/>
    <w:rsid w:val="003A11FB"/>
    <w:rsid w:val="003A15E6"/>
    <w:rsid w:val="003A17AD"/>
    <w:rsid w:val="003A192C"/>
    <w:rsid w:val="003A1A78"/>
    <w:rsid w:val="003A1BF8"/>
    <w:rsid w:val="003A1C3C"/>
    <w:rsid w:val="003A1E85"/>
    <w:rsid w:val="003A1F42"/>
    <w:rsid w:val="003A2143"/>
    <w:rsid w:val="003A23F5"/>
    <w:rsid w:val="003A255E"/>
    <w:rsid w:val="003A25CF"/>
    <w:rsid w:val="003A26CD"/>
    <w:rsid w:val="003A2740"/>
    <w:rsid w:val="003A2860"/>
    <w:rsid w:val="003A2952"/>
    <w:rsid w:val="003A29CC"/>
    <w:rsid w:val="003A2A33"/>
    <w:rsid w:val="003A2AD3"/>
    <w:rsid w:val="003A2BD6"/>
    <w:rsid w:val="003A2BED"/>
    <w:rsid w:val="003A2C79"/>
    <w:rsid w:val="003A2DEA"/>
    <w:rsid w:val="003A2F94"/>
    <w:rsid w:val="003A2FAC"/>
    <w:rsid w:val="003A3325"/>
    <w:rsid w:val="003A33AE"/>
    <w:rsid w:val="003A3481"/>
    <w:rsid w:val="003A3713"/>
    <w:rsid w:val="003A3782"/>
    <w:rsid w:val="003A37CE"/>
    <w:rsid w:val="003A3803"/>
    <w:rsid w:val="003A3858"/>
    <w:rsid w:val="003A3EF4"/>
    <w:rsid w:val="003A3F33"/>
    <w:rsid w:val="003A408D"/>
    <w:rsid w:val="003A46B8"/>
    <w:rsid w:val="003A49DB"/>
    <w:rsid w:val="003A4BE0"/>
    <w:rsid w:val="003A4C7D"/>
    <w:rsid w:val="003A4ED5"/>
    <w:rsid w:val="003A4F17"/>
    <w:rsid w:val="003A4FD8"/>
    <w:rsid w:val="003A5131"/>
    <w:rsid w:val="003A521F"/>
    <w:rsid w:val="003A5D9E"/>
    <w:rsid w:val="003A5EC2"/>
    <w:rsid w:val="003A5ECC"/>
    <w:rsid w:val="003A606D"/>
    <w:rsid w:val="003A60B6"/>
    <w:rsid w:val="003A6178"/>
    <w:rsid w:val="003A622F"/>
    <w:rsid w:val="003A62B7"/>
    <w:rsid w:val="003A6325"/>
    <w:rsid w:val="003A65AE"/>
    <w:rsid w:val="003A6755"/>
    <w:rsid w:val="003A67CA"/>
    <w:rsid w:val="003A6AC9"/>
    <w:rsid w:val="003A6C0D"/>
    <w:rsid w:val="003A6F51"/>
    <w:rsid w:val="003A724B"/>
    <w:rsid w:val="003A747E"/>
    <w:rsid w:val="003A7496"/>
    <w:rsid w:val="003A7880"/>
    <w:rsid w:val="003A7A3C"/>
    <w:rsid w:val="003A7D6B"/>
    <w:rsid w:val="003A7F5A"/>
    <w:rsid w:val="003B0018"/>
    <w:rsid w:val="003B0029"/>
    <w:rsid w:val="003B0210"/>
    <w:rsid w:val="003B0280"/>
    <w:rsid w:val="003B0341"/>
    <w:rsid w:val="003B0350"/>
    <w:rsid w:val="003B046F"/>
    <w:rsid w:val="003B04BA"/>
    <w:rsid w:val="003B05A5"/>
    <w:rsid w:val="003B07A9"/>
    <w:rsid w:val="003B0C25"/>
    <w:rsid w:val="003B0E10"/>
    <w:rsid w:val="003B0E19"/>
    <w:rsid w:val="003B12B6"/>
    <w:rsid w:val="003B12DC"/>
    <w:rsid w:val="003B1399"/>
    <w:rsid w:val="003B13B0"/>
    <w:rsid w:val="003B15A5"/>
    <w:rsid w:val="003B167A"/>
    <w:rsid w:val="003B176C"/>
    <w:rsid w:val="003B184E"/>
    <w:rsid w:val="003B1CE3"/>
    <w:rsid w:val="003B1D98"/>
    <w:rsid w:val="003B2046"/>
    <w:rsid w:val="003B245B"/>
    <w:rsid w:val="003B2820"/>
    <w:rsid w:val="003B2878"/>
    <w:rsid w:val="003B2C81"/>
    <w:rsid w:val="003B2FE0"/>
    <w:rsid w:val="003B3271"/>
    <w:rsid w:val="003B34CC"/>
    <w:rsid w:val="003B34FF"/>
    <w:rsid w:val="003B3520"/>
    <w:rsid w:val="003B3657"/>
    <w:rsid w:val="003B36AC"/>
    <w:rsid w:val="003B3748"/>
    <w:rsid w:val="003B3935"/>
    <w:rsid w:val="003B39D0"/>
    <w:rsid w:val="003B3C5D"/>
    <w:rsid w:val="003B3CC0"/>
    <w:rsid w:val="003B4618"/>
    <w:rsid w:val="003B4642"/>
    <w:rsid w:val="003B47AA"/>
    <w:rsid w:val="003B47D6"/>
    <w:rsid w:val="003B481C"/>
    <w:rsid w:val="003B489F"/>
    <w:rsid w:val="003B4B57"/>
    <w:rsid w:val="003B504A"/>
    <w:rsid w:val="003B5093"/>
    <w:rsid w:val="003B538C"/>
    <w:rsid w:val="003B541A"/>
    <w:rsid w:val="003B541C"/>
    <w:rsid w:val="003B578D"/>
    <w:rsid w:val="003B57B6"/>
    <w:rsid w:val="003B5C00"/>
    <w:rsid w:val="003B6012"/>
    <w:rsid w:val="003B612C"/>
    <w:rsid w:val="003B6260"/>
    <w:rsid w:val="003B6356"/>
    <w:rsid w:val="003B63E5"/>
    <w:rsid w:val="003B6957"/>
    <w:rsid w:val="003B6BB5"/>
    <w:rsid w:val="003B6C1D"/>
    <w:rsid w:val="003B6D6A"/>
    <w:rsid w:val="003B6F2A"/>
    <w:rsid w:val="003B7038"/>
    <w:rsid w:val="003B72EC"/>
    <w:rsid w:val="003B74BF"/>
    <w:rsid w:val="003B7A50"/>
    <w:rsid w:val="003B7C24"/>
    <w:rsid w:val="003C01DD"/>
    <w:rsid w:val="003C038E"/>
    <w:rsid w:val="003C06C6"/>
    <w:rsid w:val="003C07E9"/>
    <w:rsid w:val="003C098D"/>
    <w:rsid w:val="003C0A70"/>
    <w:rsid w:val="003C0C3F"/>
    <w:rsid w:val="003C0DC1"/>
    <w:rsid w:val="003C1155"/>
    <w:rsid w:val="003C1224"/>
    <w:rsid w:val="003C14CA"/>
    <w:rsid w:val="003C153D"/>
    <w:rsid w:val="003C1893"/>
    <w:rsid w:val="003C19B3"/>
    <w:rsid w:val="003C1A11"/>
    <w:rsid w:val="003C1CBD"/>
    <w:rsid w:val="003C1D34"/>
    <w:rsid w:val="003C22F5"/>
    <w:rsid w:val="003C234D"/>
    <w:rsid w:val="003C2358"/>
    <w:rsid w:val="003C23AE"/>
    <w:rsid w:val="003C2569"/>
    <w:rsid w:val="003C266D"/>
    <w:rsid w:val="003C27FD"/>
    <w:rsid w:val="003C28B6"/>
    <w:rsid w:val="003C2FEE"/>
    <w:rsid w:val="003C2FFE"/>
    <w:rsid w:val="003C30EC"/>
    <w:rsid w:val="003C3236"/>
    <w:rsid w:val="003C3275"/>
    <w:rsid w:val="003C332D"/>
    <w:rsid w:val="003C35E7"/>
    <w:rsid w:val="003C35F9"/>
    <w:rsid w:val="003C3815"/>
    <w:rsid w:val="003C3AF4"/>
    <w:rsid w:val="003C3B04"/>
    <w:rsid w:val="003C3BBE"/>
    <w:rsid w:val="003C3BD3"/>
    <w:rsid w:val="003C3CDB"/>
    <w:rsid w:val="003C3E1E"/>
    <w:rsid w:val="003C3EF7"/>
    <w:rsid w:val="003C3F09"/>
    <w:rsid w:val="003C4018"/>
    <w:rsid w:val="003C4188"/>
    <w:rsid w:val="003C42BD"/>
    <w:rsid w:val="003C42F4"/>
    <w:rsid w:val="003C44E8"/>
    <w:rsid w:val="003C476D"/>
    <w:rsid w:val="003C48A6"/>
    <w:rsid w:val="003C48F1"/>
    <w:rsid w:val="003C4D7F"/>
    <w:rsid w:val="003C4DBF"/>
    <w:rsid w:val="003C4F00"/>
    <w:rsid w:val="003C52D1"/>
    <w:rsid w:val="003C54F9"/>
    <w:rsid w:val="003C55C5"/>
    <w:rsid w:val="003C57F2"/>
    <w:rsid w:val="003C581C"/>
    <w:rsid w:val="003C587C"/>
    <w:rsid w:val="003C5A30"/>
    <w:rsid w:val="003C5CF6"/>
    <w:rsid w:val="003C5E91"/>
    <w:rsid w:val="003C605B"/>
    <w:rsid w:val="003C66B3"/>
    <w:rsid w:val="003C6ECA"/>
    <w:rsid w:val="003C72FE"/>
    <w:rsid w:val="003C76A5"/>
    <w:rsid w:val="003C7774"/>
    <w:rsid w:val="003C7AD5"/>
    <w:rsid w:val="003C7BC8"/>
    <w:rsid w:val="003C7C7D"/>
    <w:rsid w:val="003C7D7D"/>
    <w:rsid w:val="003C7DCF"/>
    <w:rsid w:val="003C7F24"/>
    <w:rsid w:val="003D03FC"/>
    <w:rsid w:val="003D0442"/>
    <w:rsid w:val="003D04ED"/>
    <w:rsid w:val="003D0941"/>
    <w:rsid w:val="003D0A2F"/>
    <w:rsid w:val="003D0C25"/>
    <w:rsid w:val="003D0C6E"/>
    <w:rsid w:val="003D1023"/>
    <w:rsid w:val="003D10EA"/>
    <w:rsid w:val="003D12B1"/>
    <w:rsid w:val="003D13F0"/>
    <w:rsid w:val="003D1573"/>
    <w:rsid w:val="003D186B"/>
    <w:rsid w:val="003D18A0"/>
    <w:rsid w:val="003D1C27"/>
    <w:rsid w:val="003D22DA"/>
    <w:rsid w:val="003D2386"/>
    <w:rsid w:val="003D23EB"/>
    <w:rsid w:val="003D2807"/>
    <w:rsid w:val="003D28E2"/>
    <w:rsid w:val="003D2A96"/>
    <w:rsid w:val="003D2C1E"/>
    <w:rsid w:val="003D2CCC"/>
    <w:rsid w:val="003D2F9C"/>
    <w:rsid w:val="003D328D"/>
    <w:rsid w:val="003D342A"/>
    <w:rsid w:val="003D3516"/>
    <w:rsid w:val="003D3AA5"/>
    <w:rsid w:val="003D3D22"/>
    <w:rsid w:val="003D44A2"/>
    <w:rsid w:val="003D4548"/>
    <w:rsid w:val="003D49E6"/>
    <w:rsid w:val="003D4A12"/>
    <w:rsid w:val="003D4B06"/>
    <w:rsid w:val="003D4B3B"/>
    <w:rsid w:val="003D54E0"/>
    <w:rsid w:val="003D59DA"/>
    <w:rsid w:val="003D5CDE"/>
    <w:rsid w:val="003D61F0"/>
    <w:rsid w:val="003D62B4"/>
    <w:rsid w:val="003D6325"/>
    <w:rsid w:val="003D6365"/>
    <w:rsid w:val="003D64A7"/>
    <w:rsid w:val="003D64C1"/>
    <w:rsid w:val="003D6550"/>
    <w:rsid w:val="003D67A2"/>
    <w:rsid w:val="003D682F"/>
    <w:rsid w:val="003D687B"/>
    <w:rsid w:val="003D68CA"/>
    <w:rsid w:val="003D6C1C"/>
    <w:rsid w:val="003D6DFD"/>
    <w:rsid w:val="003D6EC4"/>
    <w:rsid w:val="003D712D"/>
    <w:rsid w:val="003D7181"/>
    <w:rsid w:val="003D728D"/>
    <w:rsid w:val="003D737D"/>
    <w:rsid w:val="003D73F9"/>
    <w:rsid w:val="003D7402"/>
    <w:rsid w:val="003D7406"/>
    <w:rsid w:val="003D741F"/>
    <w:rsid w:val="003D757D"/>
    <w:rsid w:val="003D76F4"/>
    <w:rsid w:val="003D77C7"/>
    <w:rsid w:val="003D7865"/>
    <w:rsid w:val="003D79DF"/>
    <w:rsid w:val="003D7A13"/>
    <w:rsid w:val="003D7A3D"/>
    <w:rsid w:val="003D7A45"/>
    <w:rsid w:val="003D7B2C"/>
    <w:rsid w:val="003D7CDD"/>
    <w:rsid w:val="003D7DCE"/>
    <w:rsid w:val="003E011E"/>
    <w:rsid w:val="003E01EC"/>
    <w:rsid w:val="003E048E"/>
    <w:rsid w:val="003E0738"/>
    <w:rsid w:val="003E088A"/>
    <w:rsid w:val="003E08CC"/>
    <w:rsid w:val="003E092B"/>
    <w:rsid w:val="003E0B08"/>
    <w:rsid w:val="003E1117"/>
    <w:rsid w:val="003E1303"/>
    <w:rsid w:val="003E13E8"/>
    <w:rsid w:val="003E1668"/>
    <w:rsid w:val="003E17E7"/>
    <w:rsid w:val="003E18D6"/>
    <w:rsid w:val="003E193F"/>
    <w:rsid w:val="003E1A7A"/>
    <w:rsid w:val="003E1BAF"/>
    <w:rsid w:val="003E1BDF"/>
    <w:rsid w:val="003E1D77"/>
    <w:rsid w:val="003E1E8A"/>
    <w:rsid w:val="003E253D"/>
    <w:rsid w:val="003E26A7"/>
    <w:rsid w:val="003E281E"/>
    <w:rsid w:val="003E288A"/>
    <w:rsid w:val="003E295B"/>
    <w:rsid w:val="003E2BCD"/>
    <w:rsid w:val="003E2F0D"/>
    <w:rsid w:val="003E328C"/>
    <w:rsid w:val="003E373D"/>
    <w:rsid w:val="003E38A1"/>
    <w:rsid w:val="003E3A16"/>
    <w:rsid w:val="003E3C54"/>
    <w:rsid w:val="003E3CA4"/>
    <w:rsid w:val="003E3FB6"/>
    <w:rsid w:val="003E439D"/>
    <w:rsid w:val="003E43BB"/>
    <w:rsid w:val="003E4710"/>
    <w:rsid w:val="003E4774"/>
    <w:rsid w:val="003E486E"/>
    <w:rsid w:val="003E4A9A"/>
    <w:rsid w:val="003E4DDF"/>
    <w:rsid w:val="003E501F"/>
    <w:rsid w:val="003E523F"/>
    <w:rsid w:val="003E54D3"/>
    <w:rsid w:val="003E57EC"/>
    <w:rsid w:val="003E582A"/>
    <w:rsid w:val="003E59EF"/>
    <w:rsid w:val="003E6029"/>
    <w:rsid w:val="003E6392"/>
    <w:rsid w:val="003E647B"/>
    <w:rsid w:val="003E6815"/>
    <w:rsid w:val="003E68D8"/>
    <w:rsid w:val="003E6A5A"/>
    <w:rsid w:val="003E6A5E"/>
    <w:rsid w:val="003E75F8"/>
    <w:rsid w:val="003E7630"/>
    <w:rsid w:val="003E7753"/>
    <w:rsid w:val="003E77B6"/>
    <w:rsid w:val="003E79C2"/>
    <w:rsid w:val="003E7E5C"/>
    <w:rsid w:val="003E7EA5"/>
    <w:rsid w:val="003F0119"/>
    <w:rsid w:val="003F0322"/>
    <w:rsid w:val="003F09BD"/>
    <w:rsid w:val="003F0C19"/>
    <w:rsid w:val="003F0D47"/>
    <w:rsid w:val="003F0DBC"/>
    <w:rsid w:val="003F12D9"/>
    <w:rsid w:val="003F15EE"/>
    <w:rsid w:val="003F1EE3"/>
    <w:rsid w:val="003F1F44"/>
    <w:rsid w:val="003F202B"/>
    <w:rsid w:val="003F2037"/>
    <w:rsid w:val="003F22CA"/>
    <w:rsid w:val="003F2596"/>
    <w:rsid w:val="003F2762"/>
    <w:rsid w:val="003F27A4"/>
    <w:rsid w:val="003F2BCC"/>
    <w:rsid w:val="003F2C33"/>
    <w:rsid w:val="003F33B0"/>
    <w:rsid w:val="003F3955"/>
    <w:rsid w:val="003F3B5D"/>
    <w:rsid w:val="003F416E"/>
    <w:rsid w:val="003F419C"/>
    <w:rsid w:val="003F4351"/>
    <w:rsid w:val="003F45C9"/>
    <w:rsid w:val="003F4713"/>
    <w:rsid w:val="003F47D6"/>
    <w:rsid w:val="003F4C09"/>
    <w:rsid w:val="003F4F08"/>
    <w:rsid w:val="003F4F28"/>
    <w:rsid w:val="003F4F55"/>
    <w:rsid w:val="003F5147"/>
    <w:rsid w:val="003F516E"/>
    <w:rsid w:val="003F51AC"/>
    <w:rsid w:val="003F51E4"/>
    <w:rsid w:val="003F53C0"/>
    <w:rsid w:val="003F5502"/>
    <w:rsid w:val="003F5805"/>
    <w:rsid w:val="003F5FAF"/>
    <w:rsid w:val="003F6008"/>
    <w:rsid w:val="003F60A9"/>
    <w:rsid w:val="003F64D0"/>
    <w:rsid w:val="003F65CB"/>
    <w:rsid w:val="003F67B1"/>
    <w:rsid w:val="003F688F"/>
    <w:rsid w:val="003F6CBF"/>
    <w:rsid w:val="003F6DA7"/>
    <w:rsid w:val="003F6E0C"/>
    <w:rsid w:val="003F6E3F"/>
    <w:rsid w:val="003F7106"/>
    <w:rsid w:val="003F7228"/>
    <w:rsid w:val="003F735F"/>
    <w:rsid w:val="003F744C"/>
    <w:rsid w:val="003F7520"/>
    <w:rsid w:val="003F7593"/>
    <w:rsid w:val="003F76A1"/>
    <w:rsid w:val="003F7706"/>
    <w:rsid w:val="003F7DE8"/>
    <w:rsid w:val="003F7E6D"/>
    <w:rsid w:val="004000BB"/>
    <w:rsid w:val="004000FD"/>
    <w:rsid w:val="00400305"/>
    <w:rsid w:val="00400435"/>
    <w:rsid w:val="00400929"/>
    <w:rsid w:val="004012EF"/>
    <w:rsid w:val="004012FA"/>
    <w:rsid w:val="004013BE"/>
    <w:rsid w:val="00401468"/>
    <w:rsid w:val="004018DC"/>
    <w:rsid w:val="00401E8B"/>
    <w:rsid w:val="00401EE3"/>
    <w:rsid w:val="00402443"/>
    <w:rsid w:val="004024A7"/>
    <w:rsid w:val="00402AD5"/>
    <w:rsid w:val="00402C2C"/>
    <w:rsid w:val="00402EF7"/>
    <w:rsid w:val="0040314E"/>
    <w:rsid w:val="0040320C"/>
    <w:rsid w:val="004032BF"/>
    <w:rsid w:val="00403325"/>
    <w:rsid w:val="00403458"/>
    <w:rsid w:val="00403510"/>
    <w:rsid w:val="00403604"/>
    <w:rsid w:val="00403CE5"/>
    <w:rsid w:val="00404109"/>
    <w:rsid w:val="00404121"/>
    <w:rsid w:val="004041B9"/>
    <w:rsid w:val="004041D9"/>
    <w:rsid w:val="004045E6"/>
    <w:rsid w:val="0040477B"/>
    <w:rsid w:val="004049DF"/>
    <w:rsid w:val="00404FA0"/>
    <w:rsid w:val="0040522C"/>
    <w:rsid w:val="00405669"/>
    <w:rsid w:val="00405957"/>
    <w:rsid w:val="00405A7C"/>
    <w:rsid w:val="00406041"/>
    <w:rsid w:val="0040606B"/>
    <w:rsid w:val="004061A2"/>
    <w:rsid w:val="0040634E"/>
    <w:rsid w:val="004063E9"/>
    <w:rsid w:val="00406541"/>
    <w:rsid w:val="004066B0"/>
    <w:rsid w:val="00406995"/>
    <w:rsid w:val="00406A5A"/>
    <w:rsid w:val="00406BFB"/>
    <w:rsid w:val="00406F57"/>
    <w:rsid w:val="0040712B"/>
    <w:rsid w:val="004071FE"/>
    <w:rsid w:val="004074FE"/>
    <w:rsid w:val="004075E6"/>
    <w:rsid w:val="0040762A"/>
    <w:rsid w:val="004077D8"/>
    <w:rsid w:val="004078DD"/>
    <w:rsid w:val="00407981"/>
    <w:rsid w:val="00407AF1"/>
    <w:rsid w:val="00407B87"/>
    <w:rsid w:val="00410138"/>
    <w:rsid w:val="0041074A"/>
    <w:rsid w:val="004107F3"/>
    <w:rsid w:val="00410838"/>
    <w:rsid w:val="004108C8"/>
    <w:rsid w:val="00410ABD"/>
    <w:rsid w:val="00410F43"/>
    <w:rsid w:val="00410FAC"/>
    <w:rsid w:val="00411091"/>
    <w:rsid w:val="00411172"/>
    <w:rsid w:val="004111DC"/>
    <w:rsid w:val="00411666"/>
    <w:rsid w:val="004116EA"/>
    <w:rsid w:val="004116EC"/>
    <w:rsid w:val="004119D4"/>
    <w:rsid w:val="00411A1B"/>
    <w:rsid w:val="00411A98"/>
    <w:rsid w:val="00411AA6"/>
    <w:rsid w:val="00411AFA"/>
    <w:rsid w:val="00411CA2"/>
    <w:rsid w:val="00411CA9"/>
    <w:rsid w:val="00412096"/>
    <w:rsid w:val="00412267"/>
    <w:rsid w:val="004123CA"/>
    <w:rsid w:val="0041257C"/>
    <w:rsid w:val="004125EB"/>
    <w:rsid w:val="0041273B"/>
    <w:rsid w:val="00412900"/>
    <w:rsid w:val="00412923"/>
    <w:rsid w:val="00412AC5"/>
    <w:rsid w:val="00412B0A"/>
    <w:rsid w:val="0041324C"/>
    <w:rsid w:val="00413441"/>
    <w:rsid w:val="00413859"/>
    <w:rsid w:val="0041394F"/>
    <w:rsid w:val="00413A11"/>
    <w:rsid w:val="00413E48"/>
    <w:rsid w:val="00413F5B"/>
    <w:rsid w:val="0041401B"/>
    <w:rsid w:val="0041434F"/>
    <w:rsid w:val="00414401"/>
    <w:rsid w:val="00414898"/>
    <w:rsid w:val="00414E02"/>
    <w:rsid w:val="00414E31"/>
    <w:rsid w:val="004151D0"/>
    <w:rsid w:val="0041523D"/>
    <w:rsid w:val="004152F8"/>
    <w:rsid w:val="0041540B"/>
    <w:rsid w:val="00415721"/>
    <w:rsid w:val="004157B8"/>
    <w:rsid w:val="00415D13"/>
    <w:rsid w:val="004160D4"/>
    <w:rsid w:val="004161B0"/>
    <w:rsid w:val="00416394"/>
    <w:rsid w:val="004164EE"/>
    <w:rsid w:val="0041656A"/>
    <w:rsid w:val="0041656E"/>
    <w:rsid w:val="0041671F"/>
    <w:rsid w:val="004168CD"/>
    <w:rsid w:val="004168F9"/>
    <w:rsid w:val="00416C21"/>
    <w:rsid w:val="00416D74"/>
    <w:rsid w:val="00416F35"/>
    <w:rsid w:val="0041705C"/>
    <w:rsid w:val="00417756"/>
    <w:rsid w:val="0041791D"/>
    <w:rsid w:val="0041791F"/>
    <w:rsid w:val="004179D3"/>
    <w:rsid w:val="00417A51"/>
    <w:rsid w:val="00420024"/>
    <w:rsid w:val="004200A1"/>
    <w:rsid w:val="00420193"/>
    <w:rsid w:val="0042024C"/>
    <w:rsid w:val="004202B1"/>
    <w:rsid w:val="004205FC"/>
    <w:rsid w:val="00420D36"/>
    <w:rsid w:val="00420DEC"/>
    <w:rsid w:val="00420E83"/>
    <w:rsid w:val="00420FFC"/>
    <w:rsid w:val="0042104B"/>
    <w:rsid w:val="00421084"/>
    <w:rsid w:val="004210A1"/>
    <w:rsid w:val="004212E1"/>
    <w:rsid w:val="0042139B"/>
    <w:rsid w:val="00421620"/>
    <w:rsid w:val="00421717"/>
    <w:rsid w:val="004217DB"/>
    <w:rsid w:val="0042182A"/>
    <w:rsid w:val="00421DFD"/>
    <w:rsid w:val="00421E52"/>
    <w:rsid w:val="00422096"/>
    <w:rsid w:val="00422401"/>
    <w:rsid w:val="00422948"/>
    <w:rsid w:val="00422A0C"/>
    <w:rsid w:val="00422ABC"/>
    <w:rsid w:val="00422B8E"/>
    <w:rsid w:val="00422C31"/>
    <w:rsid w:val="00422D5D"/>
    <w:rsid w:val="00422F1F"/>
    <w:rsid w:val="00422FFE"/>
    <w:rsid w:val="00423AD5"/>
    <w:rsid w:val="00423AF5"/>
    <w:rsid w:val="00423D54"/>
    <w:rsid w:val="00423DB9"/>
    <w:rsid w:val="00423DE4"/>
    <w:rsid w:val="00423E44"/>
    <w:rsid w:val="00423EAD"/>
    <w:rsid w:val="004243C4"/>
    <w:rsid w:val="004245A2"/>
    <w:rsid w:val="004247D9"/>
    <w:rsid w:val="00424C94"/>
    <w:rsid w:val="0042510C"/>
    <w:rsid w:val="00425282"/>
    <w:rsid w:val="004252B9"/>
    <w:rsid w:val="00425322"/>
    <w:rsid w:val="00425347"/>
    <w:rsid w:val="004253D2"/>
    <w:rsid w:val="00425614"/>
    <w:rsid w:val="00425626"/>
    <w:rsid w:val="00425797"/>
    <w:rsid w:val="004259AE"/>
    <w:rsid w:val="00425DF0"/>
    <w:rsid w:val="00425EB0"/>
    <w:rsid w:val="00425EED"/>
    <w:rsid w:val="00425FA9"/>
    <w:rsid w:val="00426062"/>
    <w:rsid w:val="0042607F"/>
    <w:rsid w:val="004260B3"/>
    <w:rsid w:val="004267A3"/>
    <w:rsid w:val="004269EC"/>
    <w:rsid w:val="00426A42"/>
    <w:rsid w:val="00426B17"/>
    <w:rsid w:val="00426C9F"/>
    <w:rsid w:val="00426D7D"/>
    <w:rsid w:val="00426EAE"/>
    <w:rsid w:val="00427098"/>
    <w:rsid w:val="0042760A"/>
    <w:rsid w:val="00427A9E"/>
    <w:rsid w:val="00427B16"/>
    <w:rsid w:val="00427D26"/>
    <w:rsid w:val="00427D92"/>
    <w:rsid w:val="00427F17"/>
    <w:rsid w:val="00430314"/>
    <w:rsid w:val="0043046A"/>
    <w:rsid w:val="004305E9"/>
    <w:rsid w:val="00430742"/>
    <w:rsid w:val="004307D6"/>
    <w:rsid w:val="00430913"/>
    <w:rsid w:val="00430AE3"/>
    <w:rsid w:val="00430C7A"/>
    <w:rsid w:val="00430D2A"/>
    <w:rsid w:val="0043135A"/>
    <w:rsid w:val="00431568"/>
    <w:rsid w:val="004315D3"/>
    <w:rsid w:val="0043184E"/>
    <w:rsid w:val="00431C3E"/>
    <w:rsid w:val="00431E88"/>
    <w:rsid w:val="004321D4"/>
    <w:rsid w:val="004321EE"/>
    <w:rsid w:val="0043262E"/>
    <w:rsid w:val="00432858"/>
    <w:rsid w:val="0043287C"/>
    <w:rsid w:val="00432B26"/>
    <w:rsid w:val="00433103"/>
    <w:rsid w:val="00433180"/>
    <w:rsid w:val="00433596"/>
    <w:rsid w:val="0043379C"/>
    <w:rsid w:val="00433859"/>
    <w:rsid w:val="00433A2A"/>
    <w:rsid w:val="00433AE5"/>
    <w:rsid w:val="00433B1F"/>
    <w:rsid w:val="00433E28"/>
    <w:rsid w:val="00433FF3"/>
    <w:rsid w:val="00434072"/>
    <w:rsid w:val="00434599"/>
    <w:rsid w:val="0043465D"/>
    <w:rsid w:val="00434B0B"/>
    <w:rsid w:val="00434CA2"/>
    <w:rsid w:val="00434D67"/>
    <w:rsid w:val="00434D74"/>
    <w:rsid w:val="00434DE8"/>
    <w:rsid w:val="00434E2E"/>
    <w:rsid w:val="00435741"/>
    <w:rsid w:val="00435949"/>
    <w:rsid w:val="00435978"/>
    <w:rsid w:val="00435B3F"/>
    <w:rsid w:val="004363AB"/>
    <w:rsid w:val="00436669"/>
    <w:rsid w:val="00436A03"/>
    <w:rsid w:val="00436C4D"/>
    <w:rsid w:val="00436CD5"/>
    <w:rsid w:val="00436CDE"/>
    <w:rsid w:val="00437135"/>
    <w:rsid w:val="0043731E"/>
    <w:rsid w:val="004376F2"/>
    <w:rsid w:val="004379E6"/>
    <w:rsid w:val="00437AE8"/>
    <w:rsid w:val="00437BE5"/>
    <w:rsid w:val="00437D0F"/>
    <w:rsid w:val="00437EC7"/>
    <w:rsid w:val="00437EEB"/>
    <w:rsid w:val="00437F3F"/>
    <w:rsid w:val="0044003C"/>
    <w:rsid w:val="00440328"/>
    <w:rsid w:val="00440751"/>
    <w:rsid w:val="00440AC6"/>
    <w:rsid w:val="00440BAD"/>
    <w:rsid w:val="00440C92"/>
    <w:rsid w:val="00440DA4"/>
    <w:rsid w:val="00440F96"/>
    <w:rsid w:val="0044191B"/>
    <w:rsid w:val="0044198A"/>
    <w:rsid w:val="0044198D"/>
    <w:rsid w:val="00441D31"/>
    <w:rsid w:val="00441DF4"/>
    <w:rsid w:val="0044219B"/>
    <w:rsid w:val="004424D6"/>
    <w:rsid w:val="00442BBD"/>
    <w:rsid w:val="00442F51"/>
    <w:rsid w:val="0044316A"/>
    <w:rsid w:val="00443266"/>
    <w:rsid w:val="004433DC"/>
    <w:rsid w:val="004435A7"/>
    <w:rsid w:val="00443A3A"/>
    <w:rsid w:val="00443A76"/>
    <w:rsid w:val="00443B6D"/>
    <w:rsid w:val="00443BEA"/>
    <w:rsid w:val="00443C23"/>
    <w:rsid w:val="00443ED8"/>
    <w:rsid w:val="00443F1B"/>
    <w:rsid w:val="004441C9"/>
    <w:rsid w:val="004443DB"/>
    <w:rsid w:val="00444C6B"/>
    <w:rsid w:val="00444CF7"/>
    <w:rsid w:val="004450D6"/>
    <w:rsid w:val="00445145"/>
    <w:rsid w:val="004452A4"/>
    <w:rsid w:val="004452B4"/>
    <w:rsid w:val="00445328"/>
    <w:rsid w:val="0044538D"/>
    <w:rsid w:val="004458C6"/>
    <w:rsid w:val="00445B10"/>
    <w:rsid w:val="00445B9D"/>
    <w:rsid w:val="00445C17"/>
    <w:rsid w:val="00445C25"/>
    <w:rsid w:val="00445CAF"/>
    <w:rsid w:val="00445EDC"/>
    <w:rsid w:val="00446162"/>
    <w:rsid w:val="00446F1E"/>
    <w:rsid w:val="004472A1"/>
    <w:rsid w:val="004475CF"/>
    <w:rsid w:val="00447608"/>
    <w:rsid w:val="00447726"/>
    <w:rsid w:val="00447E5C"/>
    <w:rsid w:val="00450208"/>
    <w:rsid w:val="004502C9"/>
    <w:rsid w:val="004505C3"/>
    <w:rsid w:val="00450969"/>
    <w:rsid w:val="00450BD1"/>
    <w:rsid w:val="00450CE4"/>
    <w:rsid w:val="00450ED0"/>
    <w:rsid w:val="00450F8F"/>
    <w:rsid w:val="0045111E"/>
    <w:rsid w:val="00451368"/>
    <w:rsid w:val="00451418"/>
    <w:rsid w:val="0045163F"/>
    <w:rsid w:val="00451979"/>
    <w:rsid w:val="004519C0"/>
    <w:rsid w:val="00451A9C"/>
    <w:rsid w:val="00451B7A"/>
    <w:rsid w:val="00451C56"/>
    <w:rsid w:val="004522C0"/>
    <w:rsid w:val="004522DD"/>
    <w:rsid w:val="00452384"/>
    <w:rsid w:val="0045239A"/>
    <w:rsid w:val="004523BE"/>
    <w:rsid w:val="00452737"/>
    <w:rsid w:val="004527F7"/>
    <w:rsid w:val="00452935"/>
    <w:rsid w:val="004529F6"/>
    <w:rsid w:val="00452B5A"/>
    <w:rsid w:val="00452D34"/>
    <w:rsid w:val="00452DCB"/>
    <w:rsid w:val="00452EA5"/>
    <w:rsid w:val="004530EB"/>
    <w:rsid w:val="00453167"/>
    <w:rsid w:val="00453267"/>
    <w:rsid w:val="004535A0"/>
    <w:rsid w:val="00453AB4"/>
    <w:rsid w:val="00453B86"/>
    <w:rsid w:val="00453E59"/>
    <w:rsid w:val="00454670"/>
    <w:rsid w:val="004549A3"/>
    <w:rsid w:val="00454C1C"/>
    <w:rsid w:val="00454C7D"/>
    <w:rsid w:val="00454D25"/>
    <w:rsid w:val="00454F0B"/>
    <w:rsid w:val="00454F0E"/>
    <w:rsid w:val="0045501B"/>
    <w:rsid w:val="0045513D"/>
    <w:rsid w:val="00455410"/>
    <w:rsid w:val="004554F9"/>
    <w:rsid w:val="004555F5"/>
    <w:rsid w:val="00455979"/>
    <w:rsid w:val="00455E3F"/>
    <w:rsid w:val="004560BA"/>
    <w:rsid w:val="00456535"/>
    <w:rsid w:val="0045666F"/>
    <w:rsid w:val="00456687"/>
    <w:rsid w:val="00456F4F"/>
    <w:rsid w:val="0045721E"/>
    <w:rsid w:val="004574D6"/>
    <w:rsid w:val="00457539"/>
    <w:rsid w:val="00457546"/>
    <w:rsid w:val="004575BD"/>
    <w:rsid w:val="00457700"/>
    <w:rsid w:val="00457762"/>
    <w:rsid w:val="00457E1D"/>
    <w:rsid w:val="0046011A"/>
    <w:rsid w:val="00460122"/>
    <w:rsid w:val="004601FD"/>
    <w:rsid w:val="00460257"/>
    <w:rsid w:val="00460359"/>
    <w:rsid w:val="0046039F"/>
    <w:rsid w:val="004604D0"/>
    <w:rsid w:val="00460589"/>
    <w:rsid w:val="00460593"/>
    <w:rsid w:val="00460907"/>
    <w:rsid w:val="00460A16"/>
    <w:rsid w:val="00460A44"/>
    <w:rsid w:val="00460ADA"/>
    <w:rsid w:val="00460D40"/>
    <w:rsid w:val="00460DC0"/>
    <w:rsid w:val="004612C5"/>
    <w:rsid w:val="00461322"/>
    <w:rsid w:val="00461389"/>
    <w:rsid w:val="004613C5"/>
    <w:rsid w:val="00461726"/>
    <w:rsid w:val="0046182E"/>
    <w:rsid w:val="00461CBD"/>
    <w:rsid w:val="00461D77"/>
    <w:rsid w:val="00461DE5"/>
    <w:rsid w:val="00461E47"/>
    <w:rsid w:val="004628B9"/>
    <w:rsid w:val="00462DAA"/>
    <w:rsid w:val="00462DC7"/>
    <w:rsid w:val="00463133"/>
    <w:rsid w:val="004631E3"/>
    <w:rsid w:val="0046330A"/>
    <w:rsid w:val="004633A9"/>
    <w:rsid w:val="00463414"/>
    <w:rsid w:val="00463992"/>
    <w:rsid w:val="00463E98"/>
    <w:rsid w:val="00464266"/>
    <w:rsid w:val="00464284"/>
    <w:rsid w:val="00464720"/>
    <w:rsid w:val="004647B8"/>
    <w:rsid w:val="004649BD"/>
    <w:rsid w:val="0046532F"/>
    <w:rsid w:val="004657F6"/>
    <w:rsid w:val="00465992"/>
    <w:rsid w:val="00466055"/>
    <w:rsid w:val="00466295"/>
    <w:rsid w:val="00466487"/>
    <w:rsid w:val="0046648A"/>
    <w:rsid w:val="00466768"/>
    <w:rsid w:val="004667CD"/>
    <w:rsid w:val="00466822"/>
    <w:rsid w:val="00466E84"/>
    <w:rsid w:val="00466FC0"/>
    <w:rsid w:val="0046704F"/>
    <w:rsid w:val="0046746E"/>
    <w:rsid w:val="00467A21"/>
    <w:rsid w:val="00467EB7"/>
    <w:rsid w:val="00467F62"/>
    <w:rsid w:val="0047019E"/>
    <w:rsid w:val="00470741"/>
    <w:rsid w:val="00470A39"/>
    <w:rsid w:val="00470B66"/>
    <w:rsid w:val="00470D5D"/>
    <w:rsid w:val="00471193"/>
    <w:rsid w:val="0047132A"/>
    <w:rsid w:val="0047166F"/>
    <w:rsid w:val="0047172B"/>
    <w:rsid w:val="004719BF"/>
    <w:rsid w:val="00471B22"/>
    <w:rsid w:val="00471D24"/>
    <w:rsid w:val="00472078"/>
    <w:rsid w:val="004723D3"/>
    <w:rsid w:val="00472500"/>
    <w:rsid w:val="00472761"/>
    <w:rsid w:val="004729B3"/>
    <w:rsid w:val="00472B3E"/>
    <w:rsid w:val="00472CE9"/>
    <w:rsid w:val="00472D2B"/>
    <w:rsid w:val="00472E44"/>
    <w:rsid w:val="004732D8"/>
    <w:rsid w:val="004735EB"/>
    <w:rsid w:val="00473745"/>
    <w:rsid w:val="00473823"/>
    <w:rsid w:val="00473879"/>
    <w:rsid w:val="004738BE"/>
    <w:rsid w:val="00473A46"/>
    <w:rsid w:val="00473AF8"/>
    <w:rsid w:val="00473B48"/>
    <w:rsid w:val="00473C51"/>
    <w:rsid w:val="004741E8"/>
    <w:rsid w:val="00474207"/>
    <w:rsid w:val="0047424B"/>
    <w:rsid w:val="00474305"/>
    <w:rsid w:val="00474495"/>
    <w:rsid w:val="0047459D"/>
    <w:rsid w:val="004746C2"/>
    <w:rsid w:val="00474837"/>
    <w:rsid w:val="00474949"/>
    <w:rsid w:val="00474FE9"/>
    <w:rsid w:val="00475186"/>
    <w:rsid w:val="004751E2"/>
    <w:rsid w:val="004752A2"/>
    <w:rsid w:val="00475531"/>
    <w:rsid w:val="0047560B"/>
    <w:rsid w:val="004757AC"/>
    <w:rsid w:val="00475936"/>
    <w:rsid w:val="00475A7D"/>
    <w:rsid w:val="0047605A"/>
    <w:rsid w:val="004762C6"/>
    <w:rsid w:val="0047646B"/>
    <w:rsid w:val="00476621"/>
    <w:rsid w:val="0047666F"/>
    <w:rsid w:val="0047676E"/>
    <w:rsid w:val="004769CA"/>
    <w:rsid w:val="004771A1"/>
    <w:rsid w:val="004773E4"/>
    <w:rsid w:val="00477473"/>
    <w:rsid w:val="00477608"/>
    <w:rsid w:val="00477871"/>
    <w:rsid w:val="004778A3"/>
    <w:rsid w:val="0047796C"/>
    <w:rsid w:val="00477CAE"/>
    <w:rsid w:val="00477EE2"/>
    <w:rsid w:val="00480105"/>
    <w:rsid w:val="00480176"/>
    <w:rsid w:val="004803E0"/>
    <w:rsid w:val="00480CCF"/>
    <w:rsid w:val="00480DB6"/>
    <w:rsid w:val="0048108F"/>
    <w:rsid w:val="00481202"/>
    <w:rsid w:val="00481369"/>
    <w:rsid w:val="004816D2"/>
    <w:rsid w:val="004819F6"/>
    <w:rsid w:val="00481A64"/>
    <w:rsid w:val="0048214E"/>
    <w:rsid w:val="00482389"/>
    <w:rsid w:val="00482426"/>
    <w:rsid w:val="0048247F"/>
    <w:rsid w:val="00482570"/>
    <w:rsid w:val="00482634"/>
    <w:rsid w:val="0048288E"/>
    <w:rsid w:val="00482929"/>
    <w:rsid w:val="00482A87"/>
    <w:rsid w:val="00482BFC"/>
    <w:rsid w:val="0048320B"/>
    <w:rsid w:val="00483599"/>
    <w:rsid w:val="004837C2"/>
    <w:rsid w:val="00483837"/>
    <w:rsid w:val="00483998"/>
    <w:rsid w:val="00483B22"/>
    <w:rsid w:val="00483B96"/>
    <w:rsid w:val="0048411A"/>
    <w:rsid w:val="00484185"/>
    <w:rsid w:val="00484435"/>
    <w:rsid w:val="0048483F"/>
    <w:rsid w:val="00484AEB"/>
    <w:rsid w:val="00484BDA"/>
    <w:rsid w:val="0048543B"/>
    <w:rsid w:val="0048574C"/>
    <w:rsid w:val="004859AB"/>
    <w:rsid w:val="00485C17"/>
    <w:rsid w:val="00485CCA"/>
    <w:rsid w:val="00485D49"/>
    <w:rsid w:val="00485F4E"/>
    <w:rsid w:val="00486038"/>
    <w:rsid w:val="0048603C"/>
    <w:rsid w:val="00486391"/>
    <w:rsid w:val="004863A1"/>
    <w:rsid w:val="004863C1"/>
    <w:rsid w:val="004864C9"/>
    <w:rsid w:val="004865C9"/>
    <w:rsid w:val="00486878"/>
    <w:rsid w:val="00486A2F"/>
    <w:rsid w:val="004871C0"/>
    <w:rsid w:val="004871D7"/>
    <w:rsid w:val="004872A5"/>
    <w:rsid w:val="00487372"/>
    <w:rsid w:val="004874D3"/>
    <w:rsid w:val="00487C4D"/>
    <w:rsid w:val="00490077"/>
    <w:rsid w:val="004900A8"/>
    <w:rsid w:val="0049036A"/>
    <w:rsid w:val="00490662"/>
    <w:rsid w:val="004906D4"/>
    <w:rsid w:val="004906E9"/>
    <w:rsid w:val="00490991"/>
    <w:rsid w:val="00490B5B"/>
    <w:rsid w:val="00490D47"/>
    <w:rsid w:val="00490DAF"/>
    <w:rsid w:val="00490E69"/>
    <w:rsid w:val="00490F06"/>
    <w:rsid w:val="00490FB9"/>
    <w:rsid w:val="00490FE9"/>
    <w:rsid w:val="00491762"/>
    <w:rsid w:val="00491ADD"/>
    <w:rsid w:val="00491B8A"/>
    <w:rsid w:val="00491BF6"/>
    <w:rsid w:val="00491C99"/>
    <w:rsid w:val="004920B2"/>
    <w:rsid w:val="0049212E"/>
    <w:rsid w:val="00492136"/>
    <w:rsid w:val="00492341"/>
    <w:rsid w:val="0049263C"/>
    <w:rsid w:val="00492979"/>
    <w:rsid w:val="004929AE"/>
    <w:rsid w:val="00492A59"/>
    <w:rsid w:val="00492B7A"/>
    <w:rsid w:val="00492EC6"/>
    <w:rsid w:val="00492FC0"/>
    <w:rsid w:val="004934D0"/>
    <w:rsid w:val="0049360B"/>
    <w:rsid w:val="004939A6"/>
    <w:rsid w:val="00493C7E"/>
    <w:rsid w:val="00493D83"/>
    <w:rsid w:val="00493E99"/>
    <w:rsid w:val="00493F7B"/>
    <w:rsid w:val="00494233"/>
    <w:rsid w:val="0049482C"/>
    <w:rsid w:val="004948A6"/>
    <w:rsid w:val="00494CC9"/>
    <w:rsid w:val="004951EB"/>
    <w:rsid w:val="00495414"/>
    <w:rsid w:val="0049543F"/>
    <w:rsid w:val="0049563F"/>
    <w:rsid w:val="00495785"/>
    <w:rsid w:val="004957DB"/>
    <w:rsid w:val="00495990"/>
    <w:rsid w:val="00495BB1"/>
    <w:rsid w:val="00495BBC"/>
    <w:rsid w:val="00495E87"/>
    <w:rsid w:val="00496335"/>
    <w:rsid w:val="004964B3"/>
    <w:rsid w:val="004966FA"/>
    <w:rsid w:val="00496835"/>
    <w:rsid w:val="00496CF3"/>
    <w:rsid w:val="00496D5E"/>
    <w:rsid w:val="004970C8"/>
    <w:rsid w:val="0049731C"/>
    <w:rsid w:val="0049741A"/>
    <w:rsid w:val="004976DD"/>
    <w:rsid w:val="00497720"/>
    <w:rsid w:val="004978DD"/>
    <w:rsid w:val="004978F1"/>
    <w:rsid w:val="00497A0B"/>
    <w:rsid w:val="00497C1F"/>
    <w:rsid w:val="00497CB6"/>
    <w:rsid w:val="004A02C9"/>
    <w:rsid w:val="004A04A4"/>
    <w:rsid w:val="004A06C4"/>
    <w:rsid w:val="004A081E"/>
    <w:rsid w:val="004A0ACF"/>
    <w:rsid w:val="004A0B70"/>
    <w:rsid w:val="004A0D02"/>
    <w:rsid w:val="004A13C4"/>
    <w:rsid w:val="004A13EE"/>
    <w:rsid w:val="004A13F1"/>
    <w:rsid w:val="004A162C"/>
    <w:rsid w:val="004A1752"/>
    <w:rsid w:val="004A187B"/>
    <w:rsid w:val="004A1ACC"/>
    <w:rsid w:val="004A1B3F"/>
    <w:rsid w:val="004A1BDA"/>
    <w:rsid w:val="004A1D57"/>
    <w:rsid w:val="004A21D8"/>
    <w:rsid w:val="004A223A"/>
    <w:rsid w:val="004A238A"/>
    <w:rsid w:val="004A23D5"/>
    <w:rsid w:val="004A24FA"/>
    <w:rsid w:val="004A28BE"/>
    <w:rsid w:val="004A296B"/>
    <w:rsid w:val="004A2A0C"/>
    <w:rsid w:val="004A2F14"/>
    <w:rsid w:val="004A308A"/>
    <w:rsid w:val="004A31C4"/>
    <w:rsid w:val="004A33F7"/>
    <w:rsid w:val="004A3566"/>
    <w:rsid w:val="004A375F"/>
    <w:rsid w:val="004A392B"/>
    <w:rsid w:val="004A3EED"/>
    <w:rsid w:val="004A4370"/>
    <w:rsid w:val="004A44A7"/>
    <w:rsid w:val="004A4511"/>
    <w:rsid w:val="004A4766"/>
    <w:rsid w:val="004A4773"/>
    <w:rsid w:val="004A47A5"/>
    <w:rsid w:val="004A49AE"/>
    <w:rsid w:val="004A51D6"/>
    <w:rsid w:val="004A5478"/>
    <w:rsid w:val="004A5685"/>
    <w:rsid w:val="004A5840"/>
    <w:rsid w:val="004A588C"/>
    <w:rsid w:val="004A5A18"/>
    <w:rsid w:val="004A6103"/>
    <w:rsid w:val="004A637C"/>
    <w:rsid w:val="004A666D"/>
    <w:rsid w:val="004A67E6"/>
    <w:rsid w:val="004A67EB"/>
    <w:rsid w:val="004A683A"/>
    <w:rsid w:val="004A6AD7"/>
    <w:rsid w:val="004A6F9A"/>
    <w:rsid w:val="004A6FC2"/>
    <w:rsid w:val="004A6FEA"/>
    <w:rsid w:val="004A7204"/>
    <w:rsid w:val="004A76A7"/>
    <w:rsid w:val="004A7E40"/>
    <w:rsid w:val="004B0667"/>
    <w:rsid w:val="004B06DB"/>
    <w:rsid w:val="004B08CE"/>
    <w:rsid w:val="004B0933"/>
    <w:rsid w:val="004B0AAC"/>
    <w:rsid w:val="004B0AD7"/>
    <w:rsid w:val="004B0D26"/>
    <w:rsid w:val="004B0DBF"/>
    <w:rsid w:val="004B0F9D"/>
    <w:rsid w:val="004B11E1"/>
    <w:rsid w:val="004B1412"/>
    <w:rsid w:val="004B148B"/>
    <w:rsid w:val="004B15C5"/>
    <w:rsid w:val="004B18A3"/>
    <w:rsid w:val="004B1BF0"/>
    <w:rsid w:val="004B1C15"/>
    <w:rsid w:val="004B1D20"/>
    <w:rsid w:val="004B1EA6"/>
    <w:rsid w:val="004B1EDB"/>
    <w:rsid w:val="004B2762"/>
    <w:rsid w:val="004B2897"/>
    <w:rsid w:val="004B2D87"/>
    <w:rsid w:val="004B2E26"/>
    <w:rsid w:val="004B3073"/>
    <w:rsid w:val="004B3077"/>
    <w:rsid w:val="004B3098"/>
    <w:rsid w:val="004B3197"/>
    <w:rsid w:val="004B321B"/>
    <w:rsid w:val="004B334B"/>
    <w:rsid w:val="004B348C"/>
    <w:rsid w:val="004B3865"/>
    <w:rsid w:val="004B38D1"/>
    <w:rsid w:val="004B3DC6"/>
    <w:rsid w:val="004B3F67"/>
    <w:rsid w:val="004B408E"/>
    <w:rsid w:val="004B448D"/>
    <w:rsid w:val="004B4566"/>
    <w:rsid w:val="004B48C4"/>
    <w:rsid w:val="004B48D1"/>
    <w:rsid w:val="004B4952"/>
    <w:rsid w:val="004B49A9"/>
    <w:rsid w:val="004B4A33"/>
    <w:rsid w:val="004B4B7C"/>
    <w:rsid w:val="004B4D1F"/>
    <w:rsid w:val="004B4F71"/>
    <w:rsid w:val="004B4FE5"/>
    <w:rsid w:val="004B5378"/>
    <w:rsid w:val="004B5402"/>
    <w:rsid w:val="004B559A"/>
    <w:rsid w:val="004B5B66"/>
    <w:rsid w:val="004B5DD7"/>
    <w:rsid w:val="004B5E89"/>
    <w:rsid w:val="004B60AD"/>
    <w:rsid w:val="004B614B"/>
    <w:rsid w:val="004B623A"/>
    <w:rsid w:val="004B63D1"/>
    <w:rsid w:val="004B6A6F"/>
    <w:rsid w:val="004B6B7C"/>
    <w:rsid w:val="004B6CC2"/>
    <w:rsid w:val="004B6D45"/>
    <w:rsid w:val="004B6E2D"/>
    <w:rsid w:val="004B6E78"/>
    <w:rsid w:val="004B70C5"/>
    <w:rsid w:val="004B713F"/>
    <w:rsid w:val="004B718E"/>
    <w:rsid w:val="004B724E"/>
    <w:rsid w:val="004B7316"/>
    <w:rsid w:val="004B7658"/>
    <w:rsid w:val="004B79FD"/>
    <w:rsid w:val="004B7F7E"/>
    <w:rsid w:val="004C0081"/>
    <w:rsid w:val="004C0163"/>
    <w:rsid w:val="004C025B"/>
    <w:rsid w:val="004C0263"/>
    <w:rsid w:val="004C0539"/>
    <w:rsid w:val="004C0588"/>
    <w:rsid w:val="004C0A68"/>
    <w:rsid w:val="004C0EC1"/>
    <w:rsid w:val="004C0EC7"/>
    <w:rsid w:val="004C10A2"/>
    <w:rsid w:val="004C10A5"/>
    <w:rsid w:val="004C1271"/>
    <w:rsid w:val="004C15FE"/>
    <w:rsid w:val="004C169F"/>
    <w:rsid w:val="004C1725"/>
    <w:rsid w:val="004C1769"/>
    <w:rsid w:val="004C1D9E"/>
    <w:rsid w:val="004C1E8F"/>
    <w:rsid w:val="004C1EC2"/>
    <w:rsid w:val="004C2900"/>
    <w:rsid w:val="004C29DE"/>
    <w:rsid w:val="004C29E7"/>
    <w:rsid w:val="004C2AB7"/>
    <w:rsid w:val="004C2E22"/>
    <w:rsid w:val="004C31DD"/>
    <w:rsid w:val="004C3268"/>
    <w:rsid w:val="004C33B2"/>
    <w:rsid w:val="004C36CA"/>
    <w:rsid w:val="004C370B"/>
    <w:rsid w:val="004C386E"/>
    <w:rsid w:val="004C3DE2"/>
    <w:rsid w:val="004C3FA2"/>
    <w:rsid w:val="004C410E"/>
    <w:rsid w:val="004C423B"/>
    <w:rsid w:val="004C4590"/>
    <w:rsid w:val="004C4807"/>
    <w:rsid w:val="004C4982"/>
    <w:rsid w:val="004C4CB5"/>
    <w:rsid w:val="004C4F22"/>
    <w:rsid w:val="004C5706"/>
    <w:rsid w:val="004C58E7"/>
    <w:rsid w:val="004C5A6A"/>
    <w:rsid w:val="004C5FCC"/>
    <w:rsid w:val="004C65E7"/>
    <w:rsid w:val="004C66BD"/>
    <w:rsid w:val="004C6951"/>
    <w:rsid w:val="004C6A6A"/>
    <w:rsid w:val="004C6B7F"/>
    <w:rsid w:val="004C6C86"/>
    <w:rsid w:val="004C6C95"/>
    <w:rsid w:val="004C7620"/>
    <w:rsid w:val="004C7715"/>
    <w:rsid w:val="004C7D26"/>
    <w:rsid w:val="004C7F64"/>
    <w:rsid w:val="004D000C"/>
    <w:rsid w:val="004D0309"/>
    <w:rsid w:val="004D08A0"/>
    <w:rsid w:val="004D09D8"/>
    <w:rsid w:val="004D0C9E"/>
    <w:rsid w:val="004D0EC9"/>
    <w:rsid w:val="004D1030"/>
    <w:rsid w:val="004D12B2"/>
    <w:rsid w:val="004D1BA1"/>
    <w:rsid w:val="004D1BC1"/>
    <w:rsid w:val="004D1D41"/>
    <w:rsid w:val="004D1DEB"/>
    <w:rsid w:val="004D1E52"/>
    <w:rsid w:val="004D2063"/>
    <w:rsid w:val="004D26FD"/>
    <w:rsid w:val="004D2824"/>
    <w:rsid w:val="004D2A29"/>
    <w:rsid w:val="004D2A8A"/>
    <w:rsid w:val="004D2A8F"/>
    <w:rsid w:val="004D2D87"/>
    <w:rsid w:val="004D31CA"/>
    <w:rsid w:val="004D31F2"/>
    <w:rsid w:val="004D3226"/>
    <w:rsid w:val="004D3351"/>
    <w:rsid w:val="004D336E"/>
    <w:rsid w:val="004D3517"/>
    <w:rsid w:val="004D365C"/>
    <w:rsid w:val="004D36C7"/>
    <w:rsid w:val="004D3976"/>
    <w:rsid w:val="004D3A8A"/>
    <w:rsid w:val="004D3C73"/>
    <w:rsid w:val="004D3DC1"/>
    <w:rsid w:val="004D3E4C"/>
    <w:rsid w:val="004D43DE"/>
    <w:rsid w:val="004D440A"/>
    <w:rsid w:val="004D455C"/>
    <w:rsid w:val="004D4665"/>
    <w:rsid w:val="004D4813"/>
    <w:rsid w:val="004D49D1"/>
    <w:rsid w:val="004D4F91"/>
    <w:rsid w:val="004D53FB"/>
    <w:rsid w:val="004D5741"/>
    <w:rsid w:val="004D57B9"/>
    <w:rsid w:val="004D5BF1"/>
    <w:rsid w:val="004D5D0C"/>
    <w:rsid w:val="004D5D6F"/>
    <w:rsid w:val="004D6018"/>
    <w:rsid w:val="004D6114"/>
    <w:rsid w:val="004D6331"/>
    <w:rsid w:val="004D6860"/>
    <w:rsid w:val="004D693D"/>
    <w:rsid w:val="004D6B66"/>
    <w:rsid w:val="004D6D38"/>
    <w:rsid w:val="004D71EE"/>
    <w:rsid w:val="004D7223"/>
    <w:rsid w:val="004D7751"/>
    <w:rsid w:val="004D7ACB"/>
    <w:rsid w:val="004D7BB8"/>
    <w:rsid w:val="004D7EF8"/>
    <w:rsid w:val="004E01CF"/>
    <w:rsid w:val="004E05F7"/>
    <w:rsid w:val="004E06F9"/>
    <w:rsid w:val="004E09DE"/>
    <w:rsid w:val="004E0F29"/>
    <w:rsid w:val="004E10FC"/>
    <w:rsid w:val="004E126E"/>
    <w:rsid w:val="004E1307"/>
    <w:rsid w:val="004E1431"/>
    <w:rsid w:val="004E1605"/>
    <w:rsid w:val="004E1845"/>
    <w:rsid w:val="004E19A9"/>
    <w:rsid w:val="004E1BD8"/>
    <w:rsid w:val="004E1C43"/>
    <w:rsid w:val="004E1DFE"/>
    <w:rsid w:val="004E1FBA"/>
    <w:rsid w:val="004E211E"/>
    <w:rsid w:val="004E2214"/>
    <w:rsid w:val="004E22DC"/>
    <w:rsid w:val="004E25DE"/>
    <w:rsid w:val="004E2630"/>
    <w:rsid w:val="004E27E7"/>
    <w:rsid w:val="004E2981"/>
    <w:rsid w:val="004E2F5C"/>
    <w:rsid w:val="004E3220"/>
    <w:rsid w:val="004E3321"/>
    <w:rsid w:val="004E39B1"/>
    <w:rsid w:val="004E3B69"/>
    <w:rsid w:val="004E3CEE"/>
    <w:rsid w:val="004E3DFB"/>
    <w:rsid w:val="004E3E6E"/>
    <w:rsid w:val="004E3F96"/>
    <w:rsid w:val="004E40A9"/>
    <w:rsid w:val="004E4416"/>
    <w:rsid w:val="004E447E"/>
    <w:rsid w:val="004E44CF"/>
    <w:rsid w:val="004E46EB"/>
    <w:rsid w:val="004E4CA9"/>
    <w:rsid w:val="004E4FE2"/>
    <w:rsid w:val="004E5077"/>
    <w:rsid w:val="004E5147"/>
    <w:rsid w:val="004E5334"/>
    <w:rsid w:val="004E53DE"/>
    <w:rsid w:val="004E5503"/>
    <w:rsid w:val="004E5702"/>
    <w:rsid w:val="004E5B12"/>
    <w:rsid w:val="004E5CB6"/>
    <w:rsid w:val="004E60C5"/>
    <w:rsid w:val="004E6224"/>
    <w:rsid w:val="004E6312"/>
    <w:rsid w:val="004E635D"/>
    <w:rsid w:val="004E6514"/>
    <w:rsid w:val="004E6683"/>
    <w:rsid w:val="004E69A7"/>
    <w:rsid w:val="004E6AC8"/>
    <w:rsid w:val="004E6CEA"/>
    <w:rsid w:val="004E6DD9"/>
    <w:rsid w:val="004E6EF2"/>
    <w:rsid w:val="004E729F"/>
    <w:rsid w:val="004E754C"/>
    <w:rsid w:val="004E77C9"/>
    <w:rsid w:val="004E77FA"/>
    <w:rsid w:val="004E7D20"/>
    <w:rsid w:val="004E7E11"/>
    <w:rsid w:val="004E7F06"/>
    <w:rsid w:val="004F0195"/>
    <w:rsid w:val="004F0569"/>
    <w:rsid w:val="004F0988"/>
    <w:rsid w:val="004F0A2F"/>
    <w:rsid w:val="004F0BAA"/>
    <w:rsid w:val="004F0CB6"/>
    <w:rsid w:val="004F0D79"/>
    <w:rsid w:val="004F0DE9"/>
    <w:rsid w:val="004F0F42"/>
    <w:rsid w:val="004F109A"/>
    <w:rsid w:val="004F1230"/>
    <w:rsid w:val="004F1AE7"/>
    <w:rsid w:val="004F1B24"/>
    <w:rsid w:val="004F1C7C"/>
    <w:rsid w:val="004F1CF2"/>
    <w:rsid w:val="004F1D9A"/>
    <w:rsid w:val="004F1E7D"/>
    <w:rsid w:val="004F1F25"/>
    <w:rsid w:val="004F1F4E"/>
    <w:rsid w:val="004F2171"/>
    <w:rsid w:val="004F249F"/>
    <w:rsid w:val="004F25A7"/>
    <w:rsid w:val="004F261D"/>
    <w:rsid w:val="004F2733"/>
    <w:rsid w:val="004F2882"/>
    <w:rsid w:val="004F2A7E"/>
    <w:rsid w:val="004F2C46"/>
    <w:rsid w:val="004F2E22"/>
    <w:rsid w:val="004F2E76"/>
    <w:rsid w:val="004F2F82"/>
    <w:rsid w:val="004F3149"/>
    <w:rsid w:val="004F314C"/>
    <w:rsid w:val="004F32CB"/>
    <w:rsid w:val="004F349E"/>
    <w:rsid w:val="004F3535"/>
    <w:rsid w:val="004F3667"/>
    <w:rsid w:val="004F386E"/>
    <w:rsid w:val="004F3CD7"/>
    <w:rsid w:val="004F4464"/>
    <w:rsid w:val="004F4873"/>
    <w:rsid w:val="004F4C76"/>
    <w:rsid w:val="004F4CC9"/>
    <w:rsid w:val="004F4CE1"/>
    <w:rsid w:val="004F4D40"/>
    <w:rsid w:val="004F4DBA"/>
    <w:rsid w:val="004F5134"/>
    <w:rsid w:val="004F54A8"/>
    <w:rsid w:val="004F56C6"/>
    <w:rsid w:val="004F56D7"/>
    <w:rsid w:val="004F5A58"/>
    <w:rsid w:val="004F5B72"/>
    <w:rsid w:val="004F5BF0"/>
    <w:rsid w:val="004F64A0"/>
    <w:rsid w:val="004F6504"/>
    <w:rsid w:val="004F6756"/>
    <w:rsid w:val="004F6A27"/>
    <w:rsid w:val="004F6B17"/>
    <w:rsid w:val="004F6BC7"/>
    <w:rsid w:val="004F6C48"/>
    <w:rsid w:val="004F6CC2"/>
    <w:rsid w:val="004F6EDB"/>
    <w:rsid w:val="004F6EEF"/>
    <w:rsid w:val="004F71FA"/>
    <w:rsid w:val="004F75A8"/>
    <w:rsid w:val="004F774D"/>
    <w:rsid w:val="004F78B5"/>
    <w:rsid w:val="004F78DC"/>
    <w:rsid w:val="004F7929"/>
    <w:rsid w:val="004F7D49"/>
    <w:rsid w:val="0050005A"/>
    <w:rsid w:val="005002B5"/>
    <w:rsid w:val="0050045A"/>
    <w:rsid w:val="00500475"/>
    <w:rsid w:val="005007B0"/>
    <w:rsid w:val="005007BC"/>
    <w:rsid w:val="00500938"/>
    <w:rsid w:val="00500B38"/>
    <w:rsid w:val="00500B3B"/>
    <w:rsid w:val="00500CD8"/>
    <w:rsid w:val="0050105C"/>
    <w:rsid w:val="0050111D"/>
    <w:rsid w:val="00501557"/>
    <w:rsid w:val="00501776"/>
    <w:rsid w:val="005017E4"/>
    <w:rsid w:val="00501847"/>
    <w:rsid w:val="00501874"/>
    <w:rsid w:val="00501C60"/>
    <w:rsid w:val="00501D5F"/>
    <w:rsid w:val="00501D81"/>
    <w:rsid w:val="00501EC9"/>
    <w:rsid w:val="00501F00"/>
    <w:rsid w:val="00502009"/>
    <w:rsid w:val="005023B5"/>
    <w:rsid w:val="005027B3"/>
    <w:rsid w:val="00502CC8"/>
    <w:rsid w:val="00502E51"/>
    <w:rsid w:val="00502F23"/>
    <w:rsid w:val="00502F34"/>
    <w:rsid w:val="00502F6D"/>
    <w:rsid w:val="0050309B"/>
    <w:rsid w:val="00503333"/>
    <w:rsid w:val="0050339F"/>
    <w:rsid w:val="00503B04"/>
    <w:rsid w:val="00503C6C"/>
    <w:rsid w:val="00504578"/>
    <w:rsid w:val="00504836"/>
    <w:rsid w:val="00504967"/>
    <w:rsid w:val="005049B3"/>
    <w:rsid w:val="00504BFE"/>
    <w:rsid w:val="005050F4"/>
    <w:rsid w:val="0050516E"/>
    <w:rsid w:val="0050532F"/>
    <w:rsid w:val="005055D2"/>
    <w:rsid w:val="00505B82"/>
    <w:rsid w:val="00505DFF"/>
    <w:rsid w:val="0050627B"/>
    <w:rsid w:val="005062BB"/>
    <w:rsid w:val="005063BD"/>
    <w:rsid w:val="00506662"/>
    <w:rsid w:val="0050674B"/>
    <w:rsid w:val="00506919"/>
    <w:rsid w:val="00506E5D"/>
    <w:rsid w:val="00506ECC"/>
    <w:rsid w:val="00506FB6"/>
    <w:rsid w:val="005074BB"/>
    <w:rsid w:val="005075B8"/>
    <w:rsid w:val="005076ED"/>
    <w:rsid w:val="005100E3"/>
    <w:rsid w:val="00510120"/>
    <w:rsid w:val="0051028B"/>
    <w:rsid w:val="005103A4"/>
    <w:rsid w:val="005105B1"/>
    <w:rsid w:val="005106CD"/>
    <w:rsid w:val="005107F8"/>
    <w:rsid w:val="0051087E"/>
    <w:rsid w:val="005108CC"/>
    <w:rsid w:val="00510B7B"/>
    <w:rsid w:val="00510D86"/>
    <w:rsid w:val="00510DE3"/>
    <w:rsid w:val="00510E37"/>
    <w:rsid w:val="00510F4A"/>
    <w:rsid w:val="005113D5"/>
    <w:rsid w:val="0051155C"/>
    <w:rsid w:val="00511717"/>
    <w:rsid w:val="005119BD"/>
    <w:rsid w:val="00511C90"/>
    <w:rsid w:val="00511F8A"/>
    <w:rsid w:val="005120D8"/>
    <w:rsid w:val="00512216"/>
    <w:rsid w:val="00512266"/>
    <w:rsid w:val="005122FC"/>
    <w:rsid w:val="005124F8"/>
    <w:rsid w:val="0051250C"/>
    <w:rsid w:val="00512903"/>
    <w:rsid w:val="00512A4A"/>
    <w:rsid w:val="00512A90"/>
    <w:rsid w:val="0051326B"/>
    <w:rsid w:val="0051374C"/>
    <w:rsid w:val="00513D8C"/>
    <w:rsid w:val="005148D6"/>
    <w:rsid w:val="00514A32"/>
    <w:rsid w:val="00514E41"/>
    <w:rsid w:val="0051528F"/>
    <w:rsid w:val="0051563A"/>
    <w:rsid w:val="00515675"/>
    <w:rsid w:val="005156E4"/>
    <w:rsid w:val="00515810"/>
    <w:rsid w:val="00515987"/>
    <w:rsid w:val="00515BBA"/>
    <w:rsid w:val="00515C9E"/>
    <w:rsid w:val="00515D64"/>
    <w:rsid w:val="0051656D"/>
    <w:rsid w:val="005168A0"/>
    <w:rsid w:val="0051693F"/>
    <w:rsid w:val="0051695A"/>
    <w:rsid w:val="00516A93"/>
    <w:rsid w:val="00516D84"/>
    <w:rsid w:val="00516F77"/>
    <w:rsid w:val="0051711A"/>
    <w:rsid w:val="00517217"/>
    <w:rsid w:val="0051727F"/>
    <w:rsid w:val="00517501"/>
    <w:rsid w:val="0051754A"/>
    <w:rsid w:val="00517B1A"/>
    <w:rsid w:val="00517B48"/>
    <w:rsid w:val="00517B65"/>
    <w:rsid w:val="00517D0E"/>
    <w:rsid w:val="005201E4"/>
    <w:rsid w:val="00520278"/>
    <w:rsid w:val="0052064B"/>
    <w:rsid w:val="0052090E"/>
    <w:rsid w:val="00520AAC"/>
    <w:rsid w:val="00520AC5"/>
    <w:rsid w:val="00520C57"/>
    <w:rsid w:val="00520E44"/>
    <w:rsid w:val="00520F8F"/>
    <w:rsid w:val="00521169"/>
    <w:rsid w:val="00521346"/>
    <w:rsid w:val="00521509"/>
    <w:rsid w:val="005216A4"/>
    <w:rsid w:val="005216FD"/>
    <w:rsid w:val="00521720"/>
    <w:rsid w:val="005218BC"/>
    <w:rsid w:val="00521963"/>
    <w:rsid w:val="00521E2B"/>
    <w:rsid w:val="00521EAC"/>
    <w:rsid w:val="00521F9D"/>
    <w:rsid w:val="005220F0"/>
    <w:rsid w:val="00522194"/>
    <w:rsid w:val="0052224F"/>
    <w:rsid w:val="0052242A"/>
    <w:rsid w:val="005226C1"/>
    <w:rsid w:val="00522833"/>
    <w:rsid w:val="0052287E"/>
    <w:rsid w:val="00522B64"/>
    <w:rsid w:val="00522E27"/>
    <w:rsid w:val="00523156"/>
    <w:rsid w:val="005233D1"/>
    <w:rsid w:val="005233FC"/>
    <w:rsid w:val="0052392F"/>
    <w:rsid w:val="005239D7"/>
    <w:rsid w:val="00523E55"/>
    <w:rsid w:val="00524073"/>
    <w:rsid w:val="00524195"/>
    <w:rsid w:val="00524374"/>
    <w:rsid w:val="0052457C"/>
    <w:rsid w:val="005248B0"/>
    <w:rsid w:val="00524C7E"/>
    <w:rsid w:val="00524D3D"/>
    <w:rsid w:val="005253FC"/>
    <w:rsid w:val="00525774"/>
    <w:rsid w:val="00525934"/>
    <w:rsid w:val="00525A72"/>
    <w:rsid w:val="00525B2B"/>
    <w:rsid w:val="00525BBB"/>
    <w:rsid w:val="00525CEA"/>
    <w:rsid w:val="00525CF0"/>
    <w:rsid w:val="00526245"/>
    <w:rsid w:val="00526321"/>
    <w:rsid w:val="00526590"/>
    <w:rsid w:val="005265FD"/>
    <w:rsid w:val="0052668B"/>
    <w:rsid w:val="0052676B"/>
    <w:rsid w:val="00526914"/>
    <w:rsid w:val="00526930"/>
    <w:rsid w:val="00526968"/>
    <w:rsid w:val="00526974"/>
    <w:rsid w:val="00526A09"/>
    <w:rsid w:val="00526DC6"/>
    <w:rsid w:val="00526FA1"/>
    <w:rsid w:val="00526FDB"/>
    <w:rsid w:val="005270A8"/>
    <w:rsid w:val="00527266"/>
    <w:rsid w:val="00527420"/>
    <w:rsid w:val="00527429"/>
    <w:rsid w:val="00527847"/>
    <w:rsid w:val="00527980"/>
    <w:rsid w:val="005301C7"/>
    <w:rsid w:val="00530233"/>
    <w:rsid w:val="005302CB"/>
    <w:rsid w:val="00530757"/>
    <w:rsid w:val="0053084E"/>
    <w:rsid w:val="00531B96"/>
    <w:rsid w:val="00531BD7"/>
    <w:rsid w:val="00531DA5"/>
    <w:rsid w:val="00531DD7"/>
    <w:rsid w:val="00531ECA"/>
    <w:rsid w:val="0053224E"/>
    <w:rsid w:val="005324F1"/>
    <w:rsid w:val="0053293A"/>
    <w:rsid w:val="00532D02"/>
    <w:rsid w:val="0053329F"/>
    <w:rsid w:val="0053339B"/>
    <w:rsid w:val="005339DE"/>
    <w:rsid w:val="00533AA7"/>
    <w:rsid w:val="00533B50"/>
    <w:rsid w:val="00533B88"/>
    <w:rsid w:val="00533DBE"/>
    <w:rsid w:val="00533DE3"/>
    <w:rsid w:val="005343F2"/>
    <w:rsid w:val="005344CE"/>
    <w:rsid w:val="00534989"/>
    <w:rsid w:val="00534AFD"/>
    <w:rsid w:val="00534E79"/>
    <w:rsid w:val="00534EBD"/>
    <w:rsid w:val="00535068"/>
    <w:rsid w:val="005357CF"/>
    <w:rsid w:val="00535BF4"/>
    <w:rsid w:val="00535BFB"/>
    <w:rsid w:val="00535DEA"/>
    <w:rsid w:val="00535E0B"/>
    <w:rsid w:val="0053629B"/>
    <w:rsid w:val="005362F1"/>
    <w:rsid w:val="00536781"/>
    <w:rsid w:val="005367EF"/>
    <w:rsid w:val="00536A06"/>
    <w:rsid w:val="00536AB0"/>
    <w:rsid w:val="00536B2B"/>
    <w:rsid w:val="00536CBF"/>
    <w:rsid w:val="00537123"/>
    <w:rsid w:val="005373CB"/>
    <w:rsid w:val="0053743A"/>
    <w:rsid w:val="00537861"/>
    <w:rsid w:val="00537B59"/>
    <w:rsid w:val="00537D09"/>
    <w:rsid w:val="00540085"/>
    <w:rsid w:val="0054014F"/>
    <w:rsid w:val="005403A9"/>
    <w:rsid w:val="00540A78"/>
    <w:rsid w:val="00540B20"/>
    <w:rsid w:val="00540C05"/>
    <w:rsid w:val="00540DA7"/>
    <w:rsid w:val="005412A0"/>
    <w:rsid w:val="005412C2"/>
    <w:rsid w:val="0054156E"/>
    <w:rsid w:val="00541612"/>
    <w:rsid w:val="0054186E"/>
    <w:rsid w:val="00541B69"/>
    <w:rsid w:val="00541C79"/>
    <w:rsid w:val="00542118"/>
    <w:rsid w:val="005422D3"/>
    <w:rsid w:val="005422E9"/>
    <w:rsid w:val="00542492"/>
    <w:rsid w:val="0054263E"/>
    <w:rsid w:val="00542766"/>
    <w:rsid w:val="005429D7"/>
    <w:rsid w:val="005429E6"/>
    <w:rsid w:val="00542E43"/>
    <w:rsid w:val="00542E74"/>
    <w:rsid w:val="00543030"/>
    <w:rsid w:val="00543196"/>
    <w:rsid w:val="005435F6"/>
    <w:rsid w:val="005437FA"/>
    <w:rsid w:val="005438F4"/>
    <w:rsid w:val="005439A1"/>
    <w:rsid w:val="00543C96"/>
    <w:rsid w:val="00543E33"/>
    <w:rsid w:val="00544144"/>
    <w:rsid w:val="005441E1"/>
    <w:rsid w:val="005442A7"/>
    <w:rsid w:val="005442AA"/>
    <w:rsid w:val="00544440"/>
    <w:rsid w:val="00544652"/>
    <w:rsid w:val="00544BA1"/>
    <w:rsid w:val="00544C93"/>
    <w:rsid w:val="00544EDF"/>
    <w:rsid w:val="00544FF7"/>
    <w:rsid w:val="00545086"/>
    <w:rsid w:val="00545265"/>
    <w:rsid w:val="00545317"/>
    <w:rsid w:val="00545445"/>
    <w:rsid w:val="0054544D"/>
    <w:rsid w:val="00545634"/>
    <w:rsid w:val="00545648"/>
    <w:rsid w:val="005458DA"/>
    <w:rsid w:val="00545948"/>
    <w:rsid w:val="00545986"/>
    <w:rsid w:val="005459F7"/>
    <w:rsid w:val="00545A43"/>
    <w:rsid w:val="00545B5C"/>
    <w:rsid w:val="00545D01"/>
    <w:rsid w:val="00545D02"/>
    <w:rsid w:val="00545F25"/>
    <w:rsid w:val="0054616B"/>
    <w:rsid w:val="005464D3"/>
    <w:rsid w:val="0054684B"/>
    <w:rsid w:val="00546851"/>
    <w:rsid w:val="005469D3"/>
    <w:rsid w:val="00546E9B"/>
    <w:rsid w:val="00546F8A"/>
    <w:rsid w:val="00547148"/>
    <w:rsid w:val="005472DF"/>
    <w:rsid w:val="00547657"/>
    <w:rsid w:val="00547BBD"/>
    <w:rsid w:val="00547D04"/>
    <w:rsid w:val="00547D0F"/>
    <w:rsid w:val="00547D88"/>
    <w:rsid w:val="00547E06"/>
    <w:rsid w:val="00547ECB"/>
    <w:rsid w:val="0055059A"/>
    <w:rsid w:val="005505D8"/>
    <w:rsid w:val="00550882"/>
    <w:rsid w:val="005508E4"/>
    <w:rsid w:val="0055098F"/>
    <w:rsid w:val="005509E6"/>
    <w:rsid w:val="00550C7D"/>
    <w:rsid w:val="005514A8"/>
    <w:rsid w:val="005516A7"/>
    <w:rsid w:val="0055187F"/>
    <w:rsid w:val="005518E9"/>
    <w:rsid w:val="00551912"/>
    <w:rsid w:val="00551BF5"/>
    <w:rsid w:val="00551D0B"/>
    <w:rsid w:val="0055258E"/>
    <w:rsid w:val="005526DA"/>
    <w:rsid w:val="00552719"/>
    <w:rsid w:val="005527AC"/>
    <w:rsid w:val="005527F1"/>
    <w:rsid w:val="00552914"/>
    <w:rsid w:val="00552ACB"/>
    <w:rsid w:val="00552B4D"/>
    <w:rsid w:val="00552B52"/>
    <w:rsid w:val="00552F35"/>
    <w:rsid w:val="00552FC4"/>
    <w:rsid w:val="0055310D"/>
    <w:rsid w:val="005532C1"/>
    <w:rsid w:val="00553308"/>
    <w:rsid w:val="005533EB"/>
    <w:rsid w:val="0055361D"/>
    <w:rsid w:val="005536C0"/>
    <w:rsid w:val="00553772"/>
    <w:rsid w:val="00553A99"/>
    <w:rsid w:val="00553AD0"/>
    <w:rsid w:val="00553B77"/>
    <w:rsid w:val="00553C2B"/>
    <w:rsid w:val="00553CED"/>
    <w:rsid w:val="00553D82"/>
    <w:rsid w:val="00553DE5"/>
    <w:rsid w:val="00553E48"/>
    <w:rsid w:val="0055414D"/>
    <w:rsid w:val="00554205"/>
    <w:rsid w:val="0055420E"/>
    <w:rsid w:val="00554484"/>
    <w:rsid w:val="0055458D"/>
    <w:rsid w:val="00554656"/>
    <w:rsid w:val="00554746"/>
    <w:rsid w:val="005547B9"/>
    <w:rsid w:val="00554B5F"/>
    <w:rsid w:val="00554D78"/>
    <w:rsid w:val="00554F56"/>
    <w:rsid w:val="00554FBE"/>
    <w:rsid w:val="0055503F"/>
    <w:rsid w:val="00555278"/>
    <w:rsid w:val="005555DD"/>
    <w:rsid w:val="005557DF"/>
    <w:rsid w:val="005558F3"/>
    <w:rsid w:val="00555FF9"/>
    <w:rsid w:val="005561E3"/>
    <w:rsid w:val="00556210"/>
    <w:rsid w:val="00556266"/>
    <w:rsid w:val="005562E1"/>
    <w:rsid w:val="005565AE"/>
    <w:rsid w:val="0055669C"/>
    <w:rsid w:val="005566AC"/>
    <w:rsid w:val="005567E7"/>
    <w:rsid w:val="00556881"/>
    <w:rsid w:val="005569AE"/>
    <w:rsid w:val="00556A2C"/>
    <w:rsid w:val="00556B95"/>
    <w:rsid w:val="00556BA7"/>
    <w:rsid w:val="00556BDD"/>
    <w:rsid w:val="00556C7D"/>
    <w:rsid w:val="00556D28"/>
    <w:rsid w:val="0055735B"/>
    <w:rsid w:val="005573D9"/>
    <w:rsid w:val="00557794"/>
    <w:rsid w:val="005577CF"/>
    <w:rsid w:val="0055787E"/>
    <w:rsid w:val="00560426"/>
    <w:rsid w:val="00560506"/>
    <w:rsid w:val="00560655"/>
    <w:rsid w:val="0056075E"/>
    <w:rsid w:val="00560806"/>
    <w:rsid w:val="00560CA7"/>
    <w:rsid w:val="00560D69"/>
    <w:rsid w:val="00560E47"/>
    <w:rsid w:val="00560E66"/>
    <w:rsid w:val="00560F27"/>
    <w:rsid w:val="00561066"/>
    <w:rsid w:val="005612A3"/>
    <w:rsid w:val="0056156B"/>
    <w:rsid w:val="00561702"/>
    <w:rsid w:val="00561833"/>
    <w:rsid w:val="005619A3"/>
    <w:rsid w:val="00561DA2"/>
    <w:rsid w:val="00561F5B"/>
    <w:rsid w:val="0056269F"/>
    <w:rsid w:val="00562984"/>
    <w:rsid w:val="00562A97"/>
    <w:rsid w:val="00562AA1"/>
    <w:rsid w:val="00562E31"/>
    <w:rsid w:val="00562EB0"/>
    <w:rsid w:val="0056303C"/>
    <w:rsid w:val="0056313C"/>
    <w:rsid w:val="00563651"/>
    <w:rsid w:val="00563687"/>
    <w:rsid w:val="005637C2"/>
    <w:rsid w:val="00563A14"/>
    <w:rsid w:val="00563AC4"/>
    <w:rsid w:val="00563E1B"/>
    <w:rsid w:val="00564109"/>
    <w:rsid w:val="0056423A"/>
    <w:rsid w:val="005643BF"/>
    <w:rsid w:val="005649FB"/>
    <w:rsid w:val="00564B81"/>
    <w:rsid w:val="00564C06"/>
    <w:rsid w:val="0056505A"/>
    <w:rsid w:val="00565127"/>
    <w:rsid w:val="0056529C"/>
    <w:rsid w:val="005654AD"/>
    <w:rsid w:val="005654BD"/>
    <w:rsid w:val="005657A0"/>
    <w:rsid w:val="00565815"/>
    <w:rsid w:val="00565E89"/>
    <w:rsid w:val="00565FD6"/>
    <w:rsid w:val="0056608B"/>
    <w:rsid w:val="0056611D"/>
    <w:rsid w:val="00566464"/>
    <w:rsid w:val="005667EA"/>
    <w:rsid w:val="00566920"/>
    <w:rsid w:val="00566C9C"/>
    <w:rsid w:val="00566D92"/>
    <w:rsid w:val="00566E7B"/>
    <w:rsid w:val="00566FBC"/>
    <w:rsid w:val="005673D4"/>
    <w:rsid w:val="0056745C"/>
    <w:rsid w:val="00567580"/>
    <w:rsid w:val="005675B3"/>
    <w:rsid w:val="00567BD8"/>
    <w:rsid w:val="00567C1D"/>
    <w:rsid w:val="00567C8B"/>
    <w:rsid w:val="00567D08"/>
    <w:rsid w:val="00567E76"/>
    <w:rsid w:val="00567E7B"/>
    <w:rsid w:val="00570305"/>
    <w:rsid w:val="005704DF"/>
    <w:rsid w:val="005707F2"/>
    <w:rsid w:val="00570B70"/>
    <w:rsid w:val="005711E2"/>
    <w:rsid w:val="005712FE"/>
    <w:rsid w:val="00571500"/>
    <w:rsid w:val="0057167B"/>
    <w:rsid w:val="005719BB"/>
    <w:rsid w:val="00571C42"/>
    <w:rsid w:val="00571D53"/>
    <w:rsid w:val="005721D9"/>
    <w:rsid w:val="005723A5"/>
    <w:rsid w:val="0057273B"/>
    <w:rsid w:val="005728F7"/>
    <w:rsid w:val="0057296E"/>
    <w:rsid w:val="00572AA4"/>
    <w:rsid w:val="00572EC1"/>
    <w:rsid w:val="00572F30"/>
    <w:rsid w:val="00573149"/>
    <w:rsid w:val="0057317A"/>
    <w:rsid w:val="00573939"/>
    <w:rsid w:val="00573B3E"/>
    <w:rsid w:val="00573E9E"/>
    <w:rsid w:val="005740A9"/>
    <w:rsid w:val="00574561"/>
    <w:rsid w:val="00574794"/>
    <w:rsid w:val="00574877"/>
    <w:rsid w:val="00574956"/>
    <w:rsid w:val="00574C6B"/>
    <w:rsid w:val="00574C76"/>
    <w:rsid w:val="00574DC6"/>
    <w:rsid w:val="00574FF7"/>
    <w:rsid w:val="005750D4"/>
    <w:rsid w:val="0057518E"/>
    <w:rsid w:val="0057532A"/>
    <w:rsid w:val="005753EC"/>
    <w:rsid w:val="005754BC"/>
    <w:rsid w:val="005756EA"/>
    <w:rsid w:val="00575C94"/>
    <w:rsid w:val="0057630A"/>
    <w:rsid w:val="005763D8"/>
    <w:rsid w:val="00576A17"/>
    <w:rsid w:val="00576A57"/>
    <w:rsid w:val="00576B0C"/>
    <w:rsid w:val="00576B7C"/>
    <w:rsid w:val="00576DCB"/>
    <w:rsid w:val="00576E5A"/>
    <w:rsid w:val="00576F2E"/>
    <w:rsid w:val="0057704C"/>
    <w:rsid w:val="0057710B"/>
    <w:rsid w:val="00577453"/>
    <w:rsid w:val="005775D3"/>
    <w:rsid w:val="00577916"/>
    <w:rsid w:val="005779BA"/>
    <w:rsid w:val="00577A43"/>
    <w:rsid w:val="00577B77"/>
    <w:rsid w:val="005800FE"/>
    <w:rsid w:val="00580131"/>
    <w:rsid w:val="00580288"/>
    <w:rsid w:val="005807AE"/>
    <w:rsid w:val="00580DB8"/>
    <w:rsid w:val="00580FC2"/>
    <w:rsid w:val="005812F1"/>
    <w:rsid w:val="0058134B"/>
    <w:rsid w:val="00581353"/>
    <w:rsid w:val="0058141A"/>
    <w:rsid w:val="00581465"/>
    <w:rsid w:val="00581658"/>
    <w:rsid w:val="005816E4"/>
    <w:rsid w:val="00581847"/>
    <w:rsid w:val="00581A08"/>
    <w:rsid w:val="00581BA4"/>
    <w:rsid w:val="00581FB1"/>
    <w:rsid w:val="005820A0"/>
    <w:rsid w:val="005820BF"/>
    <w:rsid w:val="00582127"/>
    <w:rsid w:val="0058213C"/>
    <w:rsid w:val="00582168"/>
    <w:rsid w:val="00582572"/>
    <w:rsid w:val="00582906"/>
    <w:rsid w:val="00582A52"/>
    <w:rsid w:val="00582CFA"/>
    <w:rsid w:val="00582DCF"/>
    <w:rsid w:val="00582EA0"/>
    <w:rsid w:val="00583164"/>
    <w:rsid w:val="0058328B"/>
    <w:rsid w:val="005832B2"/>
    <w:rsid w:val="005832F2"/>
    <w:rsid w:val="0058332B"/>
    <w:rsid w:val="0058375B"/>
    <w:rsid w:val="00583865"/>
    <w:rsid w:val="005838AD"/>
    <w:rsid w:val="00583AD2"/>
    <w:rsid w:val="00583BC9"/>
    <w:rsid w:val="00583CA2"/>
    <w:rsid w:val="0058430F"/>
    <w:rsid w:val="00584349"/>
    <w:rsid w:val="005845C6"/>
    <w:rsid w:val="005848F7"/>
    <w:rsid w:val="00584AFE"/>
    <w:rsid w:val="00584C1C"/>
    <w:rsid w:val="00584E09"/>
    <w:rsid w:val="00584E7F"/>
    <w:rsid w:val="0058523E"/>
    <w:rsid w:val="00585397"/>
    <w:rsid w:val="00585428"/>
    <w:rsid w:val="0058560D"/>
    <w:rsid w:val="00585E90"/>
    <w:rsid w:val="0058655E"/>
    <w:rsid w:val="005869B0"/>
    <w:rsid w:val="00586BC5"/>
    <w:rsid w:val="00586E8C"/>
    <w:rsid w:val="00586F4B"/>
    <w:rsid w:val="00586FBD"/>
    <w:rsid w:val="005870D5"/>
    <w:rsid w:val="00587445"/>
    <w:rsid w:val="00587480"/>
    <w:rsid w:val="00587527"/>
    <w:rsid w:val="00587934"/>
    <w:rsid w:val="00587D2F"/>
    <w:rsid w:val="00587D61"/>
    <w:rsid w:val="00587F16"/>
    <w:rsid w:val="0059009A"/>
    <w:rsid w:val="005900D2"/>
    <w:rsid w:val="005901B6"/>
    <w:rsid w:val="0059030D"/>
    <w:rsid w:val="00590567"/>
    <w:rsid w:val="00590C25"/>
    <w:rsid w:val="00590E2D"/>
    <w:rsid w:val="00591091"/>
    <w:rsid w:val="005910C6"/>
    <w:rsid w:val="0059131E"/>
    <w:rsid w:val="0059134F"/>
    <w:rsid w:val="00591649"/>
    <w:rsid w:val="00591929"/>
    <w:rsid w:val="00591A56"/>
    <w:rsid w:val="00592180"/>
    <w:rsid w:val="00592272"/>
    <w:rsid w:val="005923D2"/>
    <w:rsid w:val="00593174"/>
    <w:rsid w:val="005932B9"/>
    <w:rsid w:val="00593724"/>
    <w:rsid w:val="005937D4"/>
    <w:rsid w:val="005938F8"/>
    <w:rsid w:val="00593A2C"/>
    <w:rsid w:val="00593C40"/>
    <w:rsid w:val="00593C6D"/>
    <w:rsid w:val="00593C71"/>
    <w:rsid w:val="00593D28"/>
    <w:rsid w:val="00593DC5"/>
    <w:rsid w:val="0059403D"/>
    <w:rsid w:val="0059487B"/>
    <w:rsid w:val="005948BD"/>
    <w:rsid w:val="00594A5B"/>
    <w:rsid w:val="00594ADB"/>
    <w:rsid w:val="00594B88"/>
    <w:rsid w:val="00594C15"/>
    <w:rsid w:val="00594C7C"/>
    <w:rsid w:val="00594E48"/>
    <w:rsid w:val="00595242"/>
    <w:rsid w:val="005952E1"/>
    <w:rsid w:val="0059534C"/>
    <w:rsid w:val="00595426"/>
    <w:rsid w:val="00595531"/>
    <w:rsid w:val="00595685"/>
    <w:rsid w:val="0059569C"/>
    <w:rsid w:val="00595704"/>
    <w:rsid w:val="0059575D"/>
    <w:rsid w:val="00595932"/>
    <w:rsid w:val="00595CF1"/>
    <w:rsid w:val="00595E8E"/>
    <w:rsid w:val="00595FF8"/>
    <w:rsid w:val="00596089"/>
    <w:rsid w:val="00596144"/>
    <w:rsid w:val="00596294"/>
    <w:rsid w:val="00596350"/>
    <w:rsid w:val="005963EA"/>
    <w:rsid w:val="0059646D"/>
    <w:rsid w:val="00596664"/>
    <w:rsid w:val="00596A20"/>
    <w:rsid w:val="00596F8E"/>
    <w:rsid w:val="00597011"/>
    <w:rsid w:val="005970B6"/>
    <w:rsid w:val="005977E9"/>
    <w:rsid w:val="0059792C"/>
    <w:rsid w:val="00597990"/>
    <w:rsid w:val="005979E4"/>
    <w:rsid w:val="00597B06"/>
    <w:rsid w:val="005A0113"/>
    <w:rsid w:val="005A042C"/>
    <w:rsid w:val="005A065A"/>
    <w:rsid w:val="005A069E"/>
    <w:rsid w:val="005A0F07"/>
    <w:rsid w:val="005A13A7"/>
    <w:rsid w:val="005A19FC"/>
    <w:rsid w:val="005A1C4A"/>
    <w:rsid w:val="005A1CC0"/>
    <w:rsid w:val="005A1D20"/>
    <w:rsid w:val="005A1D41"/>
    <w:rsid w:val="005A1EFD"/>
    <w:rsid w:val="005A21AE"/>
    <w:rsid w:val="005A22A6"/>
    <w:rsid w:val="005A260C"/>
    <w:rsid w:val="005A29AC"/>
    <w:rsid w:val="005A2A3A"/>
    <w:rsid w:val="005A2B40"/>
    <w:rsid w:val="005A2B95"/>
    <w:rsid w:val="005A2DEB"/>
    <w:rsid w:val="005A2E24"/>
    <w:rsid w:val="005A2F83"/>
    <w:rsid w:val="005A2FCC"/>
    <w:rsid w:val="005A31DD"/>
    <w:rsid w:val="005A329D"/>
    <w:rsid w:val="005A3500"/>
    <w:rsid w:val="005A353E"/>
    <w:rsid w:val="005A3F29"/>
    <w:rsid w:val="005A4036"/>
    <w:rsid w:val="005A41E3"/>
    <w:rsid w:val="005A42E9"/>
    <w:rsid w:val="005A4398"/>
    <w:rsid w:val="005A46B5"/>
    <w:rsid w:val="005A4D6B"/>
    <w:rsid w:val="005A4DE5"/>
    <w:rsid w:val="005A4EE9"/>
    <w:rsid w:val="005A4EF6"/>
    <w:rsid w:val="005A52E7"/>
    <w:rsid w:val="005A5495"/>
    <w:rsid w:val="005A569C"/>
    <w:rsid w:val="005A578B"/>
    <w:rsid w:val="005A5A2E"/>
    <w:rsid w:val="005A5A40"/>
    <w:rsid w:val="005A5A70"/>
    <w:rsid w:val="005A5B93"/>
    <w:rsid w:val="005A5FDE"/>
    <w:rsid w:val="005A65D4"/>
    <w:rsid w:val="005A665E"/>
    <w:rsid w:val="005A6683"/>
    <w:rsid w:val="005A686A"/>
    <w:rsid w:val="005A68CA"/>
    <w:rsid w:val="005A6A23"/>
    <w:rsid w:val="005A6AA0"/>
    <w:rsid w:val="005A6AA5"/>
    <w:rsid w:val="005A6D7C"/>
    <w:rsid w:val="005A6F43"/>
    <w:rsid w:val="005A6F87"/>
    <w:rsid w:val="005A7485"/>
    <w:rsid w:val="005A7531"/>
    <w:rsid w:val="005A7608"/>
    <w:rsid w:val="005A7B76"/>
    <w:rsid w:val="005A7B90"/>
    <w:rsid w:val="005A7C9C"/>
    <w:rsid w:val="005A7E1A"/>
    <w:rsid w:val="005B00AA"/>
    <w:rsid w:val="005B0113"/>
    <w:rsid w:val="005B053F"/>
    <w:rsid w:val="005B062D"/>
    <w:rsid w:val="005B0922"/>
    <w:rsid w:val="005B0993"/>
    <w:rsid w:val="005B0A81"/>
    <w:rsid w:val="005B0C75"/>
    <w:rsid w:val="005B0F27"/>
    <w:rsid w:val="005B0F43"/>
    <w:rsid w:val="005B12B9"/>
    <w:rsid w:val="005B1343"/>
    <w:rsid w:val="005B13D3"/>
    <w:rsid w:val="005B15DE"/>
    <w:rsid w:val="005B17F8"/>
    <w:rsid w:val="005B1856"/>
    <w:rsid w:val="005B18E9"/>
    <w:rsid w:val="005B196B"/>
    <w:rsid w:val="005B1B8F"/>
    <w:rsid w:val="005B1D64"/>
    <w:rsid w:val="005B1EC9"/>
    <w:rsid w:val="005B25B0"/>
    <w:rsid w:val="005B2644"/>
    <w:rsid w:val="005B26B6"/>
    <w:rsid w:val="005B299A"/>
    <w:rsid w:val="005B2ACE"/>
    <w:rsid w:val="005B2C7F"/>
    <w:rsid w:val="005B2C9D"/>
    <w:rsid w:val="005B2EEC"/>
    <w:rsid w:val="005B3036"/>
    <w:rsid w:val="005B3300"/>
    <w:rsid w:val="005B354D"/>
    <w:rsid w:val="005B38F8"/>
    <w:rsid w:val="005B3B09"/>
    <w:rsid w:val="005B3BDC"/>
    <w:rsid w:val="005B3BFD"/>
    <w:rsid w:val="005B3DEF"/>
    <w:rsid w:val="005B3EAD"/>
    <w:rsid w:val="005B415E"/>
    <w:rsid w:val="005B46A5"/>
    <w:rsid w:val="005B4750"/>
    <w:rsid w:val="005B47EC"/>
    <w:rsid w:val="005B4804"/>
    <w:rsid w:val="005B4861"/>
    <w:rsid w:val="005B499D"/>
    <w:rsid w:val="005B4ABC"/>
    <w:rsid w:val="005B4BF4"/>
    <w:rsid w:val="005B4DBB"/>
    <w:rsid w:val="005B520F"/>
    <w:rsid w:val="005B5245"/>
    <w:rsid w:val="005B52D7"/>
    <w:rsid w:val="005B5324"/>
    <w:rsid w:val="005B55F4"/>
    <w:rsid w:val="005B575F"/>
    <w:rsid w:val="005B583D"/>
    <w:rsid w:val="005B59DE"/>
    <w:rsid w:val="005B5CFC"/>
    <w:rsid w:val="005B5FF0"/>
    <w:rsid w:val="005B61F9"/>
    <w:rsid w:val="005B6353"/>
    <w:rsid w:val="005B63CB"/>
    <w:rsid w:val="005B64B9"/>
    <w:rsid w:val="005B66D3"/>
    <w:rsid w:val="005B67FE"/>
    <w:rsid w:val="005B6AB1"/>
    <w:rsid w:val="005B6B07"/>
    <w:rsid w:val="005B6CB2"/>
    <w:rsid w:val="005B6F2C"/>
    <w:rsid w:val="005B7374"/>
    <w:rsid w:val="005B7495"/>
    <w:rsid w:val="005B74A6"/>
    <w:rsid w:val="005B7B3B"/>
    <w:rsid w:val="005B7B49"/>
    <w:rsid w:val="005B7B81"/>
    <w:rsid w:val="005B7D26"/>
    <w:rsid w:val="005B7F96"/>
    <w:rsid w:val="005C005E"/>
    <w:rsid w:val="005C0097"/>
    <w:rsid w:val="005C03DC"/>
    <w:rsid w:val="005C06A2"/>
    <w:rsid w:val="005C096F"/>
    <w:rsid w:val="005C09D8"/>
    <w:rsid w:val="005C0ADC"/>
    <w:rsid w:val="005C0D33"/>
    <w:rsid w:val="005C116A"/>
    <w:rsid w:val="005C1546"/>
    <w:rsid w:val="005C176D"/>
    <w:rsid w:val="005C18CD"/>
    <w:rsid w:val="005C1AE6"/>
    <w:rsid w:val="005C1F57"/>
    <w:rsid w:val="005C204F"/>
    <w:rsid w:val="005C2093"/>
    <w:rsid w:val="005C215A"/>
    <w:rsid w:val="005C2201"/>
    <w:rsid w:val="005C235E"/>
    <w:rsid w:val="005C2A05"/>
    <w:rsid w:val="005C2A14"/>
    <w:rsid w:val="005C2B13"/>
    <w:rsid w:val="005C2BA8"/>
    <w:rsid w:val="005C2E77"/>
    <w:rsid w:val="005C2EB6"/>
    <w:rsid w:val="005C31AA"/>
    <w:rsid w:val="005C375D"/>
    <w:rsid w:val="005C3861"/>
    <w:rsid w:val="005C386D"/>
    <w:rsid w:val="005C39E7"/>
    <w:rsid w:val="005C3C52"/>
    <w:rsid w:val="005C3D3B"/>
    <w:rsid w:val="005C3EA6"/>
    <w:rsid w:val="005C3FEB"/>
    <w:rsid w:val="005C402C"/>
    <w:rsid w:val="005C406C"/>
    <w:rsid w:val="005C4110"/>
    <w:rsid w:val="005C437E"/>
    <w:rsid w:val="005C4526"/>
    <w:rsid w:val="005C4701"/>
    <w:rsid w:val="005C4B55"/>
    <w:rsid w:val="005C4E3A"/>
    <w:rsid w:val="005C508C"/>
    <w:rsid w:val="005C54CB"/>
    <w:rsid w:val="005C5671"/>
    <w:rsid w:val="005C575E"/>
    <w:rsid w:val="005C5924"/>
    <w:rsid w:val="005C5D7D"/>
    <w:rsid w:val="005C60AD"/>
    <w:rsid w:val="005C665A"/>
    <w:rsid w:val="005C67D7"/>
    <w:rsid w:val="005C69EE"/>
    <w:rsid w:val="005C6A2B"/>
    <w:rsid w:val="005C6EF1"/>
    <w:rsid w:val="005C757E"/>
    <w:rsid w:val="005C787A"/>
    <w:rsid w:val="005C78B5"/>
    <w:rsid w:val="005D02BB"/>
    <w:rsid w:val="005D056E"/>
    <w:rsid w:val="005D0651"/>
    <w:rsid w:val="005D12EB"/>
    <w:rsid w:val="005D15B9"/>
    <w:rsid w:val="005D15D9"/>
    <w:rsid w:val="005D16AC"/>
    <w:rsid w:val="005D1795"/>
    <w:rsid w:val="005D17A6"/>
    <w:rsid w:val="005D194F"/>
    <w:rsid w:val="005D1C35"/>
    <w:rsid w:val="005D1FD9"/>
    <w:rsid w:val="005D2022"/>
    <w:rsid w:val="005D20AF"/>
    <w:rsid w:val="005D21C6"/>
    <w:rsid w:val="005D21CE"/>
    <w:rsid w:val="005D2244"/>
    <w:rsid w:val="005D248B"/>
    <w:rsid w:val="005D252B"/>
    <w:rsid w:val="005D2651"/>
    <w:rsid w:val="005D27F5"/>
    <w:rsid w:val="005D29E3"/>
    <w:rsid w:val="005D2A40"/>
    <w:rsid w:val="005D2D2A"/>
    <w:rsid w:val="005D30A5"/>
    <w:rsid w:val="005D30AB"/>
    <w:rsid w:val="005D30CB"/>
    <w:rsid w:val="005D3158"/>
    <w:rsid w:val="005D327F"/>
    <w:rsid w:val="005D32F5"/>
    <w:rsid w:val="005D3570"/>
    <w:rsid w:val="005D3750"/>
    <w:rsid w:val="005D3923"/>
    <w:rsid w:val="005D3AF5"/>
    <w:rsid w:val="005D3B39"/>
    <w:rsid w:val="005D3BD9"/>
    <w:rsid w:val="005D3D3A"/>
    <w:rsid w:val="005D3D74"/>
    <w:rsid w:val="005D3D79"/>
    <w:rsid w:val="005D3DD6"/>
    <w:rsid w:val="005D3DE6"/>
    <w:rsid w:val="005D3F41"/>
    <w:rsid w:val="005D409A"/>
    <w:rsid w:val="005D40CC"/>
    <w:rsid w:val="005D4117"/>
    <w:rsid w:val="005D416C"/>
    <w:rsid w:val="005D485E"/>
    <w:rsid w:val="005D4949"/>
    <w:rsid w:val="005D51FC"/>
    <w:rsid w:val="005D5203"/>
    <w:rsid w:val="005D56A3"/>
    <w:rsid w:val="005D57B4"/>
    <w:rsid w:val="005D57EC"/>
    <w:rsid w:val="005D5CDA"/>
    <w:rsid w:val="005D628E"/>
    <w:rsid w:val="005D63D3"/>
    <w:rsid w:val="005D6435"/>
    <w:rsid w:val="005D65D0"/>
    <w:rsid w:val="005D67E1"/>
    <w:rsid w:val="005D6A9C"/>
    <w:rsid w:val="005D72AF"/>
    <w:rsid w:val="005D74D7"/>
    <w:rsid w:val="005D755C"/>
    <w:rsid w:val="005D77CD"/>
    <w:rsid w:val="005D7A83"/>
    <w:rsid w:val="005D7AC9"/>
    <w:rsid w:val="005D7B5C"/>
    <w:rsid w:val="005E0337"/>
    <w:rsid w:val="005E0414"/>
    <w:rsid w:val="005E0504"/>
    <w:rsid w:val="005E051C"/>
    <w:rsid w:val="005E06E8"/>
    <w:rsid w:val="005E0912"/>
    <w:rsid w:val="005E0B21"/>
    <w:rsid w:val="005E0B2A"/>
    <w:rsid w:val="005E0B57"/>
    <w:rsid w:val="005E0B64"/>
    <w:rsid w:val="005E0CBD"/>
    <w:rsid w:val="005E0CDA"/>
    <w:rsid w:val="005E0D7E"/>
    <w:rsid w:val="005E119A"/>
    <w:rsid w:val="005E11A2"/>
    <w:rsid w:val="005E12BB"/>
    <w:rsid w:val="005E1BA7"/>
    <w:rsid w:val="005E1D3C"/>
    <w:rsid w:val="005E2212"/>
    <w:rsid w:val="005E26FE"/>
    <w:rsid w:val="005E2DCC"/>
    <w:rsid w:val="005E3738"/>
    <w:rsid w:val="005E3830"/>
    <w:rsid w:val="005E38F5"/>
    <w:rsid w:val="005E3C34"/>
    <w:rsid w:val="005E408F"/>
    <w:rsid w:val="005E4438"/>
    <w:rsid w:val="005E46AE"/>
    <w:rsid w:val="005E485D"/>
    <w:rsid w:val="005E4936"/>
    <w:rsid w:val="005E4D20"/>
    <w:rsid w:val="005E5150"/>
    <w:rsid w:val="005E5292"/>
    <w:rsid w:val="005E52AB"/>
    <w:rsid w:val="005E56E5"/>
    <w:rsid w:val="005E5797"/>
    <w:rsid w:val="005E5B56"/>
    <w:rsid w:val="005E5D50"/>
    <w:rsid w:val="005E5F66"/>
    <w:rsid w:val="005E6061"/>
    <w:rsid w:val="005E6346"/>
    <w:rsid w:val="005E64A2"/>
    <w:rsid w:val="005E6585"/>
    <w:rsid w:val="005E65B4"/>
    <w:rsid w:val="005E65BE"/>
    <w:rsid w:val="005E67A7"/>
    <w:rsid w:val="005E68E7"/>
    <w:rsid w:val="005E69D4"/>
    <w:rsid w:val="005E69F5"/>
    <w:rsid w:val="005E6A19"/>
    <w:rsid w:val="005E6AD1"/>
    <w:rsid w:val="005E6B9A"/>
    <w:rsid w:val="005E6D9B"/>
    <w:rsid w:val="005E7077"/>
    <w:rsid w:val="005E7095"/>
    <w:rsid w:val="005E715F"/>
    <w:rsid w:val="005E73D0"/>
    <w:rsid w:val="005E73ED"/>
    <w:rsid w:val="005E7791"/>
    <w:rsid w:val="005E78DA"/>
    <w:rsid w:val="005E78DF"/>
    <w:rsid w:val="005E79E1"/>
    <w:rsid w:val="005E7C96"/>
    <w:rsid w:val="005E7EE4"/>
    <w:rsid w:val="005F00A4"/>
    <w:rsid w:val="005F066D"/>
    <w:rsid w:val="005F0954"/>
    <w:rsid w:val="005F095E"/>
    <w:rsid w:val="005F0975"/>
    <w:rsid w:val="005F0A9F"/>
    <w:rsid w:val="005F0BE0"/>
    <w:rsid w:val="005F1282"/>
    <w:rsid w:val="005F1333"/>
    <w:rsid w:val="005F1710"/>
    <w:rsid w:val="005F1861"/>
    <w:rsid w:val="005F1879"/>
    <w:rsid w:val="005F19F6"/>
    <w:rsid w:val="005F1AF2"/>
    <w:rsid w:val="005F1E06"/>
    <w:rsid w:val="005F1E7B"/>
    <w:rsid w:val="005F21F7"/>
    <w:rsid w:val="005F26B7"/>
    <w:rsid w:val="005F26D1"/>
    <w:rsid w:val="005F2CFE"/>
    <w:rsid w:val="005F2D1E"/>
    <w:rsid w:val="005F2FAF"/>
    <w:rsid w:val="005F2FCC"/>
    <w:rsid w:val="005F3124"/>
    <w:rsid w:val="005F314D"/>
    <w:rsid w:val="005F31CC"/>
    <w:rsid w:val="005F320C"/>
    <w:rsid w:val="005F3235"/>
    <w:rsid w:val="005F34C2"/>
    <w:rsid w:val="005F36C5"/>
    <w:rsid w:val="005F36C9"/>
    <w:rsid w:val="005F36D0"/>
    <w:rsid w:val="005F36F5"/>
    <w:rsid w:val="005F377B"/>
    <w:rsid w:val="005F3914"/>
    <w:rsid w:val="005F3CEF"/>
    <w:rsid w:val="005F3E34"/>
    <w:rsid w:val="005F3EA6"/>
    <w:rsid w:val="005F3ECE"/>
    <w:rsid w:val="005F402D"/>
    <w:rsid w:val="005F4042"/>
    <w:rsid w:val="005F42BF"/>
    <w:rsid w:val="005F44ED"/>
    <w:rsid w:val="005F44F3"/>
    <w:rsid w:val="005F4546"/>
    <w:rsid w:val="005F4948"/>
    <w:rsid w:val="005F49B0"/>
    <w:rsid w:val="005F49D8"/>
    <w:rsid w:val="005F4DBF"/>
    <w:rsid w:val="005F4E6A"/>
    <w:rsid w:val="005F5391"/>
    <w:rsid w:val="005F53C2"/>
    <w:rsid w:val="005F57FD"/>
    <w:rsid w:val="005F58AA"/>
    <w:rsid w:val="005F599A"/>
    <w:rsid w:val="005F59A8"/>
    <w:rsid w:val="005F5FC7"/>
    <w:rsid w:val="005F6048"/>
    <w:rsid w:val="005F6159"/>
    <w:rsid w:val="005F6367"/>
    <w:rsid w:val="005F6369"/>
    <w:rsid w:val="005F6371"/>
    <w:rsid w:val="005F6685"/>
    <w:rsid w:val="005F699A"/>
    <w:rsid w:val="005F69D9"/>
    <w:rsid w:val="005F6A4E"/>
    <w:rsid w:val="005F6B91"/>
    <w:rsid w:val="005F6CF6"/>
    <w:rsid w:val="005F6F34"/>
    <w:rsid w:val="005F6FB1"/>
    <w:rsid w:val="005F797A"/>
    <w:rsid w:val="005F7B5E"/>
    <w:rsid w:val="005F7C2A"/>
    <w:rsid w:val="005F7C3B"/>
    <w:rsid w:val="005F7C9C"/>
    <w:rsid w:val="005F7DA4"/>
    <w:rsid w:val="005F7E79"/>
    <w:rsid w:val="00600074"/>
    <w:rsid w:val="006002B0"/>
    <w:rsid w:val="006002EB"/>
    <w:rsid w:val="00600551"/>
    <w:rsid w:val="006008B2"/>
    <w:rsid w:val="0060091E"/>
    <w:rsid w:val="00600A45"/>
    <w:rsid w:val="00600DA4"/>
    <w:rsid w:val="00600EA6"/>
    <w:rsid w:val="00601021"/>
    <w:rsid w:val="0060143A"/>
    <w:rsid w:val="006014CD"/>
    <w:rsid w:val="006014F0"/>
    <w:rsid w:val="0060150C"/>
    <w:rsid w:val="00601836"/>
    <w:rsid w:val="006018ED"/>
    <w:rsid w:val="006019C6"/>
    <w:rsid w:val="00601C60"/>
    <w:rsid w:val="00601DA2"/>
    <w:rsid w:val="006020CA"/>
    <w:rsid w:val="006020E3"/>
    <w:rsid w:val="00602183"/>
    <w:rsid w:val="006026BF"/>
    <w:rsid w:val="006026EA"/>
    <w:rsid w:val="00602902"/>
    <w:rsid w:val="00602E8D"/>
    <w:rsid w:val="0060300D"/>
    <w:rsid w:val="006030D8"/>
    <w:rsid w:val="0060352C"/>
    <w:rsid w:val="00603739"/>
    <w:rsid w:val="00603DF9"/>
    <w:rsid w:val="0060413E"/>
    <w:rsid w:val="00604312"/>
    <w:rsid w:val="00604441"/>
    <w:rsid w:val="0060446E"/>
    <w:rsid w:val="006047D9"/>
    <w:rsid w:val="00604923"/>
    <w:rsid w:val="00604998"/>
    <w:rsid w:val="00604DA9"/>
    <w:rsid w:val="00604E7E"/>
    <w:rsid w:val="00604EE4"/>
    <w:rsid w:val="0060506F"/>
    <w:rsid w:val="006052D7"/>
    <w:rsid w:val="00605338"/>
    <w:rsid w:val="0060539C"/>
    <w:rsid w:val="0060586F"/>
    <w:rsid w:val="00605A6D"/>
    <w:rsid w:val="00605B55"/>
    <w:rsid w:val="00605E9C"/>
    <w:rsid w:val="00605FBC"/>
    <w:rsid w:val="00605FC0"/>
    <w:rsid w:val="0060658C"/>
    <w:rsid w:val="00606B91"/>
    <w:rsid w:val="00606F9C"/>
    <w:rsid w:val="00607157"/>
    <w:rsid w:val="00607837"/>
    <w:rsid w:val="0060784D"/>
    <w:rsid w:val="00607B6D"/>
    <w:rsid w:val="00610037"/>
    <w:rsid w:val="00610151"/>
    <w:rsid w:val="00610308"/>
    <w:rsid w:val="00610945"/>
    <w:rsid w:val="00610993"/>
    <w:rsid w:val="00610D3F"/>
    <w:rsid w:val="00610D49"/>
    <w:rsid w:val="00610F05"/>
    <w:rsid w:val="006111C6"/>
    <w:rsid w:val="00611269"/>
    <w:rsid w:val="00611864"/>
    <w:rsid w:val="006119AC"/>
    <w:rsid w:val="00611A76"/>
    <w:rsid w:val="00611B11"/>
    <w:rsid w:val="00611BCB"/>
    <w:rsid w:val="00611C31"/>
    <w:rsid w:val="00611C3C"/>
    <w:rsid w:val="00611C47"/>
    <w:rsid w:val="00611D86"/>
    <w:rsid w:val="00611EFB"/>
    <w:rsid w:val="00612091"/>
    <w:rsid w:val="00612605"/>
    <w:rsid w:val="00612AEA"/>
    <w:rsid w:val="00613127"/>
    <w:rsid w:val="0061320C"/>
    <w:rsid w:val="00613360"/>
    <w:rsid w:val="00613480"/>
    <w:rsid w:val="00613BA3"/>
    <w:rsid w:val="00613C27"/>
    <w:rsid w:val="00613CA6"/>
    <w:rsid w:val="00613CC6"/>
    <w:rsid w:val="00613E65"/>
    <w:rsid w:val="00614021"/>
    <w:rsid w:val="0061411E"/>
    <w:rsid w:val="00614590"/>
    <w:rsid w:val="006146D0"/>
    <w:rsid w:val="006148EA"/>
    <w:rsid w:val="00614BB3"/>
    <w:rsid w:val="00615242"/>
    <w:rsid w:val="006154F7"/>
    <w:rsid w:val="0061563E"/>
    <w:rsid w:val="006158C7"/>
    <w:rsid w:val="00615962"/>
    <w:rsid w:val="00615977"/>
    <w:rsid w:val="00615B16"/>
    <w:rsid w:val="00615B7C"/>
    <w:rsid w:val="00616099"/>
    <w:rsid w:val="006161EC"/>
    <w:rsid w:val="0061626A"/>
    <w:rsid w:val="00616406"/>
    <w:rsid w:val="00616500"/>
    <w:rsid w:val="00616810"/>
    <w:rsid w:val="00616B75"/>
    <w:rsid w:val="00616BE9"/>
    <w:rsid w:val="00616C09"/>
    <w:rsid w:val="00616D78"/>
    <w:rsid w:val="0061770A"/>
    <w:rsid w:val="006177C0"/>
    <w:rsid w:val="00617877"/>
    <w:rsid w:val="00617931"/>
    <w:rsid w:val="00617A72"/>
    <w:rsid w:val="00617CA3"/>
    <w:rsid w:val="00617D1F"/>
    <w:rsid w:val="0062001F"/>
    <w:rsid w:val="0062077E"/>
    <w:rsid w:val="00620814"/>
    <w:rsid w:val="00620C16"/>
    <w:rsid w:val="00620CCB"/>
    <w:rsid w:val="00620D63"/>
    <w:rsid w:val="00621235"/>
    <w:rsid w:val="00621341"/>
    <w:rsid w:val="00621690"/>
    <w:rsid w:val="006218E6"/>
    <w:rsid w:val="00621AED"/>
    <w:rsid w:val="00621C10"/>
    <w:rsid w:val="00621D83"/>
    <w:rsid w:val="00621E08"/>
    <w:rsid w:val="00621F0B"/>
    <w:rsid w:val="0062207F"/>
    <w:rsid w:val="00622129"/>
    <w:rsid w:val="00622152"/>
    <w:rsid w:val="00622583"/>
    <w:rsid w:val="00622700"/>
    <w:rsid w:val="006229A1"/>
    <w:rsid w:val="00622BFF"/>
    <w:rsid w:val="00623099"/>
    <w:rsid w:val="00623444"/>
    <w:rsid w:val="00623483"/>
    <w:rsid w:val="006236D9"/>
    <w:rsid w:val="00623804"/>
    <w:rsid w:val="0062380B"/>
    <w:rsid w:val="00623BE9"/>
    <w:rsid w:val="006240D1"/>
    <w:rsid w:val="006241AE"/>
    <w:rsid w:val="006241EF"/>
    <w:rsid w:val="0062422A"/>
    <w:rsid w:val="0062444E"/>
    <w:rsid w:val="006246AB"/>
    <w:rsid w:val="006247C6"/>
    <w:rsid w:val="0062488A"/>
    <w:rsid w:val="00624CBB"/>
    <w:rsid w:val="0062524C"/>
    <w:rsid w:val="00625370"/>
    <w:rsid w:val="00625537"/>
    <w:rsid w:val="0062558A"/>
    <w:rsid w:val="006256EE"/>
    <w:rsid w:val="0062583E"/>
    <w:rsid w:val="0062584D"/>
    <w:rsid w:val="00625936"/>
    <w:rsid w:val="00625CC7"/>
    <w:rsid w:val="00625CD5"/>
    <w:rsid w:val="00625D16"/>
    <w:rsid w:val="00625D75"/>
    <w:rsid w:val="00625DC0"/>
    <w:rsid w:val="00625E1B"/>
    <w:rsid w:val="00626075"/>
    <w:rsid w:val="0062651A"/>
    <w:rsid w:val="0062653B"/>
    <w:rsid w:val="00626546"/>
    <w:rsid w:val="00626A0A"/>
    <w:rsid w:val="00626D47"/>
    <w:rsid w:val="00626E23"/>
    <w:rsid w:val="00626EA3"/>
    <w:rsid w:val="00626F90"/>
    <w:rsid w:val="00627034"/>
    <w:rsid w:val="006276E3"/>
    <w:rsid w:val="00627808"/>
    <w:rsid w:val="00627BFA"/>
    <w:rsid w:val="00627CAB"/>
    <w:rsid w:val="00627D4B"/>
    <w:rsid w:val="00630072"/>
    <w:rsid w:val="0063057E"/>
    <w:rsid w:val="00630D01"/>
    <w:rsid w:val="00630D95"/>
    <w:rsid w:val="00630DE0"/>
    <w:rsid w:val="00631482"/>
    <w:rsid w:val="006317EA"/>
    <w:rsid w:val="00631AB3"/>
    <w:rsid w:val="00631AC6"/>
    <w:rsid w:val="00631AFF"/>
    <w:rsid w:val="00631DF4"/>
    <w:rsid w:val="00631FC8"/>
    <w:rsid w:val="006320DC"/>
    <w:rsid w:val="006322AB"/>
    <w:rsid w:val="006326EF"/>
    <w:rsid w:val="0063295A"/>
    <w:rsid w:val="006329A7"/>
    <w:rsid w:val="006329AE"/>
    <w:rsid w:val="00632C3A"/>
    <w:rsid w:val="00632D0D"/>
    <w:rsid w:val="00632E02"/>
    <w:rsid w:val="00632EC4"/>
    <w:rsid w:val="006330A6"/>
    <w:rsid w:val="006331B7"/>
    <w:rsid w:val="006336E4"/>
    <w:rsid w:val="00633710"/>
    <w:rsid w:val="0063373A"/>
    <w:rsid w:val="00633A5B"/>
    <w:rsid w:val="00633B9B"/>
    <w:rsid w:val="00633CCE"/>
    <w:rsid w:val="00633DA6"/>
    <w:rsid w:val="00633F4A"/>
    <w:rsid w:val="00634226"/>
    <w:rsid w:val="00634508"/>
    <w:rsid w:val="006345D7"/>
    <w:rsid w:val="00634CC2"/>
    <w:rsid w:val="0063514C"/>
    <w:rsid w:val="006355A6"/>
    <w:rsid w:val="00635AA7"/>
    <w:rsid w:val="00635B2E"/>
    <w:rsid w:val="00635B39"/>
    <w:rsid w:val="00635BAB"/>
    <w:rsid w:val="00635DE1"/>
    <w:rsid w:val="00635F6C"/>
    <w:rsid w:val="00635FDB"/>
    <w:rsid w:val="006360C4"/>
    <w:rsid w:val="00636134"/>
    <w:rsid w:val="00636281"/>
    <w:rsid w:val="00636351"/>
    <w:rsid w:val="0063642E"/>
    <w:rsid w:val="006364EF"/>
    <w:rsid w:val="00636565"/>
    <w:rsid w:val="006365E0"/>
    <w:rsid w:val="00636979"/>
    <w:rsid w:val="00636997"/>
    <w:rsid w:val="00636BC7"/>
    <w:rsid w:val="00636C7A"/>
    <w:rsid w:val="00636E41"/>
    <w:rsid w:val="0063703B"/>
    <w:rsid w:val="00637282"/>
    <w:rsid w:val="00637367"/>
    <w:rsid w:val="00637400"/>
    <w:rsid w:val="00637532"/>
    <w:rsid w:val="00637665"/>
    <w:rsid w:val="00637A92"/>
    <w:rsid w:val="00637FC1"/>
    <w:rsid w:val="006403B3"/>
    <w:rsid w:val="00640448"/>
    <w:rsid w:val="006405F6"/>
    <w:rsid w:val="0064072D"/>
    <w:rsid w:val="0064087E"/>
    <w:rsid w:val="00640921"/>
    <w:rsid w:val="00640F6B"/>
    <w:rsid w:val="00640F76"/>
    <w:rsid w:val="00641097"/>
    <w:rsid w:val="0064153D"/>
    <w:rsid w:val="00641748"/>
    <w:rsid w:val="006417A4"/>
    <w:rsid w:val="0064194D"/>
    <w:rsid w:val="006419E6"/>
    <w:rsid w:val="006419F6"/>
    <w:rsid w:val="00641D72"/>
    <w:rsid w:val="006421CC"/>
    <w:rsid w:val="006426E5"/>
    <w:rsid w:val="00642874"/>
    <w:rsid w:val="00642BE9"/>
    <w:rsid w:val="00642CD0"/>
    <w:rsid w:val="00642DC1"/>
    <w:rsid w:val="006430B3"/>
    <w:rsid w:val="006434C0"/>
    <w:rsid w:val="006434DD"/>
    <w:rsid w:val="006436A9"/>
    <w:rsid w:val="00643841"/>
    <w:rsid w:val="006438CC"/>
    <w:rsid w:val="006439C8"/>
    <w:rsid w:val="00643C62"/>
    <w:rsid w:val="00643D31"/>
    <w:rsid w:val="00643DE0"/>
    <w:rsid w:val="0064407A"/>
    <w:rsid w:val="00644432"/>
    <w:rsid w:val="00644581"/>
    <w:rsid w:val="0064469B"/>
    <w:rsid w:val="00644CB6"/>
    <w:rsid w:val="00644D91"/>
    <w:rsid w:val="00644DF2"/>
    <w:rsid w:val="0064535E"/>
    <w:rsid w:val="006453F2"/>
    <w:rsid w:val="00645417"/>
    <w:rsid w:val="00645AC0"/>
    <w:rsid w:val="00645CDF"/>
    <w:rsid w:val="00645F67"/>
    <w:rsid w:val="00646105"/>
    <w:rsid w:val="006462DB"/>
    <w:rsid w:val="006469E0"/>
    <w:rsid w:val="00646A08"/>
    <w:rsid w:val="00646AFB"/>
    <w:rsid w:val="00646B04"/>
    <w:rsid w:val="00646B08"/>
    <w:rsid w:val="00646C59"/>
    <w:rsid w:val="00646E93"/>
    <w:rsid w:val="0064720A"/>
    <w:rsid w:val="0064775B"/>
    <w:rsid w:val="0064781C"/>
    <w:rsid w:val="00647868"/>
    <w:rsid w:val="00647D34"/>
    <w:rsid w:val="00647EE1"/>
    <w:rsid w:val="00647EE5"/>
    <w:rsid w:val="0065010A"/>
    <w:rsid w:val="0065033C"/>
    <w:rsid w:val="0065036B"/>
    <w:rsid w:val="006503C7"/>
    <w:rsid w:val="006504AD"/>
    <w:rsid w:val="00650587"/>
    <w:rsid w:val="006505A5"/>
    <w:rsid w:val="00650673"/>
    <w:rsid w:val="00650803"/>
    <w:rsid w:val="006508C7"/>
    <w:rsid w:val="00650A95"/>
    <w:rsid w:val="00650C75"/>
    <w:rsid w:val="00650F5F"/>
    <w:rsid w:val="0065107A"/>
    <w:rsid w:val="0065110D"/>
    <w:rsid w:val="00651167"/>
    <w:rsid w:val="006513CF"/>
    <w:rsid w:val="0065171F"/>
    <w:rsid w:val="00651A78"/>
    <w:rsid w:val="00651B22"/>
    <w:rsid w:val="00651BA1"/>
    <w:rsid w:val="00651C1B"/>
    <w:rsid w:val="00651FBF"/>
    <w:rsid w:val="006521D8"/>
    <w:rsid w:val="0065231A"/>
    <w:rsid w:val="00652651"/>
    <w:rsid w:val="006526CD"/>
    <w:rsid w:val="00652E8B"/>
    <w:rsid w:val="006538E7"/>
    <w:rsid w:val="00653C51"/>
    <w:rsid w:val="00653D97"/>
    <w:rsid w:val="006543D5"/>
    <w:rsid w:val="006544C1"/>
    <w:rsid w:val="006545B8"/>
    <w:rsid w:val="006549E9"/>
    <w:rsid w:val="00654CDD"/>
    <w:rsid w:val="00654D53"/>
    <w:rsid w:val="00654FDB"/>
    <w:rsid w:val="006551B9"/>
    <w:rsid w:val="0065523F"/>
    <w:rsid w:val="006553FB"/>
    <w:rsid w:val="0065569C"/>
    <w:rsid w:val="006556A3"/>
    <w:rsid w:val="006556EE"/>
    <w:rsid w:val="00655DDE"/>
    <w:rsid w:val="00655EBF"/>
    <w:rsid w:val="006562F5"/>
    <w:rsid w:val="00656324"/>
    <w:rsid w:val="0065633D"/>
    <w:rsid w:val="0065661D"/>
    <w:rsid w:val="00656704"/>
    <w:rsid w:val="0065671D"/>
    <w:rsid w:val="006567CF"/>
    <w:rsid w:val="00656836"/>
    <w:rsid w:val="006568E6"/>
    <w:rsid w:val="00656A03"/>
    <w:rsid w:val="00656BE3"/>
    <w:rsid w:val="00656E92"/>
    <w:rsid w:val="00656F5C"/>
    <w:rsid w:val="00656F93"/>
    <w:rsid w:val="006573E7"/>
    <w:rsid w:val="00657BCB"/>
    <w:rsid w:val="00657F73"/>
    <w:rsid w:val="00657F97"/>
    <w:rsid w:val="00657FE9"/>
    <w:rsid w:val="00660133"/>
    <w:rsid w:val="0066052B"/>
    <w:rsid w:val="0066053A"/>
    <w:rsid w:val="0066077C"/>
    <w:rsid w:val="006609D3"/>
    <w:rsid w:val="00660CA8"/>
    <w:rsid w:val="00660E69"/>
    <w:rsid w:val="00660FBE"/>
    <w:rsid w:val="00661318"/>
    <w:rsid w:val="006614BB"/>
    <w:rsid w:val="00661657"/>
    <w:rsid w:val="00661774"/>
    <w:rsid w:val="00661792"/>
    <w:rsid w:val="0066190A"/>
    <w:rsid w:val="00661B0E"/>
    <w:rsid w:val="00661DE0"/>
    <w:rsid w:val="00662741"/>
    <w:rsid w:val="006629C2"/>
    <w:rsid w:val="00662CAF"/>
    <w:rsid w:val="00662E7C"/>
    <w:rsid w:val="00662F7B"/>
    <w:rsid w:val="006630B3"/>
    <w:rsid w:val="0066327B"/>
    <w:rsid w:val="006632DF"/>
    <w:rsid w:val="00663341"/>
    <w:rsid w:val="00663356"/>
    <w:rsid w:val="006633A1"/>
    <w:rsid w:val="006635D8"/>
    <w:rsid w:val="00663641"/>
    <w:rsid w:val="0066366E"/>
    <w:rsid w:val="00663844"/>
    <w:rsid w:val="006639DE"/>
    <w:rsid w:val="00663AEB"/>
    <w:rsid w:val="00663F13"/>
    <w:rsid w:val="00663FA3"/>
    <w:rsid w:val="00664026"/>
    <w:rsid w:val="00664106"/>
    <w:rsid w:val="006644A3"/>
    <w:rsid w:val="00664611"/>
    <w:rsid w:val="00664660"/>
    <w:rsid w:val="006646D2"/>
    <w:rsid w:val="00664D7C"/>
    <w:rsid w:val="00664E60"/>
    <w:rsid w:val="0066517D"/>
    <w:rsid w:val="006651C7"/>
    <w:rsid w:val="00665963"/>
    <w:rsid w:val="00666071"/>
    <w:rsid w:val="006662DA"/>
    <w:rsid w:val="006662EF"/>
    <w:rsid w:val="006664D2"/>
    <w:rsid w:val="006664F3"/>
    <w:rsid w:val="00666639"/>
    <w:rsid w:val="0066663C"/>
    <w:rsid w:val="006667CC"/>
    <w:rsid w:val="00666B9C"/>
    <w:rsid w:val="0066701D"/>
    <w:rsid w:val="0066713B"/>
    <w:rsid w:val="006671EB"/>
    <w:rsid w:val="006673A6"/>
    <w:rsid w:val="00667424"/>
    <w:rsid w:val="00667491"/>
    <w:rsid w:val="00667666"/>
    <w:rsid w:val="006676EF"/>
    <w:rsid w:val="006677C9"/>
    <w:rsid w:val="00667BBB"/>
    <w:rsid w:val="00667DE5"/>
    <w:rsid w:val="00667DEB"/>
    <w:rsid w:val="006703DC"/>
    <w:rsid w:val="006706EE"/>
    <w:rsid w:val="0067076B"/>
    <w:rsid w:val="0067097F"/>
    <w:rsid w:val="0067098D"/>
    <w:rsid w:val="00670B87"/>
    <w:rsid w:val="00670BF3"/>
    <w:rsid w:val="00670DB9"/>
    <w:rsid w:val="00670E22"/>
    <w:rsid w:val="00671089"/>
    <w:rsid w:val="00671097"/>
    <w:rsid w:val="006710F1"/>
    <w:rsid w:val="00671148"/>
    <w:rsid w:val="0067179D"/>
    <w:rsid w:val="00671B1D"/>
    <w:rsid w:val="00671F25"/>
    <w:rsid w:val="00672234"/>
    <w:rsid w:val="006722DF"/>
    <w:rsid w:val="00672707"/>
    <w:rsid w:val="00672889"/>
    <w:rsid w:val="00672AFF"/>
    <w:rsid w:val="00672C96"/>
    <w:rsid w:val="00672D45"/>
    <w:rsid w:val="00672E53"/>
    <w:rsid w:val="00672E8A"/>
    <w:rsid w:val="00672EFA"/>
    <w:rsid w:val="0067323A"/>
    <w:rsid w:val="00673311"/>
    <w:rsid w:val="0067351C"/>
    <w:rsid w:val="006735C8"/>
    <w:rsid w:val="00673620"/>
    <w:rsid w:val="006736C8"/>
    <w:rsid w:val="00673BFC"/>
    <w:rsid w:val="00673EB9"/>
    <w:rsid w:val="006741EF"/>
    <w:rsid w:val="006743D9"/>
    <w:rsid w:val="006745D9"/>
    <w:rsid w:val="0067479D"/>
    <w:rsid w:val="00674885"/>
    <w:rsid w:val="00674888"/>
    <w:rsid w:val="00674941"/>
    <w:rsid w:val="00674CFE"/>
    <w:rsid w:val="00674D06"/>
    <w:rsid w:val="00674D44"/>
    <w:rsid w:val="00674D4C"/>
    <w:rsid w:val="00674DF4"/>
    <w:rsid w:val="00674F49"/>
    <w:rsid w:val="00674FFA"/>
    <w:rsid w:val="00675197"/>
    <w:rsid w:val="00675433"/>
    <w:rsid w:val="00675462"/>
    <w:rsid w:val="00675556"/>
    <w:rsid w:val="006756DC"/>
    <w:rsid w:val="00675AC1"/>
    <w:rsid w:val="00675CE9"/>
    <w:rsid w:val="00675EFF"/>
    <w:rsid w:val="006760CE"/>
    <w:rsid w:val="00676182"/>
    <w:rsid w:val="0067624C"/>
    <w:rsid w:val="006763B7"/>
    <w:rsid w:val="006766A6"/>
    <w:rsid w:val="006766DB"/>
    <w:rsid w:val="00676828"/>
    <w:rsid w:val="00676883"/>
    <w:rsid w:val="00676938"/>
    <w:rsid w:val="00676CB7"/>
    <w:rsid w:val="00677416"/>
    <w:rsid w:val="0067775F"/>
    <w:rsid w:val="00677901"/>
    <w:rsid w:val="006779AF"/>
    <w:rsid w:val="00677B2F"/>
    <w:rsid w:val="0068015A"/>
    <w:rsid w:val="0068072F"/>
    <w:rsid w:val="00680811"/>
    <w:rsid w:val="00680A0A"/>
    <w:rsid w:val="00680FBC"/>
    <w:rsid w:val="0068106A"/>
    <w:rsid w:val="006815AB"/>
    <w:rsid w:val="00681720"/>
    <w:rsid w:val="0068180D"/>
    <w:rsid w:val="00681858"/>
    <w:rsid w:val="00681B21"/>
    <w:rsid w:val="00681B41"/>
    <w:rsid w:val="00681F61"/>
    <w:rsid w:val="0068206B"/>
    <w:rsid w:val="006822ED"/>
    <w:rsid w:val="0068239B"/>
    <w:rsid w:val="006824F2"/>
    <w:rsid w:val="006829F0"/>
    <w:rsid w:val="00682B9C"/>
    <w:rsid w:val="00682CFE"/>
    <w:rsid w:val="006830A3"/>
    <w:rsid w:val="006831F9"/>
    <w:rsid w:val="006832A9"/>
    <w:rsid w:val="00683326"/>
    <w:rsid w:val="0068332C"/>
    <w:rsid w:val="0068368F"/>
    <w:rsid w:val="006836FF"/>
    <w:rsid w:val="00683990"/>
    <w:rsid w:val="006839C8"/>
    <w:rsid w:val="00683A15"/>
    <w:rsid w:val="00683A4E"/>
    <w:rsid w:val="00684188"/>
    <w:rsid w:val="0068435D"/>
    <w:rsid w:val="00684364"/>
    <w:rsid w:val="00684430"/>
    <w:rsid w:val="0068446F"/>
    <w:rsid w:val="0068451E"/>
    <w:rsid w:val="006845DC"/>
    <w:rsid w:val="0068485B"/>
    <w:rsid w:val="006848CE"/>
    <w:rsid w:val="00684BD8"/>
    <w:rsid w:val="00684C5A"/>
    <w:rsid w:val="00684DCA"/>
    <w:rsid w:val="00684E41"/>
    <w:rsid w:val="00684EF0"/>
    <w:rsid w:val="0068551B"/>
    <w:rsid w:val="00685522"/>
    <w:rsid w:val="0068560D"/>
    <w:rsid w:val="00685B4B"/>
    <w:rsid w:val="00685BB9"/>
    <w:rsid w:val="00685BBB"/>
    <w:rsid w:val="00685C6C"/>
    <w:rsid w:val="00685D91"/>
    <w:rsid w:val="00685EB7"/>
    <w:rsid w:val="00686343"/>
    <w:rsid w:val="00686606"/>
    <w:rsid w:val="006867EE"/>
    <w:rsid w:val="00686B2A"/>
    <w:rsid w:val="00686DEF"/>
    <w:rsid w:val="00686E7F"/>
    <w:rsid w:val="00687091"/>
    <w:rsid w:val="00687262"/>
    <w:rsid w:val="0068727A"/>
    <w:rsid w:val="0068790A"/>
    <w:rsid w:val="00687B03"/>
    <w:rsid w:val="00687D4D"/>
    <w:rsid w:val="006903CA"/>
    <w:rsid w:val="006904A3"/>
    <w:rsid w:val="006905EC"/>
    <w:rsid w:val="006907FC"/>
    <w:rsid w:val="00690924"/>
    <w:rsid w:val="00690B68"/>
    <w:rsid w:val="00690CE7"/>
    <w:rsid w:val="00690CF6"/>
    <w:rsid w:val="00690D3A"/>
    <w:rsid w:val="00690F8C"/>
    <w:rsid w:val="0069117E"/>
    <w:rsid w:val="00691391"/>
    <w:rsid w:val="006913AF"/>
    <w:rsid w:val="00691658"/>
    <w:rsid w:val="006917B4"/>
    <w:rsid w:val="0069198C"/>
    <w:rsid w:val="0069211B"/>
    <w:rsid w:val="006922C6"/>
    <w:rsid w:val="006926F0"/>
    <w:rsid w:val="00692741"/>
    <w:rsid w:val="00692AB7"/>
    <w:rsid w:val="00692D73"/>
    <w:rsid w:val="00692F96"/>
    <w:rsid w:val="006932FD"/>
    <w:rsid w:val="0069368B"/>
    <w:rsid w:val="00693881"/>
    <w:rsid w:val="00693AB4"/>
    <w:rsid w:val="00693E6E"/>
    <w:rsid w:val="00693FC9"/>
    <w:rsid w:val="00694003"/>
    <w:rsid w:val="0069433E"/>
    <w:rsid w:val="006944EB"/>
    <w:rsid w:val="006946CF"/>
    <w:rsid w:val="006947D4"/>
    <w:rsid w:val="00694A34"/>
    <w:rsid w:val="00694A7A"/>
    <w:rsid w:val="00694ACB"/>
    <w:rsid w:val="00694CA9"/>
    <w:rsid w:val="00694F18"/>
    <w:rsid w:val="0069540A"/>
    <w:rsid w:val="00695523"/>
    <w:rsid w:val="00695973"/>
    <w:rsid w:val="0069598A"/>
    <w:rsid w:val="00696273"/>
    <w:rsid w:val="00696549"/>
    <w:rsid w:val="006965CC"/>
    <w:rsid w:val="006965EB"/>
    <w:rsid w:val="0069687B"/>
    <w:rsid w:val="00696E1F"/>
    <w:rsid w:val="00696EF5"/>
    <w:rsid w:val="00697331"/>
    <w:rsid w:val="006977C5"/>
    <w:rsid w:val="00697815"/>
    <w:rsid w:val="006979BE"/>
    <w:rsid w:val="00697CCA"/>
    <w:rsid w:val="00697F35"/>
    <w:rsid w:val="00697FDD"/>
    <w:rsid w:val="006A00F2"/>
    <w:rsid w:val="006A043F"/>
    <w:rsid w:val="006A07D4"/>
    <w:rsid w:val="006A0A52"/>
    <w:rsid w:val="006A0E09"/>
    <w:rsid w:val="006A0FDA"/>
    <w:rsid w:val="006A0FFE"/>
    <w:rsid w:val="006A1747"/>
    <w:rsid w:val="006A1784"/>
    <w:rsid w:val="006A19DE"/>
    <w:rsid w:val="006A1B15"/>
    <w:rsid w:val="006A1BEC"/>
    <w:rsid w:val="006A1E1B"/>
    <w:rsid w:val="006A20E4"/>
    <w:rsid w:val="006A21FE"/>
    <w:rsid w:val="006A2321"/>
    <w:rsid w:val="006A25D7"/>
    <w:rsid w:val="006A2868"/>
    <w:rsid w:val="006A2C20"/>
    <w:rsid w:val="006A2E68"/>
    <w:rsid w:val="006A3082"/>
    <w:rsid w:val="006A31BB"/>
    <w:rsid w:val="006A31FD"/>
    <w:rsid w:val="006A3423"/>
    <w:rsid w:val="006A34FF"/>
    <w:rsid w:val="006A35C2"/>
    <w:rsid w:val="006A3782"/>
    <w:rsid w:val="006A3B97"/>
    <w:rsid w:val="006A3BB2"/>
    <w:rsid w:val="006A3C5A"/>
    <w:rsid w:val="006A3E0F"/>
    <w:rsid w:val="006A3E2A"/>
    <w:rsid w:val="006A3E83"/>
    <w:rsid w:val="006A3F60"/>
    <w:rsid w:val="006A4072"/>
    <w:rsid w:val="006A41B0"/>
    <w:rsid w:val="006A428B"/>
    <w:rsid w:val="006A43A6"/>
    <w:rsid w:val="006A4A52"/>
    <w:rsid w:val="006A504C"/>
    <w:rsid w:val="006A54B2"/>
    <w:rsid w:val="006A55C2"/>
    <w:rsid w:val="006A5781"/>
    <w:rsid w:val="006A5854"/>
    <w:rsid w:val="006A5867"/>
    <w:rsid w:val="006A5CA6"/>
    <w:rsid w:val="006A5DCD"/>
    <w:rsid w:val="006A5E4A"/>
    <w:rsid w:val="006A5ED2"/>
    <w:rsid w:val="006A5FD3"/>
    <w:rsid w:val="006A60F8"/>
    <w:rsid w:val="006A62D5"/>
    <w:rsid w:val="006A62E0"/>
    <w:rsid w:val="006A638C"/>
    <w:rsid w:val="006A65B0"/>
    <w:rsid w:val="006A6785"/>
    <w:rsid w:val="006A68D6"/>
    <w:rsid w:val="006A694F"/>
    <w:rsid w:val="006A6983"/>
    <w:rsid w:val="006A69D4"/>
    <w:rsid w:val="006A6A6A"/>
    <w:rsid w:val="006A6B7F"/>
    <w:rsid w:val="006A6E5D"/>
    <w:rsid w:val="006A6E9B"/>
    <w:rsid w:val="006A6EB3"/>
    <w:rsid w:val="006A6FD5"/>
    <w:rsid w:val="006A73D4"/>
    <w:rsid w:val="006A7467"/>
    <w:rsid w:val="006A7B91"/>
    <w:rsid w:val="006A7C7B"/>
    <w:rsid w:val="006A7EF0"/>
    <w:rsid w:val="006B008D"/>
    <w:rsid w:val="006B00F8"/>
    <w:rsid w:val="006B01AE"/>
    <w:rsid w:val="006B02DD"/>
    <w:rsid w:val="006B0591"/>
    <w:rsid w:val="006B073D"/>
    <w:rsid w:val="006B0898"/>
    <w:rsid w:val="006B0B5E"/>
    <w:rsid w:val="006B1557"/>
    <w:rsid w:val="006B17FC"/>
    <w:rsid w:val="006B1AB3"/>
    <w:rsid w:val="006B22ED"/>
    <w:rsid w:val="006B2479"/>
    <w:rsid w:val="006B2505"/>
    <w:rsid w:val="006B260A"/>
    <w:rsid w:val="006B26E7"/>
    <w:rsid w:val="006B27BA"/>
    <w:rsid w:val="006B2972"/>
    <w:rsid w:val="006B2FCA"/>
    <w:rsid w:val="006B30D4"/>
    <w:rsid w:val="006B33CA"/>
    <w:rsid w:val="006B3632"/>
    <w:rsid w:val="006B3640"/>
    <w:rsid w:val="006B377A"/>
    <w:rsid w:val="006B37B0"/>
    <w:rsid w:val="006B394E"/>
    <w:rsid w:val="006B3ABD"/>
    <w:rsid w:val="006B3F6B"/>
    <w:rsid w:val="006B4174"/>
    <w:rsid w:val="006B41D3"/>
    <w:rsid w:val="006B474D"/>
    <w:rsid w:val="006B4AFC"/>
    <w:rsid w:val="006B4BB6"/>
    <w:rsid w:val="006B4CAE"/>
    <w:rsid w:val="006B52B6"/>
    <w:rsid w:val="006B5577"/>
    <w:rsid w:val="006B5622"/>
    <w:rsid w:val="006B56FD"/>
    <w:rsid w:val="006B5838"/>
    <w:rsid w:val="006B59C2"/>
    <w:rsid w:val="006B5BA2"/>
    <w:rsid w:val="006B5C15"/>
    <w:rsid w:val="006B5CDC"/>
    <w:rsid w:val="006B5CE3"/>
    <w:rsid w:val="006B5CFB"/>
    <w:rsid w:val="006B5FE7"/>
    <w:rsid w:val="006B602D"/>
    <w:rsid w:val="006B6241"/>
    <w:rsid w:val="006B66C1"/>
    <w:rsid w:val="006B67E8"/>
    <w:rsid w:val="006B6841"/>
    <w:rsid w:val="006B6849"/>
    <w:rsid w:val="006B6A57"/>
    <w:rsid w:val="006B6A9E"/>
    <w:rsid w:val="006B6CB5"/>
    <w:rsid w:val="006B70AF"/>
    <w:rsid w:val="006B71BF"/>
    <w:rsid w:val="006B726F"/>
    <w:rsid w:val="006B728C"/>
    <w:rsid w:val="006B73D4"/>
    <w:rsid w:val="006B7492"/>
    <w:rsid w:val="006B780C"/>
    <w:rsid w:val="006B7A92"/>
    <w:rsid w:val="006B7CA9"/>
    <w:rsid w:val="006B7CB4"/>
    <w:rsid w:val="006B7F88"/>
    <w:rsid w:val="006B7FCC"/>
    <w:rsid w:val="006C030F"/>
    <w:rsid w:val="006C0467"/>
    <w:rsid w:val="006C049C"/>
    <w:rsid w:val="006C059F"/>
    <w:rsid w:val="006C072C"/>
    <w:rsid w:val="006C0FCC"/>
    <w:rsid w:val="006C101B"/>
    <w:rsid w:val="006C175C"/>
    <w:rsid w:val="006C1AD6"/>
    <w:rsid w:val="006C1AF1"/>
    <w:rsid w:val="006C1C6C"/>
    <w:rsid w:val="006C2461"/>
    <w:rsid w:val="006C25F8"/>
    <w:rsid w:val="006C26F9"/>
    <w:rsid w:val="006C27A6"/>
    <w:rsid w:val="006C27E5"/>
    <w:rsid w:val="006C2926"/>
    <w:rsid w:val="006C2ADA"/>
    <w:rsid w:val="006C2B3F"/>
    <w:rsid w:val="006C2E42"/>
    <w:rsid w:val="006C2F37"/>
    <w:rsid w:val="006C2F81"/>
    <w:rsid w:val="006C2FA8"/>
    <w:rsid w:val="006C2FD2"/>
    <w:rsid w:val="006C319E"/>
    <w:rsid w:val="006C32D2"/>
    <w:rsid w:val="006C330B"/>
    <w:rsid w:val="006C3460"/>
    <w:rsid w:val="006C348E"/>
    <w:rsid w:val="006C35A7"/>
    <w:rsid w:val="006C35CE"/>
    <w:rsid w:val="006C367E"/>
    <w:rsid w:val="006C3798"/>
    <w:rsid w:val="006C38BC"/>
    <w:rsid w:val="006C3A06"/>
    <w:rsid w:val="006C3B04"/>
    <w:rsid w:val="006C3BCD"/>
    <w:rsid w:val="006C3E36"/>
    <w:rsid w:val="006C4209"/>
    <w:rsid w:val="006C4AD6"/>
    <w:rsid w:val="006C4C56"/>
    <w:rsid w:val="006C4DF6"/>
    <w:rsid w:val="006C4FAE"/>
    <w:rsid w:val="006C4FE3"/>
    <w:rsid w:val="006C50C9"/>
    <w:rsid w:val="006C51AC"/>
    <w:rsid w:val="006C54FA"/>
    <w:rsid w:val="006C55E6"/>
    <w:rsid w:val="006C5620"/>
    <w:rsid w:val="006C5639"/>
    <w:rsid w:val="006C57D7"/>
    <w:rsid w:val="006C57EF"/>
    <w:rsid w:val="006C58ED"/>
    <w:rsid w:val="006C5F32"/>
    <w:rsid w:val="006C635C"/>
    <w:rsid w:val="006C63C8"/>
    <w:rsid w:val="006C643D"/>
    <w:rsid w:val="006C65A5"/>
    <w:rsid w:val="006C6926"/>
    <w:rsid w:val="006C6E88"/>
    <w:rsid w:val="006C6FE7"/>
    <w:rsid w:val="006C71F1"/>
    <w:rsid w:val="006C74E7"/>
    <w:rsid w:val="006C7599"/>
    <w:rsid w:val="006C77FF"/>
    <w:rsid w:val="006C79D1"/>
    <w:rsid w:val="006C7E89"/>
    <w:rsid w:val="006C7EF6"/>
    <w:rsid w:val="006C7FA6"/>
    <w:rsid w:val="006D00B4"/>
    <w:rsid w:val="006D0176"/>
    <w:rsid w:val="006D0564"/>
    <w:rsid w:val="006D0949"/>
    <w:rsid w:val="006D0A70"/>
    <w:rsid w:val="006D0C5B"/>
    <w:rsid w:val="006D0DE6"/>
    <w:rsid w:val="006D11CD"/>
    <w:rsid w:val="006D141C"/>
    <w:rsid w:val="006D198C"/>
    <w:rsid w:val="006D1AB8"/>
    <w:rsid w:val="006D1BFB"/>
    <w:rsid w:val="006D227C"/>
    <w:rsid w:val="006D2537"/>
    <w:rsid w:val="006D2640"/>
    <w:rsid w:val="006D27DA"/>
    <w:rsid w:val="006D27F3"/>
    <w:rsid w:val="006D2809"/>
    <w:rsid w:val="006D2B1A"/>
    <w:rsid w:val="006D2B61"/>
    <w:rsid w:val="006D2E35"/>
    <w:rsid w:val="006D2F94"/>
    <w:rsid w:val="006D3013"/>
    <w:rsid w:val="006D309C"/>
    <w:rsid w:val="006D31A7"/>
    <w:rsid w:val="006D345D"/>
    <w:rsid w:val="006D34EF"/>
    <w:rsid w:val="006D3783"/>
    <w:rsid w:val="006D3804"/>
    <w:rsid w:val="006D381A"/>
    <w:rsid w:val="006D3898"/>
    <w:rsid w:val="006D3EB6"/>
    <w:rsid w:val="006D3EF3"/>
    <w:rsid w:val="006D3EFF"/>
    <w:rsid w:val="006D3FA7"/>
    <w:rsid w:val="006D4190"/>
    <w:rsid w:val="006D420E"/>
    <w:rsid w:val="006D432F"/>
    <w:rsid w:val="006D4442"/>
    <w:rsid w:val="006D46A2"/>
    <w:rsid w:val="006D46BE"/>
    <w:rsid w:val="006D4951"/>
    <w:rsid w:val="006D5234"/>
    <w:rsid w:val="006D5252"/>
    <w:rsid w:val="006D52BC"/>
    <w:rsid w:val="006D53B2"/>
    <w:rsid w:val="006D5801"/>
    <w:rsid w:val="006D58A5"/>
    <w:rsid w:val="006D5F4B"/>
    <w:rsid w:val="006D63A0"/>
    <w:rsid w:val="006D682B"/>
    <w:rsid w:val="006D6AD5"/>
    <w:rsid w:val="006D6BA6"/>
    <w:rsid w:val="006D6E04"/>
    <w:rsid w:val="006D6EF3"/>
    <w:rsid w:val="006D6F00"/>
    <w:rsid w:val="006D706B"/>
    <w:rsid w:val="006D70B3"/>
    <w:rsid w:val="006D733B"/>
    <w:rsid w:val="006D753C"/>
    <w:rsid w:val="006D763E"/>
    <w:rsid w:val="006D784D"/>
    <w:rsid w:val="006D7983"/>
    <w:rsid w:val="006D7FC7"/>
    <w:rsid w:val="006E0044"/>
    <w:rsid w:val="006E0073"/>
    <w:rsid w:val="006E0090"/>
    <w:rsid w:val="006E00B9"/>
    <w:rsid w:val="006E0264"/>
    <w:rsid w:val="006E03A3"/>
    <w:rsid w:val="006E05C3"/>
    <w:rsid w:val="006E065E"/>
    <w:rsid w:val="006E06AF"/>
    <w:rsid w:val="006E0A70"/>
    <w:rsid w:val="006E1098"/>
    <w:rsid w:val="006E1113"/>
    <w:rsid w:val="006E12BA"/>
    <w:rsid w:val="006E16E3"/>
    <w:rsid w:val="006E1BD7"/>
    <w:rsid w:val="006E1CE4"/>
    <w:rsid w:val="006E207B"/>
    <w:rsid w:val="006E2148"/>
    <w:rsid w:val="006E2232"/>
    <w:rsid w:val="006E230B"/>
    <w:rsid w:val="006E2361"/>
    <w:rsid w:val="006E251B"/>
    <w:rsid w:val="006E271B"/>
    <w:rsid w:val="006E2AC7"/>
    <w:rsid w:val="006E2C7E"/>
    <w:rsid w:val="006E2F94"/>
    <w:rsid w:val="006E331E"/>
    <w:rsid w:val="006E3854"/>
    <w:rsid w:val="006E3C36"/>
    <w:rsid w:val="006E3D4C"/>
    <w:rsid w:val="006E3DB2"/>
    <w:rsid w:val="006E3EEF"/>
    <w:rsid w:val="006E3F5D"/>
    <w:rsid w:val="006E3F80"/>
    <w:rsid w:val="006E4009"/>
    <w:rsid w:val="006E4192"/>
    <w:rsid w:val="006E43E3"/>
    <w:rsid w:val="006E44B0"/>
    <w:rsid w:val="006E44C5"/>
    <w:rsid w:val="006E44F8"/>
    <w:rsid w:val="006E47D3"/>
    <w:rsid w:val="006E486E"/>
    <w:rsid w:val="006E4B79"/>
    <w:rsid w:val="006E4C59"/>
    <w:rsid w:val="006E4C79"/>
    <w:rsid w:val="006E4EF6"/>
    <w:rsid w:val="006E4F29"/>
    <w:rsid w:val="006E5130"/>
    <w:rsid w:val="006E52EC"/>
    <w:rsid w:val="006E547F"/>
    <w:rsid w:val="006E5620"/>
    <w:rsid w:val="006E58BF"/>
    <w:rsid w:val="006E5959"/>
    <w:rsid w:val="006E59E9"/>
    <w:rsid w:val="006E5B10"/>
    <w:rsid w:val="006E63AD"/>
    <w:rsid w:val="006E6633"/>
    <w:rsid w:val="006E66D7"/>
    <w:rsid w:val="006E6734"/>
    <w:rsid w:val="006E6D4A"/>
    <w:rsid w:val="006E6F29"/>
    <w:rsid w:val="006E7167"/>
    <w:rsid w:val="006E767C"/>
    <w:rsid w:val="006E7892"/>
    <w:rsid w:val="006E7C0B"/>
    <w:rsid w:val="006E7F25"/>
    <w:rsid w:val="006F0008"/>
    <w:rsid w:val="006F0064"/>
    <w:rsid w:val="006F0216"/>
    <w:rsid w:val="006F0497"/>
    <w:rsid w:val="006F05BF"/>
    <w:rsid w:val="006F0811"/>
    <w:rsid w:val="006F0875"/>
    <w:rsid w:val="006F08EF"/>
    <w:rsid w:val="006F09F7"/>
    <w:rsid w:val="006F0A0D"/>
    <w:rsid w:val="006F0C12"/>
    <w:rsid w:val="006F0D45"/>
    <w:rsid w:val="006F0E94"/>
    <w:rsid w:val="006F0F23"/>
    <w:rsid w:val="006F0F2C"/>
    <w:rsid w:val="006F0F71"/>
    <w:rsid w:val="006F1061"/>
    <w:rsid w:val="006F1099"/>
    <w:rsid w:val="006F118E"/>
    <w:rsid w:val="006F1211"/>
    <w:rsid w:val="006F1276"/>
    <w:rsid w:val="006F12C5"/>
    <w:rsid w:val="006F1432"/>
    <w:rsid w:val="006F1450"/>
    <w:rsid w:val="006F1486"/>
    <w:rsid w:val="006F1597"/>
    <w:rsid w:val="006F1686"/>
    <w:rsid w:val="006F18DD"/>
    <w:rsid w:val="006F1932"/>
    <w:rsid w:val="006F19E1"/>
    <w:rsid w:val="006F1B24"/>
    <w:rsid w:val="006F1C70"/>
    <w:rsid w:val="006F1D79"/>
    <w:rsid w:val="006F1F56"/>
    <w:rsid w:val="006F204E"/>
    <w:rsid w:val="006F2277"/>
    <w:rsid w:val="006F277D"/>
    <w:rsid w:val="006F29B5"/>
    <w:rsid w:val="006F2A85"/>
    <w:rsid w:val="006F2BC1"/>
    <w:rsid w:val="006F2DC5"/>
    <w:rsid w:val="006F2E6E"/>
    <w:rsid w:val="006F2F06"/>
    <w:rsid w:val="006F3174"/>
    <w:rsid w:val="006F32D0"/>
    <w:rsid w:val="006F3449"/>
    <w:rsid w:val="006F35F6"/>
    <w:rsid w:val="006F3FD3"/>
    <w:rsid w:val="006F41B6"/>
    <w:rsid w:val="006F4298"/>
    <w:rsid w:val="006F4887"/>
    <w:rsid w:val="006F4934"/>
    <w:rsid w:val="006F4E29"/>
    <w:rsid w:val="006F4F23"/>
    <w:rsid w:val="006F4F51"/>
    <w:rsid w:val="006F50AD"/>
    <w:rsid w:val="006F50FD"/>
    <w:rsid w:val="006F516B"/>
    <w:rsid w:val="006F526A"/>
    <w:rsid w:val="006F5430"/>
    <w:rsid w:val="006F5456"/>
    <w:rsid w:val="006F59EF"/>
    <w:rsid w:val="006F5B21"/>
    <w:rsid w:val="006F5DB9"/>
    <w:rsid w:val="006F5E61"/>
    <w:rsid w:val="006F5F2D"/>
    <w:rsid w:val="006F5F57"/>
    <w:rsid w:val="006F6321"/>
    <w:rsid w:val="006F64CF"/>
    <w:rsid w:val="006F64FD"/>
    <w:rsid w:val="006F655D"/>
    <w:rsid w:val="006F66DF"/>
    <w:rsid w:val="006F6711"/>
    <w:rsid w:val="006F7079"/>
    <w:rsid w:val="006F70A0"/>
    <w:rsid w:val="006F72F1"/>
    <w:rsid w:val="006F736B"/>
    <w:rsid w:val="006F751A"/>
    <w:rsid w:val="006F77B1"/>
    <w:rsid w:val="006F77DA"/>
    <w:rsid w:val="006F782A"/>
    <w:rsid w:val="006F7B69"/>
    <w:rsid w:val="006F7BFA"/>
    <w:rsid w:val="006F7C5E"/>
    <w:rsid w:val="007000C9"/>
    <w:rsid w:val="007001B8"/>
    <w:rsid w:val="0070046F"/>
    <w:rsid w:val="007004DD"/>
    <w:rsid w:val="00700510"/>
    <w:rsid w:val="00700814"/>
    <w:rsid w:val="0070086F"/>
    <w:rsid w:val="0070098F"/>
    <w:rsid w:val="00700A5F"/>
    <w:rsid w:val="007011B2"/>
    <w:rsid w:val="00701210"/>
    <w:rsid w:val="00701257"/>
    <w:rsid w:val="007012ED"/>
    <w:rsid w:val="007014E9"/>
    <w:rsid w:val="00701569"/>
    <w:rsid w:val="007015D1"/>
    <w:rsid w:val="00701698"/>
    <w:rsid w:val="0070172F"/>
    <w:rsid w:val="00701BF5"/>
    <w:rsid w:val="00701D95"/>
    <w:rsid w:val="00701DD7"/>
    <w:rsid w:val="00701E2C"/>
    <w:rsid w:val="00702062"/>
    <w:rsid w:val="007021B1"/>
    <w:rsid w:val="007021CD"/>
    <w:rsid w:val="00702553"/>
    <w:rsid w:val="00702954"/>
    <w:rsid w:val="00702DE0"/>
    <w:rsid w:val="00702E10"/>
    <w:rsid w:val="007032F1"/>
    <w:rsid w:val="007032F9"/>
    <w:rsid w:val="00703382"/>
    <w:rsid w:val="007037DC"/>
    <w:rsid w:val="007038A4"/>
    <w:rsid w:val="00703DF3"/>
    <w:rsid w:val="00703F37"/>
    <w:rsid w:val="0070402F"/>
    <w:rsid w:val="007040CF"/>
    <w:rsid w:val="007042DF"/>
    <w:rsid w:val="0070431F"/>
    <w:rsid w:val="00704371"/>
    <w:rsid w:val="007044A8"/>
    <w:rsid w:val="007044D3"/>
    <w:rsid w:val="0070450A"/>
    <w:rsid w:val="00704900"/>
    <w:rsid w:val="007049FB"/>
    <w:rsid w:val="007052A6"/>
    <w:rsid w:val="007052A8"/>
    <w:rsid w:val="007055C1"/>
    <w:rsid w:val="00705650"/>
    <w:rsid w:val="00705928"/>
    <w:rsid w:val="00705975"/>
    <w:rsid w:val="00705AF5"/>
    <w:rsid w:val="00705B89"/>
    <w:rsid w:val="00705BCA"/>
    <w:rsid w:val="00705CE2"/>
    <w:rsid w:val="00705E16"/>
    <w:rsid w:val="00705F30"/>
    <w:rsid w:val="00705F41"/>
    <w:rsid w:val="00706335"/>
    <w:rsid w:val="007063DA"/>
    <w:rsid w:val="007065EC"/>
    <w:rsid w:val="0070673E"/>
    <w:rsid w:val="007068F3"/>
    <w:rsid w:val="00706B31"/>
    <w:rsid w:val="00706BE0"/>
    <w:rsid w:val="00706E62"/>
    <w:rsid w:val="0070706D"/>
    <w:rsid w:val="007070BD"/>
    <w:rsid w:val="00707209"/>
    <w:rsid w:val="00707329"/>
    <w:rsid w:val="007074F9"/>
    <w:rsid w:val="0070762F"/>
    <w:rsid w:val="00707725"/>
    <w:rsid w:val="007078BC"/>
    <w:rsid w:val="007078FF"/>
    <w:rsid w:val="00707AD5"/>
    <w:rsid w:val="00707E7D"/>
    <w:rsid w:val="00707E90"/>
    <w:rsid w:val="00707F00"/>
    <w:rsid w:val="00710233"/>
    <w:rsid w:val="0071025A"/>
    <w:rsid w:val="0071056A"/>
    <w:rsid w:val="0071082A"/>
    <w:rsid w:val="00710A58"/>
    <w:rsid w:val="00710AEF"/>
    <w:rsid w:val="00710C8B"/>
    <w:rsid w:val="00710CA1"/>
    <w:rsid w:val="00710D7B"/>
    <w:rsid w:val="00710E46"/>
    <w:rsid w:val="00710F20"/>
    <w:rsid w:val="00711014"/>
    <w:rsid w:val="007112F3"/>
    <w:rsid w:val="00711366"/>
    <w:rsid w:val="00711413"/>
    <w:rsid w:val="007114DE"/>
    <w:rsid w:val="0071179B"/>
    <w:rsid w:val="0071188A"/>
    <w:rsid w:val="00711B42"/>
    <w:rsid w:val="00711B99"/>
    <w:rsid w:val="00711C80"/>
    <w:rsid w:val="00711D70"/>
    <w:rsid w:val="00711EF1"/>
    <w:rsid w:val="00712131"/>
    <w:rsid w:val="00712251"/>
    <w:rsid w:val="0071231C"/>
    <w:rsid w:val="007124FE"/>
    <w:rsid w:val="00712714"/>
    <w:rsid w:val="007127A6"/>
    <w:rsid w:val="007127B0"/>
    <w:rsid w:val="007129A6"/>
    <w:rsid w:val="00712CCB"/>
    <w:rsid w:val="00712E0D"/>
    <w:rsid w:val="00713098"/>
    <w:rsid w:val="00713406"/>
    <w:rsid w:val="00713457"/>
    <w:rsid w:val="00713A91"/>
    <w:rsid w:val="00713BBE"/>
    <w:rsid w:val="00713E6A"/>
    <w:rsid w:val="0071430E"/>
    <w:rsid w:val="00714311"/>
    <w:rsid w:val="007146D9"/>
    <w:rsid w:val="007149C9"/>
    <w:rsid w:val="00714AF5"/>
    <w:rsid w:val="00714B32"/>
    <w:rsid w:val="00714BEE"/>
    <w:rsid w:val="00714C35"/>
    <w:rsid w:val="00714D01"/>
    <w:rsid w:val="00715700"/>
    <w:rsid w:val="007157A1"/>
    <w:rsid w:val="007158E0"/>
    <w:rsid w:val="007158F0"/>
    <w:rsid w:val="00715A96"/>
    <w:rsid w:val="00715FB8"/>
    <w:rsid w:val="007160C2"/>
    <w:rsid w:val="00716106"/>
    <w:rsid w:val="00716191"/>
    <w:rsid w:val="007167B4"/>
    <w:rsid w:val="00716EC4"/>
    <w:rsid w:val="007170BB"/>
    <w:rsid w:val="007170DE"/>
    <w:rsid w:val="00717171"/>
    <w:rsid w:val="007171D6"/>
    <w:rsid w:val="007173A2"/>
    <w:rsid w:val="00717738"/>
    <w:rsid w:val="007177A5"/>
    <w:rsid w:val="00717AAE"/>
    <w:rsid w:val="00717BFD"/>
    <w:rsid w:val="00717C31"/>
    <w:rsid w:val="00717C8A"/>
    <w:rsid w:val="00717E29"/>
    <w:rsid w:val="007200E6"/>
    <w:rsid w:val="00720288"/>
    <w:rsid w:val="007202A1"/>
    <w:rsid w:val="007203CA"/>
    <w:rsid w:val="0072058A"/>
    <w:rsid w:val="007205AA"/>
    <w:rsid w:val="0072063C"/>
    <w:rsid w:val="00720AF8"/>
    <w:rsid w:val="00720E8C"/>
    <w:rsid w:val="007211C4"/>
    <w:rsid w:val="007217BE"/>
    <w:rsid w:val="007217F9"/>
    <w:rsid w:val="00721815"/>
    <w:rsid w:val="00721AFA"/>
    <w:rsid w:val="00721B27"/>
    <w:rsid w:val="00721E57"/>
    <w:rsid w:val="00721F76"/>
    <w:rsid w:val="00722194"/>
    <w:rsid w:val="00722284"/>
    <w:rsid w:val="007227F3"/>
    <w:rsid w:val="0072284A"/>
    <w:rsid w:val="007228F5"/>
    <w:rsid w:val="00722BFF"/>
    <w:rsid w:val="00722DA4"/>
    <w:rsid w:val="00722E51"/>
    <w:rsid w:val="00722FE9"/>
    <w:rsid w:val="00723271"/>
    <w:rsid w:val="0072337A"/>
    <w:rsid w:val="00723592"/>
    <w:rsid w:val="007235CE"/>
    <w:rsid w:val="007237CF"/>
    <w:rsid w:val="00723841"/>
    <w:rsid w:val="007238CD"/>
    <w:rsid w:val="00723A61"/>
    <w:rsid w:val="00724140"/>
    <w:rsid w:val="00724248"/>
    <w:rsid w:val="007242F6"/>
    <w:rsid w:val="00724399"/>
    <w:rsid w:val="007244D9"/>
    <w:rsid w:val="007244DD"/>
    <w:rsid w:val="00724A54"/>
    <w:rsid w:val="00724B5B"/>
    <w:rsid w:val="00725021"/>
    <w:rsid w:val="00725254"/>
    <w:rsid w:val="0072532B"/>
    <w:rsid w:val="00725421"/>
    <w:rsid w:val="00725790"/>
    <w:rsid w:val="00725A4C"/>
    <w:rsid w:val="00725B8D"/>
    <w:rsid w:val="00725F89"/>
    <w:rsid w:val="0072600E"/>
    <w:rsid w:val="00726191"/>
    <w:rsid w:val="00726271"/>
    <w:rsid w:val="0072662A"/>
    <w:rsid w:val="0072667D"/>
    <w:rsid w:val="007266E2"/>
    <w:rsid w:val="00726866"/>
    <w:rsid w:val="0072743C"/>
    <w:rsid w:val="00727B9A"/>
    <w:rsid w:val="00727C05"/>
    <w:rsid w:val="00727DF3"/>
    <w:rsid w:val="00727FC8"/>
    <w:rsid w:val="007301EC"/>
    <w:rsid w:val="00730417"/>
    <w:rsid w:val="00730FAC"/>
    <w:rsid w:val="007311C1"/>
    <w:rsid w:val="007314B2"/>
    <w:rsid w:val="00731675"/>
    <w:rsid w:val="007316EF"/>
    <w:rsid w:val="00731A4D"/>
    <w:rsid w:val="00731CCA"/>
    <w:rsid w:val="0073203D"/>
    <w:rsid w:val="0073216F"/>
    <w:rsid w:val="0073257F"/>
    <w:rsid w:val="007327D2"/>
    <w:rsid w:val="00732963"/>
    <w:rsid w:val="00732982"/>
    <w:rsid w:val="0073298B"/>
    <w:rsid w:val="00732A3B"/>
    <w:rsid w:val="00732AFD"/>
    <w:rsid w:val="00732DAC"/>
    <w:rsid w:val="007333DF"/>
    <w:rsid w:val="007333EB"/>
    <w:rsid w:val="007333F8"/>
    <w:rsid w:val="00733670"/>
    <w:rsid w:val="007336F1"/>
    <w:rsid w:val="007339FF"/>
    <w:rsid w:val="00733B98"/>
    <w:rsid w:val="00733FEB"/>
    <w:rsid w:val="00734A9E"/>
    <w:rsid w:val="00734DC0"/>
    <w:rsid w:val="007353F9"/>
    <w:rsid w:val="00735476"/>
    <w:rsid w:val="007354F5"/>
    <w:rsid w:val="00735804"/>
    <w:rsid w:val="00735811"/>
    <w:rsid w:val="0073584A"/>
    <w:rsid w:val="00735DCE"/>
    <w:rsid w:val="00735F84"/>
    <w:rsid w:val="0073615E"/>
    <w:rsid w:val="00736263"/>
    <w:rsid w:val="00736512"/>
    <w:rsid w:val="00736824"/>
    <w:rsid w:val="00736DF1"/>
    <w:rsid w:val="0073702C"/>
    <w:rsid w:val="007372C1"/>
    <w:rsid w:val="007373D8"/>
    <w:rsid w:val="007374E9"/>
    <w:rsid w:val="00737678"/>
    <w:rsid w:val="00737A8B"/>
    <w:rsid w:val="00737C04"/>
    <w:rsid w:val="0074009B"/>
    <w:rsid w:val="007404BC"/>
    <w:rsid w:val="00740504"/>
    <w:rsid w:val="007405B2"/>
    <w:rsid w:val="007407BD"/>
    <w:rsid w:val="00740C9C"/>
    <w:rsid w:val="00740D77"/>
    <w:rsid w:val="00740EC6"/>
    <w:rsid w:val="0074118E"/>
    <w:rsid w:val="00741199"/>
    <w:rsid w:val="007412CB"/>
    <w:rsid w:val="007415B2"/>
    <w:rsid w:val="007420A6"/>
    <w:rsid w:val="00742250"/>
    <w:rsid w:val="00742418"/>
    <w:rsid w:val="00742495"/>
    <w:rsid w:val="00742632"/>
    <w:rsid w:val="0074268E"/>
    <w:rsid w:val="0074295B"/>
    <w:rsid w:val="00742D6F"/>
    <w:rsid w:val="00742E74"/>
    <w:rsid w:val="0074356F"/>
    <w:rsid w:val="007436E0"/>
    <w:rsid w:val="00743706"/>
    <w:rsid w:val="0074385C"/>
    <w:rsid w:val="0074388A"/>
    <w:rsid w:val="007439F4"/>
    <w:rsid w:val="00743BD3"/>
    <w:rsid w:val="00744004"/>
    <w:rsid w:val="00744371"/>
    <w:rsid w:val="00744698"/>
    <w:rsid w:val="00744A0C"/>
    <w:rsid w:val="00744A16"/>
    <w:rsid w:val="00744D7F"/>
    <w:rsid w:val="00744EED"/>
    <w:rsid w:val="00744F66"/>
    <w:rsid w:val="00744FC3"/>
    <w:rsid w:val="007450E8"/>
    <w:rsid w:val="00745147"/>
    <w:rsid w:val="00745452"/>
    <w:rsid w:val="00745578"/>
    <w:rsid w:val="00745638"/>
    <w:rsid w:val="00745AD2"/>
    <w:rsid w:val="00745BA9"/>
    <w:rsid w:val="00745C72"/>
    <w:rsid w:val="00745CDC"/>
    <w:rsid w:val="00745E35"/>
    <w:rsid w:val="00745FF6"/>
    <w:rsid w:val="00746138"/>
    <w:rsid w:val="0074619B"/>
    <w:rsid w:val="00746244"/>
    <w:rsid w:val="007464B4"/>
    <w:rsid w:val="0074652C"/>
    <w:rsid w:val="00746B20"/>
    <w:rsid w:val="00746BBD"/>
    <w:rsid w:val="00746C11"/>
    <w:rsid w:val="00746D97"/>
    <w:rsid w:val="00746E66"/>
    <w:rsid w:val="00746EDE"/>
    <w:rsid w:val="00746EE0"/>
    <w:rsid w:val="00746F1D"/>
    <w:rsid w:val="0074770A"/>
    <w:rsid w:val="007478A0"/>
    <w:rsid w:val="00747A8E"/>
    <w:rsid w:val="00747F10"/>
    <w:rsid w:val="00747FCF"/>
    <w:rsid w:val="007500BB"/>
    <w:rsid w:val="0075058A"/>
    <w:rsid w:val="007506B2"/>
    <w:rsid w:val="00750E25"/>
    <w:rsid w:val="00750E37"/>
    <w:rsid w:val="00750FAD"/>
    <w:rsid w:val="00750FAF"/>
    <w:rsid w:val="00751145"/>
    <w:rsid w:val="00751220"/>
    <w:rsid w:val="007514C5"/>
    <w:rsid w:val="00751771"/>
    <w:rsid w:val="00751976"/>
    <w:rsid w:val="00751B10"/>
    <w:rsid w:val="00751B74"/>
    <w:rsid w:val="00751BC5"/>
    <w:rsid w:val="00751BCD"/>
    <w:rsid w:val="00751CBC"/>
    <w:rsid w:val="00751D9C"/>
    <w:rsid w:val="00751DA6"/>
    <w:rsid w:val="00751E82"/>
    <w:rsid w:val="00752183"/>
    <w:rsid w:val="00752283"/>
    <w:rsid w:val="00752506"/>
    <w:rsid w:val="007527AF"/>
    <w:rsid w:val="00752B50"/>
    <w:rsid w:val="00752D5E"/>
    <w:rsid w:val="00752DBF"/>
    <w:rsid w:val="00752E00"/>
    <w:rsid w:val="00752E69"/>
    <w:rsid w:val="0075308D"/>
    <w:rsid w:val="0075335D"/>
    <w:rsid w:val="00753370"/>
    <w:rsid w:val="0075351C"/>
    <w:rsid w:val="007535DB"/>
    <w:rsid w:val="00753911"/>
    <w:rsid w:val="00753C5C"/>
    <w:rsid w:val="00753D3B"/>
    <w:rsid w:val="00753D80"/>
    <w:rsid w:val="00754576"/>
    <w:rsid w:val="007549B7"/>
    <w:rsid w:val="00754C26"/>
    <w:rsid w:val="00754D8E"/>
    <w:rsid w:val="00755058"/>
    <w:rsid w:val="00755133"/>
    <w:rsid w:val="00755158"/>
    <w:rsid w:val="00755172"/>
    <w:rsid w:val="00755220"/>
    <w:rsid w:val="00755227"/>
    <w:rsid w:val="00755863"/>
    <w:rsid w:val="00755E28"/>
    <w:rsid w:val="00755FA9"/>
    <w:rsid w:val="007561E0"/>
    <w:rsid w:val="00756204"/>
    <w:rsid w:val="0075631D"/>
    <w:rsid w:val="00756353"/>
    <w:rsid w:val="007566FE"/>
    <w:rsid w:val="0075684A"/>
    <w:rsid w:val="0075694F"/>
    <w:rsid w:val="007569D7"/>
    <w:rsid w:val="00756B4B"/>
    <w:rsid w:val="00756C0D"/>
    <w:rsid w:val="00756DCB"/>
    <w:rsid w:val="00757403"/>
    <w:rsid w:val="0075742A"/>
    <w:rsid w:val="007575B5"/>
    <w:rsid w:val="00757630"/>
    <w:rsid w:val="00757692"/>
    <w:rsid w:val="00757880"/>
    <w:rsid w:val="00757AA2"/>
    <w:rsid w:val="00757AC3"/>
    <w:rsid w:val="00757B05"/>
    <w:rsid w:val="0076027D"/>
    <w:rsid w:val="007602A0"/>
    <w:rsid w:val="007603D5"/>
    <w:rsid w:val="007604F2"/>
    <w:rsid w:val="00760645"/>
    <w:rsid w:val="007608B9"/>
    <w:rsid w:val="007611B0"/>
    <w:rsid w:val="007612FF"/>
    <w:rsid w:val="00761459"/>
    <w:rsid w:val="007614CD"/>
    <w:rsid w:val="00761505"/>
    <w:rsid w:val="00761935"/>
    <w:rsid w:val="00761FE1"/>
    <w:rsid w:val="007623A4"/>
    <w:rsid w:val="0076262E"/>
    <w:rsid w:val="0076278D"/>
    <w:rsid w:val="007627B2"/>
    <w:rsid w:val="007628A4"/>
    <w:rsid w:val="007629C6"/>
    <w:rsid w:val="00762C86"/>
    <w:rsid w:val="00762D30"/>
    <w:rsid w:val="00763102"/>
    <w:rsid w:val="00763593"/>
    <w:rsid w:val="007636D7"/>
    <w:rsid w:val="0076388B"/>
    <w:rsid w:val="00763A61"/>
    <w:rsid w:val="00763AB7"/>
    <w:rsid w:val="00763DC4"/>
    <w:rsid w:val="00763EF1"/>
    <w:rsid w:val="00763F18"/>
    <w:rsid w:val="00763FF4"/>
    <w:rsid w:val="00764177"/>
    <w:rsid w:val="00764409"/>
    <w:rsid w:val="00764724"/>
    <w:rsid w:val="00764731"/>
    <w:rsid w:val="0076473B"/>
    <w:rsid w:val="00764771"/>
    <w:rsid w:val="007648C3"/>
    <w:rsid w:val="007649A1"/>
    <w:rsid w:val="007649A8"/>
    <w:rsid w:val="00764C5F"/>
    <w:rsid w:val="007651E7"/>
    <w:rsid w:val="007653BD"/>
    <w:rsid w:val="00765508"/>
    <w:rsid w:val="007655AA"/>
    <w:rsid w:val="00765707"/>
    <w:rsid w:val="00765781"/>
    <w:rsid w:val="0076584D"/>
    <w:rsid w:val="00765978"/>
    <w:rsid w:val="007659D3"/>
    <w:rsid w:val="00765BDB"/>
    <w:rsid w:val="00765E16"/>
    <w:rsid w:val="00765FD4"/>
    <w:rsid w:val="007661F8"/>
    <w:rsid w:val="00766751"/>
    <w:rsid w:val="0076686A"/>
    <w:rsid w:val="00766A18"/>
    <w:rsid w:val="00766DE5"/>
    <w:rsid w:val="0076726E"/>
    <w:rsid w:val="007672CA"/>
    <w:rsid w:val="0076731A"/>
    <w:rsid w:val="00767491"/>
    <w:rsid w:val="007674C6"/>
    <w:rsid w:val="00767789"/>
    <w:rsid w:val="007677FD"/>
    <w:rsid w:val="00767947"/>
    <w:rsid w:val="007679DE"/>
    <w:rsid w:val="00767C8D"/>
    <w:rsid w:val="00767DA7"/>
    <w:rsid w:val="00767F4B"/>
    <w:rsid w:val="0077002A"/>
    <w:rsid w:val="0077031B"/>
    <w:rsid w:val="0077032E"/>
    <w:rsid w:val="007704A3"/>
    <w:rsid w:val="007704B7"/>
    <w:rsid w:val="00770696"/>
    <w:rsid w:val="0077071F"/>
    <w:rsid w:val="0077085F"/>
    <w:rsid w:val="007708C1"/>
    <w:rsid w:val="00770A63"/>
    <w:rsid w:val="00770C2D"/>
    <w:rsid w:val="00770C69"/>
    <w:rsid w:val="0077115F"/>
    <w:rsid w:val="007711D1"/>
    <w:rsid w:val="00771849"/>
    <w:rsid w:val="00771DFF"/>
    <w:rsid w:val="00772014"/>
    <w:rsid w:val="00772068"/>
    <w:rsid w:val="007720E6"/>
    <w:rsid w:val="007723E7"/>
    <w:rsid w:val="0077241F"/>
    <w:rsid w:val="00772644"/>
    <w:rsid w:val="0077278C"/>
    <w:rsid w:val="00772BF0"/>
    <w:rsid w:val="00772CB2"/>
    <w:rsid w:val="00772D5F"/>
    <w:rsid w:val="00772E8F"/>
    <w:rsid w:val="00772F66"/>
    <w:rsid w:val="007730E5"/>
    <w:rsid w:val="007735A3"/>
    <w:rsid w:val="00773B2A"/>
    <w:rsid w:val="00773D14"/>
    <w:rsid w:val="00773D32"/>
    <w:rsid w:val="00773E32"/>
    <w:rsid w:val="00773FFC"/>
    <w:rsid w:val="0077413F"/>
    <w:rsid w:val="007742C8"/>
    <w:rsid w:val="007745B2"/>
    <w:rsid w:val="007745B4"/>
    <w:rsid w:val="007745BA"/>
    <w:rsid w:val="007746CD"/>
    <w:rsid w:val="00774BF5"/>
    <w:rsid w:val="00774D0D"/>
    <w:rsid w:val="007750E1"/>
    <w:rsid w:val="007750F3"/>
    <w:rsid w:val="00775166"/>
    <w:rsid w:val="007751B5"/>
    <w:rsid w:val="00775673"/>
    <w:rsid w:val="007757CC"/>
    <w:rsid w:val="00775AB9"/>
    <w:rsid w:val="00775B2C"/>
    <w:rsid w:val="00775C4F"/>
    <w:rsid w:val="00775FEC"/>
    <w:rsid w:val="007761EF"/>
    <w:rsid w:val="0077660C"/>
    <w:rsid w:val="00776674"/>
    <w:rsid w:val="0077672C"/>
    <w:rsid w:val="0077677D"/>
    <w:rsid w:val="00776789"/>
    <w:rsid w:val="00776859"/>
    <w:rsid w:val="00776B9E"/>
    <w:rsid w:val="00776E21"/>
    <w:rsid w:val="00776F2D"/>
    <w:rsid w:val="00777039"/>
    <w:rsid w:val="007770AA"/>
    <w:rsid w:val="007770D6"/>
    <w:rsid w:val="00777505"/>
    <w:rsid w:val="0077775C"/>
    <w:rsid w:val="00777853"/>
    <w:rsid w:val="00777869"/>
    <w:rsid w:val="00777A2C"/>
    <w:rsid w:val="00780201"/>
    <w:rsid w:val="0078020C"/>
    <w:rsid w:val="0078040F"/>
    <w:rsid w:val="00780457"/>
    <w:rsid w:val="007804AC"/>
    <w:rsid w:val="007808A5"/>
    <w:rsid w:val="00780B45"/>
    <w:rsid w:val="00780EFD"/>
    <w:rsid w:val="00780F52"/>
    <w:rsid w:val="007810D3"/>
    <w:rsid w:val="00781138"/>
    <w:rsid w:val="00781166"/>
    <w:rsid w:val="0078160C"/>
    <w:rsid w:val="00781774"/>
    <w:rsid w:val="0078182F"/>
    <w:rsid w:val="00781891"/>
    <w:rsid w:val="00781CAF"/>
    <w:rsid w:val="00781D6A"/>
    <w:rsid w:val="007821FF"/>
    <w:rsid w:val="0078244C"/>
    <w:rsid w:val="0078273B"/>
    <w:rsid w:val="00783670"/>
    <w:rsid w:val="00783826"/>
    <w:rsid w:val="0078391B"/>
    <w:rsid w:val="00783B15"/>
    <w:rsid w:val="00783BDC"/>
    <w:rsid w:val="00783D6A"/>
    <w:rsid w:val="00783E19"/>
    <w:rsid w:val="0078447B"/>
    <w:rsid w:val="007844B8"/>
    <w:rsid w:val="007846B8"/>
    <w:rsid w:val="0078492C"/>
    <w:rsid w:val="00784A77"/>
    <w:rsid w:val="00784AA0"/>
    <w:rsid w:val="00784C08"/>
    <w:rsid w:val="00784C34"/>
    <w:rsid w:val="00784D06"/>
    <w:rsid w:val="00784EA3"/>
    <w:rsid w:val="00785210"/>
    <w:rsid w:val="007855CC"/>
    <w:rsid w:val="00785A95"/>
    <w:rsid w:val="00785C8B"/>
    <w:rsid w:val="00785D60"/>
    <w:rsid w:val="00786042"/>
    <w:rsid w:val="007862C6"/>
    <w:rsid w:val="0078642A"/>
    <w:rsid w:val="00786442"/>
    <w:rsid w:val="007864A4"/>
    <w:rsid w:val="0078692C"/>
    <w:rsid w:val="00786942"/>
    <w:rsid w:val="007871A5"/>
    <w:rsid w:val="007875A0"/>
    <w:rsid w:val="007877D4"/>
    <w:rsid w:val="00787ACB"/>
    <w:rsid w:val="00787C6B"/>
    <w:rsid w:val="00787D0C"/>
    <w:rsid w:val="00787D8E"/>
    <w:rsid w:val="00787F70"/>
    <w:rsid w:val="0079003E"/>
    <w:rsid w:val="00790700"/>
    <w:rsid w:val="00790F80"/>
    <w:rsid w:val="00790F83"/>
    <w:rsid w:val="0079112B"/>
    <w:rsid w:val="0079129A"/>
    <w:rsid w:val="00791760"/>
    <w:rsid w:val="00791C70"/>
    <w:rsid w:val="00792018"/>
    <w:rsid w:val="007920A3"/>
    <w:rsid w:val="007922C9"/>
    <w:rsid w:val="007922D9"/>
    <w:rsid w:val="00792682"/>
    <w:rsid w:val="007928F0"/>
    <w:rsid w:val="007928F1"/>
    <w:rsid w:val="0079300B"/>
    <w:rsid w:val="00793152"/>
    <w:rsid w:val="00793720"/>
    <w:rsid w:val="0079386C"/>
    <w:rsid w:val="00793990"/>
    <w:rsid w:val="00793B57"/>
    <w:rsid w:val="00793BE2"/>
    <w:rsid w:val="00793F43"/>
    <w:rsid w:val="007940A2"/>
    <w:rsid w:val="00794158"/>
    <w:rsid w:val="007944AE"/>
    <w:rsid w:val="00794564"/>
    <w:rsid w:val="007945CB"/>
    <w:rsid w:val="00794623"/>
    <w:rsid w:val="0079516B"/>
    <w:rsid w:val="00795319"/>
    <w:rsid w:val="0079556A"/>
    <w:rsid w:val="007956CF"/>
    <w:rsid w:val="007958A0"/>
    <w:rsid w:val="00795967"/>
    <w:rsid w:val="007959B0"/>
    <w:rsid w:val="007959C1"/>
    <w:rsid w:val="00795ACA"/>
    <w:rsid w:val="00795BC5"/>
    <w:rsid w:val="00795EE4"/>
    <w:rsid w:val="00795F56"/>
    <w:rsid w:val="0079642F"/>
    <w:rsid w:val="00796449"/>
    <w:rsid w:val="007965FA"/>
    <w:rsid w:val="0079698E"/>
    <w:rsid w:val="00796ADD"/>
    <w:rsid w:val="00796BF8"/>
    <w:rsid w:val="00796E72"/>
    <w:rsid w:val="00796F80"/>
    <w:rsid w:val="00797171"/>
    <w:rsid w:val="007971AA"/>
    <w:rsid w:val="007975C3"/>
    <w:rsid w:val="0079781B"/>
    <w:rsid w:val="00797995"/>
    <w:rsid w:val="00797A1D"/>
    <w:rsid w:val="00797B79"/>
    <w:rsid w:val="00797BC4"/>
    <w:rsid w:val="00797C8D"/>
    <w:rsid w:val="00797E34"/>
    <w:rsid w:val="007A0270"/>
    <w:rsid w:val="007A04CF"/>
    <w:rsid w:val="007A0701"/>
    <w:rsid w:val="007A0809"/>
    <w:rsid w:val="007A0DC5"/>
    <w:rsid w:val="007A0F8B"/>
    <w:rsid w:val="007A0FE5"/>
    <w:rsid w:val="007A1014"/>
    <w:rsid w:val="007A1264"/>
    <w:rsid w:val="007A1313"/>
    <w:rsid w:val="007A133B"/>
    <w:rsid w:val="007A13E4"/>
    <w:rsid w:val="007A1409"/>
    <w:rsid w:val="007A14D4"/>
    <w:rsid w:val="007A1507"/>
    <w:rsid w:val="007A179A"/>
    <w:rsid w:val="007A1900"/>
    <w:rsid w:val="007A1C16"/>
    <w:rsid w:val="007A1E6D"/>
    <w:rsid w:val="007A1F03"/>
    <w:rsid w:val="007A204A"/>
    <w:rsid w:val="007A23BE"/>
    <w:rsid w:val="007A24CC"/>
    <w:rsid w:val="007A250D"/>
    <w:rsid w:val="007A2536"/>
    <w:rsid w:val="007A26DC"/>
    <w:rsid w:val="007A2806"/>
    <w:rsid w:val="007A2B3D"/>
    <w:rsid w:val="007A2DEC"/>
    <w:rsid w:val="007A2F82"/>
    <w:rsid w:val="007A36E1"/>
    <w:rsid w:val="007A37D6"/>
    <w:rsid w:val="007A3DD4"/>
    <w:rsid w:val="007A3DF8"/>
    <w:rsid w:val="007A3E0E"/>
    <w:rsid w:val="007A4406"/>
    <w:rsid w:val="007A46C7"/>
    <w:rsid w:val="007A47AA"/>
    <w:rsid w:val="007A4B46"/>
    <w:rsid w:val="007A4BBE"/>
    <w:rsid w:val="007A4C03"/>
    <w:rsid w:val="007A4C32"/>
    <w:rsid w:val="007A4FA8"/>
    <w:rsid w:val="007A4FDC"/>
    <w:rsid w:val="007A50B4"/>
    <w:rsid w:val="007A52E2"/>
    <w:rsid w:val="007A5318"/>
    <w:rsid w:val="007A5365"/>
    <w:rsid w:val="007A5410"/>
    <w:rsid w:val="007A5833"/>
    <w:rsid w:val="007A5C44"/>
    <w:rsid w:val="007A6066"/>
    <w:rsid w:val="007A61BD"/>
    <w:rsid w:val="007A61D9"/>
    <w:rsid w:val="007A6365"/>
    <w:rsid w:val="007A659F"/>
    <w:rsid w:val="007A6874"/>
    <w:rsid w:val="007A69DC"/>
    <w:rsid w:val="007A6BD6"/>
    <w:rsid w:val="007A6C40"/>
    <w:rsid w:val="007A6E34"/>
    <w:rsid w:val="007A7281"/>
    <w:rsid w:val="007A75ED"/>
    <w:rsid w:val="007A77CA"/>
    <w:rsid w:val="007A7B26"/>
    <w:rsid w:val="007A7EDC"/>
    <w:rsid w:val="007B03C8"/>
    <w:rsid w:val="007B0609"/>
    <w:rsid w:val="007B07A5"/>
    <w:rsid w:val="007B0994"/>
    <w:rsid w:val="007B0AFE"/>
    <w:rsid w:val="007B0C61"/>
    <w:rsid w:val="007B10CB"/>
    <w:rsid w:val="007B136B"/>
    <w:rsid w:val="007B1574"/>
    <w:rsid w:val="007B17E4"/>
    <w:rsid w:val="007B24CC"/>
    <w:rsid w:val="007B2A9B"/>
    <w:rsid w:val="007B2E0F"/>
    <w:rsid w:val="007B2F83"/>
    <w:rsid w:val="007B31EF"/>
    <w:rsid w:val="007B341C"/>
    <w:rsid w:val="007B3446"/>
    <w:rsid w:val="007B34A5"/>
    <w:rsid w:val="007B3679"/>
    <w:rsid w:val="007B368A"/>
    <w:rsid w:val="007B36DB"/>
    <w:rsid w:val="007B3775"/>
    <w:rsid w:val="007B387C"/>
    <w:rsid w:val="007B402B"/>
    <w:rsid w:val="007B40C6"/>
    <w:rsid w:val="007B448C"/>
    <w:rsid w:val="007B4672"/>
    <w:rsid w:val="007B4C43"/>
    <w:rsid w:val="007B500A"/>
    <w:rsid w:val="007B52B1"/>
    <w:rsid w:val="007B554A"/>
    <w:rsid w:val="007B559C"/>
    <w:rsid w:val="007B5742"/>
    <w:rsid w:val="007B576F"/>
    <w:rsid w:val="007B5870"/>
    <w:rsid w:val="007B5A49"/>
    <w:rsid w:val="007B5AD8"/>
    <w:rsid w:val="007B5AF8"/>
    <w:rsid w:val="007B5DA5"/>
    <w:rsid w:val="007B5DAA"/>
    <w:rsid w:val="007B5E12"/>
    <w:rsid w:val="007B5FDC"/>
    <w:rsid w:val="007B6098"/>
    <w:rsid w:val="007B610A"/>
    <w:rsid w:val="007B6216"/>
    <w:rsid w:val="007B6335"/>
    <w:rsid w:val="007B63C3"/>
    <w:rsid w:val="007B6411"/>
    <w:rsid w:val="007B64FC"/>
    <w:rsid w:val="007B663F"/>
    <w:rsid w:val="007B6645"/>
    <w:rsid w:val="007B670F"/>
    <w:rsid w:val="007B677A"/>
    <w:rsid w:val="007B686E"/>
    <w:rsid w:val="007B69A3"/>
    <w:rsid w:val="007B69C2"/>
    <w:rsid w:val="007B6DB4"/>
    <w:rsid w:val="007B6E41"/>
    <w:rsid w:val="007B707E"/>
    <w:rsid w:val="007B70DA"/>
    <w:rsid w:val="007B7250"/>
    <w:rsid w:val="007B731D"/>
    <w:rsid w:val="007B75BB"/>
    <w:rsid w:val="007B7686"/>
    <w:rsid w:val="007B7A0F"/>
    <w:rsid w:val="007B7CE2"/>
    <w:rsid w:val="007B7D91"/>
    <w:rsid w:val="007B7F47"/>
    <w:rsid w:val="007B7FF7"/>
    <w:rsid w:val="007C00BE"/>
    <w:rsid w:val="007C0425"/>
    <w:rsid w:val="007C072A"/>
    <w:rsid w:val="007C0876"/>
    <w:rsid w:val="007C097C"/>
    <w:rsid w:val="007C0AF6"/>
    <w:rsid w:val="007C0B84"/>
    <w:rsid w:val="007C0BBD"/>
    <w:rsid w:val="007C0E85"/>
    <w:rsid w:val="007C116D"/>
    <w:rsid w:val="007C1182"/>
    <w:rsid w:val="007C142D"/>
    <w:rsid w:val="007C183F"/>
    <w:rsid w:val="007C1867"/>
    <w:rsid w:val="007C190A"/>
    <w:rsid w:val="007C1A85"/>
    <w:rsid w:val="007C1F98"/>
    <w:rsid w:val="007C2031"/>
    <w:rsid w:val="007C2092"/>
    <w:rsid w:val="007C22D2"/>
    <w:rsid w:val="007C24DF"/>
    <w:rsid w:val="007C25CB"/>
    <w:rsid w:val="007C25DC"/>
    <w:rsid w:val="007C27EE"/>
    <w:rsid w:val="007C28CF"/>
    <w:rsid w:val="007C2C6F"/>
    <w:rsid w:val="007C2E13"/>
    <w:rsid w:val="007C3157"/>
    <w:rsid w:val="007C315F"/>
    <w:rsid w:val="007C3301"/>
    <w:rsid w:val="007C33B0"/>
    <w:rsid w:val="007C344D"/>
    <w:rsid w:val="007C37E8"/>
    <w:rsid w:val="007C3AB1"/>
    <w:rsid w:val="007C3B53"/>
    <w:rsid w:val="007C3CAE"/>
    <w:rsid w:val="007C3D46"/>
    <w:rsid w:val="007C3D83"/>
    <w:rsid w:val="007C3FD7"/>
    <w:rsid w:val="007C4190"/>
    <w:rsid w:val="007C43F1"/>
    <w:rsid w:val="007C45A4"/>
    <w:rsid w:val="007C48E5"/>
    <w:rsid w:val="007C4933"/>
    <w:rsid w:val="007C49F9"/>
    <w:rsid w:val="007C4F32"/>
    <w:rsid w:val="007C5041"/>
    <w:rsid w:val="007C533D"/>
    <w:rsid w:val="007C542A"/>
    <w:rsid w:val="007C58B9"/>
    <w:rsid w:val="007C5912"/>
    <w:rsid w:val="007C5944"/>
    <w:rsid w:val="007C5AD3"/>
    <w:rsid w:val="007C5C28"/>
    <w:rsid w:val="007C5C2E"/>
    <w:rsid w:val="007C5CCE"/>
    <w:rsid w:val="007C5F1F"/>
    <w:rsid w:val="007C622B"/>
    <w:rsid w:val="007C6365"/>
    <w:rsid w:val="007C6481"/>
    <w:rsid w:val="007C656C"/>
    <w:rsid w:val="007C666F"/>
    <w:rsid w:val="007C6732"/>
    <w:rsid w:val="007C6873"/>
    <w:rsid w:val="007C699C"/>
    <w:rsid w:val="007C6B07"/>
    <w:rsid w:val="007C73AA"/>
    <w:rsid w:val="007C73BF"/>
    <w:rsid w:val="007C7A44"/>
    <w:rsid w:val="007C7BFF"/>
    <w:rsid w:val="007C7CFA"/>
    <w:rsid w:val="007C7E98"/>
    <w:rsid w:val="007D02FC"/>
    <w:rsid w:val="007D03D9"/>
    <w:rsid w:val="007D03DC"/>
    <w:rsid w:val="007D0E54"/>
    <w:rsid w:val="007D1170"/>
    <w:rsid w:val="007D1241"/>
    <w:rsid w:val="007D1565"/>
    <w:rsid w:val="007D1696"/>
    <w:rsid w:val="007D16A8"/>
    <w:rsid w:val="007D16AD"/>
    <w:rsid w:val="007D16B3"/>
    <w:rsid w:val="007D178D"/>
    <w:rsid w:val="007D1CDB"/>
    <w:rsid w:val="007D1DC0"/>
    <w:rsid w:val="007D1E4D"/>
    <w:rsid w:val="007D1F10"/>
    <w:rsid w:val="007D2195"/>
    <w:rsid w:val="007D23A6"/>
    <w:rsid w:val="007D2562"/>
    <w:rsid w:val="007D288C"/>
    <w:rsid w:val="007D28E3"/>
    <w:rsid w:val="007D28FC"/>
    <w:rsid w:val="007D29EB"/>
    <w:rsid w:val="007D2CB6"/>
    <w:rsid w:val="007D2D6D"/>
    <w:rsid w:val="007D3021"/>
    <w:rsid w:val="007D33AF"/>
    <w:rsid w:val="007D344D"/>
    <w:rsid w:val="007D362E"/>
    <w:rsid w:val="007D364F"/>
    <w:rsid w:val="007D3752"/>
    <w:rsid w:val="007D3ACB"/>
    <w:rsid w:val="007D3D4C"/>
    <w:rsid w:val="007D446E"/>
    <w:rsid w:val="007D4C70"/>
    <w:rsid w:val="007D4CA4"/>
    <w:rsid w:val="007D4F46"/>
    <w:rsid w:val="007D5243"/>
    <w:rsid w:val="007D545C"/>
    <w:rsid w:val="007D548C"/>
    <w:rsid w:val="007D55DA"/>
    <w:rsid w:val="007D57B8"/>
    <w:rsid w:val="007D5819"/>
    <w:rsid w:val="007D5D39"/>
    <w:rsid w:val="007D635D"/>
    <w:rsid w:val="007D6399"/>
    <w:rsid w:val="007D6479"/>
    <w:rsid w:val="007D64E2"/>
    <w:rsid w:val="007D6DA0"/>
    <w:rsid w:val="007D7001"/>
    <w:rsid w:val="007D7057"/>
    <w:rsid w:val="007D70E0"/>
    <w:rsid w:val="007D7320"/>
    <w:rsid w:val="007D7399"/>
    <w:rsid w:val="007D749C"/>
    <w:rsid w:val="007D7602"/>
    <w:rsid w:val="007D7BAB"/>
    <w:rsid w:val="007D7F6F"/>
    <w:rsid w:val="007E0380"/>
    <w:rsid w:val="007E07A2"/>
    <w:rsid w:val="007E0A56"/>
    <w:rsid w:val="007E0D9A"/>
    <w:rsid w:val="007E0DBA"/>
    <w:rsid w:val="007E1333"/>
    <w:rsid w:val="007E14B6"/>
    <w:rsid w:val="007E1728"/>
    <w:rsid w:val="007E17F0"/>
    <w:rsid w:val="007E187A"/>
    <w:rsid w:val="007E18BA"/>
    <w:rsid w:val="007E1C25"/>
    <w:rsid w:val="007E20CE"/>
    <w:rsid w:val="007E22DB"/>
    <w:rsid w:val="007E254C"/>
    <w:rsid w:val="007E25B9"/>
    <w:rsid w:val="007E261D"/>
    <w:rsid w:val="007E29FA"/>
    <w:rsid w:val="007E2B7E"/>
    <w:rsid w:val="007E3071"/>
    <w:rsid w:val="007E3250"/>
    <w:rsid w:val="007E330D"/>
    <w:rsid w:val="007E348B"/>
    <w:rsid w:val="007E34B5"/>
    <w:rsid w:val="007E35CE"/>
    <w:rsid w:val="007E361C"/>
    <w:rsid w:val="007E3679"/>
    <w:rsid w:val="007E369C"/>
    <w:rsid w:val="007E39F2"/>
    <w:rsid w:val="007E3A60"/>
    <w:rsid w:val="007E3A99"/>
    <w:rsid w:val="007E3ACA"/>
    <w:rsid w:val="007E3B06"/>
    <w:rsid w:val="007E3BC7"/>
    <w:rsid w:val="007E3C47"/>
    <w:rsid w:val="007E3C8F"/>
    <w:rsid w:val="007E3E84"/>
    <w:rsid w:val="007E3ED7"/>
    <w:rsid w:val="007E43DA"/>
    <w:rsid w:val="007E461F"/>
    <w:rsid w:val="007E46A5"/>
    <w:rsid w:val="007E46DB"/>
    <w:rsid w:val="007E4724"/>
    <w:rsid w:val="007E4A26"/>
    <w:rsid w:val="007E4D14"/>
    <w:rsid w:val="007E4DD6"/>
    <w:rsid w:val="007E4E4C"/>
    <w:rsid w:val="007E4F50"/>
    <w:rsid w:val="007E56BF"/>
    <w:rsid w:val="007E5A6D"/>
    <w:rsid w:val="007E5AEF"/>
    <w:rsid w:val="007E5C13"/>
    <w:rsid w:val="007E5F5F"/>
    <w:rsid w:val="007E603B"/>
    <w:rsid w:val="007E6334"/>
    <w:rsid w:val="007E63DC"/>
    <w:rsid w:val="007E6400"/>
    <w:rsid w:val="007E645C"/>
    <w:rsid w:val="007E648C"/>
    <w:rsid w:val="007E655A"/>
    <w:rsid w:val="007E6686"/>
    <w:rsid w:val="007E66C1"/>
    <w:rsid w:val="007E6833"/>
    <w:rsid w:val="007E68D3"/>
    <w:rsid w:val="007E6A19"/>
    <w:rsid w:val="007E6A8F"/>
    <w:rsid w:val="007E6D40"/>
    <w:rsid w:val="007E6FFC"/>
    <w:rsid w:val="007E7673"/>
    <w:rsid w:val="007E79B7"/>
    <w:rsid w:val="007E7A2A"/>
    <w:rsid w:val="007E7D2D"/>
    <w:rsid w:val="007E7D54"/>
    <w:rsid w:val="007E7F00"/>
    <w:rsid w:val="007F009F"/>
    <w:rsid w:val="007F022F"/>
    <w:rsid w:val="007F0234"/>
    <w:rsid w:val="007F031C"/>
    <w:rsid w:val="007F0672"/>
    <w:rsid w:val="007F0785"/>
    <w:rsid w:val="007F07E7"/>
    <w:rsid w:val="007F0838"/>
    <w:rsid w:val="007F0B40"/>
    <w:rsid w:val="007F0C4D"/>
    <w:rsid w:val="007F0D9A"/>
    <w:rsid w:val="007F1296"/>
    <w:rsid w:val="007F13F9"/>
    <w:rsid w:val="007F1526"/>
    <w:rsid w:val="007F1902"/>
    <w:rsid w:val="007F1A75"/>
    <w:rsid w:val="007F1B90"/>
    <w:rsid w:val="007F226F"/>
    <w:rsid w:val="007F22B2"/>
    <w:rsid w:val="007F2629"/>
    <w:rsid w:val="007F295D"/>
    <w:rsid w:val="007F2B6E"/>
    <w:rsid w:val="007F2BDA"/>
    <w:rsid w:val="007F3381"/>
    <w:rsid w:val="007F372D"/>
    <w:rsid w:val="007F3791"/>
    <w:rsid w:val="007F386F"/>
    <w:rsid w:val="007F395F"/>
    <w:rsid w:val="007F3BA1"/>
    <w:rsid w:val="007F3C67"/>
    <w:rsid w:val="007F3ECF"/>
    <w:rsid w:val="007F4244"/>
    <w:rsid w:val="007F4378"/>
    <w:rsid w:val="007F45E2"/>
    <w:rsid w:val="007F4971"/>
    <w:rsid w:val="007F49DD"/>
    <w:rsid w:val="007F4A5B"/>
    <w:rsid w:val="007F4BFA"/>
    <w:rsid w:val="007F4C97"/>
    <w:rsid w:val="007F4D8B"/>
    <w:rsid w:val="007F4DB5"/>
    <w:rsid w:val="007F5115"/>
    <w:rsid w:val="007F53E8"/>
    <w:rsid w:val="007F54A1"/>
    <w:rsid w:val="007F5D0A"/>
    <w:rsid w:val="007F5EB9"/>
    <w:rsid w:val="007F5F02"/>
    <w:rsid w:val="007F6011"/>
    <w:rsid w:val="007F6218"/>
    <w:rsid w:val="007F6316"/>
    <w:rsid w:val="007F65FD"/>
    <w:rsid w:val="007F660C"/>
    <w:rsid w:val="007F69A3"/>
    <w:rsid w:val="007F6B9C"/>
    <w:rsid w:val="007F71B8"/>
    <w:rsid w:val="007F7226"/>
    <w:rsid w:val="007F72F6"/>
    <w:rsid w:val="007F72FB"/>
    <w:rsid w:val="007F73D6"/>
    <w:rsid w:val="007F7471"/>
    <w:rsid w:val="007F74C1"/>
    <w:rsid w:val="007F757B"/>
    <w:rsid w:val="007F7780"/>
    <w:rsid w:val="007F78E9"/>
    <w:rsid w:val="007F799B"/>
    <w:rsid w:val="007F79B6"/>
    <w:rsid w:val="00800010"/>
    <w:rsid w:val="008001C9"/>
    <w:rsid w:val="0080061A"/>
    <w:rsid w:val="00800AA0"/>
    <w:rsid w:val="00800D09"/>
    <w:rsid w:val="00800EB1"/>
    <w:rsid w:val="00801126"/>
    <w:rsid w:val="0080139C"/>
    <w:rsid w:val="0080141F"/>
    <w:rsid w:val="0080146A"/>
    <w:rsid w:val="008015CE"/>
    <w:rsid w:val="00801773"/>
    <w:rsid w:val="008017DE"/>
    <w:rsid w:val="008017F3"/>
    <w:rsid w:val="0080194D"/>
    <w:rsid w:val="00801B36"/>
    <w:rsid w:val="00801DB4"/>
    <w:rsid w:val="00802011"/>
    <w:rsid w:val="00802557"/>
    <w:rsid w:val="00802ABF"/>
    <w:rsid w:val="00802ACA"/>
    <w:rsid w:val="00802C6E"/>
    <w:rsid w:val="00802C9D"/>
    <w:rsid w:val="00802D7F"/>
    <w:rsid w:val="00802EBD"/>
    <w:rsid w:val="00802EF4"/>
    <w:rsid w:val="00803138"/>
    <w:rsid w:val="0080346D"/>
    <w:rsid w:val="008035AD"/>
    <w:rsid w:val="00803631"/>
    <w:rsid w:val="008038F1"/>
    <w:rsid w:val="00803A2E"/>
    <w:rsid w:val="008042FA"/>
    <w:rsid w:val="00804447"/>
    <w:rsid w:val="008047D0"/>
    <w:rsid w:val="00804CF3"/>
    <w:rsid w:val="00804D73"/>
    <w:rsid w:val="00804ED1"/>
    <w:rsid w:val="00804F9A"/>
    <w:rsid w:val="0080530E"/>
    <w:rsid w:val="008053DB"/>
    <w:rsid w:val="00805485"/>
    <w:rsid w:val="00805606"/>
    <w:rsid w:val="0080563F"/>
    <w:rsid w:val="00805726"/>
    <w:rsid w:val="00805876"/>
    <w:rsid w:val="00805E7E"/>
    <w:rsid w:val="00806305"/>
    <w:rsid w:val="00806644"/>
    <w:rsid w:val="008066BD"/>
    <w:rsid w:val="00806702"/>
    <w:rsid w:val="008067AE"/>
    <w:rsid w:val="008068DD"/>
    <w:rsid w:val="008068E1"/>
    <w:rsid w:val="008069A8"/>
    <w:rsid w:val="00807618"/>
    <w:rsid w:val="0080762A"/>
    <w:rsid w:val="00807881"/>
    <w:rsid w:val="008078E2"/>
    <w:rsid w:val="00807943"/>
    <w:rsid w:val="008079C5"/>
    <w:rsid w:val="00807A39"/>
    <w:rsid w:val="00807D2A"/>
    <w:rsid w:val="00810067"/>
    <w:rsid w:val="008100BA"/>
    <w:rsid w:val="0081029C"/>
    <w:rsid w:val="008106C6"/>
    <w:rsid w:val="00810A6B"/>
    <w:rsid w:val="00810BC6"/>
    <w:rsid w:val="00810C31"/>
    <w:rsid w:val="0081118B"/>
    <w:rsid w:val="00811316"/>
    <w:rsid w:val="008113BE"/>
    <w:rsid w:val="00811A5C"/>
    <w:rsid w:val="00811BBF"/>
    <w:rsid w:val="00811BCC"/>
    <w:rsid w:val="00811CC6"/>
    <w:rsid w:val="00811F3C"/>
    <w:rsid w:val="00812008"/>
    <w:rsid w:val="00812127"/>
    <w:rsid w:val="008126AF"/>
    <w:rsid w:val="008127C1"/>
    <w:rsid w:val="00812883"/>
    <w:rsid w:val="00812987"/>
    <w:rsid w:val="008129A9"/>
    <w:rsid w:val="00812ADF"/>
    <w:rsid w:val="008130E7"/>
    <w:rsid w:val="00813100"/>
    <w:rsid w:val="0081322B"/>
    <w:rsid w:val="008133AE"/>
    <w:rsid w:val="008136E2"/>
    <w:rsid w:val="008137D4"/>
    <w:rsid w:val="008137E2"/>
    <w:rsid w:val="00813A68"/>
    <w:rsid w:val="00813AC9"/>
    <w:rsid w:val="00813C26"/>
    <w:rsid w:val="00814067"/>
    <w:rsid w:val="008140CA"/>
    <w:rsid w:val="0081448C"/>
    <w:rsid w:val="00814536"/>
    <w:rsid w:val="00814A2D"/>
    <w:rsid w:val="00814B6D"/>
    <w:rsid w:val="00814D9A"/>
    <w:rsid w:val="00814DCD"/>
    <w:rsid w:val="00815264"/>
    <w:rsid w:val="008153B8"/>
    <w:rsid w:val="00815A95"/>
    <w:rsid w:val="00815C6F"/>
    <w:rsid w:val="00815DC4"/>
    <w:rsid w:val="0081605D"/>
    <w:rsid w:val="0081609E"/>
    <w:rsid w:val="008164D3"/>
    <w:rsid w:val="0081652F"/>
    <w:rsid w:val="00816691"/>
    <w:rsid w:val="0081684C"/>
    <w:rsid w:val="008168C9"/>
    <w:rsid w:val="00816BF2"/>
    <w:rsid w:val="00816C09"/>
    <w:rsid w:val="008171D1"/>
    <w:rsid w:val="008172AB"/>
    <w:rsid w:val="0081749D"/>
    <w:rsid w:val="008176A3"/>
    <w:rsid w:val="008179C8"/>
    <w:rsid w:val="00817A5A"/>
    <w:rsid w:val="00817AC4"/>
    <w:rsid w:val="008200AD"/>
    <w:rsid w:val="008201E0"/>
    <w:rsid w:val="008202F0"/>
    <w:rsid w:val="0082030B"/>
    <w:rsid w:val="008205EE"/>
    <w:rsid w:val="00820704"/>
    <w:rsid w:val="008208BC"/>
    <w:rsid w:val="008208DF"/>
    <w:rsid w:val="00820A48"/>
    <w:rsid w:val="00820A8E"/>
    <w:rsid w:val="00820D40"/>
    <w:rsid w:val="00820DD7"/>
    <w:rsid w:val="00820DF8"/>
    <w:rsid w:val="00820F7F"/>
    <w:rsid w:val="00821171"/>
    <w:rsid w:val="008212F2"/>
    <w:rsid w:val="0082130B"/>
    <w:rsid w:val="008213D1"/>
    <w:rsid w:val="008213D6"/>
    <w:rsid w:val="0082149B"/>
    <w:rsid w:val="0082199F"/>
    <w:rsid w:val="00821C53"/>
    <w:rsid w:val="00821F0A"/>
    <w:rsid w:val="00822384"/>
    <w:rsid w:val="00822398"/>
    <w:rsid w:val="00822984"/>
    <w:rsid w:val="0082298D"/>
    <w:rsid w:val="00822A7B"/>
    <w:rsid w:val="00822AE6"/>
    <w:rsid w:val="008230C8"/>
    <w:rsid w:val="00823170"/>
    <w:rsid w:val="00823219"/>
    <w:rsid w:val="0082337C"/>
    <w:rsid w:val="00823437"/>
    <w:rsid w:val="0082351C"/>
    <w:rsid w:val="0082381C"/>
    <w:rsid w:val="008239BC"/>
    <w:rsid w:val="00823C02"/>
    <w:rsid w:val="00823C60"/>
    <w:rsid w:val="00824161"/>
    <w:rsid w:val="00824221"/>
    <w:rsid w:val="00824390"/>
    <w:rsid w:val="008249CB"/>
    <w:rsid w:val="00824A2D"/>
    <w:rsid w:val="00824C2B"/>
    <w:rsid w:val="00824D88"/>
    <w:rsid w:val="008251F5"/>
    <w:rsid w:val="00825255"/>
    <w:rsid w:val="0082553B"/>
    <w:rsid w:val="0082555A"/>
    <w:rsid w:val="008257DA"/>
    <w:rsid w:val="00825886"/>
    <w:rsid w:val="008259E7"/>
    <w:rsid w:val="00825A28"/>
    <w:rsid w:val="00825FD2"/>
    <w:rsid w:val="00826433"/>
    <w:rsid w:val="00826596"/>
    <w:rsid w:val="00826A31"/>
    <w:rsid w:val="00826AE3"/>
    <w:rsid w:val="00826BC4"/>
    <w:rsid w:val="00826E05"/>
    <w:rsid w:val="0082712A"/>
    <w:rsid w:val="00827254"/>
    <w:rsid w:val="008272D2"/>
    <w:rsid w:val="00827330"/>
    <w:rsid w:val="0082752A"/>
    <w:rsid w:val="00827552"/>
    <w:rsid w:val="00827ABA"/>
    <w:rsid w:val="00827C63"/>
    <w:rsid w:val="00827D3F"/>
    <w:rsid w:val="008302B1"/>
    <w:rsid w:val="008302C3"/>
    <w:rsid w:val="008303AB"/>
    <w:rsid w:val="008307C4"/>
    <w:rsid w:val="00830E46"/>
    <w:rsid w:val="00830E6D"/>
    <w:rsid w:val="00830F4B"/>
    <w:rsid w:val="00831449"/>
    <w:rsid w:val="00831BB6"/>
    <w:rsid w:val="00831C5B"/>
    <w:rsid w:val="00831D3B"/>
    <w:rsid w:val="00831EB5"/>
    <w:rsid w:val="00831F12"/>
    <w:rsid w:val="00832335"/>
    <w:rsid w:val="00832626"/>
    <w:rsid w:val="0083264D"/>
    <w:rsid w:val="00832DCF"/>
    <w:rsid w:val="00832F37"/>
    <w:rsid w:val="00833173"/>
    <w:rsid w:val="00833662"/>
    <w:rsid w:val="0083380A"/>
    <w:rsid w:val="00833877"/>
    <w:rsid w:val="0083396B"/>
    <w:rsid w:val="00833B72"/>
    <w:rsid w:val="00833C0F"/>
    <w:rsid w:val="00833DE0"/>
    <w:rsid w:val="00833F2E"/>
    <w:rsid w:val="008340D7"/>
    <w:rsid w:val="008341A4"/>
    <w:rsid w:val="008345DD"/>
    <w:rsid w:val="008346A2"/>
    <w:rsid w:val="00834955"/>
    <w:rsid w:val="00834A4B"/>
    <w:rsid w:val="00834B6C"/>
    <w:rsid w:val="00834C70"/>
    <w:rsid w:val="00834D06"/>
    <w:rsid w:val="008351AF"/>
    <w:rsid w:val="0083537B"/>
    <w:rsid w:val="008353D9"/>
    <w:rsid w:val="00835442"/>
    <w:rsid w:val="00835877"/>
    <w:rsid w:val="00835AD3"/>
    <w:rsid w:val="00835C1B"/>
    <w:rsid w:val="00835D10"/>
    <w:rsid w:val="0083619F"/>
    <w:rsid w:val="008363CA"/>
    <w:rsid w:val="00836553"/>
    <w:rsid w:val="00836610"/>
    <w:rsid w:val="008366BA"/>
    <w:rsid w:val="00836756"/>
    <w:rsid w:val="008367B2"/>
    <w:rsid w:val="00836821"/>
    <w:rsid w:val="00836919"/>
    <w:rsid w:val="008369A7"/>
    <w:rsid w:val="00836F98"/>
    <w:rsid w:val="00836FE2"/>
    <w:rsid w:val="00837068"/>
    <w:rsid w:val="008370DA"/>
    <w:rsid w:val="008371A4"/>
    <w:rsid w:val="0083756A"/>
    <w:rsid w:val="00837608"/>
    <w:rsid w:val="008378D0"/>
    <w:rsid w:val="00837E33"/>
    <w:rsid w:val="0084002A"/>
    <w:rsid w:val="008401F7"/>
    <w:rsid w:val="0084033F"/>
    <w:rsid w:val="0084052C"/>
    <w:rsid w:val="008409EC"/>
    <w:rsid w:val="00840A4F"/>
    <w:rsid w:val="00840C74"/>
    <w:rsid w:val="00840D2D"/>
    <w:rsid w:val="00840E52"/>
    <w:rsid w:val="00840E56"/>
    <w:rsid w:val="0084162C"/>
    <w:rsid w:val="008416D5"/>
    <w:rsid w:val="00841880"/>
    <w:rsid w:val="008418BF"/>
    <w:rsid w:val="0084198E"/>
    <w:rsid w:val="00841B3A"/>
    <w:rsid w:val="00841CA9"/>
    <w:rsid w:val="00841CB4"/>
    <w:rsid w:val="00841DE1"/>
    <w:rsid w:val="00841F0A"/>
    <w:rsid w:val="008420F2"/>
    <w:rsid w:val="00842176"/>
    <w:rsid w:val="008421A7"/>
    <w:rsid w:val="00842389"/>
    <w:rsid w:val="0084243D"/>
    <w:rsid w:val="008424D6"/>
    <w:rsid w:val="008425D7"/>
    <w:rsid w:val="008428CB"/>
    <w:rsid w:val="008429A6"/>
    <w:rsid w:val="00842C98"/>
    <w:rsid w:val="00842F44"/>
    <w:rsid w:val="008434B7"/>
    <w:rsid w:val="008435C2"/>
    <w:rsid w:val="0084370C"/>
    <w:rsid w:val="0084380B"/>
    <w:rsid w:val="00843B07"/>
    <w:rsid w:val="00843B83"/>
    <w:rsid w:val="00843C24"/>
    <w:rsid w:val="00843CCB"/>
    <w:rsid w:val="00843D70"/>
    <w:rsid w:val="00844256"/>
    <w:rsid w:val="00844322"/>
    <w:rsid w:val="0084443C"/>
    <w:rsid w:val="00844733"/>
    <w:rsid w:val="008448D2"/>
    <w:rsid w:val="00844E61"/>
    <w:rsid w:val="00844ED4"/>
    <w:rsid w:val="00845118"/>
    <w:rsid w:val="00845150"/>
    <w:rsid w:val="00845391"/>
    <w:rsid w:val="00845708"/>
    <w:rsid w:val="00845ACC"/>
    <w:rsid w:val="00845B7E"/>
    <w:rsid w:val="00845ECF"/>
    <w:rsid w:val="00846128"/>
    <w:rsid w:val="0084614F"/>
    <w:rsid w:val="0084622B"/>
    <w:rsid w:val="00846396"/>
    <w:rsid w:val="00846CEB"/>
    <w:rsid w:val="00846D0D"/>
    <w:rsid w:val="00846E25"/>
    <w:rsid w:val="00846F6D"/>
    <w:rsid w:val="008472E1"/>
    <w:rsid w:val="008472F7"/>
    <w:rsid w:val="0084736C"/>
    <w:rsid w:val="00847380"/>
    <w:rsid w:val="0084739D"/>
    <w:rsid w:val="00847487"/>
    <w:rsid w:val="008476F7"/>
    <w:rsid w:val="00847840"/>
    <w:rsid w:val="00847939"/>
    <w:rsid w:val="0084795F"/>
    <w:rsid w:val="00847A0C"/>
    <w:rsid w:val="00847D2B"/>
    <w:rsid w:val="00847DC8"/>
    <w:rsid w:val="00847E3A"/>
    <w:rsid w:val="008509E2"/>
    <w:rsid w:val="00850CA9"/>
    <w:rsid w:val="0085153A"/>
    <w:rsid w:val="0085178A"/>
    <w:rsid w:val="008517DD"/>
    <w:rsid w:val="0085183E"/>
    <w:rsid w:val="00851904"/>
    <w:rsid w:val="008519AA"/>
    <w:rsid w:val="00852244"/>
    <w:rsid w:val="00852315"/>
    <w:rsid w:val="008523E7"/>
    <w:rsid w:val="00852692"/>
    <w:rsid w:val="0085279A"/>
    <w:rsid w:val="00852809"/>
    <w:rsid w:val="00852BC5"/>
    <w:rsid w:val="00852D25"/>
    <w:rsid w:val="00852E41"/>
    <w:rsid w:val="00853260"/>
    <w:rsid w:val="0085383B"/>
    <w:rsid w:val="008539F8"/>
    <w:rsid w:val="00853BEF"/>
    <w:rsid w:val="00853C32"/>
    <w:rsid w:val="0085409E"/>
    <w:rsid w:val="008540BC"/>
    <w:rsid w:val="0085434E"/>
    <w:rsid w:val="0085468E"/>
    <w:rsid w:val="00854806"/>
    <w:rsid w:val="008548F2"/>
    <w:rsid w:val="00854BA2"/>
    <w:rsid w:val="00854C75"/>
    <w:rsid w:val="008552F6"/>
    <w:rsid w:val="00855466"/>
    <w:rsid w:val="008555E4"/>
    <w:rsid w:val="00855667"/>
    <w:rsid w:val="00855A17"/>
    <w:rsid w:val="00855BA1"/>
    <w:rsid w:val="00855CF7"/>
    <w:rsid w:val="00856075"/>
    <w:rsid w:val="008562B5"/>
    <w:rsid w:val="008562CB"/>
    <w:rsid w:val="00856B7D"/>
    <w:rsid w:val="00856B8C"/>
    <w:rsid w:val="00856CCF"/>
    <w:rsid w:val="00856F3F"/>
    <w:rsid w:val="00857527"/>
    <w:rsid w:val="0085758E"/>
    <w:rsid w:val="00857616"/>
    <w:rsid w:val="00857D51"/>
    <w:rsid w:val="00857FA6"/>
    <w:rsid w:val="008601AA"/>
    <w:rsid w:val="0086033E"/>
    <w:rsid w:val="008603E5"/>
    <w:rsid w:val="008604D3"/>
    <w:rsid w:val="008607CF"/>
    <w:rsid w:val="00860B38"/>
    <w:rsid w:val="00860EB1"/>
    <w:rsid w:val="00860F1D"/>
    <w:rsid w:val="00860FDD"/>
    <w:rsid w:val="00861078"/>
    <w:rsid w:val="008611C9"/>
    <w:rsid w:val="00861282"/>
    <w:rsid w:val="008613F7"/>
    <w:rsid w:val="00861783"/>
    <w:rsid w:val="00861AE2"/>
    <w:rsid w:val="00862260"/>
    <w:rsid w:val="008622CE"/>
    <w:rsid w:val="00862316"/>
    <w:rsid w:val="0086263A"/>
    <w:rsid w:val="00862C4F"/>
    <w:rsid w:val="00862D22"/>
    <w:rsid w:val="00863052"/>
    <w:rsid w:val="00863072"/>
    <w:rsid w:val="008632F9"/>
    <w:rsid w:val="0086347C"/>
    <w:rsid w:val="00863913"/>
    <w:rsid w:val="00863954"/>
    <w:rsid w:val="008639EA"/>
    <w:rsid w:val="00863B73"/>
    <w:rsid w:val="00863E7D"/>
    <w:rsid w:val="00863EF0"/>
    <w:rsid w:val="008642F5"/>
    <w:rsid w:val="00864686"/>
    <w:rsid w:val="00864726"/>
    <w:rsid w:val="00864975"/>
    <w:rsid w:val="008649CF"/>
    <w:rsid w:val="00864B5C"/>
    <w:rsid w:val="00864BF4"/>
    <w:rsid w:val="00864F0D"/>
    <w:rsid w:val="00865222"/>
    <w:rsid w:val="0086528A"/>
    <w:rsid w:val="008652AA"/>
    <w:rsid w:val="008653C1"/>
    <w:rsid w:val="0086580E"/>
    <w:rsid w:val="008659D0"/>
    <w:rsid w:val="00865CAE"/>
    <w:rsid w:val="008660AE"/>
    <w:rsid w:val="00866433"/>
    <w:rsid w:val="00866511"/>
    <w:rsid w:val="0086674A"/>
    <w:rsid w:val="008667B5"/>
    <w:rsid w:val="00866C27"/>
    <w:rsid w:val="0086706D"/>
    <w:rsid w:val="008671B0"/>
    <w:rsid w:val="00867553"/>
    <w:rsid w:val="008677E2"/>
    <w:rsid w:val="00867801"/>
    <w:rsid w:val="008679DB"/>
    <w:rsid w:val="00870075"/>
    <w:rsid w:val="00870833"/>
    <w:rsid w:val="00870A2F"/>
    <w:rsid w:val="00870BDA"/>
    <w:rsid w:val="00870CCD"/>
    <w:rsid w:val="00870D04"/>
    <w:rsid w:val="0087141F"/>
    <w:rsid w:val="00871530"/>
    <w:rsid w:val="00871853"/>
    <w:rsid w:val="00871948"/>
    <w:rsid w:val="00871D53"/>
    <w:rsid w:val="00871DCE"/>
    <w:rsid w:val="008724F3"/>
    <w:rsid w:val="008725BE"/>
    <w:rsid w:val="0087284A"/>
    <w:rsid w:val="00872876"/>
    <w:rsid w:val="00872AC8"/>
    <w:rsid w:val="00872B86"/>
    <w:rsid w:val="00872D7F"/>
    <w:rsid w:val="0087325C"/>
    <w:rsid w:val="008737C8"/>
    <w:rsid w:val="00873B29"/>
    <w:rsid w:val="00873D25"/>
    <w:rsid w:val="00873E5C"/>
    <w:rsid w:val="0087411F"/>
    <w:rsid w:val="008742F7"/>
    <w:rsid w:val="008743E9"/>
    <w:rsid w:val="0087473B"/>
    <w:rsid w:val="0087474C"/>
    <w:rsid w:val="00874962"/>
    <w:rsid w:val="00874F69"/>
    <w:rsid w:val="00874FC7"/>
    <w:rsid w:val="00875060"/>
    <w:rsid w:val="00875494"/>
    <w:rsid w:val="00875694"/>
    <w:rsid w:val="008758FA"/>
    <w:rsid w:val="0087594A"/>
    <w:rsid w:val="0087606C"/>
    <w:rsid w:val="00876371"/>
    <w:rsid w:val="00876488"/>
    <w:rsid w:val="008768DE"/>
    <w:rsid w:val="008769F1"/>
    <w:rsid w:val="00876BD7"/>
    <w:rsid w:val="00876BFC"/>
    <w:rsid w:val="00876C54"/>
    <w:rsid w:val="00877516"/>
    <w:rsid w:val="008775F9"/>
    <w:rsid w:val="00877658"/>
    <w:rsid w:val="008777BE"/>
    <w:rsid w:val="0087792B"/>
    <w:rsid w:val="00877A12"/>
    <w:rsid w:val="00877B13"/>
    <w:rsid w:val="00877B47"/>
    <w:rsid w:val="00877D9D"/>
    <w:rsid w:val="00877DB7"/>
    <w:rsid w:val="00877F93"/>
    <w:rsid w:val="00880024"/>
    <w:rsid w:val="008802B3"/>
    <w:rsid w:val="008803B4"/>
    <w:rsid w:val="00880483"/>
    <w:rsid w:val="00880B48"/>
    <w:rsid w:val="008816A0"/>
    <w:rsid w:val="008816A6"/>
    <w:rsid w:val="00881814"/>
    <w:rsid w:val="00881B83"/>
    <w:rsid w:val="00881CB1"/>
    <w:rsid w:val="00881D3D"/>
    <w:rsid w:val="00881E9C"/>
    <w:rsid w:val="0088202A"/>
    <w:rsid w:val="008821FE"/>
    <w:rsid w:val="00882306"/>
    <w:rsid w:val="00882314"/>
    <w:rsid w:val="0088232A"/>
    <w:rsid w:val="0088253F"/>
    <w:rsid w:val="008827AE"/>
    <w:rsid w:val="00882FAD"/>
    <w:rsid w:val="00882FEE"/>
    <w:rsid w:val="0088303C"/>
    <w:rsid w:val="008830EE"/>
    <w:rsid w:val="00883438"/>
    <w:rsid w:val="008834C7"/>
    <w:rsid w:val="00883DE5"/>
    <w:rsid w:val="00883FE1"/>
    <w:rsid w:val="0088409E"/>
    <w:rsid w:val="008844A5"/>
    <w:rsid w:val="00884556"/>
    <w:rsid w:val="008849CB"/>
    <w:rsid w:val="00884DAF"/>
    <w:rsid w:val="00884E99"/>
    <w:rsid w:val="00885006"/>
    <w:rsid w:val="00885114"/>
    <w:rsid w:val="00885153"/>
    <w:rsid w:val="00885A24"/>
    <w:rsid w:val="00885A85"/>
    <w:rsid w:val="00885F7F"/>
    <w:rsid w:val="0088623E"/>
    <w:rsid w:val="008868DF"/>
    <w:rsid w:val="00886949"/>
    <w:rsid w:val="00886ABD"/>
    <w:rsid w:val="00886EAE"/>
    <w:rsid w:val="00886FBB"/>
    <w:rsid w:val="00886FCA"/>
    <w:rsid w:val="00887068"/>
    <w:rsid w:val="0088763A"/>
    <w:rsid w:val="00887838"/>
    <w:rsid w:val="00887883"/>
    <w:rsid w:val="0088790E"/>
    <w:rsid w:val="00887A5C"/>
    <w:rsid w:val="00887AA4"/>
    <w:rsid w:val="00887CAD"/>
    <w:rsid w:val="00887D74"/>
    <w:rsid w:val="00887EAC"/>
    <w:rsid w:val="00887ED9"/>
    <w:rsid w:val="00887EEE"/>
    <w:rsid w:val="00890099"/>
    <w:rsid w:val="0089024F"/>
    <w:rsid w:val="00890899"/>
    <w:rsid w:val="008908A9"/>
    <w:rsid w:val="00890A9C"/>
    <w:rsid w:val="00890BBF"/>
    <w:rsid w:val="008910D2"/>
    <w:rsid w:val="008913B6"/>
    <w:rsid w:val="00891540"/>
    <w:rsid w:val="00891FEB"/>
    <w:rsid w:val="00891FF1"/>
    <w:rsid w:val="00892208"/>
    <w:rsid w:val="00892230"/>
    <w:rsid w:val="008923B0"/>
    <w:rsid w:val="0089257B"/>
    <w:rsid w:val="00892929"/>
    <w:rsid w:val="00892AE9"/>
    <w:rsid w:val="00892C00"/>
    <w:rsid w:val="00892C13"/>
    <w:rsid w:val="00892CD1"/>
    <w:rsid w:val="00892E17"/>
    <w:rsid w:val="00893128"/>
    <w:rsid w:val="00893183"/>
    <w:rsid w:val="00893332"/>
    <w:rsid w:val="008933ED"/>
    <w:rsid w:val="00893407"/>
    <w:rsid w:val="008937F5"/>
    <w:rsid w:val="00893CD4"/>
    <w:rsid w:val="0089424D"/>
    <w:rsid w:val="0089434B"/>
    <w:rsid w:val="008945D2"/>
    <w:rsid w:val="0089467B"/>
    <w:rsid w:val="00894BBD"/>
    <w:rsid w:val="008953E9"/>
    <w:rsid w:val="00895472"/>
    <w:rsid w:val="0089570D"/>
    <w:rsid w:val="00895AB6"/>
    <w:rsid w:val="00895DD5"/>
    <w:rsid w:val="00895EB1"/>
    <w:rsid w:val="008960CA"/>
    <w:rsid w:val="00896319"/>
    <w:rsid w:val="00896530"/>
    <w:rsid w:val="00897064"/>
    <w:rsid w:val="008973C6"/>
    <w:rsid w:val="0089774E"/>
    <w:rsid w:val="00897835"/>
    <w:rsid w:val="00897A5B"/>
    <w:rsid w:val="00897B03"/>
    <w:rsid w:val="00897B79"/>
    <w:rsid w:val="008A05D0"/>
    <w:rsid w:val="008A0BDE"/>
    <w:rsid w:val="008A0CCA"/>
    <w:rsid w:val="008A12F0"/>
    <w:rsid w:val="008A15E9"/>
    <w:rsid w:val="008A19D2"/>
    <w:rsid w:val="008A1A63"/>
    <w:rsid w:val="008A1CD4"/>
    <w:rsid w:val="008A1D25"/>
    <w:rsid w:val="008A1E7C"/>
    <w:rsid w:val="008A1FBB"/>
    <w:rsid w:val="008A2064"/>
    <w:rsid w:val="008A20B3"/>
    <w:rsid w:val="008A219A"/>
    <w:rsid w:val="008A2BB8"/>
    <w:rsid w:val="008A3062"/>
    <w:rsid w:val="008A30BA"/>
    <w:rsid w:val="008A33D9"/>
    <w:rsid w:val="008A3627"/>
    <w:rsid w:val="008A395D"/>
    <w:rsid w:val="008A3C3C"/>
    <w:rsid w:val="008A3C70"/>
    <w:rsid w:val="008A3C7A"/>
    <w:rsid w:val="008A3C93"/>
    <w:rsid w:val="008A3D05"/>
    <w:rsid w:val="008A3D1B"/>
    <w:rsid w:val="008A3E39"/>
    <w:rsid w:val="008A3E84"/>
    <w:rsid w:val="008A3FC5"/>
    <w:rsid w:val="008A4252"/>
    <w:rsid w:val="008A43F8"/>
    <w:rsid w:val="008A44DB"/>
    <w:rsid w:val="008A48D7"/>
    <w:rsid w:val="008A4AC2"/>
    <w:rsid w:val="008A4CA7"/>
    <w:rsid w:val="008A4E58"/>
    <w:rsid w:val="008A4F2F"/>
    <w:rsid w:val="008A4F4E"/>
    <w:rsid w:val="008A50BD"/>
    <w:rsid w:val="008A5395"/>
    <w:rsid w:val="008A53C3"/>
    <w:rsid w:val="008A5472"/>
    <w:rsid w:val="008A5604"/>
    <w:rsid w:val="008A5721"/>
    <w:rsid w:val="008A585A"/>
    <w:rsid w:val="008A59C4"/>
    <w:rsid w:val="008A5A5E"/>
    <w:rsid w:val="008A5BA7"/>
    <w:rsid w:val="008A604E"/>
    <w:rsid w:val="008A6284"/>
    <w:rsid w:val="008A62D0"/>
    <w:rsid w:val="008A642B"/>
    <w:rsid w:val="008A65E4"/>
    <w:rsid w:val="008A669B"/>
    <w:rsid w:val="008A6D35"/>
    <w:rsid w:val="008A6D7B"/>
    <w:rsid w:val="008A6DD3"/>
    <w:rsid w:val="008A6E39"/>
    <w:rsid w:val="008A6FBA"/>
    <w:rsid w:val="008A7085"/>
    <w:rsid w:val="008A71FC"/>
    <w:rsid w:val="008A7252"/>
    <w:rsid w:val="008A7728"/>
    <w:rsid w:val="008A77B1"/>
    <w:rsid w:val="008A7828"/>
    <w:rsid w:val="008A7D03"/>
    <w:rsid w:val="008B00CD"/>
    <w:rsid w:val="008B020E"/>
    <w:rsid w:val="008B02C3"/>
    <w:rsid w:val="008B0953"/>
    <w:rsid w:val="008B09F4"/>
    <w:rsid w:val="008B0C3A"/>
    <w:rsid w:val="008B0EF9"/>
    <w:rsid w:val="008B0FFF"/>
    <w:rsid w:val="008B1386"/>
    <w:rsid w:val="008B1412"/>
    <w:rsid w:val="008B15D0"/>
    <w:rsid w:val="008B15E7"/>
    <w:rsid w:val="008B16E8"/>
    <w:rsid w:val="008B1DD7"/>
    <w:rsid w:val="008B22BC"/>
    <w:rsid w:val="008B2441"/>
    <w:rsid w:val="008B264F"/>
    <w:rsid w:val="008B26C4"/>
    <w:rsid w:val="008B2A21"/>
    <w:rsid w:val="008B2A4A"/>
    <w:rsid w:val="008B2AD5"/>
    <w:rsid w:val="008B2D0E"/>
    <w:rsid w:val="008B3297"/>
    <w:rsid w:val="008B3614"/>
    <w:rsid w:val="008B3803"/>
    <w:rsid w:val="008B397F"/>
    <w:rsid w:val="008B3A78"/>
    <w:rsid w:val="008B3AB9"/>
    <w:rsid w:val="008B3B06"/>
    <w:rsid w:val="008B3CD3"/>
    <w:rsid w:val="008B42FD"/>
    <w:rsid w:val="008B450C"/>
    <w:rsid w:val="008B48F0"/>
    <w:rsid w:val="008B4DF3"/>
    <w:rsid w:val="008B4F02"/>
    <w:rsid w:val="008B4FCA"/>
    <w:rsid w:val="008B5292"/>
    <w:rsid w:val="008B540B"/>
    <w:rsid w:val="008B59D9"/>
    <w:rsid w:val="008B5A69"/>
    <w:rsid w:val="008B5D44"/>
    <w:rsid w:val="008B5D48"/>
    <w:rsid w:val="008B5ECF"/>
    <w:rsid w:val="008B6087"/>
    <w:rsid w:val="008B610C"/>
    <w:rsid w:val="008B61F8"/>
    <w:rsid w:val="008B6250"/>
    <w:rsid w:val="008B6277"/>
    <w:rsid w:val="008B6347"/>
    <w:rsid w:val="008B63E7"/>
    <w:rsid w:val="008B6718"/>
    <w:rsid w:val="008B67DA"/>
    <w:rsid w:val="008B6879"/>
    <w:rsid w:val="008B6BAC"/>
    <w:rsid w:val="008B6F6F"/>
    <w:rsid w:val="008B6FD7"/>
    <w:rsid w:val="008B7159"/>
    <w:rsid w:val="008B73A7"/>
    <w:rsid w:val="008B7464"/>
    <w:rsid w:val="008B77EB"/>
    <w:rsid w:val="008C01A0"/>
    <w:rsid w:val="008C0429"/>
    <w:rsid w:val="008C08BA"/>
    <w:rsid w:val="008C0AFE"/>
    <w:rsid w:val="008C1021"/>
    <w:rsid w:val="008C11F8"/>
    <w:rsid w:val="008C125A"/>
    <w:rsid w:val="008C12D4"/>
    <w:rsid w:val="008C142D"/>
    <w:rsid w:val="008C1A1A"/>
    <w:rsid w:val="008C1BD0"/>
    <w:rsid w:val="008C1EF0"/>
    <w:rsid w:val="008C1F6F"/>
    <w:rsid w:val="008C1FF1"/>
    <w:rsid w:val="008C2492"/>
    <w:rsid w:val="008C2514"/>
    <w:rsid w:val="008C27F8"/>
    <w:rsid w:val="008C2A1F"/>
    <w:rsid w:val="008C2C94"/>
    <w:rsid w:val="008C2D4E"/>
    <w:rsid w:val="008C2D81"/>
    <w:rsid w:val="008C2FA2"/>
    <w:rsid w:val="008C2FCA"/>
    <w:rsid w:val="008C3043"/>
    <w:rsid w:val="008C388C"/>
    <w:rsid w:val="008C4084"/>
    <w:rsid w:val="008C44A1"/>
    <w:rsid w:val="008C45AE"/>
    <w:rsid w:val="008C4772"/>
    <w:rsid w:val="008C4896"/>
    <w:rsid w:val="008C4D6F"/>
    <w:rsid w:val="008C4FA6"/>
    <w:rsid w:val="008C51F3"/>
    <w:rsid w:val="008C54C1"/>
    <w:rsid w:val="008C54EB"/>
    <w:rsid w:val="008C5671"/>
    <w:rsid w:val="008C59F8"/>
    <w:rsid w:val="008C5A1F"/>
    <w:rsid w:val="008C5EA3"/>
    <w:rsid w:val="008C5EC3"/>
    <w:rsid w:val="008C5EFD"/>
    <w:rsid w:val="008C600E"/>
    <w:rsid w:val="008C60F9"/>
    <w:rsid w:val="008C67D7"/>
    <w:rsid w:val="008C6B12"/>
    <w:rsid w:val="008C6E59"/>
    <w:rsid w:val="008C6FB5"/>
    <w:rsid w:val="008C734A"/>
    <w:rsid w:val="008C7782"/>
    <w:rsid w:val="008C77F2"/>
    <w:rsid w:val="008C78D1"/>
    <w:rsid w:val="008C7B25"/>
    <w:rsid w:val="008D0025"/>
    <w:rsid w:val="008D01CF"/>
    <w:rsid w:val="008D04BE"/>
    <w:rsid w:val="008D0516"/>
    <w:rsid w:val="008D0802"/>
    <w:rsid w:val="008D094F"/>
    <w:rsid w:val="008D0AA5"/>
    <w:rsid w:val="008D0AD9"/>
    <w:rsid w:val="008D0E91"/>
    <w:rsid w:val="008D124D"/>
    <w:rsid w:val="008D13EE"/>
    <w:rsid w:val="008D149F"/>
    <w:rsid w:val="008D154D"/>
    <w:rsid w:val="008D1705"/>
    <w:rsid w:val="008D1893"/>
    <w:rsid w:val="008D1895"/>
    <w:rsid w:val="008D1B64"/>
    <w:rsid w:val="008D1B8C"/>
    <w:rsid w:val="008D1D8C"/>
    <w:rsid w:val="008D1E20"/>
    <w:rsid w:val="008D1E62"/>
    <w:rsid w:val="008D203E"/>
    <w:rsid w:val="008D2079"/>
    <w:rsid w:val="008D2082"/>
    <w:rsid w:val="008D20DE"/>
    <w:rsid w:val="008D2128"/>
    <w:rsid w:val="008D233F"/>
    <w:rsid w:val="008D25E2"/>
    <w:rsid w:val="008D2D60"/>
    <w:rsid w:val="008D3037"/>
    <w:rsid w:val="008D3047"/>
    <w:rsid w:val="008D3091"/>
    <w:rsid w:val="008D30A4"/>
    <w:rsid w:val="008D3274"/>
    <w:rsid w:val="008D344E"/>
    <w:rsid w:val="008D34F4"/>
    <w:rsid w:val="008D381C"/>
    <w:rsid w:val="008D3978"/>
    <w:rsid w:val="008D3C24"/>
    <w:rsid w:val="008D3D4F"/>
    <w:rsid w:val="008D3E44"/>
    <w:rsid w:val="008D3FD9"/>
    <w:rsid w:val="008D41DD"/>
    <w:rsid w:val="008D4289"/>
    <w:rsid w:val="008D447A"/>
    <w:rsid w:val="008D4819"/>
    <w:rsid w:val="008D4AF4"/>
    <w:rsid w:val="008D4B6D"/>
    <w:rsid w:val="008D50ED"/>
    <w:rsid w:val="008D52B9"/>
    <w:rsid w:val="008D5333"/>
    <w:rsid w:val="008D5665"/>
    <w:rsid w:val="008D5767"/>
    <w:rsid w:val="008D5E67"/>
    <w:rsid w:val="008D6051"/>
    <w:rsid w:val="008D6896"/>
    <w:rsid w:val="008D6A05"/>
    <w:rsid w:val="008D6E17"/>
    <w:rsid w:val="008D741F"/>
    <w:rsid w:val="008D74D5"/>
    <w:rsid w:val="008D74EE"/>
    <w:rsid w:val="008D7B9B"/>
    <w:rsid w:val="008D7DFE"/>
    <w:rsid w:val="008D7ED8"/>
    <w:rsid w:val="008D7F87"/>
    <w:rsid w:val="008D7FE3"/>
    <w:rsid w:val="008E02DF"/>
    <w:rsid w:val="008E0427"/>
    <w:rsid w:val="008E044F"/>
    <w:rsid w:val="008E0474"/>
    <w:rsid w:val="008E0518"/>
    <w:rsid w:val="008E067A"/>
    <w:rsid w:val="008E08F5"/>
    <w:rsid w:val="008E09FC"/>
    <w:rsid w:val="008E0B6A"/>
    <w:rsid w:val="008E0D8D"/>
    <w:rsid w:val="008E0DCD"/>
    <w:rsid w:val="008E0EDE"/>
    <w:rsid w:val="008E0EF8"/>
    <w:rsid w:val="008E0F08"/>
    <w:rsid w:val="008E0F58"/>
    <w:rsid w:val="008E1371"/>
    <w:rsid w:val="008E146E"/>
    <w:rsid w:val="008E173E"/>
    <w:rsid w:val="008E1EAC"/>
    <w:rsid w:val="008E1FC7"/>
    <w:rsid w:val="008E2022"/>
    <w:rsid w:val="008E2032"/>
    <w:rsid w:val="008E20B2"/>
    <w:rsid w:val="008E20EA"/>
    <w:rsid w:val="008E2551"/>
    <w:rsid w:val="008E26B5"/>
    <w:rsid w:val="008E27C9"/>
    <w:rsid w:val="008E2A42"/>
    <w:rsid w:val="008E2B63"/>
    <w:rsid w:val="008E2BF3"/>
    <w:rsid w:val="008E2EF7"/>
    <w:rsid w:val="008E2FDF"/>
    <w:rsid w:val="008E3085"/>
    <w:rsid w:val="008E30B4"/>
    <w:rsid w:val="008E31A1"/>
    <w:rsid w:val="008E3767"/>
    <w:rsid w:val="008E3838"/>
    <w:rsid w:val="008E3D56"/>
    <w:rsid w:val="008E3F77"/>
    <w:rsid w:val="008E3FF9"/>
    <w:rsid w:val="008E413A"/>
    <w:rsid w:val="008E4462"/>
    <w:rsid w:val="008E478C"/>
    <w:rsid w:val="008E4BE3"/>
    <w:rsid w:val="008E4C9E"/>
    <w:rsid w:val="008E4CFB"/>
    <w:rsid w:val="008E4D8B"/>
    <w:rsid w:val="008E5054"/>
    <w:rsid w:val="008E5337"/>
    <w:rsid w:val="008E54B5"/>
    <w:rsid w:val="008E569B"/>
    <w:rsid w:val="008E5990"/>
    <w:rsid w:val="008E5CCB"/>
    <w:rsid w:val="008E61D9"/>
    <w:rsid w:val="008E624A"/>
    <w:rsid w:val="008E637C"/>
    <w:rsid w:val="008E6657"/>
    <w:rsid w:val="008E67B8"/>
    <w:rsid w:val="008E68A0"/>
    <w:rsid w:val="008E6984"/>
    <w:rsid w:val="008E6D3D"/>
    <w:rsid w:val="008E6E82"/>
    <w:rsid w:val="008E6EBA"/>
    <w:rsid w:val="008E6FD5"/>
    <w:rsid w:val="008E7526"/>
    <w:rsid w:val="008E7AF0"/>
    <w:rsid w:val="008E7C81"/>
    <w:rsid w:val="008E7CF5"/>
    <w:rsid w:val="008F0007"/>
    <w:rsid w:val="008F017C"/>
    <w:rsid w:val="008F0276"/>
    <w:rsid w:val="008F04BF"/>
    <w:rsid w:val="008F0754"/>
    <w:rsid w:val="008F0880"/>
    <w:rsid w:val="008F0AFA"/>
    <w:rsid w:val="008F0BF2"/>
    <w:rsid w:val="008F0C18"/>
    <w:rsid w:val="008F0CDF"/>
    <w:rsid w:val="008F0D76"/>
    <w:rsid w:val="008F0EBF"/>
    <w:rsid w:val="008F103E"/>
    <w:rsid w:val="008F1664"/>
    <w:rsid w:val="008F179C"/>
    <w:rsid w:val="008F18F4"/>
    <w:rsid w:val="008F1C5E"/>
    <w:rsid w:val="008F1DAE"/>
    <w:rsid w:val="008F1EEE"/>
    <w:rsid w:val="008F204D"/>
    <w:rsid w:val="008F21A1"/>
    <w:rsid w:val="008F2330"/>
    <w:rsid w:val="008F238B"/>
    <w:rsid w:val="008F23B8"/>
    <w:rsid w:val="008F2B07"/>
    <w:rsid w:val="008F2D93"/>
    <w:rsid w:val="008F2E3A"/>
    <w:rsid w:val="008F2E99"/>
    <w:rsid w:val="008F306B"/>
    <w:rsid w:val="008F3087"/>
    <w:rsid w:val="008F3297"/>
    <w:rsid w:val="008F364F"/>
    <w:rsid w:val="008F3740"/>
    <w:rsid w:val="008F3A69"/>
    <w:rsid w:val="008F3A8F"/>
    <w:rsid w:val="008F3A9D"/>
    <w:rsid w:val="008F3AB0"/>
    <w:rsid w:val="008F3E50"/>
    <w:rsid w:val="008F3E5F"/>
    <w:rsid w:val="008F413A"/>
    <w:rsid w:val="008F41FD"/>
    <w:rsid w:val="008F4335"/>
    <w:rsid w:val="008F4481"/>
    <w:rsid w:val="008F459A"/>
    <w:rsid w:val="008F47D7"/>
    <w:rsid w:val="008F4864"/>
    <w:rsid w:val="008F4983"/>
    <w:rsid w:val="008F4FF1"/>
    <w:rsid w:val="008F50B0"/>
    <w:rsid w:val="008F5326"/>
    <w:rsid w:val="008F5439"/>
    <w:rsid w:val="008F5573"/>
    <w:rsid w:val="008F5B0F"/>
    <w:rsid w:val="008F5BDC"/>
    <w:rsid w:val="008F5D0C"/>
    <w:rsid w:val="008F5F68"/>
    <w:rsid w:val="008F6144"/>
    <w:rsid w:val="008F63B1"/>
    <w:rsid w:val="008F63C1"/>
    <w:rsid w:val="008F644F"/>
    <w:rsid w:val="008F6611"/>
    <w:rsid w:val="008F6867"/>
    <w:rsid w:val="008F69CC"/>
    <w:rsid w:val="008F6A2F"/>
    <w:rsid w:val="008F6DF8"/>
    <w:rsid w:val="008F706C"/>
    <w:rsid w:val="008F717F"/>
    <w:rsid w:val="008F73BC"/>
    <w:rsid w:val="008F755F"/>
    <w:rsid w:val="008F7738"/>
    <w:rsid w:val="008F795B"/>
    <w:rsid w:val="008F7A3A"/>
    <w:rsid w:val="008F7DDE"/>
    <w:rsid w:val="008F7EEC"/>
    <w:rsid w:val="0090008D"/>
    <w:rsid w:val="009000BB"/>
    <w:rsid w:val="009000CD"/>
    <w:rsid w:val="009000DE"/>
    <w:rsid w:val="009001AA"/>
    <w:rsid w:val="0090044C"/>
    <w:rsid w:val="009005B1"/>
    <w:rsid w:val="009006DC"/>
    <w:rsid w:val="00900766"/>
    <w:rsid w:val="009007C5"/>
    <w:rsid w:val="009008AC"/>
    <w:rsid w:val="00900916"/>
    <w:rsid w:val="0090092E"/>
    <w:rsid w:val="00900D03"/>
    <w:rsid w:val="00900D79"/>
    <w:rsid w:val="00900F89"/>
    <w:rsid w:val="00900FED"/>
    <w:rsid w:val="00901845"/>
    <w:rsid w:val="00901E8D"/>
    <w:rsid w:val="00901FA4"/>
    <w:rsid w:val="0090200B"/>
    <w:rsid w:val="00902235"/>
    <w:rsid w:val="00902296"/>
    <w:rsid w:val="00902978"/>
    <w:rsid w:val="00902A5D"/>
    <w:rsid w:val="00902F77"/>
    <w:rsid w:val="0090318F"/>
    <w:rsid w:val="009034C4"/>
    <w:rsid w:val="0090376D"/>
    <w:rsid w:val="00903D4D"/>
    <w:rsid w:val="00904133"/>
    <w:rsid w:val="0090416D"/>
    <w:rsid w:val="00904209"/>
    <w:rsid w:val="00904358"/>
    <w:rsid w:val="0090448D"/>
    <w:rsid w:val="0090461A"/>
    <w:rsid w:val="009046E1"/>
    <w:rsid w:val="00904DB7"/>
    <w:rsid w:val="00904F30"/>
    <w:rsid w:val="00904F74"/>
    <w:rsid w:val="00905072"/>
    <w:rsid w:val="009057F8"/>
    <w:rsid w:val="00905935"/>
    <w:rsid w:val="00905B48"/>
    <w:rsid w:val="00905CEB"/>
    <w:rsid w:val="00905F1C"/>
    <w:rsid w:val="00906091"/>
    <w:rsid w:val="009064E9"/>
    <w:rsid w:val="0090656D"/>
    <w:rsid w:val="00906812"/>
    <w:rsid w:val="00906883"/>
    <w:rsid w:val="00906956"/>
    <w:rsid w:val="00906C3D"/>
    <w:rsid w:val="00906C6D"/>
    <w:rsid w:val="00906EAB"/>
    <w:rsid w:val="00906EE1"/>
    <w:rsid w:val="0090709A"/>
    <w:rsid w:val="009071E4"/>
    <w:rsid w:val="00907465"/>
    <w:rsid w:val="009074A3"/>
    <w:rsid w:val="0090757C"/>
    <w:rsid w:val="009075E5"/>
    <w:rsid w:val="009076B2"/>
    <w:rsid w:val="009079A2"/>
    <w:rsid w:val="00907AF8"/>
    <w:rsid w:val="00907C46"/>
    <w:rsid w:val="0091004A"/>
    <w:rsid w:val="009101B4"/>
    <w:rsid w:val="009103CB"/>
    <w:rsid w:val="009104DA"/>
    <w:rsid w:val="00910A9A"/>
    <w:rsid w:val="00910C92"/>
    <w:rsid w:val="00911016"/>
    <w:rsid w:val="0091121B"/>
    <w:rsid w:val="009112E8"/>
    <w:rsid w:val="009113C5"/>
    <w:rsid w:val="00911497"/>
    <w:rsid w:val="00911799"/>
    <w:rsid w:val="00911B54"/>
    <w:rsid w:val="00911BF4"/>
    <w:rsid w:val="00911C4A"/>
    <w:rsid w:val="00911D68"/>
    <w:rsid w:val="00911D6A"/>
    <w:rsid w:val="00911EEF"/>
    <w:rsid w:val="009120A3"/>
    <w:rsid w:val="009121BD"/>
    <w:rsid w:val="00912271"/>
    <w:rsid w:val="009124C6"/>
    <w:rsid w:val="009126BD"/>
    <w:rsid w:val="009127EA"/>
    <w:rsid w:val="00912A22"/>
    <w:rsid w:val="00912A8B"/>
    <w:rsid w:val="00912D7F"/>
    <w:rsid w:val="00912E55"/>
    <w:rsid w:val="0091339D"/>
    <w:rsid w:val="009134C5"/>
    <w:rsid w:val="009134E0"/>
    <w:rsid w:val="00913667"/>
    <w:rsid w:val="0091376A"/>
    <w:rsid w:val="00913776"/>
    <w:rsid w:val="009137B0"/>
    <w:rsid w:val="009137CF"/>
    <w:rsid w:val="009138CD"/>
    <w:rsid w:val="00913CE2"/>
    <w:rsid w:val="00913D8A"/>
    <w:rsid w:val="0091408B"/>
    <w:rsid w:val="00914240"/>
    <w:rsid w:val="00914314"/>
    <w:rsid w:val="00914618"/>
    <w:rsid w:val="00914657"/>
    <w:rsid w:val="00914B79"/>
    <w:rsid w:val="00914D80"/>
    <w:rsid w:val="00914FA5"/>
    <w:rsid w:val="0091538C"/>
    <w:rsid w:val="0091561E"/>
    <w:rsid w:val="00915CA2"/>
    <w:rsid w:val="00915EFB"/>
    <w:rsid w:val="00916014"/>
    <w:rsid w:val="0091602B"/>
    <w:rsid w:val="009160F1"/>
    <w:rsid w:val="00916DFD"/>
    <w:rsid w:val="00916F24"/>
    <w:rsid w:val="00917157"/>
    <w:rsid w:val="0091784B"/>
    <w:rsid w:val="00917A5A"/>
    <w:rsid w:val="00917B0A"/>
    <w:rsid w:val="00920054"/>
    <w:rsid w:val="009200E1"/>
    <w:rsid w:val="00920202"/>
    <w:rsid w:val="00920276"/>
    <w:rsid w:val="009204E1"/>
    <w:rsid w:val="00920507"/>
    <w:rsid w:val="00920729"/>
    <w:rsid w:val="00920765"/>
    <w:rsid w:val="00920939"/>
    <w:rsid w:val="0092093A"/>
    <w:rsid w:val="00920AC1"/>
    <w:rsid w:val="00920EB6"/>
    <w:rsid w:val="009211C9"/>
    <w:rsid w:val="0092120C"/>
    <w:rsid w:val="00921460"/>
    <w:rsid w:val="0092146B"/>
    <w:rsid w:val="0092151C"/>
    <w:rsid w:val="009215E7"/>
    <w:rsid w:val="009216E5"/>
    <w:rsid w:val="0092182D"/>
    <w:rsid w:val="009218C7"/>
    <w:rsid w:val="0092190D"/>
    <w:rsid w:val="00922127"/>
    <w:rsid w:val="00922620"/>
    <w:rsid w:val="009226EA"/>
    <w:rsid w:val="00922980"/>
    <w:rsid w:val="00922AAF"/>
    <w:rsid w:val="00922AD8"/>
    <w:rsid w:val="00922B03"/>
    <w:rsid w:val="00923275"/>
    <w:rsid w:val="0092327F"/>
    <w:rsid w:val="0092372C"/>
    <w:rsid w:val="00923819"/>
    <w:rsid w:val="009238E8"/>
    <w:rsid w:val="00923BE3"/>
    <w:rsid w:val="00923CFB"/>
    <w:rsid w:val="00923E4A"/>
    <w:rsid w:val="00923EE2"/>
    <w:rsid w:val="00923FF5"/>
    <w:rsid w:val="00924427"/>
    <w:rsid w:val="009246AF"/>
    <w:rsid w:val="00924842"/>
    <w:rsid w:val="00924AAD"/>
    <w:rsid w:val="00924C25"/>
    <w:rsid w:val="00924E4D"/>
    <w:rsid w:val="009250D5"/>
    <w:rsid w:val="00925191"/>
    <w:rsid w:val="00925535"/>
    <w:rsid w:val="009256F5"/>
    <w:rsid w:val="00925928"/>
    <w:rsid w:val="009259B0"/>
    <w:rsid w:val="00925A9A"/>
    <w:rsid w:val="00925B36"/>
    <w:rsid w:val="00925ED5"/>
    <w:rsid w:val="009261EC"/>
    <w:rsid w:val="00926341"/>
    <w:rsid w:val="009266A8"/>
    <w:rsid w:val="009266DA"/>
    <w:rsid w:val="00926A11"/>
    <w:rsid w:val="00926A58"/>
    <w:rsid w:val="00926FF1"/>
    <w:rsid w:val="009272B8"/>
    <w:rsid w:val="00927361"/>
    <w:rsid w:val="00927425"/>
    <w:rsid w:val="00927445"/>
    <w:rsid w:val="00927957"/>
    <w:rsid w:val="00927A6E"/>
    <w:rsid w:val="00927E3F"/>
    <w:rsid w:val="00930233"/>
    <w:rsid w:val="00930BC4"/>
    <w:rsid w:val="00930D96"/>
    <w:rsid w:val="00930DA5"/>
    <w:rsid w:val="00931293"/>
    <w:rsid w:val="009312C2"/>
    <w:rsid w:val="00931344"/>
    <w:rsid w:val="0093135D"/>
    <w:rsid w:val="0093145C"/>
    <w:rsid w:val="0093199B"/>
    <w:rsid w:val="009319C4"/>
    <w:rsid w:val="00931FEB"/>
    <w:rsid w:val="00932381"/>
    <w:rsid w:val="0093256F"/>
    <w:rsid w:val="0093271E"/>
    <w:rsid w:val="00932AE4"/>
    <w:rsid w:val="00932D04"/>
    <w:rsid w:val="00932F25"/>
    <w:rsid w:val="009332A2"/>
    <w:rsid w:val="00933370"/>
    <w:rsid w:val="00933839"/>
    <w:rsid w:val="00933972"/>
    <w:rsid w:val="00933F6D"/>
    <w:rsid w:val="00934060"/>
    <w:rsid w:val="0093424A"/>
    <w:rsid w:val="009342A2"/>
    <w:rsid w:val="0093436D"/>
    <w:rsid w:val="00934441"/>
    <w:rsid w:val="0093472C"/>
    <w:rsid w:val="00934D49"/>
    <w:rsid w:val="00934F54"/>
    <w:rsid w:val="00935009"/>
    <w:rsid w:val="00935462"/>
    <w:rsid w:val="00935656"/>
    <w:rsid w:val="00935A6D"/>
    <w:rsid w:val="00935BBB"/>
    <w:rsid w:val="00935BEE"/>
    <w:rsid w:val="00935D43"/>
    <w:rsid w:val="00935D7F"/>
    <w:rsid w:val="00935DAD"/>
    <w:rsid w:val="00935E2A"/>
    <w:rsid w:val="00935FE1"/>
    <w:rsid w:val="0093607A"/>
    <w:rsid w:val="00936417"/>
    <w:rsid w:val="009364D5"/>
    <w:rsid w:val="0093667F"/>
    <w:rsid w:val="009366D3"/>
    <w:rsid w:val="0093672A"/>
    <w:rsid w:val="00936A3D"/>
    <w:rsid w:val="00936C89"/>
    <w:rsid w:val="00936D2D"/>
    <w:rsid w:val="00936EEA"/>
    <w:rsid w:val="009370F2"/>
    <w:rsid w:val="00937498"/>
    <w:rsid w:val="009375D0"/>
    <w:rsid w:val="00937AB9"/>
    <w:rsid w:val="00937C85"/>
    <w:rsid w:val="00940145"/>
    <w:rsid w:val="00940605"/>
    <w:rsid w:val="0094073C"/>
    <w:rsid w:val="00940AFD"/>
    <w:rsid w:val="00940B40"/>
    <w:rsid w:val="00940BB0"/>
    <w:rsid w:val="00940BEB"/>
    <w:rsid w:val="00940D88"/>
    <w:rsid w:val="0094196A"/>
    <w:rsid w:val="00941D75"/>
    <w:rsid w:val="009421E8"/>
    <w:rsid w:val="0094220D"/>
    <w:rsid w:val="0094223A"/>
    <w:rsid w:val="00942301"/>
    <w:rsid w:val="009425B2"/>
    <w:rsid w:val="0094273B"/>
    <w:rsid w:val="0094293D"/>
    <w:rsid w:val="00942A7D"/>
    <w:rsid w:val="00942A8D"/>
    <w:rsid w:val="00942D48"/>
    <w:rsid w:val="00942DDE"/>
    <w:rsid w:val="00942E9F"/>
    <w:rsid w:val="00942F2E"/>
    <w:rsid w:val="0094329D"/>
    <w:rsid w:val="00943342"/>
    <w:rsid w:val="00943527"/>
    <w:rsid w:val="00943693"/>
    <w:rsid w:val="00943880"/>
    <w:rsid w:val="00943924"/>
    <w:rsid w:val="00943944"/>
    <w:rsid w:val="00943A7D"/>
    <w:rsid w:val="00943B34"/>
    <w:rsid w:val="00943E9D"/>
    <w:rsid w:val="00943F6A"/>
    <w:rsid w:val="00944122"/>
    <w:rsid w:val="009444EA"/>
    <w:rsid w:val="00944658"/>
    <w:rsid w:val="0094465D"/>
    <w:rsid w:val="0094479A"/>
    <w:rsid w:val="00944958"/>
    <w:rsid w:val="00944C1D"/>
    <w:rsid w:val="009451DB"/>
    <w:rsid w:val="00945432"/>
    <w:rsid w:val="009455C0"/>
    <w:rsid w:val="00945901"/>
    <w:rsid w:val="00945B24"/>
    <w:rsid w:val="00945BF5"/>
    <w:rsid w:val="00945DD2"/>
    <w:rsid w:val="009462EF"/>
    <w:rsid w:val="009464F0"/>
    <w:rsid w:val="0094678D"/>
    <w:rsid w:val="00946BD1"/>
    <w:rsid w:val="00946C9D"/>
    <w:rsid w:val="00946D0E"/>
    <w:rsid w:val="00946D3A"/>
    <w:rsid w:val="00946EC1"/>
    <w:rsid w:val="009470D3"/>
    <w:rsid w:val="0094770C"/>
    <w:rsid w:val="0094773B"/>
    <w:rsid w:val="00947924"/>
    <w:rsid w:val="0094795B"/>
    <w:rsid w:val="00947E98"/>
    <w:rsid w:val="00947EC8"/>
    <w:rsid w:val="00947EF3"/>
    <w:rsid w:val="00947FFC"/>
    <w:rsid w:val="009500A8"/>
    <w:rsid w:val="009500FB"/>
    <w:rsid w:val="00950816"/>
    <w:rsid w:val="00950A14"/>
    <w:rsid w:val="00950BF9"/>
    <w:rsid w:val="00950C4B"/>
    <w:rsid w:val="00950F0A"/>
    <w:rsid w:val="00951279"/>
    <w:rsid w:val="00951648"/>
    <w:rsid w:val="0095192F"/>
    <w:rsid w:val="0095199B"/>
    <w:rsid w:val="009519CF"/>
    <w:rsid w:val="00951EA1"/>
    <w:rsid w:val="00951F51"/>
    <w:rsid w:val="009521C2"/>
    <w:rsid w:val="00952647"/>
    <w:rsid w:val="009528F5"/>
    <w:rsid w:val="00952918"/>
    <w:rsid w:val="00952941"/>
    <w:rsid w:val="00952957"/>
    <w:rsid w:val="009529E0"/>
    <w:rsid w:val="00952C0E"/>
    <w:rsid w:val="00952E91"/>
    <w:rsid w:val="00953183"/>
    <w:rsid w:val="009531FE"/>
    <w:rsid w:val="009532A1"/>
    <w:rsid w:val="009535C6"/>
    <w:rsid w:val="0095367B"/>
    <w:rsid w:val="009536F2"/>
    <w:rsid w:val="009538C5"/>
    <w:rsid w:val="00953C00"/>
    <w:rsid w:val="00953C8C"/>
    <w:rsid w:val="00953E96"/>
    <w:rsid w:val="009543F1"/>
    <w:rsid w:val="009544FD"/>
    <w:rsid w:val="00954548"/>
    <w:rsid w:val="0095467E"/>
    <w:rsid w:val="00954C0A"/>
    <w:rsid w:val="00955246"/>
    <w:rsid w:val="0095536C"/>
    <w:rsid w:val="00955546"/>
    <w:rsid w:val="0095556B"/>
    <w:rsid w:val="00955808"/>
    <w:rsid w:val="009558E5"/>
    <w:rsid w:val="00955AFF"/>
    <w:rsid w:val="00955C3B"/>
    <w:rsid w:val="00955D10"/>
    <w:rsid w:val="00955EEC"/>
    <w:rsid w:val="00955FE6"/>
    <w:rsid w:val="009560B4"/>
    <w:rsid w:val="00956721"/>
    <w:rsid w:val="0095680B"/>
    <w:rsid w:val="00956825"/>
    <w:rsid w:val="00956CD8"/>
    <w:rsid w:val="00956DE1"/>
    <w:rsid w:val="00956E17"/>
    <w:rsid w:val="0095742B"/>
    <w:rsid w:val="0095777D"/>
    <w:rsid w:val="00957B19"/>
    <w:rsid w:val="00957BB1"/>
    <w:rsid w:val="00957C82"/>
    <w:rsid w:val="00957CB9"/>
    <w:rsid w:val="00957DC0"/>
    <w:rsid w:val="00957E3C"/>
    <w:rsid w:val="00957E62"/>
    <w:rsid w:val="0096012D"/>
    <w:rsid w:val="00960408"/>
    <w:rsid w:val="009606CF"/>
    <w:rsid w:val="00960816"/>
    <w:rsid w:val="009609E7"/>
    <w:rsid w:val="00960C29"/>
    <w:rsid w:val="00960CD1"/>
    <w:rsid w:val="00960E82"/>
    <w:rsid w:val="0096102C"/>
    <w:rsid w:val="009611CA"/>
    <w:rsid w:val="0096147D"/>
    <w:rsid w:val="009614E6"/>
    <w:rsid w:val="00961501"/>
    <w:rsid w:val="00961575"/>
    <w:rsid w:val="009615FC"/>
    <w:rsid w:val="00961955"/>
    <w:rsid w:val="00961E68"/>
    <w:rsid w:val="00961FE2"/>
    <w:rsid w:val="00962161"/>
    <w:rsid w:val="009621CC"/>
    <w:rsid w:val="009624A5"/>
    <w:rsid w:val="00962C8F"/>
    <w:rsid w:val="00962F4C"/>
    <w:rsid w:val="00963157"/>
    <w:rsid w:val="0096339D"/>
    <w:rsid w:val="00963643"/>
    <w:rsid w:val="00963DA2"/>
    <w:rsid w:val="00963DF3"/>
    <w:rsid w:val="0096402C"/>
    <w:rsid w:val="009640A7"/>
    <w:rsid w:val="0096414A"/>
    <w:rsid w:val="0096467A"/>
    <w:rsid w:val="009646C5"/>
    <w:rsid w:val="009647E9"/>
    <w:rsid w:val="00964CD8"/>
    <w:rsid w:val="00964EBF"/>
    <w:rsid w:val="00964FE5"/>
    <w:rsid w:val="00965280"/>
    <w:rsid w:val="00965784"/>
    <w:rsid w:val="00965A6D"/>
    <w:rsid w:val="00965C4E"/>
    <w:rsid w:val="00965EFC"/>
    <w:rsid w:val="00966327"/>
    <w:rsid w:val="009664EC"/>
    <w:rsid w:val="00966593"/>
    <w:rsid w:val="009666A8"/>
    <w:rsid w:val="00966A3E"/>
    <w:rsid w:val="00966AC6"/>
    <w:rsid w:val="00966BDE"/>
    <w:rsid w:val="00966C0C"/>
    <w:rsid w:val="00966D22"/>
    <w:rsid w:val="00966D3A"/>
    <w:rsid w:val="00966D94"/>
    <w:rsid w:val="0096715B"/>
    <w:rsid w:val="00967215"/>
    <w:rsid w:val="0096740D"/>
    <w:rsid w:val="00967A6B"/>
    <w:rsid w:val="00967B36"/>
    <w:rsid w:val="00967C08"/>
    <w:rsid w:val="00967C9A"/>
    <w:rsid w:val="00967E19"/>
    <w:rsid w:val="0097002F"/>
    <w:rsid w:val="009700E6"/>
    <w:rsid w:val="0097023C"/>
    <w:rsid w:val="00970601"/>
    <w:rsid w:val="00970642"/>
    <w:rsid w:val="00970A63"/>
    <w:rsid w:val="0097120C"/>
    <w:rsid w:val="00971392"/>
    <w:rsid w:val="009715BA"/>
    <w:rsid w:val="009716A4"/>
    <w:rsid w:val="00971722"/>
    <w:rsid w:val="0097182E"/>
    <w:rsid w:val="009718A8"/>
    <w:rsid w:val="0097196F"/>
    <w:rsid w:val="00971AB3"/>
    <w:rsid w:val="00971CE4"/>
    <w:rsid w:val="00971FA4"/>
    <w:rsid w:val="00971FBC"/>
    <w:rsid w:val="0097217A"/>
    <w:rsid w:val="009722D3"/>
    <w:rsid w:val="0097262E"/>
    <w:rsid w:val="009726DA"/>
    <w:rsid w:val="0097272C"/>
    <w:rsid w:val="009728B8"/>
    <w:rsid w:val="0097295E"/>
    <w:rsid w:val="00972BB6"/>
    <w:rsid w:val="00972C9B"/>
    <w:rsid w:val="00972F0F"/>
    <w:rsid w:val="00972F75"/>
    <w:rsid w:val="00972FE4"/>
    <w:rsid w:val="0097319C"/>
    <w:rsid w:val="0097379D"/>
    <w:rsid w:val="00973966"/>
    <w:rsid w:val="00973C3D"/>
    <w:rsid w:val="00973DAB"/>
    <w:rsid w:val="0097422D"/>
    <w:rsid w:val="0097490C"/>
    <w:rsid w:val="00974A10"/>
    <w:rsid w:val="00974CFB"/>
    <w:rsid w:val="00974E1C"/>
    <w:rsid w:val="009751CF"/>
    <w:rsid w:val="00975383"/>
    <w:rsid w:val="009756F5"/>
    <w:rsid w:val="0097575F"/>
    <w:rsid w:val="00975B72"/>
    <w:rsid w:val="00975D8B"/>
    <w:rsid w:val="00975DE9"/>
    <w:rsid w:val="00975F05"/>
    <w:rsid w:val="00975FBE"/>
    <w:rsid w:val="009764DC"/>
    <w:rsid w:val="009765CF"/>
    <w:rsid w:val="00976788"/>
    <w:rsid w:val="00976834"/>
    <w:rsid w:val="00976B36"/>
    <w:rsid w:val="009770F4"/>
    <w:rsid w:val="00977A7F"/>
    <w:rsid w:val="00977C4E"/>
    <w:rsid w:val="00977C64"/>
    <w:rsid w:val="00977F7B"/>
    <w:rsid w:val="00980166"/>
    <w:rsid w:val="009805B9"/>
    <w:rsid w:val="00980627"/>
    <w:rsid w:val="00980722"/>
    <w:rsid w:val="0098086C"/>
    <w:rsid w:val="0098088F"/>
    <w:rsid w:val="00980935"/>
    <w:rsid w:val="0098094F"/>
    <w:rsid w:val="00980A50"/>
    <w:rsid w:val="00980C29"/>
    <w:rsid w:val="00980D68"/>
    <w:rsid w:val="00980DFA"/>
    <w:rsid w:val="00981276"/>
    <w:rsid w:val="00981299"/>
    <w:rsid w:val="0098164E"/>
    <w:rsid w:val="0098169D"/>
    <w:rsid w:val="00981930"/>
    <w:rsid w:val="009819B4"/>
    <w:rsid w:val="00981A4F"/>
    <w:rsid w:val="00981B92"/>
    <w:rsid w:val="0098206B"/>
    <w:rsid w:val="009821C7"/>
    <w:rsid w:val="009821DA"/>
    <w:rsid w:val="009822EC"/>
    <w:rsid w:val="00982770"/>
    <w:rsid w:val="0098297F"/>
    <w:rsid w:val="00982BAB"/>
    <w:rsid w:val="00982C42"/>
    <w:rsid w:val="00982CC4"/>
    <w:rsid w:val="0098306B"/>
    <w:rsid w:val="0098314B"/>
    <w:rsid w:val="009831A5"/>
    <w:rsid w:val="009831BF"/>
    <w:rsid w:val="00983696"/>
    <w:rsid w:val="009837F5"/>
    <w:rsid w:val="00983A33"/>
    <w:rsid w:val="00983A98"/>
    <w:rsid w:val="00983B6D"/>
    <w:rsid w:val="009841D0"/>
    <w:rsid w:val="009843F0"/>
    <w:rsid w:val="0098459E"/>
    <w:rsid w:val="00984613"/>
    <w:rsid w:val="009846B0"/>
    <w:rsid w:val="00984733"/>
    <w:rsid w:val="009847DC"/>
    <w:rsid w:val="00984979"/>
    <w:rsid w:val="00984B04"/>
    <w:rsid w:val="00984BB0"/>
    <w:rsid w:val="00984E72"/>
    <w:rsid w:val="009850F3"/>
    <w:rsid w:val="00985361"/>
    <w:rsid w:val="009854CA"/>
    <w:rsid w:val="009854EF"/>
    <w:rsid w:val="009856C8"/>
    <w:rsid w:val="009859EE"/>
    <w:rsid w:val="009861A2"/>
    <w:rsid w:val="00986515"/>
    <w:rsid w:val="00986575"/>
    <w:rsid w:val="009865F4"/>
    <w:rsid w:val="009867AF"/>
    <w:rsid w:val="009868D3"/>
    <w:rsid w:val="0098693D"/>
    <w:rsid w:val="009869B4"/>
    <w:rsid w:val="00987187"/>
    <w:rsid w:val="009872B0"/>
    <w:rsid w:val="009873F8"/>
    <w:rsid w:val="0098740D"/>
    <w:rsid w:val="00987566"/>
    <w:rsid w:val="00987805"/>
    <w:rsid w:val="00987828"/>
    <w:rsid w:val="00987895"/>
    <w:rsid w:val="00987C41"/>
    <w:rsid w:val="00987EE4"/>
    <w:rsid w:val="009901D7"/>
    <w:rsid w:val="00990401"/>
    <w:rsid w:val="0099074E"/>
    <w:rsid w:val="00990770"/>
    <w:rsid w:val="00990A07"/>
    <w:rsid w:val="00990CA2"/>
    <w:rsid w:val="00990D9D"/>
    <w:rsid w:val="00990F88"/>
    <w:rsid w:val="009912D7"/>
    <w:rsid w:val="0099136E"/>
    <w:rsid w:val="0099177C"/>
    <w:rsid w:val="00991806"/>
    <w:rsid w:val="009918E9"/>
    <w:rsid w:val="00991AF0"/>
    <w:rsid w:val="00991CAA"/>
    <w:rsid w:val="00991DD8"/>
    <w:rsid w:val="009921CC"/>
    <w:rsid w:val="00992493"/>
    <w:rsid w:val="009924C7"/>
    <w:rsid w:val="009924E0"/>
    <w:rsid w:val="00992613"/>
    <w:rsid w:val="00992B23"/>
    <w:rsid w:val="00992B44"/>
    <w:rsid w:val="00992D22"/>
    <w:rsid w:val="00993035"/>
    <w:rsid w:val="009932E9"/>
    <w:rsid w:val="009934C4"/>
    <w:rsid w:val="00993621"/>
    <w:rsid w:val="00993649"/>
    <w:rsid w:val="009936D3"/>
    <w:rsid w:val="00993757"/>
    <w:rsid w:val="00993AAD"/>
    <w:rsid w:val="00993C2D"/>
    <w:rsid w:val="00993D67"/>
    <w:rsid w:val="009941FC"/>
    <w:rsid w:val="0099420C"/>
    <w:rsid w:val="00994579"/>
    <w:rsid w:val="0099459A"/>
    <w:rsid w:val="0099468C"/>
    <w:rsid w:val="00994778"/>
    <w:rsid w:val="00994AC3"/>
    <w:rsid w:val="00994BBB"/>
    <w:rsid w:val="00994BF1"/>
    <w:rsid w:val="00994CD5"/>
    <w:rsid w:val="00994D1B"/>
    <w:rsid w:val="00995048"/>
    <w:rsid w:val="00995156"/>
    <w:rsid w:val="009953E0"/>
    <w:rsid w:val="009955A7"/>
    <w:rsid w:val="0099560B"/>
    <w:rsid w:val="00995614"/>
    <w:rsid w:val="0099597D"/>
    <w:rsid w:val="00995B81"/>
    <w:rsid w:val="00995C26"/>
    <w:rsid w:val="00995EB7"/>
    <w:rsid w:val="00996517"/>
    <w:rsid w:val="0099652B"/>
    <w:rsid w:val="009965F5"/>
    <w:rsid w:val="009967C1"/>
    <w:rsid w:val="009967DA"/>
    <w:rsid w:val="00996F25"/>
    <w:rsid w:val="00996F62"/>
    <w:rsid w:val="0099701D"/>
    <w:rsid w:val="00997217"/>
    <w:rsid w:val="009974E5"/>
    <w:rsid w:val="0099765E"/>
    <w:rsid w:val="00997772"/>
    <w:rsid w:val="009978A8"/>
    <w:rsid w:val="00997A7A"/>
    <w:rsid w:val="00997B45"/>
    <w:rsid w:val="00997BD9"/>
    <w:rsid w:val="00997D4F"/>
    <w:rsid w:val="00997DDB"/>
    <w:rsid w:val="00997FDC"/>
    <w:rsid w:val="009A00CC"/>
    <w:rsid w:val="009A02F1"/>
    <w:rsid w:val="009A0311"/>
    <w:rsid w:val="009A0B5F"/>
    <w:rsid w:val="009A0C81"/>
    <w:rsid w:val="009A0E11"/>
    <w:rsid w:val="009A0E2E"/>
    <w:rsid w:val="009A0ED9"/>
    <w:rsid w:val="009A0FE6"/>
    <w:rsid w:val="009A1075"/>
    <w:rsid w:val="009A11EE"/>
    <w:rsid w:val="009A1232"/>
    <w:rsid w:val="009A1350"/>
    <w:rsid w:val="009A14A6"/>
    <w:rsid w:val="009A1597"/>
    <w:rsid w:val="009A16C5"/>
    <w:rsid w:val="009A18FD"/>
    <w:rsid w:val="009A192E"/>
    <w:rsid w:val="009A1A7C"/>
    <w:rsid w:val="009A1C45"/>
    <w:rsid w:val="009A1D92"/>
    <w:rsid w:val="009A1E60"/>
    <w:rsid w:val="009A201B"/>
    <w:rsid w:val="009A20DF"/>
    <w:rsid w:val="009A2244"/>
    <w:rsid w:val="009A23F5"/>
    <w:rsid w:val="009A2656"/>
    <w:rsid w:val="009A2CC2"/>
    <w:rsid w:val="009A2E7B"/>
    <w:rsid w:val="009A2F65"/>
    <w:rsid w:val="009A34A9"/>
    <w:rsid w:val="009A3691"/>
    <w:rsid w:val="009A3999"/>
    <w:rsid w:val="009A3A7E"/>
    <w:rsid w:val="009A3B79"/>
    <w:rsid w:val="009A3BEF"/>
    <w:rsid w:val="009A3C88"/>
    <w:rsid w:val="009A3E76"/>
    <w:rsid w:val="009A3FB2"/>
    <w:rsid w:val="009A403A"/>
    <w:rsid w:val="009A4066"/>
    <w:rsid w:val="009A4356"/>
    <w:rsid w:val="009A46C0"/>
    <w:rsid w:val="009A4C5F"/>
    <w:rsid w:val="009A4E5A"/>
    <w:rsid w:val="009A4F99"/>
    <w:rsid w:val="009A4FFD"/>
    <w:rsid w:val="009A50CA"/>
    <w:rsid w:val="009A5175"/>
    <w:rsid w:val="009A52A8"/>
    <w:rsid w:val="009A5369"/>
    <w:rsid w:val="009A5407"/>
    <w:rsid w:val="009A553B"/>
    <w:rsid w:val="009A56C1"/>
    <w:rsid w:val="009A57F9"/>
    <w:rsid w:val="009A5A3C"/>
    <w:rsid w:val="009A5BFF"/>
    <w:rsid w:val="009A5CAA"/>
    <w:rsid w:val="009A5CB5"/>
    <w:rsid w:val="009A5D1F"/>
    <w:rsid w:val="009A5F66"/>
    <w:rsid w:val="009A6379"/>
    <w:rsid w:val="009A6A8D"/>
    <w:rsid w:val="009A6AF8"/>
    <w:rsid w:val="009A6B30"/>
    <w:rsid w:val="009A6E1E"/>
    <w:rsid w:val="009A6F91"/>
    <w:rsid w:val="009A6FC0"/>
    <w:rsid w:val="009A71A1"/>
    <w:rsid w:val="009A74A4"/>
    <w:rsid w:val="009A76F5"/>
    <w:rsid w:val="009A7768"/>
    <w:rsid w:val="009A7879"/>
    <w:rsid w:val="009A78BE"/>
    <w:rsid w:val="009A7AAB"/>
    <w:rsid w:val="009A7D44"/>
    <w:rsid w:val="009A7FC5"/>
    <w:rsid w:val="009B0007"/>
    <w:rsid w:val="009B02B2"/>
    <w:rsid w:val="009B0489"/>
    <w:rsid w:val="009B08EE"/>
    <w:rsid w:val="009B099B"/>
    <w:rsid w:val="009B09AB"/>
    <w:rsid w:val="009B09DC"/>
    <w:rsid w:val="009B0F1B"/>
    <w:rsid w:val="009B0F25"/>
    <w:rsid w:val="009B1064"/>
    <w:rsid w:val="009B1405"/>
    <w:rsid w:val="009B1EB4"/>
    <w:rsid w:val="009B2440"/>
    <w:rsid w:val="009B247F"/>
    <w:rsid w:val="009B280F"/>
    <w:rsid w:val="009B2C40"/>
    <w:rsid w:val="009B2C47"/>
    <w:rsid w:val="009B3248"/>
    <w:rsid w:val="009B3347"/>
    <w:rsid w:val="009B339F"/>
    <w:rsid w:val="009B35BD"/>
    <w:rsid w:val="009B371D"/>
    <w:rsid w:val="009B39E7"/>
    <w:rsid w:val="009B3B28"/>
    <w:rsid w:val="009B3DC6"/>
    <w:rsid w:val="009B3FF3"/>
    <w:rsid w:val="009B40FD"/>
    <w:rsid w:val="009B4623"/>
    <w:rsid w:val="009B482E"/>
    <w:rsid w:val="009B492F"/>
    <w:rsid w:val="009B49C3"/>
    <w:rsid w:val="009B4B55"/>
    <w:rsid w:val="009B4BC6"/>
    <w:rsid w:val="009B4CA6"/>
    <w:rsid w:val="009B4DBB"/>
    <w:rsid w:val="009B4F09"/>
    <w:rsid w:val="009B50E7"/>
    <w:rsid w:val="009B5159"/>
    <w:rsid w:val="009B532E"/>
    <w:rsid w:val="009B586B"/>
    <w:rsid w:val="009B5D47"/>
    <w:rsid w:val="009B5E43"/>
    <w:rsid w:val="009B5E45"/>
    <w:rsid w:val="009B5F3B"/>
    <w:rsid w:val="009B6029"/>
    <w:rsid w:val="009B6077"/>
    <w:rsid w:val="009B60D2"/>
    <w:rsid w:val="009B6312"/>
    <w:rsid w:val="009B69BC"/>
    <w:rsid w:val="009B6F3D"/>
    <w:rsid w:val="009B708C"/>
    <w:rsid w:val="009B73A0"/>
    <w:rsid w:val="009B74AE"/>
    <w:rsid w:val="009B7594"/>
    <w:rsid w:val="009B75A2"/>
    <w:rsid w:val="009B7701"/>
    <w:rsid w:val="009B7AD3"/>
    <w:rsid w:val="009B7D02"/>
    <w:rsid w:val="009C0322"/>
    <w:rsid w:val="009C03B8"/>
    <w:rsid w:val="009C0418"/>
    <w:rsid w:val="009C052D"/>
    <w:rsid w:val="009C07C8"/>
    <w:rsid w:val="009C0FF3"/>
    <w:rsid w:val="009C1170"/>
    <w:rsid w:val="009C1181"/>
    <w:rsid w:val="009C1381"/>
    <w:rsid w:val="009C1F7F"/>
    <w:rsid w:val="009C2170"/>
    <w:rsid w:val="009C242C"/>
    <w:rsid w:val="009C2442"/>
    <w:rsid w:val="009C2500"/>
    <w:rsid w:val="009C255A"/>
    <w:rsid w:val="009C2BB0"/>
    <w:rsid w:val="009C2D1C"/>
    <w:rsid w:val="009C2E74"/>
    <w:rsid w:val="009C2F0E"/>
    <w:rsid w:val="009C310F"/>
    <w:rsid w:val="009C343E"/>
    <w:rsid w:val="009C34BA"/>
    <w:rsid w:val="009C3594"/>
    <w:rsid w:val="009C3A22"/>
    <w:rsid w:val="009C3A4F"/>
    <w:rsid w:val="009C3B44"/>
    <w:rsid w:val="009C3B97"/>
    <w:rsid w:val="009C44BD"/>
    <w:rsid w:val="009C460E"/>
    <w:rsid w:val="009C4680"/>
    <w:rsid w:val="009C4B2D"/>
    <w:rsid w:val="009C4DCE"/>
    <w:rsid w:val="009C4DD0"/>
    <w:rsid w:val="009C4F13"/>
    <w:rsid w:val="009C5214"/>
    <w:rsid w:val="009C543D"/>
    <w:rsid w:val="009C5459"/>
    <w:rsid w:val="009C5688"/>
    <w:rsid w:val="009C5882"/>
    <w:rsid w:val="009C63FD"/>
    <w:rsid w:val="009C64B2"/>
    <w:rsid w:val="009C6550"/>
    <w:rsid w:val="009C66B6"/>
    <w:rsid w:val="009C6960"/>
    <w:rsid w:val="009C6AD1"/>
    <w:rsid w:val="009C6CEF"/>
    <w:rsid w:val="009C6DAC"/>
    <w:rsid w:val="009C6ED8"/>
    <w:rsid w:val="009C7189"/>
    <w:rsid w:val="009C71D4"/>
    <w:rsid w:val="009C780C"/>
    <w:rsid w:val="009C7AB3"/>
    <w:rsid w:val="009C7C61"/>
    <w:rsid w:val="009C7F3D"/>
    <w:rsid w:val="009D015B"/>
    <w:rsid w:val="009D018C"/>
    <w:rsid w:val="009D0500"/>
    <w:rsid w:val="009D06A1"/>
    <w:rsid w:val="009D0893"/>
    <w:rsid w:val="009D0B69"/>
    <w:rsid w:val="009D0CC7"/>
    <w:rsid w:val="009D0F2B"/>
    <w:rsid w:val="009D1484"/>
    <w:rsid w:val="009D14C5"/>
    <w:rsid w:val="009D164B"/>
    <w:rsid w:val="009D18AF"/>
    <w:rsid w:val="009D18E2"/>
    <w:rsid w:val="009D1D49"/>
    <w:rsid w:val="009D1EAB"/>
    <w:rsid w:val="009D2030"/>
    <w:rsid w:val="009D2474"/>
    <w:rsid w:val="009D2747"/>
    <w:rsid w:val="009D27FF"/>
    <w:rsid w:val="009D2B2F"/>
    <w:rsid w:val="009D2C9E"/>
    <w:rsid w:val="009D2DC6"/>
    <w:rsid w:val="009D2DF3"/>
    <w:rsid w:val="009D2E1E"/>
    <w:rsid w:val="009D2E36"/>
    <w:rsid w:val="009D2F91"/>
    <w:rsid w:val="009D3245"/>
    <w:rsid w:val="009D332F"/>
    <w:rsid w:val="009D3943"/>
    <w:rsid w:val="009D3E95"/>
    <w:rsid w:val="009D3EDF"/>
    <w:rsid w:val="009D4104"/>
    <w:rsid w:val="009D41AF"/>
    <w:rsid w:val="009D4609"/>
    <w:rsid w:val="009D4752"/>
    <w:rsid w:val="009D4760"/>
    <w:rsid w:val="009D4892"/>
    <w:rsid w:val="009D490D"/>
    <w:rsid w:val="009D4A44"/>
    <w:rsid w:val="009D4A54"/>
    <w:rsid w:val="009D4BF8"/>
    <w:rsid w:val="009D4DFD"/>
    <w:rsid w:val="009D51F9"/>
    <w:rsid w:val="009D544C"/>
    <w:rsid w:val="009D5568"/>
    <w:rsid w:val="009D5770"/>
    <w:rsid w:val="009D597A"/>
    <w:rsid w:val="009D5ADA"/>
    <w:rsid w:val="009D5CF4"/>
    <w:rsid w:val="009D5E50"/>
    <w:rsid w:val="009D5FCC"/>
    <w:rsid w:val="009D6008"/>
    <w:rsid w:val="009D6098"/>
    <w:rsid w:val="009D638A"/>
    <w:rsid w:val="009D64CE"/>
    <w:rsid w:val="009D6A9D"/>
    <w:rsid w:val="009D6B7A"/>
    <w:rsid w:val="009D6D9B"/>
    <w:rsid w:val="009D6EAB"/>
    <w:rsid w:val="009D6EFC"/>
    <w:rsid w:val="009D6FAB"/>
    <w:rsid w:val="009D7219"/>
    <w:rsid w:val="009D7397"/>
    <w:rsid w:val="009D747D"/>
    <w:rsid w:val="009D7770"/>
    <w:rsid w:val="009D784F"/>
    <w:rsid w:val="009D79A4"/>
    <w:rsid w:val="009D7CBE"/>
    <w:rsid w:val="009E0061"/>
    <w:rsid w:val="009E007C"/>
    <w:rsid w:val="009E01EA"/>
    <w:rsid w:val="009E01ED"/>
    <w:rsid w:val="009E0412"/>
    <w:rsid w:val="009E0584"/>
    <w:rsid w:val="009E0713"/>
    <w:rsid w:val="009E0B61"/>
    <w:rsid w:val="009E0BC0"/>
    <w:rsid w:val="009E0CDF"/>
    <w:rsid w:val="009E0FB9"/>
    <w:rsid w:val="009E1250"/>
    <w:rsid w:val="009E16BC"/>
    <w:rsid w:val="009E1949"/>
    <w:rsid w:val="009E1D6F"/>
    <w:rsid w:val="009E204E"/>
    <w:rsid w:val="009E21C5"/>
    <w:rsid w:val="009E21DA"/>
    <w:rsid w:val="009E23C9"/>
    <w:rsid w:val="009E24DD"/>
    <w:rsid w:val="009E2766"/>
    <w:rsid w:val="009E2808"/>
    <w:rsid w:val="009E2BB6"/>
    <w:rsid w:val="009E32F4"/>
    <w:rsid w:val="009E3530"/>
    <w:rsid w:val="009E39B4"/>
    <w:rsid w:val="009E3A79"/>
    <w:rsid w:val="009E3C35"/>
    <w:rsid w:val="009E3DD8"/>
    <w:rsid w:val="009E3E57"/>
    <w:rsid w:val="009E4018"/>
    <w:rsid w:val="009E40EA"/>
    <w:rsid w:val="009E41BE"/>
    <w:rsid w:val="009E4363"/>
    <w:rsid w:val="009E45A4"/>
    <w:rsid w:val="009E46AD"/>
    <w:rsid w:val="009E4707"/>
    <w:rsid w:val="009E4B2B"/>
    <w:rsid w:val="009E5322"/>
    <w:rsid w:val="009E5526"/>
    <w:rsid w:val="009E5637"/>
    <w:rsid w:val="009E5640"/>
    <w:rsid w:val="009E5757"/>
    <w:rsid w:val="009E5851"/>
    <w:rsid w:val="009E5B3F"/>
    <w:rsid w:val="009E5B98"/>
    <w:rsid w:val="009E5DAD"/>
    <w:rsid w:val="009E60BA"/>
    <w:rsid w:val="009E62DA"/>
    <w:rsid w:val="009E65AE"/>
    <w:rsid w:val="009E65EF"/>
    <w:rsid w:val="009E66C2"/>
    <w:rsid w:val="009E66D5"/>
    <w:rsid w:val="009E672C"/>
    <w:rsid w:val="009E67D0"/>
    <w:rsid w:val="009E6954"/>
    <w:rsid w:val="009E6D6A"/>
    <w:rsid w:val="009E6E71"/>
    <w:rsid w:val="009E7830"/>
    <w:rsid w:val="009E783E"/>
    <w:rsid w:val="009E7C40"/>
    <w:rsid w:val="009E7FB6"/>
    <w:rsid w:val="009F022B"/>
    <w:rsid w:val="009F02EE"/>
    <w:rsid w:val="009F0513"/>
    <w:rsid w:val="009F069F"/>
    <w:rsid w:val="009F09B6"/>
    <w:rsid w:val="009F0E19"/>
    <w:rsid w:val="009F0E5D"/>
    <w:rsid w:val="009F112C"/>
    <w:rsid w:val="009F123A"/>
    <w:rsid w:val="009F1468"/>
    <w:rsid w:val="009F192B"/>
    <w:rsid w:val="009F1CA3"/>
    <w:rsid w:val="009F20A4"/>
    <w:rsid w:val="009F2346"/>
    <w:rsid w:val="009F23AD"/>
    <w:rsid w:val="009F23F3"/>
    <w:rsid w:val="009F275F"/>
    <w:rsid w:val="009F2801"/>
    <w:rsid w:val="009F29EA"/>
    <w:rsid w:val="009F2BD5"/>
    <w:rsid w:val="009F32C3"/>
    <w:rsid w:val="009F375C"/>
    <w:rsid w:val="009F3981"/>
    <w:rsid w:val="009F3A2B"/>
    <w:rsid w:val="009F3AFA"/>
    <w:rsid w:val="009F3BAE"/>
    <w:rsid w:val="009F3D4A"/>
    <w:rsid w:val="009F3D65"/>
    <w:rsid w:val="009F3F42"/>
    <w:rsid w:val="009F4078"/>
    <w:rsid w:val="009F41BF"/>
    <w:rsid w:val="009F429B"/>
    <w:rsid w:val="009F438A"/>
    <w:rsid w:val="009F4B4D"/>
    <w:rsid w:val="009F4CD0"/>
    <w:rsid w:val="009F4E79"/>
    <w:rsid w:val="009F52FE"/>
    <w:rsid w:val="009F552C"/>
    <w:rsid w:val="009F56D0"/>
    <w:rsid w:val="009F5A66"/>
    <w:rsid w:val="009F5C19"/>
    <w:rsid w:val="009F5C32"/>
    <w:rsid w:val="009F5D1D"/>
    <w:rsid w:val="009F5DC6"/>
    <w:rsid w:val="009F60D0"/>
    <w:rsid w:val="009F60DB"/>
    <w:rsid w:val="009F6275"/>
    <w:rsid w:val="009F6337"/>
    <w:rsid w:val="009F6394"/>
    <w:rsid w:val="009F642C"/>
    <w:rsid w:val="009F65BC"/>
    <w:rsid w:val="009F6695"/>
    <w:rsid w:val="009F7346"/>
    <w:rsid w:val="009F7536"/>
    <w:rsid w:val="009F79E5"/>
    <w:rsid w:val="009F7C17"/>
    <w:rsid w:val="00A00184"/>
    <w:rsid w:val="00A00298"/>
    <w:rsid w:val="00A00816"/>
    <w:rsid w:val="00A0085E"/>
    <w:rsid w:val="00A00899"/>
    <w:rsid w:val="00A00D3B"/>
    <w:rsid w:val="00A00D7C"/>
    <w:rsid w:val="00A012CA"/>
    <w:rsid w:val="00A012CB"/>
    <w:rsid w:val="00A01405"/>
    <w:rsid w:val="00A01753"/>
    <w:rsid w:val="00A018B6"/>
    <w:rsid w:val="00A01AFF"/>
    <w:rsid w:val="00A01BED"/>
    <w:rsid w:val="00A01D0A"/>
    <w:rsid w:val="00A01EBF"/>
    <w:rsid w:val="00A01EF4"/>
    <w:rsid w:val="00A01F32"/>
    <w:rsid w:val="00A0226E"/>
    <w:rsid w:val="00A027F7"/>
    <w:rsid w:val="00A0292F"/>
    <w:rsid w:val="00A029C1"/>
    <w:rsid w:val="00A02A38"/>
    <w:rsid w:val="00A02AA6"/>
    <w:rsid w:val="00A02B03"/>
    <w:rsid w:val="00A02BA2"/>
    <w:rsid w:val="00A02FFA"/>
    <w:rsid w:val="00A0300D"/>
    <w:rsid w:val="00A0334B"/>
    <w:rsid w:val="00A033B0"/>
    <w:rsid w:val="00A034C2"/>
    <w:rsid w:val="00A034DF"/>
    <w:rsid w:val="00A0359D"/>
    <w:rsid w:val="00A035E7"/>
    <w:rsid w:val="00A037A9"/>
    <w:rsid w:val="00A039FA"/>
    <w:rsid w:val="00A03B55"/>
    <w:rsid w:val="00A03EBB"/>
    <w:rsid w:val="00A03EC2"/>
    <w:rsid w:val="00A04012"/>
    <w:rsid w:val="00A048D7"/>
    <w:rsid w:val="00A049A7"/>
    <w:rsid w:val="00A04C89"/>
    <w:rsid w:val="00A050EB"/>
    <w:rsid w:val="00A05434"/>
    <w:rsid w:val="00A0559B"/>
    <w:rsid w:val="00A05703"/>
    <w:rsid w:val="00A05E3E"/>
    <w:rsid w:val="00A0602D"/>
    <w:rsid w:val="00A06272"/>
    <w:rsid w:val="00A064A7"/>
    <w:rsid w:val="00A0653A"/>
    <w:rsid w:val="00A0662E"/>
    <w:rsid w:val="00A066AF"/>
    <w:rsid w:val="00A067BB"/>
    <w:rsid w:val="00A06CDB"/>
    <w:rsid w:val="00A07190"/>
    <w:rsid w:val="00A071F3"/>
    <w:rsid w:val="00A074BE"/>
    <w:rsid w:val="00A07594"/>
    <w:rsid w:val="00A076F4"/>
    <w:rsid w:val="00A0784F"/>
    <w:rsid w:val="00A078B3"/>
    <w:rsid w:val="00A07B78"/>
    <w:rsid w:val="00A07BD7"/>
    <w:rsid w:val="00A07DDD"/>
    <w:rsid w:val="00A1004B"/>
    <w:rsid w:val="00A10186"/>
    <w:rsid w:val="00A10247"/>
    <w:rsid w:val="00A106F4"/>
    <w:rsid w:val="00A1087A"/>
    <w:rsid w:val="00A10AD9"/>
    <w:rsid w:val="00A10CB0"/>
    <w:rsid w:val="00A10EF4"/>
    <w:rsid w:val="00A10FAC"/>
    <w:rsid w:val="00A1118A"/>
    <w:rsid w:val="00A11549"/>
    <w:rsid w:val="00A1161B"/>
    <w:rsid w:val="00A11841"/>
    <w:rsid w:val="00A11D10"/>
    <w:rsid w:val="00A11E42"/>
    <w:rsid w:val="00A11F3D"/>
    <w:rsid w:val="00A11F5D"/>
    <w:rsid w:val="00A1228E"/>
    <w:rsid w:val="00A125A8"/>
    <w:rsid w:val="00A12AB0"/>
    <w:rsid w:val="00A12E04"/>
    <w:rsid w:val="00A1315A"/>
    <w:rsid w:val="00A134F7"/>
    <w:rsid w:val="00A137BB"/>
    <w:rsid w:val="00A13834"/>
    <w:rsid w:val="00A13841"/>
    <w:rsid w:val="00A13B25"/>
    <w:rsid w:val="00A13BE5"/>
    <w:rsid w:val="00A13DC8"/>
    <w:rsid w:val="00A13E2D"/>
    <w:rsid w:val="00A14251"/>
    <w:rsid w:val="00A14400"/>
    <w:rsid w:val="00A148DF"/>
    <w:rsid w:val="00A1498C"/>
    <w:rsid w:val="00A14A3C"/>
    <w:rsid w:val="00A14BA1"/>
    <w:rsid w:val="00A14C34"/>
    <w:rsid w:val="00A14EAC"/>
    <w:rsid w:val="00A1520D"/>
    <w:rsid w:val="00A15625"/>
    <w:rsid w:val="00A1562A"/>
    <w:rsid w:val="00A15828"/>
    <w:rsid w:val="00A15848"/>
    <w:rsid w:val="00A15AA4"/>
    <w:rsid w:val="00A15C19"/>
    <w:rsid w:val="00A15DE9"/>
    <w:rsid w:val="00A15EF4"/>
    <w:rsid w:val="00A16156"/>
    <w:rsid w:val="00A1619E"/>
    <w:rsid w:val="00A16483"/>
    <w:rsid w:val="00A1649D"/>
    <w:rsid w:val="00A16622"/>
    <w:rsid w:val="00A16AF4"/>
    <w:rsid w:val="00A16BA4"/>
    <w:rsid w:val="00A16CBB"/>
    <w:rsid w:val="00A1700C"/>
    <w:rsid w:val="00A170C1"/>
    <w:rsid w:val="00A1725F"/>
    <w:rsid w:val="00A17620"/>
    <w:rsid w:val="00A17696"/>
    <w:rsid w:val="00A176B5"/>
    <w:rsid w:val="00A1775A"/>
    <w:rsid w:val="00A17CEF"/>
    <w:rsid w:val="00A17D39"/>
    <w:rsid w:val="00A2018C"/>
    <w:rsid w:val="00A203F2"/>
    <w:rsid w:val="00A2064F"/>
    <w:rsid w:val="00A206BB"/>
    <w:rsid w:val="00A20917"/>
    <w:rsid w:val="00A209B6"/>
    <w:rsid w:val="00A20A43"/>
    <w:rsid w:val="00A20AD6"/>
    <w:rsid w:val="00A2103A"/>
    <w:rsid w:val="00A21285"/>
    <w:rsid w:val="00A21360"/>
    <w:rsid w:val="00A21404"/>
    <w:rsid w:val="00A21542"/>
    <w:rsid w:val="00A21889"/>
    <w:rsid w:val="00A21933"/>
    <w:rsid w:val="00A21AEA"/>
    <w:rsid w:val="00A21B43"/>
    <w:rsid w:val="00A21C75"/>
    <w:rsid w:val="00A21D4B"/>
    <w:rsid w:val="00A21ED6"/>
    <w:rsid w:val="00A222D4"/>
    <w:rsid w:val="00A22359"/>
    <w:rsid w:val="00A227EE"/>
    <w:rsid w:val="00A22AFC"/>
    <w:rsid w:val="00A22BE7"/>
    <w:rsid w:val="00A22D7A"/>
    <w:rsid w:val="00A22FF4"/>
    <w:rsid w:val="00A2336D"/>
    <w:rsid w:val="00A236A5"/>
    <w:rsid w:val="00A237CE"/>
    <w:rsid w:val="00A24111"/>
    <w:rsid w:val="00A2460F"/>
    <w:rsid w:val="00A2467E"/>
    <w:rsid w:val="00A24C0C"/>
    <w:rsid w:val="00A24C16"/>
    <w:rsid w:val="00A24E82"/>
    <w:rsid w:val="00A24EFD"/>
    <w:rsid w:val="00A24FBF"/>
    <w:rsid w:val="00A2542B"/>
    <w:rsid w:val="00A256C2"/>
    <w:rsid w:val="00A25944"/>
    <w:rsid w:val="00A259E0"/>
    <w:rsid w:val="00A25AAF"/>
    <w:rsid w:val="00A25B89"/>
    <w:rsid w:val="00A25DC5"/>
    <w:rsid w:val="00A25EBC"/>
    <w:rsid w:val="00A25EEF"/>
    <w:rsid w:val="00A2612C"/>
    <w:rsid w:val="00A2688C"/>
    <w:rsid w:val="00A268D2"/>
    <w:rsid w:val="00A26904"/>
    <w:rsid w:val="00A26F0F"/>
    <w:rsid w:val="00A271A5"/>
    <w:rsid w:val="00A2728B"/>
    <w:rsid w:val="00A273C6"/>
    <w:rsid w:val="00A274B8"/>
    <w:rsid w:val="00A275AB"/>
    <w:rsid w:val="00A275C6"/>
    <w:rsid w:val="00A27D38"/>
    <w:rsid w:val="00A27DCF"/>
    <w:rsid w:val="00A27ECC"/>
    <w:rsid w:val="00A27F3E"/>
    <w:rsid w:val="00A27F75"/>
    <w:rsid w:val="00A30088"/>
    <w:rsid w:val="00A300A1"/>
    <w:rsid w:val="00A30136"/>
    <w:rsid w:val="00A302F5"/>
    <w:rsid w:val="00A30688"/>
    <w:rsid w:val="00A30807"/>
    <w:rsid w:val="00A3085A"/>
    <w:rsid w:val="00A3094C"/>
    <w:rsid w:val="00A309F6"/>
    <w:rsid w:val="00A30BAB"/>
    <w:rsid w:val="00A30EC6"/>
    <w:rsid w:val="00A3152C"/>
    <w:rsid w:val="00A3184F"/>
    <w:rsid w:val="00A3194B"/>
    <w:rsid w:val="00A31A89"/>
    <w:rsid w:val="00A31DB0"/>
    <w:rsid w:val="00A31E2D"/>
    <w:rsid w:val="00A31EE3"/>
    <w:rsid w:val="00A32047"/>
    <w:rsid w:val="00A322EC"/>
    <w:rsid w:val="00A32636"/>
    <w:rsid w:val="00A32682"/>
    <w:rsid w:val="00A326ED"/>
    <w:rsid w:val="00A3279F"/>
    <w:rsid w:val="00A32B6E"/>
    <w:rsid w:val="00A32B91"/>
    <w:rsid w:val="00A32BCC"/>
    <w:rsid w:val="00A32CBE"/>
    <w:rsid w:val="00A33532"/>
    <w:rsid w:val="00A3375D"/>
    <w:rsid w:val="00A338A6"/>
    <w:rsid w:val="00A340C3"/>
    <w:rsid w:val="00A34578"/>
    <w:rsid w:val="00A346B1"/>
    <w:rsid w:val="00A34ABE"/>
    <w:rsid w:val="00A34E14"/>
    <w:rsid w:val="00A35640"/>
    <w:rsid w:val="00A35B9D"/>
    <w:rsid w:val="00A36306"/>
    <w:rsid w:val="00A3652E"/>
    <w:rsid w:val="00A365E5"/>
    <w:rsid w:val="00A36741"/>
    <w:rsid w:val="00A3691E"/>
    <w:rsid w:val="00A369F1"/>
    <w:rsid w:val="00A36C73"/>
    <w:rsid w:val="00A372D3"/>
    <w:rsid w:val="00A373C3"/>
    <w:rsid w:val="00A374F3"/>
    <w:rsid w:val="00A37580"/>
    <w:rsid w:val="00A37582"/>
    <w:rsid w:val="00A3779E"/>
    <w:rsid w:val="00A37A55"/>
    <w:rsid w:val="00A37ABF"/>
    <w:rsid w:val="00A37B53"/>
    <w:rsid w:val="00A37B55"/>
    <w:rsid w:val="00A37C15"/>
    <w:rsid w:val="00A37E13"/>
    <w:rsid w:val="00A401B9"/>
    <w:rsid w:val="00A40611"/>
    <w:rsid w:val="00A40776"/>
    <w:rsid w:val="00A40A34"/>
    <w:rsid w:val="00A40DD8"/>
    <w:rsid w:val="00A41384"/>
    <w:rsid w:val="00A4156B"/>
    <w:rsid w:val="00A4189E"/>
    <w:rsid w:val="00A41962"/>
    <w:rsid w:val="00A41A9B"/>
    <w:rsid w:val="00A420EA"/>
    <w:rsid w:val="00A4211F"/>
    <w:rsid w:val="00A425C8"/>
    <w:rsid w:val="00A425FC"/>
    <w:rsid w:val="00A42B78"/>
    <w:rsid w:val="00A42CFC"/>
    <w:rsid w:val="00A431FB"/>
    <w:rsid w:val="00A43276"/>
    <w:rsid w:val="00A43397"/>
    <w:rsid w:val="00A43556"/>
    <w:rsid w:val="00A4355B"/>
    <w:rsid w:val="00A437FB"/>
    <w:rsid w:val="00A4389D"/>
    <w:rsid w:val="00A43921"/>
    <w:rsid w:val="00A439F6"/>
    <w:rsid w:val="00A43C8F"/>
    <w:rsid w:val="00A43CD1"/>
    <w:rsid w:val="00A43EC9"/>
    <w:rsid w:val="00A43FD6"/>
    <w:rsid w:val="00A442E3"/>
    <w:rsid w:val="00A4465D"/>
    <w:rsid w:val="00A447C1"/>
    <w:rsid w:val="00A447DB"/>
    <w:rsid w:val="00A447F6"/>
    <w:rsid w:val="00A44EFA"/>
    <w:rsid w:val="00A45020"/>
    <w:rsid w:val="00A45262"/>
    <w:rsid w:val="00A45345"/>
    <w:rsid w:val="00A456CC"/>
    <w:rsid w:val="00A45A2C"/>
    <w:rsid w:val="00A45E4F"/>
    <w:rsid w:val="00A45F42"/>
    <w:rsid w:val="00A46054"/>
    <w:rsid w:val="00A4612E"/>
    <w:rsid w:val="00A463AB"/>
    <w:rsid w:val="00A46695"/>
    <w:rsid w:val="00A4672F"/>
    <w:rsid w:val="00A4695C"/>
    <w:rsid w:val="00A469E0"/>
    <w:rsid w:val="00A46A04"/>
    <w:rsid w:val="00A46C93"/>
    <w:rsid w:val="00A46D45"/>
    <w:rsid w:val="00A46DE0"/>
    <w:rsid w:val="00A46FEC"/>
    <w:rsid w:val="00A47301"/>
    <w:rsid w:val="00A47376"/>
    <w:rsid w:val="00A47492"/>
    <w:rsid w:val="00A474E2"/>
    <w:rsid w:val="00A47746"/>
    <w:rsid w:val="00A478E8"/>
    <w:rsid w:val="00A47A10"/>
    <w:rsid w:val="00A47BB3"/>
    <w:rsid w:val="00A47C0A"/>
    <w:rsid w:val="00A47CCC"/>
    <w:rsid w:val="00A50222"/>
    <w:rsid w:val="00A5032A"/>
    <w:rsid w:val="00A50415"/>
    <w:rsid w:val="00A504CF"/>
    <w:rsid w:val="00A507DE"/>
    <w:rsid w:val="00A5085A"/>
    <w:rsid w:val="00A50A20"/>
    <w:rsid w:val="00A50B72"/>
    <w:rsid w:val="00A50F90"/>
    <w:rsid w:val="00A510A3"/>
    <w:rsid w:val="00A51565"/>
    <w:rsid w:val="00A5194E"/>
    <w:rsid w:val="00A519C2"/>
    <w:rsid w:val="00A51E7F"/>
    <w:rsid w:val="00A51ED8"/>
    <w:rsid w:val="00A5215F"/>
    <w:rsid w:val="00A5217E"/>
    <w:rsid w:val="00A52554"/>
    <w:rsid w:val="00A526B1"/>
    <w:rsid w:val="00A527E2"/>
    <w:rsid w:val="00A5299A"/>
    <w:rsid w:val="00A52B20"/>
    <w:rsid w:val="00A52CAF"/>
    <w:rsid w:val="00A52D95"/>
    <w:rsid w:val="00A52E8B"/>
    <w:rsid w:val="00A53274"/>
    <w:rsid w:val="00A5368B"/>
    <w:rsid w:val="00A536AD"/>
    <w:rsid w:val="00A536F0"/>
    <w:rsid w:val="00A5393E"/>
    <w:rsid w:val="00A539C3"/>
    <w:rsid w:val="00A539D6"/>
    <w:rsid w:val="00A53B41"/>
    <w:rsid w:val="00A53BE4"/>
    <w:rsid w:val="00A53D39"/>
    <w:rsid w:val="00A53D80"/>
    <w:rsid w:val="00A53D96"/>
    <w:rsid w:val="00A5440F"/>
    <w:rsid w:val="00A54602"/>
    <w:rsid w:val="00A54771"/>
    <w:rsid w:val="00A547A0"/>
    <w:rsid w:val="00A549A6"/>
    <w:rsid w:val="00A54C56"/>
    <w:rsid w:val="00A54F71"/>
    <w:rsid w:val="00A5521C"/>
    <w:rsid w:val="00A556C9"/>
    <w:rsid w:val="00A55766"/>
    <w:rsid w:val="00A5581C"/>
    <w:rsid w:val="00A55D1F"/>
    <w:rsid w:val="00A55D46"/>
    <w:rsid w:val="00A56171"/>
    <w:rsid w:val="00A56260"/>
    <w:rsid w:val="00A567D8"/>
    <w:rsid w:val="00A56844"/>
    <w:rsid w:val="00A56977"/>
    <w:rsid w:val="00A569A1"/>
    <w:rsid w:val="00A56A5B"/>
    <w:rsid w:val="00A56B19"/>
    <w:rsid w:val="00A56C3D"/>
    <w:rsid w:val="00A56D6D"/>
    <w:rsid w:val="00A5709D"/>
    <w:rsid w:val="00A5731C"/>
    <w:rsid w:val="00A5746E"/>
    <w:rsid w:val="00A574E8"/>
    <w:rsid w:val="00A57740"/>
    <w:rsid w:val="00A60095"/>
    <w:rsid w:val="00A601EE"/>
    <w:rsid w:val="00A60511"/>
    <w:rsid w:val="00A606CB"/>
    <w:rsid w:val="00A608BE"/>
    <w:rsid w:val="00A60A0A"/>
    <w:rsid w:val="00A60BEE"/>
    <w:rsid w:val="00A60D07"/>
    <w:rsid w:val="00A60F84"/>
    <w:rsid w:val="00A60F96"/>
    <w:rsid w:val="00A61614"/>
    <w:rsid w:val="00A61916"/>
    <w:rsid w:val="00A61A31"/>
    <w:rsid w:val="00A61D28"/>
    <w:rsid w:val="00A61D38"/>
    <w:rsid w:val="00A61D5B"/>
    <w:rsid w:val="00A61E4B"/>
    <w:rsid w:val="00A61EF4"/>
    <w:rsid w:val="00A620E5"/>
    <w:rsid w:val="00A624B8"/>
    <w:rsid w:val="00A62858"/>
    <w:rsid w:val="00A62C6E"/>
    <w:rsid w:val="00A62F41"/>
    <w:rsid w:val="00A62F67"/>
    <w:rsid w:val="00A633D0"/>
    <w:rsid w:val="00A6368E"/>
    <w:rsid w:val="00A63962"/>
    <w:rsid w:val="00A63A96"/>
    <w:rsid w:val="00A63AB7"/>
    <w:rsid w:val="00A63B59"/>
    <w:rsid w:val="00A63CB1"/>
    <w:rsid w:val="00A63E44"/>
    <w:rsid w:val="00A642CB"/>
    <w:rsid w:val="00A645EE"/>
    <w:rsid w:val="00A649CE"/>
    <w:rsid w:val="00A64E80"/>
    <w:rsid w:val="00A64F19"/>
    <w:rsid w:val="00A64FCE"/>
    <w:rsid w:val="00A651E2"/>
    <w:rsid w:val="00A654F1"/>
    <w:rsid w:val="00A65671"/>
    <w:rsid w:val="00A6589D"/>
    <w:rsid w:val="00A659F5"/>
    <w:rsid w:val="00A65C9E"/>
    <w:rsid w:val="00A65D6C"/>
    <w:rsid w:val="00A65D9A"/>
    <w:rsid w:val="00A66017"/>
    <w:rsid w:val="00A6624F"/>
    <w:rsid w:val="00A66290"/>
    <w:rsid w:val="00A6644E"/>
    <w:rsid w:val="00A664C7"/>
    <w:rsid w:val="00A66804"/>
    <w:rsid w:val="00A6693F"/>
    <w:rsid w:val="00A66962"/>
    <w:rsid w:val="00A66B72"/>
    <w:rsid w:val="00A66B78"/>
    <w:rsid w:val="00A66BF2"/>
    <w:rsid w:val="00A66D3C"/>
    <w:rsid w:val="00A66E69"/>
    <w:rsid w:val="00A66FFA"/>
    <w:rsid w:val="00A6701F"/>
    <w:rsid w:val="00A6730F"/>
    <w:rsid w:val="00A67526"/>
    <w:rsid w:val="00A67662"/>
    <w:rsid w:val="00A676B8"/>
    <w:rsid w:val="00A67841"/>
    <w:rsid w:val="00A6797F"/>
    <w:rsid w:val="00A67B64"/>
    <w:rsid w:val="00A67E4A"/>
    <w:rsid w:val="00A70002"/>
    <w:rsid w:val="00A7006D"/>
    <w:rsid w:val="00A70238"/>
    <w:rsid w:val="00A70594"/>
    <w:rsid w:val="00A70598"/>
    <w:rsid w:val="00A7073B"/>
    <w:rsid w:val="00A7088F"/>
    <w:rsid w:val="00A7106C"/>
    <w:rsid w:val="00A71241"/>
    <w:rsid w:val="00A713D6"/>
    <w:rsid w:val="00A715B1"/>
    <w:rsid w:val="00A71635"/>
    <w:rsid w:val="00A716B4"/>
    <w:rsid w:val="00A716B6"/>
    <w:rsid w:val="00A71785"/>
    <w:rsid w:val="00A718AC"/>
    <w:rsid w:val="00A71915"/>
    <w:rsid w:val="00A71A00"/>
    <w:rsid w:val="00A71C8E"/>
    <w:rsid w:val="00A71CCD"/>
    <w:rsid w:val="00A72209"/>
    <w:rsid w:val="00A722FB"/>
    <w:rsid w:val="00A72324"/>
    <w:rsid w:val="00A72325"/>
    <w:rsid w:val="00A726D5"/>
    <w:rsid w:val="00A729BB"/>
    <w:rsid w:val="00A72A56"/>
    <w:rsid w:val="00A72C47"/>
    <w:rsid w:val="00A72DB1"/>
    <w:rsid w:val="00A72F2A"/>
    <w:rsid w:val="00A731C2"/>
    <w:rsid w:val="00A735D4"/>
    <w:rsid w:val="00A73B17"/>
    <w:rsid w:val="00A73C38"/>
    <w:rsid w:val="00A73DEC"/>
    <w:rsid w:val="00A73E74"/>
    <w:rsid w:val="00A73FD8"/>
    <w:rsid w:val="00A74272"/>
    <w:rsid w:val="00A74469"/>
    <w:rsid w:val="00A74586"/>
    <w:rsid w:val="00A7459C"/>
    <w:rsid w:val="00A74738"/>
    <w:rsid w:val="00A74B31"/>
    <w:rsid w:val="00A74BFC"/>
    <w:rsid w:val="00A74E4D"/>
    <w:rsid w:val="00A74ECE"/>
    <w:rsid w:val="00A7513E"/>
    <w:rsid w:val="00A751C6"/>
    <w:rsid w:val="00A75306"/>
    <w:rsid w:val="00A7539F"/>
    <w:rsid w:val="00A753C6"/>
    <w:rsid w:val="00A7589E"/>
    <w:rsid w:val="00A75932"/>
    <w:rsid w:val="00A75A38"/>
    <w:rsid w:val="00A75FFF"/>
    <w:rsid w:val="00A76276"/>
    <w:rsid w:val="00A76443"/>
    <w:rsid w:val="00A7651F"/>
    <w:rsid w:val="00A765E0"/>
    <w:rsid w:val="00A7689F"/>
    <w:rsid w:val="00A76E39"/>
    <w:rsid w:val="00A7702B"/>
    <w:rsid w:val="00A771A5"/>
    <w:rsid w:val="00A7736C"/>
    <w:rsid w:val="00A77609"/>
    <w:rsid w:val="00A77648"/>
    <w:rsid w:val="00A77CA6"/>
    <w:rsid w:val="00A77D9D"/>
    <w:rsid w:val="00A77E3F"/>
    <w:rsid w:val="00A80309"/>
    <w:rsid w:val="00A80434"/>
    <w:rsid w:val="00A80439"/>
    <w:rsid w:val="00A806BD"/>
    <w:rsid w:val="00A807FC"/>
    <w:rsid w:val="00A8097C"/>
    <w:rsid w:val="00A80AE1"/>
    <w:rsid w:val="00A80E93"/>
    <w:rsid w:val="00A80FB4"/>
    <w:rsid w:val="00A810C3"/>
    <w:rsid w:val="00A8153D"/>
    <w:rsid w:val="00A815E7"/>
    <w:rsid w:val="00A8163A"/>
    <w:rsid w:val="00A8190D"/>
    <w:rsid w:val="00A819FA"/>
    <w:rsid w:val="00A81B20"/>
    <w:rsid w:val="00A81C27"/>
    <w:rsid w:val="00A820C2"/>
    <w:rsid w:val="00A8212D"/>
    <w:rsid w:val="00A8225F"/>
    <w:rsid w:val="00A822A5"/>
    <w:rsid w:val="00A82570"/>
    <w:rsid w:val="00A826F1"/>
    <w:rsid w:val="00A82748"/>
    <w:rsid w:val="00A8282E"/>
    <w:rsid w:val="00A82C0B"/>
    <w:rsid w:val="00A82E4B"/>
    <w:rsid w:val="00A8301A"/>
    <w:rsid w:val="00A83175"/>
    <w:rsid w:val="00A83180"/>
    <w:rsid w:val="00A83266"/>
    <w:rsid w:val="00A832E7"/>
    <w:rsid w:val="00A83350"/>
    <w:rsid w:val="00A83606"/>
    <w:rsid w:val="00A838B5"/>
    <w:rsid w:val="00A838E2"/>
    <w:rsid w:val="00A83A72"/>
    <w:rsid w:val="00A83AF7"/>
    <w:rsid w:val="00A83BF4"/>
    <w:rsid w:val="00A83DFC"/>
    <w:rsid w:val="00A83FB7"/>
    <w:rsid w:val="00A84190"/>
    <w:rsid w:val="00A8424F"/>
    <w:rsid w:val="00A844C9"/>
    <w:rsid w:val="00A8461E"/>
    <w:rsid w:val="00A84639"/>
    <w:rsid w:val="00A846BC"/>
    <w:rsid w:val="00A846C0"/>
    <w:rsid w:val="00A8479C"/>
    <w:rsid w:val="00A8498C"/>
    <w:rsid w:val="00A84B9D"/>
    <w:rsid w:val="00A84C84"/>
    <w:rsid w:val="00A84D86"/>
    <w:rsid w:val="00A84E08"/>
    <w:rsid w:val="00A84E4B"/>
    <w:rsid w:val="00A8507E"/>
    <w:rsid w:val="00A854E0"/>
    <w:rsid w:val="00A856A1"/>
    <w:rsid w:val="00A856B6"/>
    <w:rsid w:val="00A8574D"/>
    <w:rsid w:val="00A858A7"/>
    <w:rsid w:val="00A85A2C"/>
    <w:rsid w:val="00A85A53"/>
    <w:rsid w:val="00A85C42"/>
    <w:rsid w:val="00A8614A"/>
    <w:rsid w:val="00A863CE"/>
    <w:rsid w:val="00A86423"/>
    <w:rsid w:val="00A8644C"/>
    <w:rsid w:val="00A86609"/>
    <w:rsid w:val="00A86837"/>
    <w:rsid w:val="00A86AC8"/>
    <w:rsid w:val="00A86B67"/>
    <w:rsid w:val="00A86C80"/>
    <w:rsid w:val="00A86F16"/>
    <w:rsid w:val="00A872DA"/>
    <w:rsid w:val="00A8739D"/>
    <w:rsid w:val="00A876F3"/>
    <w:rsid w:val="00A8779B"/>
    <w:rsid w:val="00A87CDF"/>
    <w:rsid w:val="00A87D30"/>
    <w:rsid w:val="00A87E7D"/>
    <w:rsid w:val="00A90033"/>
    <w:rsid w:val="00A90361"/>
    <w:rsid w:val="00A903F0"/>
    <w:rsid w:val="00A906E0"/>
    <w:rsid w:val="00A90D4E"/>
    <w:rsid w:val="00A90E0B"/>
    <w:rsid w:val="00A91567"/>
    <w:rsid w:val="00A91585"/>
    <w:rsid w:val="00A9158D"/>
    <w:rsid w:val="00A91E23"/>
    <w:rsid w:val="00A91EBF"/>
    <w:rsid w:val="00A92033"/>
    <w:rsid w:val="00A9232C"/>
    <w:rsid w:val="00A92358"/>
    <w:rsid w:val="00A9240D"/>
    <w:rsid w:val="00A92536"/>
    <w:rsid w:val="00A92647"/>
    <w:rsid w:val="00A928F6"/>
    <w:rsid w:val="00A931CD"/>
    <w:rsid w:val="00A9377B"/>
    <w:rsid w:val="00A93A1D"/>
    <w:rsid w:val="00A93A4C"/>
    <w:rsid w:val="00A93B5D"/>
    <w:rsid w:val="00A93C61"/>
    <w:rsid w:val="00A93DB6"/>
    <w:rsid w:val="00A93E1C"/>
    <w:rsid w:val="00A93F63"/>
    <w:rsid w:val="00A9401F"/>
    <w:rsid w:val="00A94024"/>
    <w:rsid w:val="00A94094"/>
    <w:rsid w:val="00A9458E"/>
    <w:rsid w:val="00A94959"/>
    <w:rsid w:val="00A94C86"/>
    <w:rsid w:val="00A94CC6"/>
    <w:rsid w:val="00A95183"/>
    <w:rsid w:val="00A95311"/>
    <w:rsid w:val="00A95586"/>
    <w:rsid w:val="00A956EB"/>
    <w:rsid w:val="00A957B8"/>
    <w:rsid w:val="00A95957"/>
    <w:rsid w:val="00A95B7D"/>
    <w:rsid w:val="00A95D94"/>
    <w:rsid w:val="00A95EDC"/>
    <w:rsid w:val="00A96095"/>
    <w:rsid w:val="00A9613A"/>
    <w:rsid w:val="00A9664F"/>
    <w:rsid w:val="00A96702"/>
    <w:rsid w:val="00A9674B"/>
    <w:rsid w:val="00A96885"/>
    <w:rsid w:val="00A96A4D"/>
    <w:rsid w:val="00A97095"/>
    <w:rsid w:val="00A972F9"/>
    <w:rsid w:val="00A979F0"/>
    <w:rsid w:val="00A97B59"/>
    <w:rsid w:val="00A97BEE"/>
    <w:rsid w:val="00A97F78"/>
    <w:rsid w:val="00A97FED"/>
    <w:rsid w:val="00AA01D1"/>
    <w:rsid w:val="00AA0549"/>
    <w:rsid w:val="00AA0676"/>
    <w:rsid w:val="00AA0678"/>
    <w:rsid w:val="00AA0A77"/>
    <w:rsid w:val="00AA1315"/>
    <w:rsid w:val="00AA157F"/>
    <w:rsid w:val="00AA15DE"/>
    <w:rsid w:val="00AA18E3"/>
    <w:rsid w:val="00AA1B6A"/>
    <w:rsid w:val="00AA1FFA"/>
    <w:rsid w:val="00AA2154"/>
    <w:rsid w:val="00AA250B"/>
    <w:rsid w:val="00AA2649"/>
    <w:rsid w:val="00AA26B1"/>
    <w:rsid w:val="00AA2946"/>
    <w:rsid w:val="00AA296A"/>
    <w:rsid w:val="00AA29CF"/>
    <w:rsid w:val="00AA2ED0"/>
    <w:rsid w:val="00AA320D"/>
    <w:rsid w:val="00AA3238"/>
    <w:rsid w:val="00AA353F"/>
    <w:rsid w:val="00AA359B"/>
    <w:rsid w:val="00AA388D"/>
    <w:rsid w:val="00AA3A57"/>
    <w:rsid w:val="00AA4101"/>
    <w:rsid w:val="00AA4145"/>
    <w:rsid w:val="00AA454A"/>
    <w:rsid w:val="00AA470C"/>
    <w:rsid w:val="00AA487A"/>
    <w:rsid w:val="00AA51A0"/>
    <w:rsid w:val="00AA5283"/>
    <w:rsid w:val="00AA529D"/>
    <w:rsid w:val="00AA53F7"/>
    <w:rsid w:val="00AA58AF"/>
    <w:rsid w:val="00AA59A2"/>
    <w:rsid w:val="00AA59EC"/>
    <w:rsid w:val="00AA59EF"/>
    <w:rsid w:val="00AA5D83"/>
    <w:rsid w:val="00AA5DEA"/>
    <w:rsid w:val="00AA60BB"/>
    <w:rsid w:val="00AA621C"/>
    <w:rsid w:val="00AA66E9"/>
    <w:rsid w:val="00AA6799"/>
    <w:rsid w:val="00AA698C"/>
    <w:rsid w:val="00AA7BA6"/>
    <w:rsid w:val="00AA7C4E"/>
    <w:rsid w:val="00AA7CC7"/>
    <w:rsid w:val="00AB003E"/>
    <w:rsid w:val="00AB00E1"/>
    <w:rsid w:val="00AB016A"/>
    <w:rsid w:val="00AB0C89"/>
    <w:rsid w:val="00AB1029"/>
    <w:rsid w:val="00AB132C"/>
    <w:rsid w:val="00AB1375"/>
    <w:rsid w:val="00AB13D8"/>
    <w:rsid w:val="00AB145D"/>
    <w:rsid w:val="00AB17C6"/>
    <w:rsid w:val="00AB19D1"/>
    <w:rsid w:val="00AB1A33"/>
    <w:rsid w:val="00AB1DA9"/>
    <w:rsid w:val="00AB2786"/>
    <w:rsid w:val="00AB297A"/>
    <w:rsid w:val="00AB2B2F"/>
    <w:rsid w:val="00AB2CE4"/>
    <w:rsid w:val="00AB2E06"/>
    <w:rsid w:val="00AB3021"/>
    <w:rsid w:val="00AB307B"/>
    <w:rsid w:val="00AB316F"/>
    <w:rsid w:val="00AB3457"/>
    <w:rsid w:val="00AB382F"/>
    <w:rsid w:val="00AB392E"/>
    <w:rsid w:val="00AB3A54"/>
    <w:rsid w:val="00AB3D7B"/>
    <w:rsid w:val="00AB41FC"/>
    <w:rsid w:val="00AB4493"/>
    <w:rsid w:val="00AB4527"/>
    <w:rsid w:val="00AB45D1"/>
    <w:rsid w:val="00AB46D1"/>
    <w:rsid w:val="00AB4849"/>
    <w:rsid w:val="00AB4975"/>
    <w:rsid w:val="00AB499A"/>
    <w:rsid w:val="00AB49BE"/>
    <w:rsid w:val="00AB4A78"/>
    <w:rsid w:val="00AB4ABB"/>
    <w:rsid w:val="00AB52A9"/>
    <w:rsid w:val="00AB538B"/>
    <w:rsid w:val="00AB5722"/>
    <w:rsid w:val="00AB574F"/>
    <w:rsid w:val="00AB57BA"/>
    <w:rsid w:val="00AB584A"/>
    <w:rsid w:val="00AB5977"/>
    <w:rsid w:val="00AB5983"/>
    <w:rsid w:val="00AB5B04"/>
    <w:rsid w:val="00AB5C79"/>
    <w:rsid w:val="00AB5E6F"/>
    <w:rsid w:val="00AB606F"/>
    <w:rsid w:val="00AB60D9"/>
    <w:rsid w:val="00AB656F"/>
    <w:rsid w:val="00AB6673"/>
    <w:rsid w:val="00AB6BE6"/>
    <w:rsid w:val="00AB6CA6"/>
    <w:rsid w:val="00AB6FFA"/>
    <w:rsid w:val="00AB7477"/>
    <w:rsid w:val="00AB75F7"/>
    <w:rsid w:val="00AB7639"/>
    <w:rsid w:val="00AB7D65"/>
    <w:rsid w:val="00AB7E91"/>
    <w:rsid w:val="00AC008C"/>
    <w:rsid w:val="00AC030B"/>
    <w:rsid w:val="00AC0350"/>
    <w:rsid w:val="00AC0357"/>
    <w:rsid w:val="00AC03B4"/>
    <w:rsid w:val="00AC0595"/>
    <w:rsid w:val="00AC0697"/>
    <w:rsid w:val="00AC06FE"/>
    <w:rsid w:val="00AC07DB"/>
    <w:rsid w:val="00AC0A52"/>
    <w:rsid w:val="00AC0BD5"/>
    <w:rsid w:val="00AC0C6C"/>
    <w:rsid w:val="00AC0C76"/>
    <w:rsid w:val="00AC0D4F"/>
    <w:rsid w:val="00AC0E38"/>
    <w:rsid w:val="00AC1119"/>
    <w:rsid w:val="00AC1145"/>
    <w:rsid w:val="00AC119C"/>
    <w:rsid w:val="00AC1245"/>
    <w:rsid w:val="00AC129E"/>
    <w:rsid w:val="00AC13A4"/>
    <w:rsid w:val="00AC1860"/>
    <w:rsid w:val="00AC201F"/>
    <w:rsid w:val="00AC2044"/>
    <w:rsid w:val="00AC2357"/>
    <w:rsid w:val="00AC2535"/>
    <w:rsid w:val="00AC2AC6"/>
    <w:rsid w:val="00AC2CB1"/>
    <w:rsid w:val="00AC34A6"/>
    <w:rsid w:val="00AC3572"/>
    <w:rsid w:val="00AC35C1"/>
    <w:rsid w:val="00AC35CD"/>
    <w:rsid w:val="00AC35F4"/>
    <w:rsid w:val="00AC37EC"/>
    <w:rsid w:val="00AC3A2A"/>
    <w:rsid w:val="00AC3B8C"/>
    <w:rsid w:val="00AC3B95"/>
    <w:rsid w:val="00AC3D84"/>
    <w:rsid w:val="00AC3DE1"/>
    <w:rsid w:val="00AC41C8"/>
    <w:rsid w:val="00AC41CC"/>
    <w:rsid w:val="00AC42DB"/>
    <w:rsid w:val="00AC430D"/>
    <w:rsid w:val="00AC4449"/>
    <w:rsid w:val="00AC4479"/>
    <w:rsid w:val="00AC4538"/>
    <w:rsid w:val="00AC4655"/>
    <w:rsid w:val="00AC46F7"/>
    <w:rsid w:val="00AC48B5"/>
    <w:rsid w:val="00AC4B28"/>
    <w:rsid w:val="00AC4E46"/>
    <w:rsid w:val="00AC4EA0"/>
    <w:rsid w:val="00AC4EE0"/>
    <w:rsid w:val="00AC4F36"/>
    <w:rsid w:val="00AC534E"/>
    <w:rsid w:val="00AC559E"/>
    <w:rsid w:val="00AC5BD6"/>
    <w:rsid w:val="00AC5C85"/>
    <w:rsid w:val="00AC5C91"/>
    <w:rsid w:val="00AC5D89"/>
    <w:rsid w:val="00AC5DFE"/>
    <w:rsid w:val="00AC5F82"/>
    <w:rsid w:val="00AC6003"/>
    <w:rsid w:val="00AC60E1"/>
    <w:rsid w:val="00AC60EE"/>
    <w:rsid w:val="00AC65B7"/>
    <w:rsid w:val="00AC6847"/>
    <w:rsid w:val="00AC68D4"/>
    <w:rsid w:val="00AC69D4"/>
    <w:rsid w:val="00AC6AC5"/>
    <w:rsid w:val="00AC6E1F"/>
    <w:rsid w:val="00AC6F18"/>
    <w:rsid w:val="00AC6FDF"/>
    <w:rsid w:val="00AC7173"/>
    <w:rsid w:val="00AC7209"/>
    <w:rsid w:val="00AC74AF"/>
    <w:rsid w:val="00AC76B1"/>
    <w:rsid w:val="00AC7762"/>
    <w:rsid w:val="00AC77BC"/>
    <w:rsid w:val="00AC794E"/>
    <w:rsid w:val="00AC7981"/>
    <w:rsid w:val="00AC7A36"/>
    <w:rsid w:val="00AC7DB2"/>
    <w:rsid w:val="00AD0110"/>
    <w:rsid w:val="00AD0282"/>
    <w:rsid w:val="00AD04CC"/>
    <w:rsid w:val="00AD0525"/>
    <w:rsid w:val="00AD0945"/>
    <w:rsid w:val="00AD0955"/>
    <w:rsid w:val="00AD0C64"/>
    <w:rsid w:val="00AD0F25"/>
    <w:rsid w:val="00AD11AC"/>
    <w:rsid w:val="00AD11D8"/>
    <w:rsid w:val="00AD122C"/>
    <w:rsid w:val="00AD130F"/>
    <w:rsid w:val="00AD1D4E"/>
    <w:rsid w:val="00AD1ECE"/>
    <w:rsid w:val="00AD1F67"/>
    <w:rsid w:val="00AD20FA"/>
    <w:rsid w:val="00AD2256"/>
    <w:rsid w:val="00AD22E0"/>
    <w:rsid w:val="00AD257D"/>
    <w:rsid w:val="00AD2622"/>
    <w:rsid w:val="00AD2712"/>
    <w:rsid w:val="00AD273A"/>
    <w:rsid w:val="00AD2779"/>
    <w:rsid w:val="00AD2887"/>
    <w:rsid w:val="00AD2A93"/>
    <w:rsid w:val="00AD2B90"/>
    <w:rsid w:val="00AD2BF2"/>
    <w:rsid w:val="00AD2E4C"/>
    <w:rsid w:val="00AD2FF4"/>
    <w:rsid w:val="00AD3090"/>
    <w:rsid w:val="00AD3284"/>
    <w:rsid w:val="00AD369B"/>
    <w:rsid w:val="00AD379E"/>
    <w:rsid w:val="00AD3954"/>
    <w:rsid w:val="00AD3D67"/>
    <w:rsid w:val="00AD402B"/>
    <w:rsid w:val="00AD4078"/>
    <w:rsid w:val="00AD42CF"/>
    <w:rsid w:val="00AD439E"/>
    <w:rsid w:val="00AD4496"/>
    <w:rsid w:val="00AD44B5"/>
    <w:rsid w:val="00AD44C1"/>
    <w:rsid w:val="00AD45F1"/>
    <w:rsid w:val="00AD4A06"/>
    <w:rsid w:val="00AD4A37"/>
    <w:rsid w:val="00AD4A86"/>
    <w:rsid w:val="00AD4D9D"/>
    <w:rsid w:val="00AD4DC4"/>
    <w:rsid w:val="00AD50C0"/>
    <w:rsid w:val="00AD5171"/>
    <w:rsid w:val="00AD529B"/>
    <w:rsid w:val="00AD52FA"/>
    <w:rsid w:val="00AD5453"/>
    <w:rsid w:val="00AD5668"/>
    <w:rsid w:val="00AD5980"/>
    <w:rsid w:val="00AD5AE1"/>
    <w:rsid w:val="00AD5D0D"/>
    <w:rsid w:val="00AD5D25"/>
    <w:rsid w:val="00AD6039"/>
    <w:rsid w:val="00AD60E9"/>
    <w:rsid w:val="00AD649A"/>
    <w:rsid w:val="00AD6576"/>
    <w:rsid w:val="00AD67A1"/>
    <w:rsid w:val="00AD6832"/>
    <w:rsid w:val="00AD6837"/>
    <w:rsid w:val="00AD6B51"/>
    <w:rsid w:val="00AD6B6A"/>
    <w:rsid w:val="00AD6BDC"/>
    <w:rsid w:val="00AD6C1B"/>
    <w:rsid w:val="00AD6CD6"/>
    <w:rsid w:val="00AD6DF4"/>
    <w:rsid w:val="00AD7108"/>
    <w:rsid w:val="00AD7535"/>
    <w:rsid w:val="00AD761E"/>
    <w:rsid w:val="00AD7890"/>
    <w:rsid w:val="00AD7971"/>
    <w:rsid w:val="00AD79C0"/>
    <w:rsid w:val="00AD7ED0"/>
    <w:rsid w:val="00AE007C"/>
    <w:rsid w:val="00AE00BE"/>
    <w:rsid w:val="00AE0222"/>
    <w:rsid w:val="00AE0258"/>
    <w:rsid w:val="00AE046E"/>
    <w:rsid w:val="00AE085B"/>
    <w:rsid w:val="00AE0D7D"/>
    <w:rsid w:val="00AE0EFD"/>
    <w:rsid w:val="00AE13F5"/>
    <w:rsid w:val="00AE16B5"/>
    <w:rsid w:val="00AE17AC"/>
    <w:rsid w:val="00AE1910"/>
    <w:rsid w:val="00AE1AAC"/>
    <w:rsid w:val="00AE1B8C"/>
    <w:rsid w:val="00AE1E11"/>
    <w:rsid w:val="00AE1E1F"/>
    <w:rsid w:val="00AE1E28"/>
    <w:rsid w:val="00AE2390"/>
    <w:rsid w:val="00AE23BC"/>
    <w:rsid w:val="00AE23F1"/>
    <w:rsid w:val="00AE24AB"/>
    <w:rsid w:val="00AE2B8A"/>
    <w:rsid w:val="00AE2CB9"/>
    <w:rsid w:val="00AE2D88"/>
    <w:rsid w:val="00AE2E20"/>
    <w:rsid w:val="00AE309D"/>
    <w:rsid w:val="00AE316D"/>
    <w:rsid w:val="00AE317A"/>
    <w:rsid w:val="00AE3283"/>
    <w:rsid w:val="00AE32BB"/>
    <w:rsid w:val="00AE34DE"/>
    <w:rsid w:val="00AE3553"/>
    <w:rsid w:val="00AE37C5"/>
    <w:rsid w:val="00AE3A48"/>
    <w:rsid w:val="00AE3E84"/>
    <w:rsid w:val="00AE3F68"/>
    <w:rsid w:val="00AE3F77"/>
    <w:rsid w:val="00AE3F9F"/>
    <w:rsid w:val="00AE44BB"/>
    <w:rsid w:val="00AE44EB"/>
    <w:rsid w:val="00AE45CC"/>
    <w:rsid w:val="00AE45F7"/>
    <w:rsid w:val="00AE479F"/>
    <w:rsid w:val="00AE4852"/>
    <w:rsid w:val="00AE497A"/>
    <w:rsid w:val="00AE517D"/>
    <w:rsid w:val="00AE52E4"/>
    <w:rsid w:val="00AE53DE"/>
    <w:rsid w:val="00AE55E0"/>
    <w:rsid w:val="00AE569A"/>
    <w:rsid w:val="00AE56FC"/>
    <w:rsid w:val="00AE5840"/>
    <w:rsid w:val="00AE5B81"/>
    <w:rsid w:val="00AE5CAC"/>
    <w:rsid w:val="00AE5EB8"/>
    <w:rsid w:val="00AE60F9"/>
    <w:rsid w:val="00AE613C"/>
    <w:rsid w:val="00AE6283"/>
    <w:rsid w:val="00AE64E4"/>
    <w:rsid w:val="00AE66EC"/>
    <w:rsid w:val="00AE6842"/>
    <w:rsid w:val="00AE68A1"/>
    <w:rsid w:val="00AE6954"/>
    <w:rsid w:val="00AE6C7B"/>
    <w:rsid w:val="00AE6DF3"/>
    <w:rsid w:val="00AE6F01"/>
    <w:rsid w:val="00AE6F43"/>
    <w:rsid w:val="00AE6FCC"/>
    <w:rsid w:val="00AE70DE"/>
    <w:rsid w:val="00AE73DF"/>
    <w:rsid w:val="00AE77B9"/>
    <w:rsid w:val="00AE7A0B"/>
    <w:rsid w:val="00AE7B65"/>
    <w:rsid w:val="00AE7E30"/>
    <w:rsid w:val="00AF07D7"/>
    <w:rsid w:val="00AF0C17"/>
    <w:rsid w:val="00AF1257"/>
    <w:rsid w:val="00AF133D"/>
    <w:rsid w:val="00AF146A"/>
    <w:rsid w:val="00AF159E"/>
    <w:rsid w:val="00AF17B3"/>
    <w:rsid w:val="00AF1AE7"/>
    <w:rsid w:val="00AF1B05"/>
    <w:rsid w:val="00AF1CE1"/>
    <w:rsid w:val="00AF1D87"/>
    <w:rsid w:val="00AF28F9"/>
    <w:rsid w:val="00AF2A05"/>
    <w:rsid w:val="00AF2B1D"/>
    <w:rsid w:val="00AF2E02"/>
    <w:rsid w:val="00AF2F1A"/>
    <w:rsid w:val="00AF2F24"/>
    <w:rsid w:val="00AF336E"/>
    <w:rsid w:val="00AF356E"/>
    <w:rsid w:val="00AF3590"/>
    <w:rsid w:val="00AF3646"/>
    <w:rsid w:val="00AF3BC5"/>
    <w:rsid w:val="00AF3C8B"/>
    <w:rsid w:val="00AF3DA7"/>
    <w:rsid w:val="00AF3DE1"/>
    <w:rsid w:val="00AF40B3"/>
    <w:rsid w:val="00AF41F5"/>
    <w:rsid w:val="00AF4216"/>
    <w:rsid w:val="00AF4232"/>
    <w:rsid w:val="00AF44EC"/>
    <w:rsid w:val="00AF4541"/>
    <w:rsid w:val="00AF48F3"/>
    <w:rsid w:val="00AF4902"/>
    <w:rsid w:val="00AF4911"/>
    <w:rsid w:val="00AF4BFE"/>
    <w:rsid w:val="00AF4C2F"/>
    <w:rsid w:val="00AF4FF1"/>
    <w:rsid w:val="00AF541B"/>
    <w:rsid w:val="00AF56E3"/>
    <w:rsid w:val="00AF56EE"/>
    <w:rsid w:val="00AF57A9"/>
    <w:rsid w:val="00AF5B1C"/>
    <w:rsid w:val="00AF5BFE"/>
    <w:rsid w:val="00AF5D60"/>
    <w:rsid w:val="00AF5D71"/>
    <w:rsid w:val="00AF6091"/>
    <w:rsid w:val="00AF61E3"/>
    <w:rsid w:val="00AF61FC"/>
    <w:rsid w:val="00AF6261"/>
    <w:rsid w:val="00AF6622"/>
    <w:rsid w:val="00AF6707"/>
    <w:rsid w:val="00AF690B"/>
    <w:rsid w:val="00AF6B4D"/>
    <w:rsid w:val="00AF6B9E"/>
    <w:rsid w:val="00AF6EB9"/>
    <w:rsid w:val="00AF6F22"/>
    <w:rsid w:val="00AF731D"/>
    <w:rsid w:val="00AF758B"/>
    <w:rsid w:val="00AF75FB"/>
    <w:rsid w:val="00AF7817"/>
    <w:rsid w:val="00AF7C78"/>
    <w:rsid w:val="00AF7D04"/>
    <w:rsid w:val="00AF7F0E"/>
    <w:rsid w:val="00B006F1"/>
    <w:rsid w:val="00B00975"/>
    <w:rsid w:val="00B00AB9"/>
    <w:rsid w:val="00B01009"/>
    <w:rsid w:val="00B01168"/>
    <w:rsid w:val="00B0185E"/>
    <w:rsid w:val="00B01DB4"/>
    <w:rsid w:val="00B01DCC"/>
    <w:rsid w:val="00B020D4"/>
    <w:rsid w:val="00B02557"/>
    <w:rsid w:val="00B02890"/>
    <w:rsid w:val="00B02AC5"/>
    <w:rsid w:val="00B02CF6"/>
    <w:rsid w:val="00B02D07"/>
    <w:rsid w:val="00B03148"/>
    <w:rsid w:val="00B03193"/>
    <w:rsid w:val="00B0330C"/>
    <w:rsid w:val="00B037E5"/>
    <w:rsid w:val="00B03949"/>
    <w:rsid w:val="00B03B74"/>
    <w:rsid w:val="00B03BD8"/>
    <w:rsid w:val="00B0401C"/>
    <w:rsid w:val="00B0402F"/>
    <w:rsid w:val="00B0405A"/>
    <w:rsid w:val="00B0408F"/>
    <w:rsid w:val="00B0415D"/>
    <w:rsid w:val="00B041D8"/>
    <w:rsid w:val="00B042BA"/>
    <w:rsid w:val="00B045E6"/>
    <w:rsid w:val="00B04C13"/>
    <w:rsid w:val="00B04ECC"/>
    <w:rsid w:val="00B04F8E"/>
    <w:rsid w:val="00B053E9"/>
    <w:rsid w:val="00B056F0"/>
    <w:rsid w:val="00B057C6"/>
    <w:rsid w:val="00B05817"/>
    <w:rsid w:val="00B05820"/>
    <w:rsid w:val="00B05E72"/>
    <w:rsid w:val="00B061CF"/>
    <w:rsid w:val="00B063FF"/>
    <w:rsid w:val="00B0687A"/>
    <w:rsid w:val="00B068C1"/>
    <w:rsid w:val="00B06ACE"/>
    <w:rsid w:val="00B06B18"/>
    <w:rsid w:val="00B06C96"/>
    <w:rsid w:val="00B06DC1"/>
    <w:rsid w:val="00B06E32"/>
    <w:rsid w:val="00B06E33"/>
    <w:rsid w:val="00B06F45"/>
    <w:rsid w:val="00B072DF"/>
    <w:rsid w:val="00B07386"/>
    <w:rsid w:val="00B07615"/>
    <w:rsid w:val="00B07897"/>
    <w:rsid w:val="00B078B5"/>
    <w:rsid w:val="00B07AFE"/>
    <w:rsid w:val="00B07B16"/>
    <w:rsid w:val="00B07C64"/>
    <w:rsid w:val="00B07E82"/>
    <w:rsid w:val="00B07ED5"/>
    <w:rsid w:val="00B100C6"/>
    <w:rsid w:val="00B10240"/>
    <w:rsid w:val="00B102C7"/>
    <w:rsid w:val="00B10337"/>
    <w:rsid w:val="00B10436"/>
    <w:rsid w:val="00B1080C"/>
    <w:rsid w:val="00B1097C"/>
    <w:rsid w:val="00B109A1"/>
    <w:rsid w:val="00B10DC9"/>
    <w:rsid w:val="00B10FD2"/>
    <w:rsid w:val="00B11157"/>
    <w:rsid w:val="00B11170"/>
    <w:rsid w:val="00B11388"/>
    <w:rsid w:val="00B1146C"/>
    <w:rsid w:val="00B11665"/>
    <w:rsid w:val="00B117AB"/>
    <w:rsid w:val="00B11982"/>
    <w:rsid w:val="00B119F6"/>
    <w:rsid w:val="00B11A61"/>
    <w:rsid w:val="00B11BC5"/>
    <w:rsid w:val="00B11D34"/>
    <w:rsid w:val="00B12211"/>
    <w:rsid w:val="00B12284"/>
    <w:rsid w:val="00B12685"/>
    <w:rsid w:val="00B1268A"/>
    <w:rsid w:val="00B1288E"/>
    <w:rsid w:val="00B12941"/>
    <w:rsid w:val="00B12999"/>
    <w:rsid w:val="00B12A41"/>
    <w:rsid w:val="00B12B22"/>
    <w:rsid w:val="00B12B74"/>
    <w:rsid w:val="00B12C35"/>
    <w:rsid w:val="00B12D38"/>
    <w:rsid w:val="00B12D58"/>
    <w:rsid w:val="00B1398E"/>
    <w:rsid w:val="00B13C68"/>
    <w:rsid w:val="00B13EC7"/>
    <w:rsid w:val="00B146E1"/>
    <w:rsid w:val="00B146EF"/>
    <w:rsid w:val="00B14A76"/>
    <w:rsid w:val="00B14E77"/>
    <w:rsid w:val="00B15079"/>
    <w:rsid w:val="00B150AA"/>
    <w:rsid w:val="00B156D6"/>
    <w:rsid w:val="00B15A05"/>
    <w:rsid w:val="00B15A3D"/>
    <w:rsid w:val="00B15B95"/>
    <w:rsid w:val="00B15C43"/>
    <w:rsid w:val="00B15DFC"/>
    <w:rsid w:val="00B1623B"/>
    <w:rsid w:val="00B164BA"/>
    <w:rsid w:val="00B16BF2"/>
    <w:rsid w:val="00B16F1E"/>
    <w:rsid w:val="00B17197"/>
    <w:rsid w:val="00B171D4"/>
    <w:rsid w:val="00B173A1"/>
    <w:rsid w:val="00B17446"/>
    <w:rsid w:val="00B1748A"/>
    <w:rsid w:val="00B17495"/>
    <w:rsid w:val="00B176D6"/>
    <w:rsid w:val="00B177F7"/>
    <w:rsid w:val="00B178FF"/>
    <w:rsid w:val="00B17AA3"/>
    <w:rsid w:val="00B17C1A"/>
    <w:rsid w:val="00B17CC2"/>
    <w:rsid w:val="00B2004B"/>
    <w:rsid w:val="00B20054"/>
    <w:rsid w:val="00B202B3"/>
    <w:rsid w:val="00B2035B"/>
    <w:rsid w:val="00B20401"/>
    <w:rsid w:val="00B20728"/>
    <w:rsid w:val="00B2088B"/>
    <w:rsid w:val="00B20B25"/>
    <w:rsid w:val="00B20C75"/>
    <w:rsid w:val="00B20D21"/>
    <w:rsid w:val="00B20D77"/>
    <w:rsid w:val="00B210A1"/>
    <w:rsid w:val="00B21172"/>
    <w:rsid w:val="00B21388"/>
    <w:rsid w:val="00B213B4"/>
    <w:rsid w:val="00B2171E"/>
    <w:rsid w:val="00B2177E"/>
    <w:rsid w:val="00B21870"/>
    <w:rsid w:val="00B2188C"/>
    <w:rsid w:val="00B218BF"/>
    <w:rsid w:val="00B2194D"/>
    <w:rsid w:val="00B21A14"/>
    <w:rsid w:val="00B21A65"/>
    <w:rsid w:val="00B21BC1"/>
    <w:rsid w:val="00B21C69"/>
    <w:rsid w:val="00B22143"/>
    <w:rsid w:val="00B222E1"/>
    <w:rsid w:val="00B223A6"/>
    <w:rsid w:val="00B226C4"/>
    <w:rsid w:val="00B2273F"/>
    <w:rsid w:val="00B2286B"/>
    <w:rsid w:val="00B229D1"/>
    <w:rsid w:val="00B22C71"/>
    <w:rsid w:val="00B22CF4"/>
    <w:rsid w:val="00B23012"/>
    <w:rsid w:val="00B232BF"/>
    <w:rsid w:val="00B235E8"/>
    <w:rsid w:val="00B23684"/>
    <w:rsid w:val="00B2368D"/>
    <w:rsid w:val="00B23CFE"/>
    <w:rsid w:val="00B23E19"/>
    <w:rsid w:val="00B23E68"/>
    <w:rsid w:val="00B23F70"/>
    <w:rsid w:val="00B24040"/>
    <w:rsid w:val="00B2418A"/>
    <w:rsid w:val="00B2463A"/>
    <w:rsid w:val="00B24667"/>
    <w:rsid w:val="00B24861"/>
    <w:rsid w:val="00B24AA7"/>
    <w:rsid w:val="00B24B15"/>
    <w:rsid w:val="00B24DD9"/>
    <w:rsid w:val="00B252E0"/>
    <w:rsid w:val="00B25322"/>
    <w:rsid w:val="00B257E4"/>
    <w:rsid w:val="00B2589D"/>
    <w:rsid w:val="00B25972"/>
    <w:rsid w:val="00B25C68"/>
    <w:rsid w:val="00B25CB6"/>
    <w:rsid w:val="00B25EC6"/>
    <w:rsid w:val="00B26056"/>
    <w:rsid w:val="00B26099"/>
    <w:rsid w:val="00B262F9"/>
    <w:rsid w:val="00B26348"/>
    <w:rsid w:val="00B263AB"/>
    <w:rsid w:val="00B26631"/>
    <w:rsid w:val="00B26D59"/>
    <w:rsid w:val="00B26D93"/>
    <w:rsid w:val="00B27680"/>
    <w:rsid w:val="00B276A1"/>
    <w:rsid w:val="00B276E1"/>
    <w:rsid w:val="00B27D2A"/>
    <w:rsid w:val="00B27F5E"/>
    <w:rsid w:val="00B30163"/>
    <w:rsid w:val="00B30879"/>
    <w:rsid w:val="00B30A47"/>
    <w:rsid w:val="00B30A92"/>
    <w:rsid w:val="00B310BF"/>
    <w:rsid w:val="00B3125E"/>
    <w:rsid w:val="00B315B1"/>
    <w:rsid w:val="00B317BD"/>
    <w:rsid w:val="00B3192E"/>
    <w:rsid w:val="00B319E6"/>
    <w:rsid w:val="00B31CBB"/>
    <w:rsid w:val="00B31CBD"/>
    <w:rsid w:val="00B31E6B"/>
    <w:rsid w:val="00B32074"/>
    <w:rsid w:val="00B32258"/>
    <w:rsid w:val="00B322C4"/>
    <w:rsid w:val="00B32A23"/>
    <w:rsid w:val="00B32AF8"/>
    <w:rsid w:val="00B32C02"/>
    <w:rsid w:val="00B32D47"/>
    <w:rsid w:val="00B33589"/>
    <w:rsid w:val="00B3376D"/>
    <w:rsid w:val="00B33B23"/>
    <w:rsid w:val="00B341EB"/>
    <w:rsid w:val="00B344DD"/>
    <w:rsid w:val="00B3450E"/>
    <w:rsid w:val="00B345D3"/>
    <w:rsid w:val="00B347CC"/>
    <w:rsid w:val="00B34898"/>
    <w:rsid w:val="00B34A50"/>
    <w:rsid w:val="00B34EAF"/>
    <w:rsid w:val="00B35065"/>
    <w:rsid w:val="00B350A4"/>
    <w:rsid w:val="00B35353"/>
    <w:rsid w:val="00B35687"/>
    <w:rsid w:val="00B356D4"/>
    <w:rsid w:val="00B35758"/>
    <w:rsid w:val="00B35D59"/>
    <w:rsid w:val="00B36027"/>
    <w:rsid w:val="00B366BC"/>
    <w:rsid w:val="00B36A99"/>
    <w:rsid w:val="00B36C2C"/>
    <w:rsid w:val="00B36D60"/>
    <w:rsid w:val="00B370C1"/>
    <w:rsid w:val="00B371F8"/>
    <w:rsid w:val="00B37A3A"/>
    <w:rsid w:val="00B37A50"/>
    <w:rsid w:val="00B37D3F"/>
    <w:rsid w:val="00B40376"/>
    <w:rsid w:val="00B40423"/>
    <w:rsid w:val="00B40489"/>
    <w:rsid w:val="00B40616"/>
    <w:rsid w:val="00B4065B"/>
    <w:rsid w:val="00B40845"/>
    <w:rsid w:val="00B40952"/>
    <w:rsid w:val="00B409FC"/>
    <w:rsid w:val="00B40A64"/>
    <w:rsid w:val="00B40F20"/>
    <w:rsid w:val="00B4120A"/>
    <w:rsid w:val="00B41708"/>
    <w:rsid w:val="00B418CE"/>
    <w:rsid w:val="00B41EE5"/>
    <w:rsid w:val="00B41EE7"/>
    <w:rsid w:val="00B42064"/>
    <w:rsid w:val="00B42288"/>
    <w:rsid w:val="00B42356"/>
    <w:rsid w:val="00B42539"/>
    <w:rsid w:val="00B42649"/>
    <w:rsid w:val="00B4293C"/>
    <w:rsid w:val="00B4293F"/>
    <w:rsid w:val="00B42B37"/>
    <w:rsid w:val="00B42E20"/>
    <w:rsid w:val="00B43196"/>
    <w:rsid w:val="00B4327C"/>
    <w:rsid w:val="00B4334A"/>
    <w:rsid w:val="00B436A2"/>
    <w:rsid w:val="00B437C5"/>
    <w:rsid w:val="00B437E6"/>
    <w:rsid w:val="00B43DE9"/>
    <w:rsid w:val="00B43EA1"/>
    <w:rsid w:val="00B43FDE"/>
    <w:rsid w:val="00B448FB"/>
    <w:rsid w:val="00B4492E"/>
    <w:rsid w:val="00B44BE6"/>
    <w:rsid w:val="00B44CA5"/>
    <w:rsid w:val="00B44E87"/>
    <w:rsid w:val="00B451EF"/>
    <w:rsid w:val="00B4521C"/>
    <w:rsid w:val="00B45451"/>
    <w:rsid w:val="00B457FE"/>
    <w:rsid w:val="00B45845"/>
    <w:rsid w:val="00B45BD1"/>
    <w:rsid w:val="00B45E8F"/>
    <w:rsid w:val="00B4647C"/>
    <w:rsid w:val="00B46716"/>
    <w:rsid w:val="00B46A3D"/>
    <w:rsid w:val="00B47085"/>
    <w:rsid w:val="00B47DA7"/>
    <w:rsid w:val="00B47FAC"/>
    <w:rsid w:val="00B50378"/>
    <w:rsid w:val="00B503F9"/>
    <w:rsid w:val="00B5044A"/>
    <w:rsid w:val="00B50679"/>
    <w:rsid w:val="00B50813"/>
    <w:rsid w:val="00B508EA"/>
    <w:rsid w:val="00B50AE1"/>
    <w:rsid w:val="00B50C7C"/>
    <w:rsid w:val="00B50D45"/>
    <w:rsid w:val="00B50F1F"/>
    <w:rsid w:val="00B5106F"/>
    <w:rsid w:val="00B5123E"/>
    <w:rsid w:val="00B51312"/>
    <w:rsid w:val="00B5167D"/>
    <w:rsid w:val="00B523FB"/>
    <w:rsid w:val="00B524AD"/>
    <w:rsid w:val="00B528EA"/>
    <w:rsid w:val="00B529F1"/>
    <w:rsid w:val="00B52AA2"/>
    <w:rsid w:val="00B52EBE"/>
    <w:rsid w:val="00B52F22"/>
    <w:rsid w:val="00B52FAB"/>
    <w:rsid w:val="00B532AA"/>
    <w:rsid w:val="00B532E9"/>
    <w:rsid w:val="00B53372"/>
    <w:rsid w:val="00B53474"/>
    <w:rsid w:val="00B5349C"/>
    <w:rsid w:val="00B534D0"/>
    <w:rsid w:val="00B53659"/>
    <w:rsid w:val="00B536B4"/>
    <w:rsid w:val="00B538D5"/>
    <w:rsid w:val="00B538DE"/>
    <w:rsid w:val="00B5398C"/>
    <w:rsid w:val="00B539E7"/>
    <w:rsid w:val="00B53A52"/>
    <w:rsid w:val="00B53B22"/>
    <w:rsid w:val="00B53DE5"/>
    <w:rsid w:val="00B5400A"/>
    <w:rsid w:val="00B5408D"/>
    <w:rsid w:val="00B5426E"/>
    <w:rsid w:val="00B5433A"/>
    <w:rsid w:val="00B54342"/>
    <w:rsid w:val="00B54445"/>
    <w:rsid w:val="00B54525"/>
    <w:rsid w:val="00B5467F"/>
    <w:rsid w:val="00B54801"/>
    <w:rsid w:val="00B54864"/>
    <w:rsid w:val="00B549A0"/>
    <w:rsid w:val="00B54A0F"/>
    <w:rsid w:val="00B54DCC"/>
    <w:rsid w:val="00B5556B"/>
    <w:rsid w:val="00B55623"/>
    <w:rsid w:val="00B558B3"/>
    <w:rsid w:val="00B55C7A"/>
    <w:rsid w:val="00B55C84"/>
    <w:rsid w:val="00B55DBB"/>
    <w:rsid w:val="00B560D4"/>
    <w:rsid w:val="00B562FF"/>
    <w:rsid w:val="00B563C6"/>
    <w:rsid w:val="00B563D1"/>
    <w:rsid w:val="00B56538"/>
    <w:rsid w:val="00B565C5"/>
    <w:rsid w:val="00B566F2"/>
    <w:rsid w:val="00B5673C"/>
    <w:rsid w:val="00B5682B"/>
    <w:rsid w:val="00B5718B"/>
    <w:rsid w:val="00B572B7"/>
    <w:rsid w:val="00B572BE"/>
    <w:rsid w:val="00B57595"/>
    <w:rsid w:val="00B57943"/>
    <w:rsid w:val="00B5796A"/>
    <w:rsid w:val="00B57B43"/>
    <w:rsid w:val="00B57BFF"/>
    <w:rsid w:val="00B57C6A"/>
    <w:rsid w:val="00B57D61"/>
    <w:rsid w:val="00B57EF2"/>
    <w:rsid w:val="00B60032"/>
    <w:rsid w:val="00B603FB"/>
    <w:rsid w:val="00B6040B"/>
    <w:rsid w:val="00B60A65"/>
    <w:rsid w:val="00B60AAD"/>
    <w:rsid w:val="00B60D72"/>
    <w:rsid w:val="00B60F88"/>
    <w:rsid w:val="00B61055"/>
    <w:rsid w:val="00B6116E"/>
    <w:rsid w:val="00B614FC"/>
    <w:rsid w:val="00B6150B"/>
    <w:rsid w:val="00B61615"/>
    <w:rsid w:val="00B61862"/>
    <w:rsid w:val="00B61903"/>
    <w:rsid w:val="00B61BC2"/>
    <w:rsid w:val="00B61CCD"/>
    <w:rsid w:val="00B61CD1"/>
    <w:rsid w:val="00B61DA5"/>
    <w:rsid w:val="00B61E21"/>
    <w:rsid w:val="00B620AE"/>
    <w:rsid w:val="00B621C4"/>
    <w:rsid w:val="00B6232D"/>
    <w:rsid w:val="00B6254F"/>
    <w:rsid w:val="00B6259C"/>
    <w:rsid w:val="00B625C2"/>
    <w:rsid w:val="00B62B64"/>
    <w:rsid w:val="00B62C2B"/>
    <w:rsid w:val="00B62C60"/>
    <w:rsid w:val="00B62C72"/>
    <w:rsid w:val="00B62D37"/>
    <w:rsid w:val="00B6346C"/>
    <w:rsid w:val="00B63598"/>
    <w:rsid w:val="00B635F3"/>
    <w:rsid w:val="00B63655"/>
    <w:rsid w:val="00B638B8"/>
    <w:rsid w:val="00B63932"/>
    <w:rsid w:val="00B63A22"/>
    <w:rsid w:val="00B63FF0"/>
    <w:rsid w:val="00B6404B"/>
    <w:rsid w:val="00B64050"/>
    <w:rsid w:val="00B64153"/>
    <w:rsid w:val="00B64447"/>
    <w:rsid w:val="00B6482B"/>
    <w:rsid w:val="00B64A18"/>
    <w:rsid w:val="00B64BF9"/>
    <w:rsid w:val="00B64CBD"/>
    <w:rsid w:val="00B651BB"/>
    <w:rsid w:val="00B65710"/>
    <w:rsid w:val="00B657A3"/>
    <w:rsid w:val="00B658FF"/>
    <w:rsid w:val="00B65A9F"/>
    <w:rsid w:val="00B65B4B"/>
    <w:rsid w:val="00B65C53"/>
    <w:rsid w:val="00B66043"/>
    <w:rsid w:val="00B663A9"/>
    <w:rsid w:val="00B6642A"/>
    <w:rsid w:val="00B66451"/>
    <w:rsid w:val="00B665B6"/>
    <w:rsid w:val="00B66681"/>
    <w:rsid w:val="00B6681E"/>
    <w:rsid w:val="00B66AD9"/>
    <w:rsid w:val="00B66E3F"/>
    <w:rsid w:val="00B66EC4"/>
    <w:rsid w:val="00B66ED7"/>
    <w:rsid w:val="00B66F7E"/>
    <w:rsid w:val="00B671D6"/>
    <w:rsid w:val="00B672CD"/>
    <w:rsid w:val="00B676C3"/>
    <w:rsid w:val="00B677DA"/>
    <w:rsid w:val="00B67811"/>
    <w:rsid w:val="00B67837"/>
    <w:rsid w:val="00B67A21"/>
    <w:rsid w:val="00B67AEC"/>
    <w:rsid w:val="00B67AF1"/>
    <w:rsid w:val="00B67C15"/>
    <w:rsid w:val="00B67C69"/>
    <w:rsid w:val="00B700E4"/>
    <w:rsid w:val="00B703BA"/>
    <w:rsid w:val="00B7050F"/>
    <w:rsid w:val="00B7053E"/>
    <w:rsid w:val="00B70676"/>
    <w:rsid w:val="00B70985"/>
    <w:rsid w:val="00B70AC3"/>
    <w:rsid w:val="00B70BF7"/>
    <w:rsid w:val="00B71261"/>
    <w:rsid w:val="00B715D6"/>
    <w:rsid w:val="00B71922"/>
    <w:rsid w:val="00B71BEA"/>
    <w:rsid w:val="00B71C54"/>
    <w:rsid w:val="00B71C59"/>
    <w:rsid w:val="00B71CE6"/>
    <w:rsid w:val="00B72098"/>
    <w:rsid w:val="00B7214F"/>
    <w:rsid w:val="00B723F8"/>
    <w:rsid w:val="00B72459"/>
    <w:rsid w:val="00B725FD"/>
    <w:rsid w:val="00B726B5"/>
    <w:rsid w:val="00B726D8"/>
    <w:rsid w:val="00B726EF"/>
    <w:rsid w:val="00B728D1"/>
    <w:rsid w:val="00B72E0E"/>
    <w:rsid w:val="00B72F62"/>
    <w:rsid w:val="00B72F96"/>
    <w:rsid w:val="00B72FE7"/>
    <w:rsid w:val="00B73084"/>
    <w:rsid w:val="00B731B7"/>
    <w:rsid w:val="00B7325B"/>
    <w:rsid w:val="00B7396A"/>
    <w:rsid w:val="00B73A3B"/>
    <w:rsid w:val="00B73A9E"/>
    <w:rsid w:val="00B73BDE"/>
    <w:rsid w:val="00B73DAA"/>
    <w:rsid w:val="00B73DE9"/>
    <w:rsid w:val="00B73F2A"/>
    <w:rsid w:val="00B740C3"/>
    <w:rsid w:val="00B74167"/>
    <w:rsid w:val="00B7423B"/>
    <w:rsid w:val="00B74420"/>
    <w:rsid w:val="00B745C8"/>
    <w:rsid w:val="00B747D4"/>
    <w:rsid w:val="00B74B4F"/>
    <w:rsid w:val="00B74BEB"/>
    <w:rsid w:val="00B74CB2"/>
    <w:rsid w:val="00B74E38"/>
    <w:rsid w:val="00B7505F"/>
    <w:rsid w:val="00B75190"/>
    <w:rsid w:val="00B75B45"/>
    <w:rsid w:val="00B75CD7"/>
    <w:rsid w:val="00B760FC"/>
    <w:rsid w:val="00B7667E"/>
    <w:rsid w:val="00B766C9"/>
    <w:rsid w:val="00B7682A"/>
    <w:rsid w:val="00B769C3"/>
    <w:rsid w:val="00B76A9E"/>
    <w:rsid w:val="00B76AB4"/>
    <w:rsid w:val="00B76AF8"/>
    <w:rsid w:val="00B76D64"/>
    <w:rsid w:val="00B76E83"/>
    <w:rsid w:val="00B76FCB"/>
    <w:rsid w:val="00B77291"/>
    <w:rsid w:val="00B775A9"/>
    <w:rsid w:val="00B777F5"/>
    <w:rsid w:val="00B77A13"/>
    <w:rsid w:val="00B77A2E"/>
    <w:rsid w:val="00B77A5B"/>
    <w:rsid w:val="00B77E98"/>
    <w:rsid w:val="00B77F67"/>
    <w:rsid w:val="00B801F7"/>
    <w:rsid w:val="00B80444"/>
    <w:rsid w:val="00B804F1"/>
    <w:rsid w:val="00B8063B"/>
    <w:rsid w:val="00B807C2"/>
    <w:rsid w:val="00B80A43"/>
    <w:rsid w:val="00B80AF5"/>
    <w:rsid w:val="00B81178"/>
    <w:rsid w:val="00B811E3"/>
    <w:rsid w:val="00B812A8"/>
    <w:rsid w:val="00B812CC"/>
    <w:rsid w:val="00B8133E"/>
    <w:rsid w:val="00B81477"/>
    <w:rsid w:val="00B8166E"/>
    <w:rsid w:val="00B818C1"/>
    <w:rsid w:val="00B81951"/>
    <w:rsid w:val="00B81953"/>
    <w:rsid w:val="00B819DB"/>
    <w:rsid w:val="00B81CC3"/>
    <w:rsid w:val="00B81F90"/>
    <w:rsid w:val="00B81FD3"/>
    <w:rsid w:val="00B82143"/>
    <w:rsid w:val="00B8218A"/>
    <w:rsid w:val="00B821B2"/>
    <w:rsid w:val="00B821D5"/>
    <w:rsid w:val="00B82490"/>
    <w:rsid w:val="00B82942"/>
    <w:rsid w:val="00B82CEC"/>
    <w:rsid w:val="00B82DC9"/>
    <w:rsid w:val="00B82F85"/>
    <w:rsid w:val="00B82FC8"/>
    <w:rsid w:val="00B83072"/>
    <w:rsid w:val="00B831DE"/>
    <w:rsid w:val="00B8330F"/>
    <w:rsid w:val="00B83421"/>
    <w:rsid w:val="00B836D9"/>
    <w:rsid w:val="00B8398A"/>
    <w:rsid w:val="00B83C2F"/>
    <w:rsid w:val="00B83C60"/>
    <w:rsid w:val="00B83CB4"/>
    <w:rsid w:val="00B83F09"/>
    <w:rsid w:val="00B8412E"/>
    <w:rsid w:val="00B843C8"/>
    <w:rsid w:val="00B84618"/>
    <w:rsid w:val="00B84789"/>
    <w:rsid w:val="00B849E9"/>
    <w:rsid w:val="00B84E06"/>
    <w:rsid w:val="00B85123"/>
    <w:rsid w:val="00B8521B"/>
    <w:rsid w:val="00B85292"/>
    <w:rsid w:val="00B8533D"/>
    <w:rsid w:val="00B85404"/>
    <w:rsid w:val="00B854B9"/>
    <w:rsid w:val="00B85978"/>
    <w:rsid w:val="00B859DE"/>
    <w:rsid w:val="00B85A21"/>
    <w:rsid w:val="00B85E43"/>
    <w:rsid w:val="00B85F74"/>
    <w:rsid w:val="00B86029"/>
    <w:rsid w:val="00B8632C"/>
    <w:rsid w:val="00B86612"/>
    <w:rsid w:val="00B86AAF"/>
    <w:rsid w:val="00B86D22"/>
    <w:rsid w:val="00B86D40"/>
    <w:rsid w:val="00B86D43"/>
    <w:rsid w:val="00B86D72"/>
    <w:rsid w:val="00B86D7C"/>
    <w:rsid w:val="00B870F8"/>
    <w:rsid w:val="00B87173"/>
    <w:rsid w:val="00B872F8"/>
    <w:rsid w:val="00B873D9"/>
    <w:rsid w:val="00B87497"/>
    <w:rsid w:val="00B875A1"/>
    <w:rsid w:val="00B879BF"/>
    <w:rsid w:val="00B87ADE"/>
    <w:rsid w:val="00B87BF4"/>
    <w:rsid w:val="00B87C29"/>
    <w:rsid w:val="00B87F20"/>
    <w:rsid w:val="00B901E3"/>
    <w:rsid w:val="00B9026F"/>
    <w:rsid w:val="00B902FA"/>
    <w:rsid w:val="00B906A7"/>
    <w:rsid w:val="00B906E6"/>
    <w:rsid w:val="00B90945"/>
    <w:rsid w:val="00B90C91"/>
    <w:rsid w:val="00B90F63"/>
    <w:rsid w:val="00B91395"/>
    <w:rsid w:val="00B914DA"/>
    <w:rsid w:val="00B91683"/>
    <w:rsid w:val="00B9177C"/>
    <w:rsid w:val="00B9186A"/>
    <w:rsid w:val="00B91EE2"/>
    <w:rsid w:val="00B9201A"/>
    <w:rsid w:val="00B920BC"/>
    <w:rsid w:val="00B92231"/>
    <w:rsid w:val="00B924BD"/>
    <w:rsid w:val="00B929FE"/>
    <w:rsid w:val="00B92B22"/>
    <w:rsid w:val="00B92D58"/>
    <w:rsid w:val="00B92F5E"/>
    <w:rsid w:val="00B930CB"/>
    <w:rsid w:val="00B93134"/>
    <w:rsid w:val="00B93180"/>
    <w:rsid w:val="00B932B9"/>
    <w:rsid w:val="00B932E3"/>
    <w:rsid w:val="00B933D1"/>
    <w:rsid w:val="00B933D7"/>
    <w:rsid w:val="00B93720"/>
    <w:rsid w:val="00B938E9"/>
    <w:rsid w:val="00B93B24"/>
    <w:rsid w:val="00B93C86"/>
    <w:rsid w:val="00B93D3D"/>
    <w:rsid w:val="00B9406D"/>
    <w:rsid w:val="00B942E5"/>
    <w:rsid w:val="00B9470E"/>
    <w:rsid w:val="00B9488C"/>
    <w:rsid w:val="00B948D0"/>
    <w:rsid w:val="00B94946"/>
    <w:rsid w:val="00B9496C"/>
    <w:rsid w:val="00B94A89"/>
    <w:rsid w:val="00B94BC2"/>
    <w:rsid w:val="00B94CB6"/>
    <w:rsid w:val="00B94E14"/>
    <w:rsid w:val="00B94EA8"/>
    <w:rsid w:val="00B94EDF"/>
    <w:rsid w:val="00B94F08"/>
    <w:rsid w:val="00B94F54"/>
    <w:rsid w:val="00B951F7"/>
    <w:rsid w:val="00B9520D"/>
    <w:rsid w:val="00B953E7"/>
    <w:rsid w:val="00B9554C"/>
    <w:rsid w:val="00B95800"/>
    <w:rsid w:val="00B95C21"/>
    <w:rsid w:val="00B95C46"/>
    <w:rsid w:val="00B95C91"/>
    <w:rsid w:val="00B95E44"/>
    <w:rsid w:val="00B96022"/>
    <w:rsid w:val="00B96211"/>
    <w:rsid w:val="00B9625C"/>
    <w:rsid w:val="00B96462"/>
    <w:rsid w:val="00B964BD"/>
    <w:rsid w:val="00B96BAA"/>
    <w:rsid w:val="00B96C4E"/>
    <w:rsid w:val="00B96D88"/>
    <w:rsid w:val="00B971C3"/>
    <w:rsid w:val="00B972E2"/>
    <w:rsid w:val="00B97464"/>
    <w:rsid w:val="00B975A3"/>
    <w:rsid w:val="00B9769A"/>
    <w:rsid w:val="00B97720"/>
    <w:rsid w:val="00B978DB"/>
    <w:rsid w:val="00B97A08"/>
    <w:rsid w:val="00BA0095"/>
    <w:rsid w:val="00BA00CE"/>
    <w:rsid w:val="00BA024F"/>
    <w:rsid w:val="00BA028E"/>
    <w:rsid w:val="00BA02E5"/>
    <w:rsid w:val="00BA034F"/>
    <w:rsid w:val="00BA039A"/>
    <w:rsid w:val="00BA0540"/>
    <w:rsid w:val="00BA09C4"/>
    <w:rsid w:val="00BA0A46"/>
    <w:rsid w:val="00BA0C4D"/>
    <w:rsid w:val="00BA0E77"/>
    <w:rsid w:val="00BA0F19"/>
    <w:rsid w:val="00BA11F1"/>
    <w:rsid w:val="00BA148D"/>
    <w:rsid w:val="00BA15C2"/>
    <w:rsid w:val="00BA162A"/>
    <w:rsid w:val="00BA16AE"/>
    <w:rsid w:val="00BA16C1"/>
    <w:rsid w:val="00BA1F60"/>
    <w:rsid w:val="00BA2301"/>
    <w:rsid w:val="00BA2382"/>
    <w:rsid w:val="00BA2521"/>
    <w:rsid w:val="00BA26EE"/>
    <w:rsid w:val="00BA2713"/>
    <w:rsid w:val="00BA2B69"/>
    <w:rsid w:val="00BA2CC9"/>
    <w:rsid w:val="00BA2FB0"/>
    <w:rsid w:val="00BA31FA"/>
    <w:rsid w:val="00BA3296"/>
    <w:rsid w:val="00BA329D"/>
    <w:rsid w:val="00BA33CB"/>
    <w:rsid w:val="00BA3451"/>
    <w:rsid w:val="00BA3649"/>
    <w:rsid w:val="00BA3666"/>
    <w:rsid w:val="00BA36BB"/>
    <w:rsid w:val="00BA389B"/>
    <w:rsid w:val="00BA3E77"/>
    <w:rsid w:val="00BA3EE3"/>
    <w:rsid w:val="00BA4024"/>
    <w:rsid w:val="00BA40A0"/>
    <w:rsid w:val="00BA450D"/>
    <w:rsid w:val="00BA47F4"/>
    <w:rsid w:val="00BA4A45"/>
    <w:rsid w:val="00BA4E4C"/>
    <w:rsid w:val="00BA50E3"/>
    <w:rsid w:val="00BA5193"/>
    <w:rsid w:val="00BA5308"/>
    <w:rsid w:val="00BA55A9"/>
    <w:rsid w:val="00BA5B3C"/>
    <w:rsid w:val="00BA5D1F"/>
    <w:rsid w:val="00BA5D64"/>
    <w:rsid w:val="00BA5E52"/>
    <w:rsid w:val="00BA5EE3"/>
    <w:rsid w:val="00BA5FD8"/>
    <w:rsid w:val="00BA6242"/>
    <w:rsid w:val="00BA6434"/>
    <w:rsid w:val="00BA644C"/>
    <w:rsid w:val="00BA6597"/>
    <w:rsid w:val="00BA662D"/>
    <w:rsid w:val="00BA676D"/>
    <w:rsid w:val="00BA6789"/>
    <w:rsid w:val="00BA6B3D"/>
    <w:rsid w:val="00BA6D9A"/>
    <w:rsid w:val="00BA6DF4"/>
    <w:rsid w:val="00BA6F78"/>
    <w:rsid w:val="00BA6FE8"/>
    <w:rsid w:val="00BA704C"/>
    <w:rsid w:val="00BA70B4"/>
    <w:rsid w:val="00BA741B"/>
    <w:rsid w:val="00BA7518"/>
    <w:rsid w:val="00BA752D"/>
    <w:rsid w:val="00BA7556"/>
    <w:rsid w:val="00BA75F4"/>
    <w:rsid w:val="00BA76D5"/>
    <w:rsid w:val="00BA7724"/>
    <w:rsid w:val="00BA7DF5"/>
    <w:rsid w:val="00BB00D2"/>
    <w:rsid w:val="00BB01F2"/>
    <w:rsid w:val="00BB02BB"/>
    <w:rsid w:val="00BB0394"/>
    <w:rsid w:val="00BB06CE"/>
    <w:rsid w:val="00BB0903"/>
    <w:rsid w:val="00BB0D6B"/>
    <w:rsid w:val="00BB0E28"/>
    <w:rsid w:val="00BB0F06"/>
    <w:rsid w:val="00BB0F5A"/>
    <w:rsid w:val="00BB1270"/>
    <w:rsid w:val="00BB12AB"/>
    <w:rsid w:val="00BB12E7"/>
    <w:rsid w:val="00BB134E"/>
    <w:rsid w:val="00BB1356"/>
    <w:rsid w:val="00BB1859"/>
    <w:rsid w:val="00BB1BFF"/>
    <w:rsid w:val="00BB2005"/>
    <w:rsid w:val="00BB2130"/>
    <w:rsid w:val="00BB24F4"/>
    <w:rsid w:val="00BB25C8"/>
    <w:rsid w:val="00BB268B"/>
    <w:rsid w:val="00BB2977"/>
    <w:rsid w:val="00BB2C33"/>
    <w:rsid w:val="00BB2CA0"/>
    <w:rsid w:val="00BB2EE6"/>
    <w:rsid w:val="00BB2F25"/>
    <w:rsid w:val="00BB3037"/>
    <w:rsid w:val="00BB30F2"/>
    <w:rsid w:val="00BB3240"/>
    <w:rsid w:val="00BB3282"/>
    <w:rsid w:val="00BB3350"/>
    <w:rsid w:val="00BB3361"/>
    <w:rsid w:val="00BB336E"/>
    <w:rsid w:val="00BB3444"/>
    <w:rsid w:val="00BB377E"/>
    <w:rsid w:val="00BB37F4"/>
    <w:rsid w:val="00BB38A9"/>
    <w:rsid w:val="00BB3A90"/>
    <w:rsid w:val="00BB3B12"/>
    <w:rsid w:val="00BB3CD2"/>
    <w:rsid w:val="00BB3D98"/>
    <w:rsid w:val="00BB4078"/>
    <w:rsid w:val="00BB429E"/>
    <w:rsid w:val="00BB44B9"/>
    <w:rsid w:val="00BB44D0"/>
    <w:rsid w:val="00BB456F"/>
    <w:rsid w:val="00BB47A2"/>
    <w:rsid w:val="00BB4A8E"/>
    <w:rsid w:val="00BB4B51"/>
    <w:rsid w:val="00BB4E54"/>
    <w:rsid w:val="00BB50BA"/>
    <w:rsid w:val="00BB55EA"/>
    <w:rsid w:val="00BB57C4"/>
    <w:rsid w:val="00BB5857"/>
    <w:rsid w:val="00BB5863"/>
    <w:rsid w:val="00BB5AF8"/>
    <w:rsid w:val="00BB5D93"/>
    <w:rsid w:val="00BB5EC2"/>
    <w:rsid w:val="00BB5F56"/>
    <w:rsid w:val="00BB6271"/>
    <w:rsid w:val="00BB6388"/>
    <w:rsid w:val="00BB6940"/>
    <w:rsid w:val="00BB6AE3"/>
    <w:rsid w:val="00BB7097"/>
    <w:rsid w:val="00BB72CA"/>
    <w:rsid w:val="00BB735D"/>
    <w:rsid w:val="00BB75B7"/>
    <w:rsid w:val="00BB75DE"/>
    <w:rsid w:val="00BB7D2F"/>
    <w:rsid w:val="00BB7DD5"/>
    <w:rsid w:val="00BB7DD9"/>
    <w:rsid w:val="00BC0495"/>
    <w:rsid w:val="00BC07E5"/>
    <w:rsid w:val="00BC098A"/>
    <w:rsid w:val="00BC0C41"/>
    <w:rsid w:val="00BC0D5A"/>
    <w:rsid w:val="00BC0DA0"/>
    <w:rsid w:val="00BC1431"/>
    <w:rsid w:val="00BC18F1"/>
    <w:rsid w:val="00BC1D34"/>
    <w:rsid w:val="00BC1D36"/>
    <w:rsid w:val="00BC2291"/>
    <w:rsid w:val="00BC28FF"/>
    <w:rsid w:val="00BC295A"/>
    <w:rsid w:val="00BC2BB2"/>
    <w:rsid w:val="00BC2DAC"/>
    <w:rsid w:val="00BC2F66"/>
    <w:rsid w:val="00BC2F70"/>
    <w:rsid w:val="00BC2FAF"/>
    <w:rsid w:val="00BC2FCA"/>
    <w:rsid w:val="00BC307F"/>
    <w:rsid w:val="00BC35D2"/>
    <w:rsid w:val="00BC35E1"/>
    <w:rsid w:val="00BC3A5A"/>
    <w:rsid w:val="00BC3E4B"/>
    <w:rsid w:val="00BC3FBE"/>
    <w:rsid w:val="00BC40DE"/>
    <w:rsid w:val="00BC41ED"/>
    <w:rsid w:val="00BC4CE6"/>
    <w:rsid w:val="00BC4E28"/>
    <w:rsid w:val="00BC4F19"/>
    <w:rsid w:val="00BC4FA3"/>
    <w:rsid w:val="00BC5031"/>
    <w:rsid w:val="00BC555B"/>
    <w:rsid w:val="00BC59E2"/>
    <w:rsid w:val="00BC5BE9"/>
    <w:rsid w:val="00BC60A6"/>
    <w:rsid w:val="00BC63BF"/>
    <w:rsid w:val="00BC64CC"/>
    <w:rsid w:val="00BC6A7C"/>
    <w:rsid w:val="00BC6AF2"/>
    <w:rsid w:val="00BC6B50"/>
    <w:rsid w:val="00BC6C64"/>
    <w:rsid w:val="00BC6F9A"/>
    <w:rsid w:val="00BC7126"/>
    <w:rsid w:val="00BC72AF"/>
    <w:rsid w:val="00BC75F1"/>
    <w:rsid w:val="00BC7695"/>
    <w:rsid w:val="00BC770E"/>
    <w:rsid w:val="00BC7732"/>
    <w:rsid w:val="00BC7D8A"/>
    <w:rsid w:val="00BC7DED"/>
    <w:rsid w:val="00BC7E17"/>
    <w:rsid w:val="00BD015E"/>
    <w:rsid w:val="00BD036E"/>
    <w:rsid w:val="00BD048F"/>
    <w:rsid w:val="00BD04B4"/>
    <w:rsid w:val="00BD04C7"/>
    <w:rsid w:val="00BD08BA"/>
    <w:rsid w:val="00BD0A16"/>
    <w:rsid w:val="00BD0A4C"/>
    <w:rsid w:val="00BD0ADE"/>
    <w:rsid w:val="00BD0B4F"/>
    <w:rsid w:val="00BD0D5C"/>
    <w:rsid w:val="00BD11AC"/>
    <w:rsid w:val="00BD129F"/>
    <w:rsid w:val="00BD12E7"/>
    <w:rsid w:val="00BD13B0"/>
    <w:rsid w:val="00BD1548"/>
    <w:rsid w:val="00BD1609"/>
    <w:rsid w:val="00BD1623"/>
    <w:rsid w:val="00BD16F7"/>
    <w:rsid w:val="00BD1D00"/>
    <w:rsid w:val="00BD1DBF"/>
    <w:rsid w:val="00BD1DED"/>
    <w:rsid w:val="00BD1FAC"/>
    <w:rsid w:val="00BD22CA"/>
    <w:rsid w:val="00BD24EF"/>
    <w:rsid w:val="00BD2816"/>
    <w:rsid w:val="00BD2D3C"/>
    <w:rsid w:val="00BD2ED9"/>
    <w:rsid w:val="00BD2F2F"/>
    <w:rsid w:val="00BD3096"/>
    <w:rsid w:val="00BD316E"/>
    <w:rsid w:val="00BD31A8"/>
    <w:rsid w:val="00BD320A"/>
    <w:rsid w:val="00BD34C9"/>
    <w:rsid w:val="00BD35E0"/>
    <w:rsid w:val="00BD3770"/>
    <w:rsid w:val="00BD382E"/>
    <w:rsid w:val="00BD3868"/>
    <w:rsid w:val="00BD39BC"/>
    <w:rsid w:val="00BD3D6F"/>
    <w:rsid w:val="00BD3E9C"/>
    <w:rsid w:val="00BD4028"/>
    <w:rsid w:val="00BD4118"/>
    <w:rsid w:val="00BD4261"/>
    <w:rsid w:val="00BD43F3"/>
    <w:rsid w:val="00BD4A84"/>
    <w:rsid w:val="00BD4C28"/>
    <w:rsid w:val="00BD4EF7"/>
    <w:rsid w:val="00BD5032"/>
    <w:rsid w:val="00BD5065"/>
    <w:rsid w:val="00BD5076"/>
    <w:rsid w:val="00BD551E"/>
    <w:rsid w:val="00BD5632"/>
    <w:rsid w:val="00BD5722"/>
    <w:rsid w:val="00BD5889"/>
    <w:rsid w:val="00BD58C7"/>
    <w:rsid w:val="00BD58CB"/>
    <w:rsid w:val="00BD5A2D"/>
    <w:rsid w:val="00BD5B16"/>
    <w:rsid w:val="00BD5D87"/>
    <w:rsid w:val="00BD6280"/>
    <w:rsid w:val="00BD6453"/>
    <w:rsid w:val="00BD68D6"/>
    <w:rsid w:val="00BD701A"/>
    <w:rsid w:val="00BD70AE"/>
    <w:rsid w:val="00BD70C6"/>
    <w:rsid w:val="00BD71A5"/>
    <w:rsid w:val="00BD74AE"/>
    <w:rsid w:val="00BD750C"/>
    <w:rsid w:val="00BD7803"/>
    <w:rsid w:val="00BD7A28"/>
    <w:rsid w:val="00BE001B"/>
    <w:rsid w:val="00BE0542"/>
    <w:rsid w:val="00BE066C"/>
    <w:rsid w:val="00BE08A2"/>
    <w:rsid w:val="00BE0B4D"/>
    <w:rsid w:val="00BE0EBA"/>
    <w:rsid w:val="00BE1015"/>
    <w:rsid w:val="00BE10BD"/>
    <w:rsid w:val="00BE117F"/>
    <w:rsid w:val="00BE147F"/>
    <w:rsid w:val="00BE187C"/>
    <w:rsid w:val="00BE1B3D"/>
    <w:rsid w:val="00BE1B63"/>
    <w:rsid w:val="00BE1E10"/>
    <w:rsid w:val="00BE1F88"/>
    <w:rsid w:val="00BE2079"/>
    <w:rsid w:val="00BE24D4"/>
    <w:rsid w:val="00BE26AE"/>
    <w:rsid w:val="00BE26CF"/>
    <w:rsid w:val="00BE276B"/>
    <w:rsid w:val="00BE28EC"/>
    <w:rsid w:val="00BE2A06"/>
    <w:rsid w:val="00BE2D47"/>
    <w:rsid w:val="00BE30BD"/>
    <w:rsid w:val="00BE325C"/>
    <w:rsid w:val="00BE32CD"/>
    <w:rsid w:val="00BE348A"/>
    <w:rsid w:val="00BE39BF"/>
    <w:rsid w:val="00BE3B64"/>
    <w:rsid w:val="00BE3C34"/>
    <w:rsid w:val="00BE3DA2"/>
    <w:rsid w:val="00BE3DBA"/>
    <w:rsid w:val="00BE4332"/>
    <w:rsid w:val="00BE4336"/>
    <w:rsid w:val="00BE4470"/>
    <w:rsid w:val="00BE45D2"/>
    <w:rsid w:val="00BE4823"/>
    <w:rsid w:val="00BE498C"/>
    <w:rsid w:val="00BE4A50"/>
    <w:rsid w:val="00BE4A5E"/>
    <w:rsid w:val="00BE4B85"/>
    <w:rsid w:val="00BE4B8A"/>
    <w:rsid w:val="00BE5177"/>
    <w:rsid w:val="00BE51C1"/>
    <w:rsid w:val="00BE55E3"/>
    <w:rsid w:val="00BE570A"/>
    <w:rsid w:val="00BE577D"/>
    <w:rsid w:val="00BE5798"/>
    <w:rsid w:val="00BE6061"/>
    <w:rsid w:val="00BE61E5"/>
    <w:rsid w:val="00BE624D"/>
    <w:rsid w:val="00BE64A1"/>
    <w:rsid w:val="00BE654A"/>
    <w:rsid w:val="00BE657E"/>
    <w:rsid w:val="00BE65CB"/>
    <w:rsid w:val="00BE6B76"/>
    <w:rsid w:val="00BE6CDD"/>
    <w:rsid w:val="00BE6D19"/>
    <w:rsid w:val="00BE71A1"/>
    <w:rsid w:val="00BE71AF"/>
    <w:rsid w:val="00BE72B6"/>
    <w:rsid w:val="00BE7685"/>
    <w:rsid w:val="00BE7696"/>
    <w:rsid w:val="00BE76D2"/>
    <w:rsid w:val="00BE7B97"/>
    <w:rsid w:val="00BE7FAA"/>
    <w:rsid w:val="00BF03EF"/>
    <w:rsid w:val="00BF0506"/>
    <w:rsid w:val="00BF0C5D"/>
    <w:rsid w:val="00BF0E3B"/>
    <w:rsid w:val="00BF1320"/>
    <w:rsid w:val="00BF132D"/>
    <w:rsid w:val="00BF176A"/>
    <w:rsid w:val="00BF1870"/>
    <w:rsid w:val="00BF1ACD"/>
    <w:rsid w:val="00BF1B31"/>
    <w:rsid w:val="00BF1C10"/>
    <w:rsid w:val="00BF1D30"/>
    <w:rsid w:val="00BF200D"/>
    <w:rsid w:val="00BF2574"/>
    <w:rsid w:val="00BF2616"/>
    <w:rsid w:val="00BF2881"/>
    <w:rsid w:val="00BF2916"/>
    <w:rsid w:val="00BF29C1"/>
    <w:rsid w:val="00BF29C6"/>
    <w:rsid w:val="00BF2A6F"/>
    <w:rsid w:val="00BF2AA5"/>
    <w:rsid w:val="00BF2CE0"/>
    <w:rsid w:val="00BF2D1B"/>
    <w:rsid w:val="00BF2D73"/>
    <w:rsid w:val="00BF30B9"/>
    <w:rsid w:val="00BF30DB"/>
    <w:rsid w:val="00BF3123"/>
    <w:rsid w:val="00BF3173"/>
    <w:rsid w:val="00BF325B"/>
    <w:rsid w:val="00BF333D"/>
    <w:rsid w:val="00BF3396"/>
    <w:rsid w:val="00BF349D"/>
    <w:rsid w:val="00BF3950"/>
    <w:rsid w:val="00BF3955"/>
    <w:rsid w:val="00BF397C"/>
    <w:rsid w:val="00BF3CC8"/>
    <w:rsid w:val="00BF3D7C"/>
    <w:rsid w:val="00BF402B"/>
    <w:rsid w:val="00BF423B"/>
    <w:rsid w:val="00BF430C"/>
    <w:rsid w:val="00BF449D"/>
    <w:rsid w:val="00BF453C"/>
    <w:rsid w:val="00BF456E"/>
    <w:rsid w:val="00BF4774"/>
    <w:rsid w:val="00BF47E0"/>
    <w:rsid w:val="00BF4868"/>
    <w:rsid w:val="00BF48ED"/>
    <w:rsid w:val="00BF4971"/>
    <w:rsid w:val="00BF4CBB"/>
    <w:rsid w:val="00BF4D74"/>
    <w:rsid w:val="00BF4DB6"/>
    <w:rsid w:val="00BF4ECB"/>
    <w:rsid w:val="00BF5273"/>
    <w:rsid w:val="00BF55CB"/>
    <w:rsid w:val="00BF564C"/>
    <w:rsid w:val="00BF56F5"/>
    <w:rsid w:val="00BF5877"/>
    <w:rsid w:val="00BF5898"/>
    <w:rsid w:val="00BF5B83"/>
    <w:rsid w:val="00BF5D9F"/>
    <w:rsid w:val="00BF637B"/>
    <w:rsid w:val="00BF6CB9"/>
    <w:rsid w:val="00BF6CE6"/>
    <w:rsid w:val="00BF6DAA"/>
    <w:rsid w:val="00BF7418"/>
    <w:rsid w:val="00BF74D6"/>
    <w:rsid w:val="00BF75FA"/>
    <w:rsid w:val="00BF778B"/>
    <w:rsid w:val="00C00099"/>
    <w:rsid w:val="00C00169"/>
    <w:rsid w:val="00C003D3"/>
    <w:rsid w:val="00C0049A"/>
    <w:rsid w:val="00C0082E"/>
    <w:rsid w:val="00C00B50"/>
    <w:rsid w:val="00C00EB1"/>
    <w:rsid w:val="00C00EEF"/>
    <w:rsid w:val="00C00F55"/>
    <w:rsid w:val="00C0117D"/>
    <w:rsid w:val="00C01244"/>
    <w:rsid w:val="00C01469"/>
    <w:rsid w:val="00C014D9"/>
    <w:rsid w:val="00C016DB"/>
    <w:rsid w:val="00C01C0D"/>
    <w:rsid w:val="00C01CDE"/>
    <w:rsid w:val="00C01CEE"/>
    <w:rsid w:val="00C02067"/>
    <w:rsid w:val="00C022BD"/>
    <w:rsid w:val="00C02450"/>
    <w:rsid w:val="00C02660"/>
    <w:rsid w:val="00C02769"/>
    <w:rsid w:val="00C02786"/>
    <w:rsid w:val="00C0282A"/>
    <w:rsid w:val="00C02889"/>
    <w:rsid w:val="00C02922"/>
    <w:rsid w:val="00C02A45"/>
    <w:rsid w:val="00C02E4A"/>
    <w:rsid w:val="00C031D8"/>
    <w:rsid w:val="00C034B6"/>
    <w:rsid w:val="00C034C5"/>
    <w:rsid w:val="00C03739"/>
    <w:rsid w:val="00C03754"/>
    <w:rsid w:val="00C03D75"/>
    <w:rsid w:val="00C04191"/>
    <w:rsid w:val="00C04223"/>
    <w:rsid w:val="00C04235"/>
    <w:rsid w:val="00C04480"/>
    <w:rsid w:val="00C04593"/>
    <w:rsid w:val="00C04653"/>
    <w:rsid w:val="00C04746"/>
    <w:rsid w:val="00C0477B"/>
    <w:rsid w:val="00C04938"/>
    <w:rsid w:val="00C04967"/>
    <w:rsid w:val="00C04B3D"/>
    <w:rsid w:val="00C04BA5"/>
    <w:rsid w:val="00C04E37"/>
    <w:rsid w:val="00C04F3D"/>
    <w:rsid w:val="00C052B7"/>
    <w:rsid w:val="00C052E2"/>
    <w:rsid w:val="00C0566C"/>
    <w:rsid w:val="00C0571F"/>
    <w:rsid w:val="00C05B01"/>
    <w:rsid w:val="00C05B21"/>
    <w:rsid w:val="00C06070"/>
    <w:rsid w:val="00C0613C"/>
    <w:rsid w:val="00C0621A"/>
    <w:rsid w:val="00C06434"/>
    <w:rsid w:val="00C065E2"/>
    <w:rsid w:val="00C066AF"/>
    <w:rsid w:val="00C06820"/>
    <w:rsid w:val="00C06D54"/>
    <w:rsid w:val="00C06E1E"/>
    <w:rsid w:val="00C06E70"/>
    <w:rsid w:val="00C0708E"/>
    <w:rsid w:val="00C07096"/>
    <w:rsid w:val="00C0742B"/>
    <w:rsid w:val="00C076E7"/>
    <w:rsid w:val="00C077E3"/>
    <w:rsid w:val="00C07900"/>
    <w:rsid w:val="00C07AE6"/>
    <w:rsid w:val="00C07C76"/>
    <w:rsid w:val="00C10171"/>
    <w:rsid w:val="00C1056E"/>
    <w:rsid w:val="00C10819"/>
    <w:rsid w:val="00C1081B"/>
    <w:rsid w:val="00C1081F"/>
    <w:rsid w:val="00C108E8"/>
    <w:rsid w:val="00C10906"/>
    <w:rsid w:val="00C10BC5"/>
    <w:rsid w:val="00C10EA1"/>
    <w:rsid w:val="00C10EEC"/>
    <w:rsid w:val="00C11108"/>
    <w:rsid w:val="00C1115E"/>
    <w:rsid w:val="00C1136E"/>
    <w:rsid w:val="00C11462"/>
    <w:rsid w:val="00C11AD7"/>
    <w:rsid w:val="00C11AFC"/>
    <w:rsid w:val="00C11D6D"/>
    <w:rsid w:val="00C11DB1"/>
    <w:rsid w:val="00C122CA"/>
    <w:rsid w:val="00C1235D"/>
    <w:rsid w:val="00C12457"/>
    <w:rsid w:val="00C124BE"/>
    <w:rsid w:val="00C1256F"/>
    <w:rsid w:val="00C125C1"/>
    <w:rsid w:val="00C1268C"/>
    <w:rsid w:val="00C126F4"/>
    <w:rsid w:val="00C1295A"/>
    <w:rsid w:val="00C12B9A"/>
    <w:rsid w:val="00C130C5"/>
    <w:rsid w:val="00C137BA"/>
    <w:rsid w:val="00C1383D"/>
    <w:rsid w:val="00C138D1"/>
    <w:rsid w:val="00C1394E"/>
    <w:rsid w:val="00C139C1"/>
    <w:rsid w:val="00C13F3E"/>
    <w:rsid w:val="00C13F40"/>
    <w:rsid w:val="00C141ED"/>
    <w:rsid w:val="00C141FC"/>
    <w:rsid w:val="00C14374"/>
    <w:rsid w:val="00C143FA"/>
    <w:rsid w:val="00C144B7"/>
    <w:rsid w:val="00C144D1"/>
    <w:rsid w:val="00C14D4E"/>
    <w:rsid w:val="00C152A8"/>
    <w:rsid w:val="00C155EE"/>
    <w:rsid w:val="00C15621"/>
    <w:rsid w:val="00C158A5"/>
    <w:rsid w:val="00C15A7E"/>
    <w:rsid w:val="00C15D55"/>
    <w:rsid w:val="00C15F85"/>
    <w:rsid w:val="00C160AB"/>
    <w:rsid w:val="00C16114"/>
    <w:rsid w:val="00C161FB"/>
    <w:rsid w:val="00C165CA"/>
    <w:rsid w:val="00C16844"/>
    <w:rsid w:val="00C169B1"/>
    <w:rsid w:val="00C16AFF"/>
    <w:rsid w:val="00C16B02"/>
    <w:rsid w:val="00C16CCF"/>
    <w:rsid w:val="00C16E12"/>
    <w:rsid w:val="00C16F52"/>
    <w:rsid w:val="00C16FE8"/>
    <w:rsid w:val="00C175C2"/>
    <w:rsid w:val="00C177A3"/>
    <w:rsid w:val="00C177EC"/>
    <w:rsid w:val="00C17988"/>
    <w:rsid w:val="00C17A81"/>
    <w:rsid w:val="00C17BB9"/>
    <w:rsid w:val="00C17C32"/>
    <w:rsid w:val="00C17F62"/>
    <w:rsid w:val="00C20243"/>
    <w:rsid w:val="00C203FE"/>
    <w:rsid w:val="00C2050C"/>
    <w:rsid w:val="00C2050F"/>
    <w:rsid w:val="00C20619"/>
    <w:rsid w:val="00C20993"/>
    <w:rsid w:val="00C209B1"/>
    <w:rsid w:val="00C20FD5"/>
    <w:rsid w:val="00C21988"/>
    <w:rsid w:val="00C21DEE"/>
    <w:rsid w:val="00C220CE"/>
    <w:rsid w:val="00C22233"/>
    <w:rsid w:val="00C223D4"/>
    <w:rsid w:val="00C22651"/>
    <w:rsid w:val="00C22778"/>
    <w:rsid w:val="00C22BD1"/>
    <w:rsid w:val="00C22E71"/>
    <w:rsid w:val="00C22EF7"/>
    <w:rsid w:val="00C22F07"/>
    <w:rsid w:val="00C234F2"/>
    <w:rsid w:val="00C239D2"/>
    <w:rsid w:val="00C23A4B"/>
    <w:rsid w:val="00C23B7A"/>
    <w:rsid w:val="00C23B9F"/>
    <w:rsid w:val="00C23C64"/>
    <w:rsid w:val="00C23D50"/>
    <w:rsid w:val="00C23FA7"/>
    <w:rsid w:val="00C240C8"/>
    <w:rsid w:val="00C2452E"/>
    <w:rsid w:val="00C2472B"/>
    <w:rsid w:val="00C2477E"/>
    <w:rsid w:val="00C24837"/>
    <w:rsid w:val="00C248A8"/>
    <w:rsid w:val="00C248D1"/>
    <w:rsid w:val="00C24984"/>
    <w:rsid w:val="00C24E4A"/>
    <w:rsid w:val="00C24FB7"/>
    <w:rsid w:val="00C2507A"/>
    <w:rsid w:val="00C2549D"/>
    <w:rsid w:val="00C254D7"/>
    <w:rsid w:val="00C2570F"/>
    <w:rsid w:val="00C25731"/>
    <w:rsid w:val="00C25748"/>
    <w:rsid w:val="00C25782"/>
    <w:rsid w:val="00C25847"/>
    <w:rsid w:val="00C25A77"/>
    <w:rsid w:val="00C25B95"/>
    <w:rsid w:val="00C25CE2"/>
    <w:rsid w:val="00C25D70"/>
    <w:rsid w:val="00C25F31"/>
    <w:rsid w:val="00C25F68"/>
    <w:rsid w:val="00C2659C"/>
    <w:rsid w:val="00C26B15"/>
    <w:rsid w:val="00C27459"/>
    <w:rsid w:val="00C27590"/>
    <w:rsid w:val="00C277AD"/>
    <w:rsid w:val="00C27BDA"/>
    <w:rsid w:val="00C27DE2"/>
    <w:rsid w:val="00C30030"/>
    <w:rsid w:val="00C30315"/>
    <w:rsid w:val="00C3087D"/>
    <w:rsid w:val="00C30B44"/>
    <w:rsid w:val="00C30D63"/>
    <w:rsid w:val="00C30D86"/>
    <w:rsid w:val="00C3110B"/>
    <w:rsid w:val="00C31547"/>
    <w:rsid w:val="00C315B0"/>
    <w:rsid w:val="00C31770"/>
    <w:rsid w:val="00C31E31"/>
    <w:rsid w:val="00C32134"/>
    <w:rsid w:val="00C322C3"/>
    <w:rsid w:val="00C32415"/>
    <w:rsid w:val="00C3245B"/>
    <w:rsid w:val="00C3259E"/>
    <w:rsid w:val="00C328D1"/>
    <w:rsid w:val="00C329A0"/>
    <w:rsid w:val="00C32BFC"/>
    <w:rsid w:val="00C3314D"/>
    <w:rsid w:val="00C335C0"/>
    <w:rsid w:val="00C33C66"/>
    <w:rsid w:val="00C33DDD"/>
    <w:rsid w:val="00C33F03"/>
    <w:rsid w:val="00C33F9B"/>
    <w:rsid w:val="00C34231"/>
    <w:rsid w:val="00C346DC"/>
    <w:rsid w:val="00C347FD"/>
    <w:rsid w:val="00C34890"/>
    <w:rsid w:val="00C348A0"/>
    <w:rsid w:val="00C349E7"/>
    <w:rsid w:val="00C34C52"/>
    <w:rsid w:val="00C34EBA"/>
    <w:rsid w:val="00C35376"/>
    <w:rsid w:val="00C354BE"/>
    <w:rsid w:val="00C35528"/>
    <w:rsid w:val="00C35537"/>
    <w:rsid w:val="00C35543"/>
    <w:rsid w:val="00C3570A"/>
    <w:rsid w:val="00C3580D"/>
    <w:rsid w:val="00C35B8E"/>
    <w:rsid w:val="00C35F3D"/>
    <w:rsid w:val="00C3656B"/>
    <w:rsid w:val="00C367D3"/>
    <w:rsid w:val="00C36895"/>
    <w:rsid w:val="00C368DB"/>
    <w:rsid w:val="00C36F1C"/>
    <w:rsid w:val="00C37193"/>
    <w:rsid w:val="00C373A3"/>
    <w:rsid w:val="00C37540"/>
    <w:rsid w:val="00C375B7"/>
    <w:rsid w:val="00C37657"/>
    <w:rsid w:val="00C37787"/>
    <w:rsid w:val="00C37797"/>
    <w:rsid w:val="00C3782B"/>
    <w:rsid w:val="00C378D6"/>
    <w:rsid w:val="00C37A96"/>
    <w:rsid w:val="00C37BEE"/>
    <w:rsid w:val="00C37CE0"/>
    <w:rsid w:val="00C37DBC"/>
    <w:rsid w:val="00C37E7A"/>
    <w:rsid w:val="00C400ED"/>
    <w:rsid w:val="00C402E7"/>
    <w:rsid w:val="00C4042F"/>
    <w:rsid w:val="00C40548"/>
    <w:rsid w:val="00C40770"/>
    <w:rsid w:val="00C4088F"/>
    <w:rsid w:val="00C40F0D"/>
    <w:rsid w:val="00C40F97"/>
    <w:rsid w:val="00C41923"/>
    <w:rsid w:val="00C41964"/>
    <w:rsid w:val="00C41AE2"/>
    <w:rsid w:val="00C422C7"/>
    <w:rsid w:val="00C422CA"/>
    <w:rsid w:val="00C4263D"/>
    <w:rsid w:val="00C42789"/>
    <w:rsid w:val="00C4278A"/>
    <w:rsid w:val="00C4285F"/>
    <w:rsid w:val="00C42865"/>
    <w:rsid w:val="00C428FD"/>
    <w:rsid w:val="00C4292E"/>
    <w:rsid w:val="00C42994"/>
    <w:rsid w:val="00C42A62"/>
    <w:rsid w:val="00C42E0E"/>
    <w:rsid w:val="00C43008"/>
    <w:rsid w:val="00C4305B"/>
    <w:rsid w:val="00C4308D"/>
    <w:rsid w:val="00C43250"/>
    <w:rsid w:val="00C432EC"/>
    <w:rsid w:val="00C4347A"/>
    <w:rsid w:val="00C43603"/>
    <w:rsid w:val="00C436D2"/>
    <w:rsid w:val="00C43740"/>
    <w:rsid w:val="00C437CD"/>
    <w:rsid w:val="00C43BFF"/>
    <w:rsid w:val="00C43C37"/>
    <w:rsid w:val="00C43CD1"/>
    <w:rsid w:val="00C43E32"/>
    <w:rsid w:val="00C444AC"/>
    <w:rsid w:val="00C44817"/>
    <w:rsid w:val="00C44A3A"/>
    <w:rsid w:val="00C44AA0"/>
    <w:rsid w:val="00C44B6F"/>
    <w:rsid w:val="00C44C30"/>
    <w:rsid w:val="00C44C58"/>
    <w:rsid w:val="00C44C61"/>
    <w:rsid w:val="00C44D0A"/>
    <w:rsid w:val="00C44DFC"/>
    <w:rsid w:val="00C44E93"/>
    <w:rsid w:val="00C44FE4"/>
    <w:rsid w:val="00C45045"/>
    <w:rsid w:val="00C45612"/>
    <w:rsid w:val="00C45826"/>
    <w:rsid w:val="00C45C19"/>
    <w:rsid w:val="00C45C3C"/>
    <w:rsid w:val="00C45C86"/>
    <w:rsid w:val="00C45E8F"/>
    <w:rsid w:val="00C45ECD"/>
    <w:rsid w:val="00C45FB6"/>
    <w:rsid w:val="00C46081"/>
    <w:rsid w:val="00C46354"/>
    <w:rsid w:val="00C46466"/>
    <w:rsid w:val="00C4654A"/>
    <w:rsid w:val="00C46CB1"/>
    <w:rsid w:val="00C46D0C"/>
    <w:rsid w:val="00C46D69"/>
    <w:rsid w:val="00C46E6D"/>
    <w:rsid w:val="00C46E9E"/>
    <w:rsid w:val="00C46F07"/>
    <w:rsid w:val="00C46FA7"/>
    <w:rsid w:val="00C46FA9"/>
    <w:rsid w:val="00C472F6"/>
    <w:rsid w:val="00C4734C"/>
    <w:rsid w:val="00C47382"/>
    <w:rsid w:val="00C473A2"/>
    <w:rsid w:val="00C47703"/>
    <w:rsid w:val="00C4796D"/>
    <w:rsid w:val="00C500B0"/>
    <w:rsid w:val="00C504DE"/>
    <w:rsid w:val="00C5078E"/>
    <w:rsid w:val="00C508BA"/>
    <w:rsid w:val="00C5090F"/>
    <w:rsid w:val="00C50D5E"/>
    <w:rsid w:val="00C51345"/>
    <w:rsid w:val="00C51AA2"/>
    <w:rsid w:val="00C51B23"/>
    <w:rsid w:val="00C51FA1"/>
    <w:rsid w:val="00C5206C"/>
    <w:rsid w:val="00C520C8"/>
    <w:rsid w:val="00C52482"/>
    <w:rsid w:val="00C526F2"/>
    <w:rsid w:val="00C529CA"/>
    <w:rsid w:val="00C52A16"/>
    <w:rsid w:val="00C53214"/>
    <w:rsid w:val="00C5325D"/>
    <w:rsid w:val="00C53276"/>
    <w:rsid w:val="00C53526"/>
    <w:rsid w:val="00C535B6"/>
    <w:rsid w:val="00C53B59"/>
    <w:rsid w:val="00C53B5B"/>
    <w:rsid w:val="00C53BB5"/>
    <w:rsid w:val="00C53C3F"/>
    <w:rsid w:val="00C53F00"/>
    <w:rsid w:val="00C541B2"/>
    <w:rsid w:val="00C54221"/>
    <w:rsid w:val="00C54828"/>
    <w:rsid w:val="00C5487D"/>
    <w:rsid w:val="00C54AB1"/>
    <w:rsid w:val="00C54C55"/>
    <w:rsid w:val="00C54C84"/>
    <w:rsid w:val="00C550F2"/>
    <w:rsid w:val="00C55182"/>
    <w:rsid w:val="00C552DF"/>
    <w:rsid w:val="00C55393"/>
    <w:rsid w:val="00C561EB"/>
    <w:rsid w:val="00C5640C"/>
    <w:rsid w:val="00C56471"/>
    <w:rsid w:val="00C5649E"/>
    <w:rsid w:val="00C56700"/>
    <w:rsid w:val="00C5672B"/>
    <w:rsid w:val="00C5692F"/>
    <w:rsid w:val="00C56DC8"/>
    <w:rsid w:val="00C571B9"/>
    <w:rsid w:val="00C571C9"/>
    <w:rsid w:val="00C5727C"/>
    <w:rsid w:val="00C573E4"/>
    <w:rsid w:val="00C5757B"/>
    <w:rsid w:val="00C576EA"/>
    <w:rsid w:val="00C579E4"/>
    <w:rsid w:val="00C57AC1"/>
    <w:rsid w:val="00C604EE"/>
    <w:rsid w:val="00C60549"/>
    <w:rsid w:val="00C605F0"/>
    <w:rsid w:val="00C60CFE"/>
    <w:rsid w:val="00C61158"/>
    <w:rsid w:val="00C614C2"/>
    <w:rsid w:val="00C615C7"/>
    <w:rsid w:val="00C6165B"/>
    <w:rsid w:val="00C6170B"/>
    <w:rsid w:val="00C61747"/>
    <w:rsid w:val="00C61822"/>
    <w:rsid w:val="00C61BBB"/>
    <w:rsid w:val="00C61CD9"/>
    <w:rsid w:val="00C61EF2"/>
    <w:rsid w:val="00C62087"/>
    <w:rsid w:val="00C62345"/>
    <w:rsid w:val="00C624FD"/>
    <w:rsid w:val="00C6271E"/>
    <w:rsid w:val="00C629BE"/>
    <w:rsid w:val="00C62A11"/>
    <w:rsid w:val="00C62C10"/>
    <w:rsid w:val="00C62FB2"/>
    <w:rsid w:val="00C63025"/>
    <w:rsid w:val="00C63356"/>
    <w:rsid w:val="00C6335B"/>
    <w:rsid w:val="00C63510"/>
    <w:rsid w:val="00C6370E"/>
    <w:rsid w:val="00C638D4"/>
    <w:rsid w:val="00C63D93"/>
    <w:rsid w:val="00C640B2"/>
    <w:rsid w:val="00C641C9"/>
    <w:rsid w:val="00C648B2"/>
    <w:rsid w:val="00C65239"/>
    <w:rsid w:val="00C65653"/>
    <w:rsid w:val="00C65685"/>
    <w:rsid w:val="00C65761"/>
    <w:rsid w:val="00C658FA"/>
    <w:rsid w:val="00C65A96"/>
    <w:rsid w:val="00C65AE7"/>
    <w:rsid w:val="00C65B09"/>
    <w:rsid w:val="00C65C5C"/>
    <w:rsid w:val="00C65C65"/>
    <w:rsid w:val="00C65CA2"/>
    <w:rsid w:val="00C663F9"/>
    <w:rsid w:val="00C665F4"/>
    <w:rsid w:val="00C66DB9"/>
    <w:rsid w:val="00C66E83"/>
    <w:rsid w:val="00C66F1B"/>
    <w:rsid w:val="00C66F8F"/>
    <w:rsid w:val="00C670DA"/>
    <w:rsid w:val="00C6718A"/>
    <w:rsid w:val="00C674C5"/>
    <w:rsid w:val="00C677BF"/>
    <w:rsid w:val="00C677E1"/>
    <w:rsid w:val="00C6782A"/>
    <w:rsid w:val="00C67B16"/>
    <w:rsid w:val="00C67E9F"/>
    <w:rsid w:val="00C70236"/>
    <w:rsid w:val="00C705CF"/>
    <w:rsid w:val="00C70907"/>
    <w:rsid w:val="00C7093A"/>
    <w:rsid w:val="00C7096C"/>
    <w:rsid w:val="00C70DF3"/>
    <w:rsid w:val="00C70E22"/>
    <w:rsid w:val="00C7133E"/>
    <w:rsid w:val="00C7154D"/>
    <w:rsid w:val="00C719C9"/>
    <w:rsid w:val="00C71B04"/>
    <w:rsid w:val="00C71C92"/>
    <w:rsid w:val="00C71FAB"/>
    <w:rsid w:val="00C721CF"/>
    <w:rsid w:val="00C723AF"/>
    <w:rsid w:val="00C725D3"/>
    <w:rsid w:val="00C72721"/>
    <w:rsid w:val="00C72AF1"/>
    <w:rsid w:val="00C730E0"/>
    <w:rsid w:val="00C7354C"/>
    <w:rsid w:val="00C735B7"/>
    <w:rsid w:val="00C73632"/>
    <w:rsid w:val="00C73C96"/>
    <w:rsid w:val="00C73CF7"/>
    <w:rsid w:val="00C73F1B"/>
    <w:rsid w:val="00C74296"/>
    <w:rsid w:val="00C74367"/>
    <w:rsid w:val="00C7490A"/>
    <w:rsid w:val="00C749CA"/>
    <w:rsid w:val="00C750C1"/>
    <w:rsid w:val="00C751CA"/>
    <w:rsid w:val="00C752BC"/>
    <w:rsid w:val="00C752D2"/>
    <w:rsid w:val="00C75312"/>
    <w:rsid w:val="00C75388"/>
    <w:rsid w:val="00C7545B"/>
    <w:rsid w:val="00C755E9"/>
    <w:rsid w:val="00C756E0"/>
    <w:rsid w:val="00C758FE"/>
    <w:rsid w:val="00C75B32"/>
    <w:rsid w:val="00C75B7F"/>
    <w:rsid w:val="00C7600A"/>
    <w:rsid w:val="00C760AC"/>
    <w:rsid w:val="00C760FA"/>
    <w:rsid w:val="00C76100"/>
    <w:rsid w:val="00C762EE"/>
    <w:rsid w:val="00C762F9"/>
    <w:rsid w:val="00C76310"/>
    <w:rsid w:val="00C7654B"/>
    <w:rsid w:val="00C766A1"/>
    <w:rsid w:val="00C766DE"/>
    <w:rsid w:val="00C768CE"/>
    <w:rsid w:val="00C76A89"/>
    <w:rsid w:val="00C76AC8"/>
    <w:rsid w:val="00C7710B"/>
    <w:rsid w:val="00C773B5"/>
    <w:rsid w:val="00C775E6"/>
    <w:rsid w:val="00C7789F"/>
    <w:rsid w:val="00C77A1D"/>
    <w:rsid w:val="00C77B48"/>
    <w:rsid w:val="00C77D1B"/>
    <w:rsid w:val="00C77DD9"/>
    <w:rsid w:val="00C80094"/>
    <w:rsid w:val="00C804E4"/>
    <w:rsid w:val="00C8059B"/>
    <w:rsid w:val="00C80A8C"/>
    <w:rsid w:val="00C80BF2"/>
    <w:rsid w:val="00C80CAB"/>
    <w:rsid w:val="00C811BC"/>
    <w:rsid w:val="00C8147C"/>
    <w:rsid w:val="00C81684"/>
    <w:rsid w:val="00C81ED4"/>
    <w:rsid w:val="00C82139"/>
    <w:rsid w:val="00C8233B"/>
    <w:rsid w:val="00C824A4"/>
    <w:rsid w:val="00C827BC"/>
    <w:rsid w:val="00C82A4F"/>
    <w:rsid w:val="00C82E84"/>
    <w:rsid w:val="00C830AA"/>
    <w:rsid w:val="00C8320B"/>
    <w:rsid w:val="00C83442"/>
    <w:rsid w:val="00C8368B"/>
    <w:rsid w:val="00C837C0"/>
    <w:rsid w:val="00C837CF"/>
    <w:rsid w:val="00C838A0"/>
    <w:rsid w:val="00C83EF5"/>
    <w:rsid w:val="00C8413E"/>
    <w:rsid w:val="00C841C7"/>
    <w:rsid w:val="00C84676"/>
    <w:rsid w:val="00C84696"/>
    <w:rsid w:val="00C84732"/>
    <w:rsid w:val="00C84881"/>
    <w:rsid w:val="00C848A7"/>
    <w:rsid w:val="00C8490A"/>
    <w:rsid w:val="00C84A32"/>
    <w:rsid w:val="00C84E62"/>
    <w:rsid w:val="00C84FE1"/>
    <w:rsid w:val="00C85256"/>
    <w:rsid w:val="00C8528E"/>
    <w:rsid w:val="00C853D2"/>
    <w:rsid w:val="00C8545E"/>
    <w:rsid w:val="00C85474"/>
    <w:rsid w:val="00C856C0"/>
    <w:rsid w:val="00C85A8A"/>
    <w:rsid w:val="00C85F38"/>
    <w:rsid w:val="00C86565"/>
    <w:rsid w:val="00C867A2"/>
    <w:rsid w:val="00C867C7"/>
    <w:rsid w:val="00C86CFB"/>
    <w:rsid w:val="00C87050"/>
    <w:rsid w:val="00C870F6"/>
    <w:rsid w:val="00C87578"/>
    <w:rsid w:val="00C878A2"/>
    <w:rsid w:val="00C87DE5"/>
    <w:rsid w:val="00C90002"/>
    <w:rsid w:val="00C9003A"/>
    <w:rsid w:val="00C903C2"/>
    <w:rsid w:val="00C904E2"/>
    <w:rsid w:val="00C90509"/>
    <w:rsid w:val="00C90622"/>
    <w:rsid w:val="00C90711"/>
    <w:rsid w:val="00C90851"/>
    <w:rsid w:val="00C90B79"/>
    <w:rsid w:val="00C90BA8"/>
    <w:rsid w:val="00C90DD8"/>
    <w:rsid w:val="00C9121C"/>
    <w:rsid w:val="00C91401"/>
    <w:rsid w:val="00C92110"/>
    <w:rsid w:val="00C92380"/>
    <w:rsid w:val="00C927DE"/>
    <w:rsid w:val="00C92927"/>
    <w:rsid w:val="00C929F7"/>
    <w:rsid w:val="00C92A89"/>
    <w:rsid w:val="00C92AC5"/>
    <w:rsid w:val="00C92ADD"/>
    <w:rsid w:val="00C92B43"/>
    <w:rsid w:val="00C92B92"/>
    <w:rsid w:val="00C92D03"/>
    <w:rsid w:val="00C92DE6"/>
    <w:rsid w:val="00C92FAF"/>
    <w:rsid w:val="00C93223"/>
    <w:rsid w:val="00C93286"/>
    <w:rsid w:val="00C933C3"/>
    <w:rsid w:val="00C93D2F"/>
    <w:rsid w:val="00C93FB4"/>
    <w:rsid w:val="00C93FE1"/>
    <w:rsid w:val="00C9401C"/>
    <w:rsid w:val="00C94276"/>
    <w:rsid w:val="00C942DC"/>
    <w:rsid w:val="00C94510"/>
    <w:rsid w:val="00C94719"/>
    <w:rsid w:val="00C948BF"/>
    <w:rsid w:val="00C94DC3"/>
    <w:rsid w:val="00C94F2C"/>
    <w:rsid w:val="00C94FBA"/>
    <w:rsid w:val="00C953A0"/>
    <w:rsid w:val="00C9558F"/>
    <w:rsid w:val="00C956C6"/>
    <w:rsid w:val="00C957B3"/>
    <w:rsid w:val="00C9597D"/>
    <w:rsid w:val="00C95DE6"/>
    <w:rsid w:val="00C96199"/>
    <w:rsid w:val="00C962BE"/>
    <w:rsid w:val="00C96421"/>
    <w:rsid w:val="00C96536"/>
    <w:rsid w:val="00C96670"/>
    <w:rsid w:val="00C968A2"/>
    <w:rsid w:val="00C96A50"/>
    <w:rsid w:val="00C96D3E"/>
    <w:rsid w:val="00C96EC9"/>
    <w:rsid w:val="00C9706C"/>
    <w:rsid w:val="00C970E7"/>
    <w:rsid w:val="00C971DB"/>
    <w:rsid w:val="00C97261"/>
    <w:rsid w:val="00C97441"/>
    <w:rsid w:val="00C97A59"/>
    <w:rsid w:val="00C97A7F"/>
    <w:rsid w:val="00C97FDB"/>
    <w:rsid w:val="00CA0128"/>
    <w:rsid w:val="00CA0205"/>
    <w:rsid w:val="00CA02FD"/>
    <w:rsid w:val="00CA0975"/>
    <w:rsid w:val="00CA0A4C"/>
    <w:rsid w:val="00CA0C1E"/>
    <w:rsid w:val="00CA0D53"/>
    <w:rsid w:val="00CA0E3F"/>
    <w:rsid w:val="00CA0E98"/>
    <w:rsid w:val="00CA0F9E"/>
    <w:rsid w:val="00CA1A1A"/>
    <w:rsid w:val="00CA1B57"/>
    <w:rsid w:val="00CA1BD7"/>
    <w:rsid w:val="00CA1DB7"/>
    <w:rsid w:val="00CA227D"/>
    <w:rsid w:val="00CA24D1"/>
    <w:rsid w:val="00CA2594"/>
    <w:rsid w:val="00CA282C"/>
    <w:rsid w:val="00CA2C99"/>
    <w:rsid w:val="00CA2F3E"/>
    <w:rsid w:val="00CA301D"/>
    <w:rsid w:val="00CA31F5"/>
    <w:rsid w:val="00CA31F8"/>
    <w:rsid w:val="00CA3217"/>
    <w:rsid w:val="00CA332D"/>
    <w:rsid w:val="00CA33DB"/>
    <w:rsid w:val="00CA37A0"/>
    <w:rsid w:val="00CA3C96"/>
    <w:rsid w:val="00CA43E2"/>
    <w:rsid w:val="00CA4496"/>
    <w:rsid w:val="00CA4592"/>
    <w:rsid w:val="00CA4817"/>
    <w:rsid w:val="00CA489E"/>
    <w:rsid w:val="00CA4913"/>
    <w:rsid w:val="00CA49DD"/>
    <w:rsid w:val="00CA4A95"/>
    <w:rsid w:val="00CA4D13"/>
    <w:rsid w:val="00CA4E61"/>
    <w:rsid w:val="00CA4E8F"/>
    <w:rsid w:val="00CA4FF0"/>
    <w:rsid w:val="00CA52F1"/>
    <w:rsid w:val="00CA55B0"/>
    <w:rsid w:val="00CA584E"/>
    <w:rsid w:val="00CA5928"/>
    <w:rsid w:val="00CA5A37"/>
    <w:rsid w:val="00CA5CA6"/>
    <w:rsid w:val="00CA62E6"/>
    <w:rsid w:val="00CA64F7"/>
    <w:rsid w:val="00CA6626"/>
    <w:rsid w:val="00CA6B60"/>
    <w:rsid w:val="00CA6B9E"/>
    <w:rsid w:val="00CA6BB7"/>
    <w:rsid w:val="00CA6DB2"/>
    <w:rsid w:val="00CA6E45"/>
    <w:rsid w:val="00CA6F03"/>
    <w:rsid w:val="00CA7030"/>
    <w:rsid w:val="00CA7087"/>
    <w:rsid w:val="00CA761A"/>
    <w:rsid w:val="00CA7D0C"/>
    <w:rsid w:val="00CB003D"/>
    <w:rsid w:val="00CB013A"/>
    <w:rsid w:val="00CB013C"/>
    <w:rsid w:val="00CB02CF"/>
    <w:rsid w:val="00CB039D"/>
    <w:rsid w:val="00CB0586"/>
    <w:rsid w:val="00CB06C2"/>
    <w:rsid w:val="00CB07A9"/>
    <w:rsid w:val="00CB07F9"/>
    <w:rsid w:val="00CB0B99"/>
    <w:rsid w:val="00CB0C30"/>
    <w:rsid w:val="00CB0D40"/>
    <w:rsid w:val="00CB0E22"/>
    <w:rsid w:val="00CB0F48"/>
    <w:rsid w:val="00CB0FA3"/>
    <w:rsid w:val="00CB13CF"/>
    <w:rsid w:val="00CB15D0"/>
    <w:rsid w:val="00CB1BAD"/>
    <w:rsid w:val="00CB1C96"/>
    <w:rsid w:val="00CB24A9"/>
    <w:rsid w:val="00CB2646"/>
    <w:rsid w:val="00CB2651"/>
    <w:rsid w:val="00CB290A"/>
    <w:rsid w:val="00CB2A35"/>
    <w:rsid w:val="00CB2A64"/>
    <w:rsid w:val="00CB2B06"/>
    <w:rsid w:val="00CB2B58"/>
    <w:rsid w:val="00CB3139"/>
    <w:rsid w:val="00CB31CF"/>
    <w:rsid w:val="00CB3323"/>
    <w:rsid w:val="00CB3954"/>
    <w:rsid w:val="00CB3C62"/>
    <w:rsid w:val="00CB3D46"/>
    <w:rsid w:val="00CB3E7C"/>
    <w:rsid w:val="00CB4023"/>
    <w:rsid w:val="00CB4071"/>
    <w:rsid w:val="00CB43B9"/>
    <w:rsid w:val="00CB43D0"/>
    <w:rsid w:val="00CB450B"/>
    <w:rsid w:val="00CB4678"/>
    <w:rsid w:val="00CB47A4"/>
    <w:rsid w:val="00CB47BF"/>
    <w:rsid w:val="00CB49AE"/>
    <w:rsid w:val="00CB4B98"/>
    <w:rsid w:val="00CB4BC2"/>
    <w:rsid w:val="00CB4BDA"/>
    <w:rsid w:val="00CB4D54"/>
    <w:rsid w:val="00CB4ED1"/>
    <w:rsid w:val="00CB50F7"/>
    <w:rsid w:val="00CB5172"/>
    <w:rsid w:val="00CB53D9"/>
    <w:rsid w:val="00CB5584"/>
    <w:rsid w:val="00CB5771"/>
    <w:rsid w:val="00CB593B"/>
    <w:rsid w:val="00CB5B5E"/>
    <w:rsid w:val="00CB5B80"/>
    <w:rsid w:val="00CB5C49"/>
    <w:rsid w:val="00CB5CCB"/>
    <w:rsid w:val="00CB5F16"/>
    <w:rsid w:val="00CB5FC2"/>
    <w:rsid w:val="00CB5FF8"/>
    <w:rsid w:val="00CB622F"/>
    <w:rsid w:val="00CB661E"/>
    <w:rsid w:val="00CB66A5"/>
    <w:rsid w:val="00CB670A"/>
    <w:rsid w:val="00CB676B"/>
    <w:rsid w:val="00CB6A82"/>
    <w:rsid w:val="00CB7230"/>
    <w:rsid w:val="00CB7259"/>
    <w:rsid w:val="00CB7565"/>
    <w:rsid w:val="00CB774C"/>
    <w:rsid w:val="00CB7751"/>
    <w:rsid w:val="00CB7861"/>
    <w:rsid w:val="00CB7CC3"/>
    <w:rsid w:val="00CB7EBF"/>
    <w:rsid w:val="00CC0239"/>
    <w:rsid w:val="00CC0320"/>
    <w:rsid w:val="00CC07F7"/>
    <w:rsid w:val="00CC09F1"/>
    <w:rsid w:val="00CC107C"/>
    <w:rsid w:val="00CC1274"/>
    <w:rsid w:val="00CC1558"/>
    <w:rsid w:val="00CC168D"/>
    <w:rsid w:val="00CC1C1D"/>
    <w:rsid w:val="00CC1EE6"/>
    <w:rsid w:val="00CC2065"/>
    <w:rsid w:val="00CC209F"/>
    <w:rsid w:val="00CC22E7"/>
    <w:rsid w:val="00CC231D"/>
    <w:rsid w:val="00CC250F"/>
    <w:rsid w:val="00CC25B5"/>
    <w:rsid w:val="00CC26AF"/>
    <w:rsid w:val="00CC2C9E"/>
    <w:rsid w:val="00CC2E3A"/>
    <w:rsid w:val="00CC2EC5"/>
    <w:rsid w:val="00CC2FAE"/>
    <w:rsid w:val="00CC348B"/>
    <w:rsid w:val="00CC36A2"/>
    <w:rsid w:val="00CC37B9"/>
    <w:rsid w:val="00CC387F"/>
    <w:rsid w:val="00CC3AB1"/>
    <w:rsid w:val="00CC3B56"/>
    <w:rsid w:val="00CC3DB6"/>
    <w:rsid w:val="00CC3ECB"/>
    <w:rsid w:val="00CC3FDF"/>
    <w:rsid w:val="00CC404E"/>
    <w:rsid w:val="00CC4287"/>
    <w:rsid w:val="00CC451B"/>
    <w:rsid w:val="00CC46B3"/>
    <w:rsid w:val="00CC47E1"/>
    <w:rsid w:val="00CC4B2A"/>
    <w:rsid w:val="00CC4D7C"/>
    <w:rsid w:val="00CC5149"/>
    <w:rsid w:val="00CC5252"/>
    <w:rsid w:val="00CC54AF"/>
    <w:rsid w:val="00CC5507"/>
    <w:rsid w:val="00CC5A26"/>
    <w:rsid w:val="00CC5E41"/>
    <w:rsid w:val="00CC624C"/>
    <w:rsid w:val="00CC6500"/>
    <w:rsid w:val="00CC65FF"/>
    <w:rsid w:val="00CC6BD1"/>
    <w:rsid w:val="00CC6CA4"/>
    <w:rsid w:val="00CC6E52"/>
    <w:rsid w:val="00CC6E97"/>
    <w:rsid w:val="00CC70D1"/>
    <w:rsid w:val="00CC7260"/>
    <w:rsid w:val="00CC76E5"/>
    <w:rsid w:val="00CC76F7"/>
    <w:rsid w:val="00CC7A21"/>
    <w:rsid w:val="00CC7AD8"/>
    <w:rsid w:val="00CC7BA1"/>
    <w:rsid w:val="00CC7E86"/>
    <w:rsid w:val="00CD0012"/>
    <w:rsid w:val="00CD0079"/>
    <w:rsid w:val="00CD009A"/>
    <w:rsid w:val="00CD0284"/>
    <w:rsid w:val="00CD037D"/>
    <w:rsid w:val="00CD03BB"/>
    <w:rsid w:val="00CD03E2"/>
    <w:rsid w:val="00CD0537"/>
    <w:rsid w:val="00CD0584"/>
    <w:rsid w:val="00CD06DD"/>
    <w:rsid w:val="00CD0A27"/>
    <w:rsid w:val="00CD0ADE"/>
    <w:rsid w:val="00CD0B3E"/>
    <w:rsid w:val="00CD0E1C"/>
    <w:rsid w:val="00CD13C3"/>
    <w:rsid w:val="00CD16D0"/>
    <w:rsid w:val="00CD16FF"/>
    <w:rsid w:val="00CD187C"/>
    <w:rsid w:val="00CD18E2"/>
    <w:rsid w:val="00CD1AC3"/>
    <w:rsid w:val="00CD1BAD"/>
    <w:rsid w:val="00CD1DDF"/>
    <w:rsid w:val="00CD1ED5"/>
    <w:rsid w:val="00CD22B8"/>
    <w:rsid w:val="00CD2476"/>
    <w:rsid w:val="00CD2539"/>
    <w:rsid w:val="00CD271A"/>
    <w:rsid w:val="00CD2D25"/>
    <w:rsid w:val="00CD307C"/>
    <w:rsid w:val="00CD3140"/>
    <w:rsid w:val="00CD32C9"/>
    <w:rsid w:val="00CD3359"/>
    <w:rsid w:val="00CD3391"/>
    <w:rsid w:val="00CD347C"/>
    <w:rsid w:val="00CD3539"/>
    <w:rsid w:val="00CD355D"/>
    <w:rsid w:val="00CD39DD"/>
    <w:rsid w:val="00CD3A27"/>
    <w:rsid w:val="00CD3B86"/>
    <w:rsid w:val="00CD3B96"/>
    <w:rsid w:val="00CD3C4D"/>
    <w:rsid w:val="00CD41F7"/>
    <w:rsid w:val="00CD41FD"/>
    <w:rsid w:val="00CD42FB"/>
    <w:rsid w:val="00CD44D2"/>
    <w:rsid w:val="00CD45D5"/>
    <w:rsid w:val="00CD4686"/>
    <w:rsid w:val="00CD46FB"/>
    <w:rsid w:val="00CD4D47"/>
    <w:rsid w:val="00CD4FBD"/>
    <w:rsid w:val="00CD52BF"/>
    <w:rsid w:val="00CD57C5"/>
    <w:rsid w:val="00CD5B6A"/>
    <w:rsid w:val="00CD5B9C"/>
    <w:rsid w:val="00CD5E29"/>
    <w:rsid w:val="00CD61C9"/>
    <w:rsid w:val="00CD61FE"/>
    <w:rsid w:val="00CD629E"/>
    <w:rsid w:val="00CD6508"/>
    <w:rsid w:val="00CD662E"/>
    <w:rsid w:val="00CD67C5"/>
    <w:rsid w:val="00CD6E27"/>
    <w:rsid w:val="00CD6F6B"/>
    <w:rsid w:val="00CD71DA"/>
    <w:rsid w:val="00CD73AA"/>
    <w:rsid w:val="00CD76B2"/>
    <w:rsid w:val="00CD77F6"/>
    <w:rsid w:val="00CD7A12"/>
    <w:rsid w:val="00CD7C45"/>
    <w:rsid w:val="00CD7CB0"/>
    <w:rsid w:val="00CD7D97"/>
    <w:rsid w:val="00CE009D"/>
    <w:rsid w:val="00CE01DA"/>
    <w:rsid w:val="00CE020C"/>
    <w:rsid w:val="00CE0305"/>
    <w:rsid w:val="00CE03F5"/>
    <w:rsid w:val="00CE070C"/>
    <w:rsid w:val="00CE0763"/>
    <w:rsid w:val="00CE0807"/>
    <w:rsid w:val="00CE084E"/>
    <w:rsid w:val="00CE0A0C"/>
    <w:rsid w:val="00CE0DD0"/>
    <w:rsid w:val="00CE0F1B"/>
    <w:rsid w:val="00CE0FA4"/>
    <w:rsid w:val="00CE0FF5"/>
    <w:rsid w:val="00CE134D"/>
    <w:rsid w:val="00CE14FB"/>
    <w:rsid w:val="00CE171A"/>
    <w:rsid w:val="00CE1885"/>
    <w:rsid w:val="00CE1DE8"/>
    <w:rsid w:val="00CE1FE6"/>
    <w:rsid w:val="00CE211C"/>
    <w:rsid w:val="00CE21D4"/>
    <w:rsid w:val="00CE2279"/>
    <w:rsid w:val="00CE286C"/>
    <w:rsid w:val="00CE2BAB"/>
    <w:rsid w:val="00CE2DD1"/>
    <w:rsid w:val="00CE2F8E"/>
    <w:rsid w:val="00CE315B"/>
    <w:rsid w:val="00CE3238"/>
    <w:rsid w:val="00CE355A"/>
    <w:rsid w:val="00CE3643"/>
    <w:rsid w:val="00CE378B"/>
    <w:rsid w:val="00CE3B6A"/>
    <w:rsid w:val="00CE3C61"/>
    <w:rsid w:val="00CE406D"/>
    <w:rsid w:val="00CE4113"/>
    <w:rsid w:val="00CE425F"/>
    <w:rsid w:val="00CE4333"/>
    <w:rsid w:val="00CE4349"/>
    <w:rsid w:val="00CE439D"/>
    <w:rsid w:val="00CE4600"/>
    <w:rsid w:val="00CE4A1E"/>
    <w:rsid w:val="00CE4BE9"/>
    <w:rsid w:val="00CE4DE4"/>
    <w:rsid w:val="00CE50C7"/>
    <w:rsid w:val="00CE517C"/>
    <w:rsid w:val="00CE55CF"/>
    <w:rsid w:val="00CE562D"/>
    <w:rsid w:val="00CE578E"/>
    <w:rsid w:val="00CE57A3"/>
    <w:rsid w:val="00CE58AD"/>
    <w:rsid w:val="00CE5947"/>
    <w:rsid w:val="00CE5C1E"/>
    <w:rsid w:val="00CE5CCF"/>
    <w:rsid w:val="00CE5FF5"/>
    <w:rsid w:val="00CE60A0"/>
    <w:rsid w:val="00CE629D"/>
    <w:rsid w:val="00CE65AB"/>
    <w:rsid w:val="00CE6645"/>
    <w:rsid w:val="00CE6799"/>
    <w:rsid w:val="00CE6925"/>
    <w:rsid w:val="00CE6A86"/>
    <w:rsid w:val="00CE74EE"/>
    <w:rsid w:val="00CE755B"/>
    <w:rsid w:val="00CE758B"/>
    <w:rsid w:val="00CE7B47"/>
    <w:rsid w:val="00CE7D62"/>
    <w:rsid w:val="00CE7D8A"/>
    <w:rsid w:val="00CE7DE9"/>
    <w:rsid w:val="00CE7FD9"/>
    <w:rsid w:val="00CF00D1"/>
    <w:rsid w:val="00CF06F5"/>
    <w:rsid w:val="00CF0714"/>
    <w:rsid w:val="00CF093C"/>
    <w:rsid w:val="00CF0BD3"/>
    <w:rsid w:val="00CF0C37"/>
    <w:rsid w:val="00CF0C41"/>
    <w:rsid w:val="00CF0C85"/>
    <w:rsid w:val="00CF0FBA"/>
    <w:rsid w:val="00CF0FE1"/>
    <w:rsid w:val="00CF14AB"/>
    <w:rsid w:val="00CF166A"/>
    <w:rsid w:val="00CF1880"/>
    <w:rsid w:val="00CF1A82"/>
    <w:rsid w:val="00CF2241"/>
    <w:rsid w:val="00CF247E"/>
    <w:rsid w:val="00CF255E"/>
    <w:rsid w:val="00CF29E8"/>
    <w:rsid w:val="00CF2AD2"/>
    <w:rsid w:val="00CF2F9A"/>
    <w:rsid w:val="00CF3035"/>
    <w:rsid w:val="00CF3363"/>
    <w:rsid w:val="00CF3408"/>
    <w:rsid w:val="00CF34A8"/>
    <w:rsid w:val="00CF35F2"/>
    <w:rsid w:val="00CF3686"/>
    <w:rsid w:val="00CF3730"/>
    <w:rsid w:val="00CF3779"/>
    <w:rsid w:val="00CF3872"/>
    <w:rsid w:val="00CF3918"/>
    <w:rsid w:val="00CF3C7F"/>
    <w:rsid w:val="00CF4376"/>
    <w:rsid w:val="00CF455F"/>
    <w:rsid w:val="00CF472C"/>
    <w:rsid w:val="00CF476E"/>
    <w:rsid w:val="00CF4800"/>
    <w:rsid w:val="00CF486D"/>
    <w:rsid w:val="00CF48BC"/>
    <w:rsid w:val="00CF48DF"/>
    <w:rsid w:val="00CF49F9"/>
    <w:rsid w:val="00CF4DC0"/>
    <w:rsid w:val="00CF5035"/>
    <w:rsid w:val="00CF5249"/>
    <w:rsid w:val="00CF5487"/>
    <w:rsid w:val="00CF5C1D"/>
    <w:rsid w:val="00CF5D5C"/>
    <w:rsid w:val="00CF60FE"/>
    <w:rsid w:val="00CF613E"/>
    <w:rsid w:val="00CF62C6"/>
    <w:rsid w:val="00CF64DC"/>
    <w:rsid w:val="00CF654A"/>
    <w:rsid w:val="00CF65A7"/>
    <w:rsid w:val="00CF6B3A"/>
    <w:rsid w:val="00CF6CCD"/>
    <w:rsid w:val="00CF6D79"/>
    <w:rsid w:val="00CF6E66"/>
    <w:rsid w:val="00CF6FAC"/>
    <w:rsid w:val="00CF728F"/>
    <w:rsid w:val="00CF729C"/>
    <w:rsid w:val="00CF7492"/>
    <w:rsid w:val="00CF771B"/>
    <w:rsid w:val="00CF795E"/>
    <w:rsid w:val="00CF7B8B"/>
    <w:rsid w:val="00CF7C7B"/>
    <w:rsid w:val="00CF7EE1"/>
    <w:rsid w:val="00CF7F90"/>
    <w:rsid w:val="00D00570"/>
    <w:rsid w:val="00D0062D"/>
    <w:rsid w:val="00D008DE"/>
    <w:rsid w:val="00D008E5"/>
    <w:rsid w:val="00D00AC2"/>
    <w:rsid w:val="00D00E88"/>
    <w:rsid w:val="00D00EBA"/>
    <w:rsid w:val="00D00EDA"/>
    <w:rsid w:val="00D013EB"/>
    <w:rsid w:val="00D0165C"/>
    <w:rsid w:val="00D0176D"/>
    <w:rsid w:val="00D0183E"/>
    <w:rsid w:val="00D01933"/>
    <w:rsid w:val="00D01CBB"/>
    <w:rsid w:val="00D02385"/>
    <w:rsid w:val="00D0258C"/>
    <w:rsid w:val="00D027D6"/>
    <w:rsid w:val="00D0295F"/>
    <w:rsid w:val="00D02A94"/>
    <w:rsid w:val="00D02BD4"/>
    <w:rsid w:val="00D02C24"/>
    <w:rsid w:val="00D02CCD"/>
    <w:rsid w:val="00D02F0A"/>
    <w:rsid w:val="00D02F57"/>
    <w:rsid w:val="00D030E7"/>
    <w:rsid w:val="00D032D5"/>
    <w:rsid w:val="00D03479"/>
    <w:rsid w:val="00D035C4"/>
    <w:rsid w:val="00D03703"/>
    <w:rsid w:val="00D037B2"/>
    <w:rsid w:val="00D037CC"/>
    <w:rsid w:val="00D03A0B"/>
    <w:rsid w:val="00D03B3D"/>
    <w:rsid w:val="00D03BA5"/>
    <w:rsid w:val="00D03DDB"/>
    <w:rsid w:val="00D03FBC"/>
    <w:rsid w:val="00D04001"/>
    <w:rsid w:val="00D0414A"/>
    <w:rsid w:val="00D04162"/>
    <w:rsid w:val="00D04207"/>
    <w:rsid w:val="00D044E7"/>
    <w:rsid w:val="00D046D6"/>
    <w:rsid w:val="00D04B38"/>
    <w:rsid w:val="00D04C20"/>
    <w:rsid w:val="00D04C6B"/>
    <w:rsid w:val="00D04EE8"/>
    <w:rsid w:val="00D05040"/>
    <w:rsid w:val="00D05057"/>
    <w:rsid w:val="00D052FA"/>
    <w:rsid w:val="00D0536B"/>
    <w:rsid w:val="00D0566A"/>
    <w:rsid w:val="00D0569F"/>
    <w:rsid w:val="00D056E5"/>
    <w:rsid w:val="00D05874"/>
    <w:rsid w:val="00D05BB9"/>
    <w:rsid w:val="00D05FBB"/>
    <w:rsid w:val="00D0663A"/>
    <w:rsid w:val="00D06B2D"/>
    <w:rsid w:val="00D06BA9"/>
    <w:rsid w:val="00D06D35"/>
    <w:rsid w:val="00D06DA1"/>
    <w:rsid w:val="00D06F24"/>
    <w:rsid w:val="00D06F78"/>
    <w:rsid w:val="00D071F9"/>
    <w:rsid w:val="00D0732F"/>
    <w:rsid w:val="00D07390"/>
    <w:rsid w:val="00D07420"/>
    <w:rsid w:val="00D076C9"/>
    <w:rsid w:val="00D0770D"/>
    <w:rsid w:val="00D07BD2"/>
    <w:rsid w:val="00D07CC7"/>
    <w:rsid w:val="00D07EED"/>
    <w:rsid w:val="00D07FC1"/>
    <w:rsid w:val="00D10012"/>
    <w:rsid w:val="00D1063E"/>
    <w:rsid w:val="00D10D1F"/>
    <w:rsid w:val="00D10FAE"/>
    <w:rsid w:val="00D11012"/>
    <w:rsid w:val="00D112FA"/>
    <w:rsid w:val="00D113EB"/>
    <w:rsid w:val="00D11516"/>
    <w:rsid w:val="00D1158E"/>
    <w:rsid w:val="00D11AE9"/>
    <w:rsid w:val="00D11B15"/>
    <w:rsid w:val="00D11EA1"/>
    <w:rsid w:val="00D12003"/>
    <w:rsid w:val="00D1207B"/>
    <w:rsid w:val="00D120CE"/>
    <w:rsid w:val="00D122B2"/>
    <w:rsid w:val="00D12653"/>
    <w:rsid w:val="00D12741"/>
    <w:rsid w:val="00D12BDD"/>
    <w:rsid w:val="00D12CA2"/>
    <w:rsid w:val="00D12CB8"/>
    <w:rsid w:val="00D12FCA"/>
    <w:rsid w:val="00D131E6"/>
    <w:rsid w:val="00D13317"/>
    <w:rsid w:val="00D1336B"/>
    <w:rsid w:val="00D135D5"/>
    <w:rsid w:val="00D13971"/>
    <w:rsid w:val="00D13BCC"/>
    <w:rsid w:val="00D13BD5"/>
    <w:rsid w:val="00D13BFD"/>
    <w:rsid w:val="00D13F9A"/>
    <w:rsid w:val="00D14579"/>
    <w:rsid w:val="00D149D5"/>
    <w:rsid w:val="00D14AED"/>
    <w:rsid w:val="00D15013"/>
    <w:rsid w:val="00D15237"/>
    <w:rsid w:val="00D1537D"/>
    <w:rsid w:val="00D15642"/>
    <w:rsid w:val="00D15775"/>
    <w:rsid w:val="00D157C8"/>
    <w:rsid w:val="00D15832"/>
    <w:rsid w:val="00D15A41"/>
    <w:rsid w:val="00D15A6F"/>
    <w:rsid w:val="00D15AB6"/>
    <w:rsid w:val="00D160A6"/>
    <w:rsid w:val="00D1618D"/>
    <w:rsid w:val="00D16391"/>
    <w:rsid w:val="00D1654D"/>
    <w:rsid w:val="00D1696D"/>
    <w:rsid w:val="00D169A4"/>
    <w:rsid w:val="00D16E50"/>
    <w:rsid w:val="00D170DA"/>
    <w:rsid w:val="00D172AB"/>
    <w:rsid w:val="00D17380"/>
    <w:rsid w:val="00D17437"/>
    <w:rsid w:val="00D174D4"/>
    <w:rsid w:val="00D17534"/>
    <w:rsid w:val="00D17822"/>
    <w:rsid w:val="00D17846"/>
    <w:rsid w:val="00D17969"/>
    <w:rsid w:val="00D17AC2"/>
    <w:rsid w:val="00D17D69"/>
    <w:rsid w:val="00D17FDD"/>
    <w:rsid w:val="00D2009B"/>
    <w:rsid w:val="00D20122"/>
    <w:rsid w:val="00D201BD"/>
    <w:rsid w:val="00D2038C"/>
    <w:rsid w:val="00D205A2"/>
    <w:rsid w:val="00D207BD"/>
    <w:rsid w:val="00D208B4"/>
    <w:rsid w:val="00D208B5"/>
    <w:rsid w:val="00D20D51"/>
    <w:rsid w:val="00D20E84"/>
    <w:rsid w:val="00D2142D"/>
    <w:rsid w:val="00D215A8"/>
    <w:rsid w:val="00D21723"/>
    <w:rsid w:val="00D21A03"/>
    <w:rsid w:val="00D21AE8"/>
    <w:rsid w:val="00D21B6B"/>
    <w:rsid w:val="00D21CDD"/>
    <w:rsid w:val="00D21E83"/>
    <w:rsid w:val="00D21FAF"/>
    <w:rsid w:val="00D22209"/>
    <w:rsid w:val="00D224A5"/>
    <w:rsid w:val="00D2256D"/>
    <w:rsid w:val="00D227A8"/>
    <w:rsid w:val="00D2295B"/>
    <w:rsid w:val="00D22AAE"/>
    <w:rsid w:val="00D22B4B"/>
    <w:rsid w:val="00D22CB1"/>
    <w:rsid w:val="00D22CF0"/>
    <w:rsid w:val="00D2301E"/>
    <w:rsid w:val="00D23132"/>
    <w:rsid w:val="00D23A2A"/>
    <w:rsid w:val="00D23F93"/>
    <w:rsid w:val="00D24249"/>
    <w:rsid w:val="00D242BF"/>
    <w:rsid w:val="00D246AF"/>
    <w:rsid w:val="00D24E01"/>
    <w:rsid w:val="00D25151"/>
    <w:rsid w:val="00D252A4"/>
    <w:rsid w:val="00D256CC"/>
    <w:rsid w:val="00D259BB"/>
    <w:rsid w:val="00D25A60"/>
    <w:rsid w:val="00D25AEB"/>
    <w:rsid w:val="00D25E3B"/>
    <w:rsid w:val="00D25F3E"/>
    <w:rsid w:val="00D260DF"/>
    <w:rsid w:val="00D26249"/>
    <w:rsid w:val="00D26361"/>
    <w:rsid w:val="00D267AF"/>
    <w:rsid w:val="00D26C55"/>
    <w:rsid w:val="00D26CC5"/>
    <w:rsid w:val="00D27092"/>
    <w:rsid w:val="00D273E3"/>
    <w:rsid w:val="00D2740F"/>
    <w:rsid w:val="00D274A2"/>
    <w:rsid w:val="00D2750E"/>
    <w:rsid w:val="00D27537"/>
    <w:rsid w:val="00D27657"/>
    <w:rsid w:val="00D27842"/>
    <w:rsid w:val="00D27882"/>
    <w:rsid w:val="00D278AF"/>
    <w:rsid w:val="00D27BC6"/>
    <w:rsid w:val="00D27BF9"/>
    <w:rsid w:val="00D27C26"/>
    <w:rsid w:val="00D27C46"/>
    <w:rsid w:val="00D27C67"/>
    <w:rsid w:val="00D3009B"/>
    <w:rsid w:val="00D30184"/>
    <w:rsid w:val="00D30335"/>
    <w:rsid w:val="00D303C9"/>
    <w:rsid w:val="00D3068F"/>
    <w:rsid w:val="00D30699"/>
    <w:rsid w:val="00D309B5"/>
    <w:rsid w:val="00D30E5F"/>
    <w:rsid w:val="00D30E7A"/>
    <w:rsid w:val="00D31101"/>
    <w:rsid w:val="00D312BC"/>
    <w:rsid w:val="00D319B8"/>
    <w:rsid w:val="00D31D0E"/>
    <w:rsid w:val="00D31DB1"/>
    <w:rsid w:val="00D31F41"/>
    <w:rsid w:val="00D31F99"/>
    <w:rsid w:val="00D31FA3"/>
    <w:rsid w:val="00D32139"/>
    <w:rsid w:val="00D32235"/>
    <w:rsid w:val="00D323DA"/>
    <w:rsid w:val="00D3271A"/>
    <w:rsid w:val="00D32730"/>
    <w:rsid w:val="00D3280E"/>
    <w:rsid w:val="00D32EED"/>
    <w:rsid w:val="00D32F48"/>
    <w:rsid w:val="00D32FF9"/>
    <w:rsid w:val="00D3308E"/>
    <w:rsid w:val="00D333C1"/>
    <w:rsid w:val="00D3363E"/>
    <w:rsid w:val="00D337FF"/>
    <w:rsid w:val="00D338BB"/>
    <w:rsid w:val="00D33B4A"/>
    <w:rsid w:val="00D33CB6"/>
    <w:rsid w:val="00D33DD3"/>
    <w:rsid w:val="00D33E56"/>
    <w:rsid w:val="00D343A5"/>
    <w:rsid w:val="00D343C3"/>
    <w:rsid w:val="00D34429"/>
    <w:rsid w:val="00D34522"/>
    <w:rsid w:val="00D346A5"/>
    <w:rsid w:val="00D34EB9"/>
    <w:rsid w:val="00D34FE0"/>
    <w:rsid w:val="00D3514F"/>
    <w:rsid w:val="00D35280"/>
    <w:rsid w:val="00D3546B"/>
    <w:rsid w:val="00D357E1"/>
    <w:rsid w:val="00D3582D"/>
    <w:rsid w:val="00D35883"/>
    <w:rsid w:val="00D3591A"/>
    <w:rsid w:val="00D35B1E"/>
    <w:rsid w:val="00D35BA5"/>
    <w:rsid w:val="00D35C93"/>
    <w:rsid w:val="00D361D7"/>
    <w:rsid w:val="00D36255"/>
    <w:rsid w:val="00D362AB"/>
    <w:rsid w:val="00D36584"/>
    <w:rsid w:val="00D36675"/>
    <w:rsid w:val="00D36681"/>
    <w:rsid w:val="00D36797"/>
    <w:rsid w:val="00D368A3"/>
    <w:rsid w:val="00D36967"/>
    <w:rsid w:val="00D36A02"/>
    <w:rsid w:val="00D36CC8"/>
    <w:rsid w:val="00D36E6C"/>
    <w:rsid w:val="00D37233"/>
    <w:rsid w:val="00D3737A"/>
    <w:rsid w:val="00D373EE"/>
    <w:rsid w:val="00D374C8"/>
    <w:rsid w:val="00D3762B"/>
    <w:rsid w:val="00D37752"/>
    <w:rsid w:val="00D377D0"/>
    <w:rsid w:val="00D37929"/>
    <w:rsid w:val="00D37A76"/>
    <w:rsid w:val="00D37C5A"/>
    <w:rsid w:val="00D400D1"/>
    <w:rsid w:val="00D407DD"/>
    <w:rsid w:val="00D4082F"/>
    <w:rsid w:val="00D409CD"/>
    <w:rsid w:val="00D40B33"/>
    <w:rsid w:val="00D40DA2"/>
    <w:rsid w:val="00D40FB3"/>
    <w:rsid w:val="00D41027"/>
    <w:rsid w:val="00D41411"/>
    <w:rsid w:val="00D41428"/>
    <w:rsid w:val="00D415CF"/>
    <w:rsid w:val="00D417BB"/>
    <w:rsid w:val="00D41A27"/>
    <w:rsid w:val="00D41D34"/>
    <w:rsid w:val="00D42093"/>
    <w:rsid w:val="00D4221B"/>
    <w:rsid w:val="00D42355"/>
    <w:rsid w:val="00D424EF"/>
    <w:rsid w:val="00D42919"/>
    <w:rsid w:val="00D42B7E"/>
    <w:rsid w:val="00D42C21"/>
    <w:rsid w:val="00D42C4F"/>
    <w:rsid w:val="00D43016"/>
    <w:rsid w:val="00D432DD"/>
    <w:rsid w:val="00D432F6"/>
    <w:rsid w:val="00D4340B"/>
    <w:rsid w:val="00D4356D"/>
    <w:rsid w:val="00D4367F"/>
    <w:rsid w:val="00D43BF6"/>
    <w:rsid w:val="00D43CA5"/>
    <w:rsid w:val="00D43E29"/>
    <w:rsid w:val="00D440B3"/>
    <w:rsid w:val="00D44156"/>
    <w:rsid w:val="00D44168"/>
    <w:rsid w:val="00D44584"/>
    <w:rsid w:val="00D449BF"/>
    <w:rsid w:val="00D44B08"/>
    <w:rsid w:val="00D44E36"/>
    <w:rsid w:val="00D44EFE"/>
    <w:rsid w:val="00D450A8"/>
    <w:rsid w:val="00D45207"/>
    <w:rsid w:val="00D45719"/>
    <w:rsid w:val="00D45756"/>
    <w:rsid w:val="00D457B6"/>
    <w:rsid w:val="00D45A8B"/>
    <w:rsid w:val="00D45AFE"/>
    <w:rsid w:val="00D45B53"/>
    <w:rsid w:val="00D45C02"/>
    <w:rsid w:val="00D45C62"/>
    <w:rsid w:val="00D45D45"/>
    <w:rsid w:val="00D45DAD"/>
    <w:rsid w:val="00D460DB"/>
    <w:rsid w:val="00D463A8"/>
    <w:rsid w:val="00D463B0"/>
    <w:rsid w:val="00D463F3"/>
    <w:rsid w:val="00D4660C"/>
    <w:rsid w:val="00D46874"/>
    <w:rsid w:val="00D46CD5"/>
    <w:rsid w:val="00D46E2C"/>
    <w:rsid w:val="00D46EDF"/>
    <w:rsid w:val="00D46F97"/>
    <w:rsid w:val="00D4732E"/>
    <w:rsid w:val="00D478E8"/>
    <w:rsid w:val="00D47A2B"/>
    <w:rsid w:val="00D5003E"/>
    <w:rsid w:val="00D50092"/>
    <w:rsid w:val="00D503A2"/>
    <w:rsid w:val="00D503D4"/>
    <w:rsid w:val="00D50423"/>
    <w:rsid w:val="00D508A4"/>
    <w:rsid w:val="00D50961"/>
    <w:rsid w:val="00D50AB0"/>
    <w:rsid w:val="00D50B77"/>
    <w:rsid w:val="00D510B6"/>
    <w:rsid w:val="00D511E7"/>
    <w:rsid w:val="00D511EA"/>
    <w:rsid w:val="00D514F1"/>
    <w:rsid w:val="00D5151E"/>
    <w:rsid w:val="00D5166B"/>
    <w:rsid w:val="00D518BB"/>
    <w:rsid w:val="00D5196A"/>
    <w:rsid w:val="00D51A83"/>
    <w:rsid w:val="00D51AF2"/>
    <w:rsid w:val="00D51BE1"/>
    <w:rsid w:val="00D51C22"/>
    <w:rsid w:val="00D51E1C"/>
    <w:rsid w:val="00D51E5D"/>
    <w:rsid w:val="00D51FB4"/>
    <w:rsid w:val="00D52034"/>
    <w:rsid w:val="00D521AC"/>
    <w:rsid w:val="00D52202"/>
    <w:rsid w:val="00D52453"/>
    <w:rsid w:val="00D524E9"/>
    <w:rsid w:val="00D5289F"/>
    <w:rsid w:val="00D52954"/>
    <w:rsid w:val="00D52CE0"/>
    <w:rsid w:val="00D52DC4"/>
    <w:rsid w:val="00D533AD"/>
    <w:rsid w:val="00D536B8"/>
    <w:rsid w:val="00D536E0"/>
    <w:rsid w:val="00D54142"/>
    <w:rsid w:val="00D54303"/>
    <w:rsid w:val="00D5435D"/>
    <w:rsid w:val="00D544CD"/>
    <w:rsid w:val="00D545E3"/>
    <w:rsid w:val="00D546FF"/>
    <w:rsid w:val="00D548A6"/>
    <w:rsid w:val="00D54B4D"/>
    <w:rsid w:val="00D54C36"/>
    <w:rsid w:val="00D5502E"/>
    <w:rsid w:val="00D550CD"/>
    <w:rsid w:val="00D552F3"/>
    <w:rsid w:val="00D552FD"/>
    <w:rsid w:val="00D552FF"/>
    <w:rsid w:val="00D55691"/>
    <w:rsid w:val="00D55B6B"/>
    <w:rsid w:val="00D55E82"/>
    <w:rsid w:val="00D55FE7"/>
    <w:rsid w:val="00D5620A"/>
    <w:rsid w:val="00D5642A"/>
    <w:rsid w:val="00D566DB"/>
    <w:rsid w:val="00D56723"/>
    <w:rsid w:val="00D567C9"/>
    <w:rsid w:val="00D5683E"/>
    <w:rsid w:val="00D56888"/>
    <w:rsid w:val="00D56BE6"/>
    <w:rsid w:val="00D56C7F"/>
    <w:rsid w:val="00D56D19"/>
    <w:rsid w:val="00D56E8A"/>
    <w:rsid w:val="00D56F90"/>
    <w:rsid w:val="00D571A4"/>
    <w:rsid w:val="00D57279"/>
    <w:rsid w:val="00D57590"/>
    <w:rsid w:val="00D57B3C"/>
    <w:rsid w:val="00D57BD1"/>
    <w:rsid w:val="00D57CEB"/>
    <w:rsid w:val="00D57D9C"/>
    <w:rsid w:val="00D57E18"/>
    <w:rsid w:val="00D57E45"/>
    <w:rsid w:val="00D57F98"/>
    <w:rsid w:val="00D6014E"/>
    <w:rsid w:val="00D60569"/>
    <w:rsid w:val="00D606F7"/>
    <w:rsid w:val="00D608FC"/>
    <w:rsid w:val="00D60ACA"/>
    <w:rsid w:val="00D60DF3"/>
    <w:rsid w:val="00D61040"/>
    <w:rsid w:val="00D6166A"/>
    <w:rsid w:val="00D616A2"/>
    <w:rsid w:val="00D6195A"/>
    <w:rsid w:val="00D61C55"/>
    <w:rsid w:val="00D62219"/>
    <w:rsid w:val="00D6232B"/>
    <w:rsid w:val="00D623AF"/>
    <w:rsid w:val="00D6246B"/>
    <w:rsid w:val="00D62566"/>
    <w:rsid w:val="00D6277F"/>
    <w:rsid w:val="00D62852"/>
    <w:rsid w:val="00D62BC3"/>
    <w:rsid w:val="00D63002"/>
    <w:rsid w:val="00D6306D"/>
    <w:rsid w:val="00D63590"/>
    <w:rsid w:val="00D63A5C"/>
    <w:rsid w:val="00D63D57"/>
    <w:rsid w:val="00D63D9D"/>
    <w:rsid w:val="00D63DF8"/>
    <w:rsid w:val="00D6409F"/>
    <w:rsid w:val="00D64257"/>
    <w:rsid w:val="00D6450E"/>
    <w:rsid w:val="00D647A8"/>
    <w:rsid w:val="00D649FC"/>
    <w:rsid w:val="00D64D3D"/>
    <w:rsid w:val="00D658DD"/>
    <w:rsid w:val="00D65B07"/>
    <w:rsid w:val="00D65C96"/>
    <w:rsid w:val="00D65D35"/>
    <w:rsid w:val="00D65E7E"/>
    <w:rsid w:val="00D6658A"/>
    <w:rsid w:val="00D66621"/>
    <w:rsid w:val="00D66A4C"/>
    <w:rsid w:val="00D66D96"/>
    <w:rsid w:val="00D67217"/>
    <w:rsid w:val="00D6770B"/>
    <w:rsid w:val="00D67765"/>
    <w:rsid w:val="00D6776C"/>
    <w:rsid w:val="00D677F1"/>
    <w:rsid w:val="00D67B3E"/>
    <w:rsid w:val="00D67BAA"/>
    <w:rsid w:val="00D67BC4"/>
    <w:rsid w:val="00D67DA4"/>
    <w:rsid w:val="00D67DA5"/>
    <w:rsid w:val="00D70169"/>
    <w:rsid w:val="00D7054B"/>
    <w:rsid w:val="00D7057C"/>
    <w:rsid w:val="00D705A1"/>
    <w:rsid w:val="00D70A0A"/>
    <w:rsid w:val="00D70F49"/>
    <w:rsid w:val="00D712B1"/>
    <w:rsid w:val="00D712F4"/>
    <w:rsid w:val="00D7135A"/>
    <w:rsid w:val="00D71549"/>
    <w:rsid w:val="00D71685"/>
    <w:rsid w:val="00D71813"/>
    <w:rsid w:val="00D7185F"/>
    <w:rsid w:val="00D71910"/>
    <w:rsid w:val="00D719E2"/>
    <w:rsid w:val="00D71D9D"/>
    <w:rsid w:val="00D7209C"/>
    <w:rsid w:val="00D723D2"/>
    <w:rsid w:val="00D7243A"/>
    <w:rsid w:val="00D7261D"/>
    <w:rsid w:val="00D726A9"/>
    <w:rsid w:val="00D728B4"/>
    <w:rsid w:val="00D72E68"/>
    <w:rsid w:val="00D73112"/>
    <w:rsid w:val="00D73149"/>
    <w:rsid w:val="00D7333B"/>
    <w:rsid w:val="00D735B4"/>
    <w:rsid w:val="00D73801"/>
    <w:rsid w:val="00D738A6"/>
    <w:rsid w:val="00D7395D"/>
    <w:rsid w:val="00D73B32"/>
    <w:rsid w:val="00D73C0C"/>
    <w:rsid w:val="00D73DC3"/>
    <w:rsid w:val="00D743B2"/>
    <w:rsid w:val="00D74644"/>
    <w:rsid w:val="00D74BE5"/>
    <w:rsid w:val="00D74CBA"/>
    <w:rsid w:val="00D755B4"/>
    <w:rsid w:val="00D7565A"/>
    <w:rsid w:val="00D757E2"/>
    <w:rsid w:val="00D75E1D"/>
    <w:rsid w:val="00D75F03"/>
    <w:rsid w:val="00D763CA"/>
    <w:rsid w:val="00D766CB"/>
    <w:rsid w:val="00D7682D"/>
    <w:rsid w:val="00D76AB6"/>
    <w:rsid w:val="00D76CA2"/>
    <w:rsid w:val="00D76F24"/>
    <w:rsid w:val="00D76F6A"/>
    <w:rsid w:val="00D770A7"/>
    <w:rsid w:val="00D7777B"/>
    <w:rsid w:val="00D7777E"/>
    <w:rsid w:val="00D77A0A"/>
    <w:rsid w:val="00D77A52"/>
    <w:rsid w:val="00D77C28"/>
    <w:rsid w:val="00D801D0"/>
    <w:rsid w:val="00D803BD"/>
    <w:rsid w:val="00D80782"/>
    <w:rsid w:val="00D808AC"/>
    <w:rsid w:val="00D80ABA"/>
    <w:rsid w:val="00D80D29"/>
    <w:rsid w:val="00D81321"/>
    <w:rsid w:val="00D813A0"/>
    <w:rsid w:val="00D8167C"/>
    <w:rsid w:val="00D817F0"/>
    <w:rsid w:val="00D81A2B"/>
    <w:rsid w:val="00D81A83"/>
    <w:rsid w:val="00D81BAE"/>
    <w:rsid w:val="00D81D43"/>
    <w:rsid w:val="00D8228A"/>
    <w:rsid w:val="00D822F7"/>
    <w:rsid w:val="00D82405"/>
    <w:rsid w:val="00D82464"/>
    <w:rsid w:val="00D82546"/>
    <w:rsid w:val="00D82577"/>
    <w:rsid w:val="00D825E7"/>
    <w:rsid w:val="00D8270B"/>
    <w:rsid w:val="00D82FCF"/>
    <w:rsid w:val="00D831A7"/>
    <w:rsid w:val="00D8339A"/>
    <w:rsid w:val="00D8341B"/>
    <w:rsid w:val="00D8346C"/>
    <w:rsid w:val="00D8383B"/>
    <w:rsid w:val="00D83D78"/>
    <w:rsid w:val="00D83E97"/>
    <w:rsid w:val="00D842D5"/>
    <w:rsid w:val="00D84328"/>
    <w:rsid w:val="00D843BF"/>
    <w:rsid w:val="00D84639"/>
    <w:rsid w:val="00D84BD7"/>
    <w:rsid w:val="00D84C31"/>
    <w:rsid w:val="00D84F0A"/>
    <w:rsid w:val="00D84F55"/>
    <w:rsid w:val="00D84F5B"/>
    <w:rsid w:val="00D85066"/>
    <w:rsid w:val="00D854C9"/>
    <w:rsid w:val="00D85833"/>
    <w:rsid w:val="00D8591A"/>
    <w:rsid w:val="00D85C83"/>
    <w:rsid w:val="00D85DFF"/>
    <w:rsid w:val="00D85F0E"/>
    <w:rsid w:val="00D861E7"/>
    <w:rsid w:val="00D86288"/>
    <w:rsid w:val="00D862F3"/>
    <w:rsid w:val="00D8652F"/>
    <w:rsid w:val="00D86C32"/>
    <w:rsid w:val="00D86E1F"/>
    <w:rsid w:val="00D86E25"/>
    <w:rsid w:val="00D87091"/>
    <w:rsid w:val="00D870D0"/>
    <w:rsid w:val="00D872A2"/>
    <w:rsid w:val="00D87563"/>
    <w:rsid w:val="00D87690"/>
    <w:rsid w:val="00D877BF"/>
    <w:rsid w:val="00D87945"/>
    <w:rsid w:val="00D87B8C"/>
    <w:rsid w:val="00D87BEE"/>
    <w:rsid w:val="00D900E9"/>
    <w:rsid w:val="00D90159"/>
    <w:rsid w:val="00D90246"/>
    <w:rsid w:val="00D90421"/>
    <w:rsid w:val="00D90570"/>
    <w:rsid w:val="00D906D8"/>
    <w:rsid w:val="00D909D6"/>
    <w:rsid w:val="00D90E9A"/>
    <w:rsid w:val="00D90ED6"/>
    <w:rsid w:val="00D90F79"/>
    <w:rsid w:val="00D91062"/>
    <w:rsid w:val="00D91289"/>
    <w:rsid w:val="00D91295"/>
    <w:rsid w:val="00D91442"/>
    <w:rsid w:val="00D91626"/>
    <w:rsid w:val="00D919C7"/>
    <w:rsid w:val="00D91A49"/>
    <w:rsid w:val="00D91A82"/>
    <w:rsid w:val="00D91B26"/>
    <w:rsid w:val="00D91BDA"/>
    <w:rsid w:val="00D91DCE"/>
    <w:rsid w:val="00D91F08"/>
    <w:rsid w:val="00D92057"/>
    <w:rsid w:val="00D92252"/>
    <w:rsid w:val="00D92730"/>
    <w:rsid w:val="00D927AF"/>
    <w:rsid w:val="00D93027"/>
    <w:rsid w:val="00D93212"/>
    <w:rsid w:val="00D93225"/>
    <w:rsid w:val="00D933C6"/>
    <w:rsid w:val="00D934B1"/>
    <w:rsid w:val="00D93627"/>
    <w:rsid w:val="00D93930"/>
    <w:rsid w:val="00D93988"/>
    <w:rsid w:val="00D93A22"/>
    <w:rsid w:val="00D93A56"/>
    <w:rsid w:val="00D94153"/>
    <w:rsid w:val="00D942DE"/>
    <w:rsid w:val="00D942DF"/>
    <w:rsid w:val="00D943BB"/>
    <w:rsid w:val="00D9455F"/>
    <w:rsid w:val="00D94588"/>
    <w:rsid w:val="00D94A3E"/>
    <w:rsid w:val="00D94B65"/>
    <w:rsid w:val="00D94FEB"/>
    <w:rsid w:val="00D9507F"/>
    <w:rsid w:val="00D9517F"/>
    <w:rsid w:val="00D951C6"/>
    <w:rsid w:val="00D953E4"/>
    <w:rsid w:val="00D955AB"/>
    <w:rsid w:val="00D95A8A"/>
    <w:rsid w:val="00D95C81"/>
    <w:rsid w:val="00D95CF4"/>
    <w:rsid w:val="00D9600A"/>
    <w:rsid w:val="00D9606B"/>
    <w:rsid w:val="00D9607D"/>
    <w:rsid w:val="00D960AC"/>
    <w:rsid w:val="00D9653C"/>
    <w:rsid w:val="00D965F2"/>
    <w:rsid w:val="00D96688"/>
    <w:rsid w:val="00D9683E"/>
    <w:rsid w:val="00D96861"/>
    <w:rsid w:val="00D96920"/>
    <w:rsid w:val="00D9695E"/>
    <w:rsid w:val="00D96978"/>
    <w:rsid w:val="00D969A8"/>
    <w:rsid w:val="00D96DBD"/>
    <w:rsid w:val="00D96EFF"/>
    <w:rsid w:val="00D96F80"/>
    <w:rsid w:val="00D97201"/>
    <w:rsid w:val="00D97269"/>
    <w:rsid w:val="00D973E1"/>
    <w:rsid w:val="00D976FB"/>
    <w:rsid w:val="00D977AE"/>
    <w:rsid w:val="00D9783B"/>
    <w:rsid w:val="00D97987"/>
    <w:rsid w:val="00D97BA1"/>
    <w:rsid w:val="00D97C2B"/>
    <w:rsid w:val="00D97CEE"/>
    <w:rsid w:val="00D97E96"/>
    <w:rsid w:val="00D97FB3"/>
    <w:rsid w:val="00DA02D3"/>
    <w:rsid w:val="00DA0FE0"/>
    <w:rsid w:val="00DA1185"/>
    <w:rsid w:val="00DA17F0"/>
    <w:rsid w:val="00DA1846"/>
    <w:rsid w:val="00DA1D9C"/>
    <w:rsid w:val="00DA1F6E"/>
    <w:rsid w:val="00DA2052"/>
    <w:rsid w:val="00DA2098"/>
    <w:rsid w:val="00DA2111"/>
    <w:rsid w:val="00DA2223"/>
    <w:rsid w:val="00DA280E"/>
    <w:rsid w:val="00DA29E7"/>
    <w:rsid w:val="00DA2A2C"/>
    <w:rsid w:val="00DA2B9F"/>
    <w:rsid w:val="00DA2BF8"/>
    <w:rsid w:val="00DA2C00"/>
    <w:rsid w:val="00DA2C64"/>
    <w:rsid w:val="00DA2C7F"/>
    <w:rsid w:val="00DA2D00"/>
    <w:rsid w:val="00DA3018"/>
    <w:rsid w:val="00DA30DE"/>
    <w:rsid w:val="00DA3272"/>
    <w:rsid w:val="00DA328C"/>
    <w:rsid w:val="00DA35F3"/>
    <w:rsid w:val="00DA3731"/>
    <w:rsid w:val="00DA3A31"/>
    <w:rsid w:val="00DA3AC4"/>
    <w:rsid w:val="00DA416F"/>
    <w:rsid w:val="00DA42AF"/>
    <w:rsid w:val="00DA4808"/>
    <w:rsid w:val="00DA490C"/>
    <w:rsid w:val="00DA4A7A"/>
    <w:rsid w:val="00DA4BA1"/>
    <w:rsid w:val="00DA4CD4"/>
    <w:rsid w:val="00DA520E"/>
    <w:rsid w:val="00DA5323"/>
    <w:rsid w:val="00DA5385"/>
    <w:rsid w:val="00DA539A"/>
    <w:rsid w:val="00DA5525"/>
    <w:rsid w:val="00DA575E"/>
    <w:rsid w:val="00DA578C"/>
    <w:rsid w:val="00DA5871"/>
    <w:rsid w:val="00DA5A23"/>
    <w:rsid w:val="00DA5AAF"/>
    <w:rsid w:val="00DA5B8A"/>
    <w:rsid w:val="00DA5C1C"/>
    <w:rsid w:val="00DA5C21"/>
    <w:rsid w:val="00DA5CC8"/>
    <w:rsid w:val="00DA5E43"/>
    <w:rsid w:val="00DA6083"/>
    <w:rsid w:val="00DA60EF"/>
    <w:rsid w:val="00DA6354"/>
    <w:rsid w:val="00DA669E"/>
    <w:rsid w:val="00DA67BA"/>
    <w:rsid w:val="00DA687C"/>
    <w:rsid w:val="00DA69FF"/>
    <w:rsid w:val="00DA6C20"/>
    <w:rsid w:val="00DA6CE7"/>
    <w:rsid w:val="00DA6D4C"/>
    <w:rsid w:val="00DA7022"/>
    <w:rsid w:val="00DA7124"/>
    <w:rsid w:val="00DA79FB"/>
    <w:rsid w:val="00DA7A9B"/>
    <w:rsid w:val="00DA7AEB"/>
    <w:rsid w:val="00DA7C19"/>
    <w:rsid w:val="00DA7EE7"/>
    <w:rsid w:val="00DA7FD8"/>
    <w:rsid w:val="00DB00E6"/>
    <w:rsid w:val="00DB06F0"/>
    <w:rsid w:val="00DB06F3"/>
    <w:rsid w:val="00DB0B7E"/>
    <w:rsid w:val="00DB0C8C"/>
    <w:rsid w:val="00DB11D9"/>
    <w:rsid w:val="00DB12F2"/>
    <w:rsid w:val="00DB12FA"/>
    <w:rsid w:val="00DB1367"/>
    <w:rsid w:val="00DB16D6"/>
    <w:rsid w:val="00DB16D9"/>
    <w:rsid w:val="00DB1724"/>
    <w:rsid w:val="00DB21BE"/>
    <w:rsid w:val="00DB21D4"/>
    <w:rsid w:val="00DB2261"/>
    <w:rsid w:val="00DB23C4"/>
    <w:rsid w:val="00DB24DA"/>
    <w:rsid w:val="00DB260A"/>
    <w:rsid w:val="00DB2B8B"/>
    <w:rsid w:val="00DB2B90"/>
    <w:rsid w:val="00DB2E56"/>
    <w:rsid w:val="00DB3099"/>
    <w:rsid w:val="00DB3278"/>
    <w:rsid w:val="00DB3653"/>
    <w:rsid w:val="00DB36D1"/>
    <w:rsid w:val="00DB37A8"/>
    <w:rsid w:val="00DB3A41"/>
    <w:rsid w:val="00DB3E96"/>
    <w:rsid w:val="00DB3F8D"/>
    <w:rsid w:val="00DB3FC1"/>
    <w:rsid w:val="00DB42E3"/>
    <w:rsid w:val="00DB4615"/>
    <w:rsid w:val="00DB4882"/>
    <w:rsid w:val="00DB4A0E"/>
    <w:rsid w:val="00DB4B3B"/>
    <w:rsid w:val="00DB4F77"/>
    <w:rsid w:val="00DB4FFF"/>
    <w:rsid w:val="00DB5532"/>
    <w:rsid w:val="00DB554B"/>
    <w:rsid w:val="00DB5636"/>
    <w:rsid w:val="00DB5657"/>
    <w:rsid w:val="00DB56AA"/>
    <w:rsid w:val="00DB581E"/>
    <w:rsid w:val="00DB5918"/>
    <w:rsid w:val="00DB5C3E"/>
    <w:rsid w:val="00DB5DFE"/>
    <w:rsid w:val="00DB6087"/>
    <w:rsid w:val="00DB613C"/>
    <w:rsid w:val="00DB6744"/>
    <w:rsid w:val="00DB6A69"/>
    <w:rsid w:val="00DB6E1C"/>
    <w:rsid w:val="00DB7278"/>
    <w:rsid w:val="00DB72E2"/>
    <w:rsid w:val="00DB734A"/>
    <w:rsid w:val="00DB7454"/>
    <w:rsid w:val="00DB7721"/>
    <w:rsid w:val="00DB7769"/>
    <w:rsid w:val="00DB783D"/>
    <w:rsid w:val="00DB795D"/>
    <w:rsid w:val="00DB7A63"/>
    <w:rsid w:val="00DB7CB2"/>
    <w:rsid w:val="00DB7D33"/>
    <w:rsid w:val="00DB7D39"/>
    <w:rsid w:val="00DB7D92"/>
    <w:rsid w:val="00DC0357"/>
    <w:rsid w:val="00DC0934"/>
    <w:rsid w:val="00DC0A1C"/>
    <w:rsid w:val="00DC0EDB"/>
    <w:rsid w:val="00DC162B"/>
    <w:rsid w:val="00DC1675"/>
    <w:rsid w:val="00DC17DF"/>
    <w:rsid w:val="00DC1BF5"/>
    <w:rsid w:val="00DC1DED"/>
    <w:rsid w:val="00DC1F49"/>
    <w:rsid w:val="00DC1FB3"/>
    <w:rsid w:val="00DC27F9"/>
    <w:rsid w:val="00DC294D"/>
    <w:rsid w:val="00DC2980"/>
    <w:rsid w:val="00DC29A6"/>
    <w:rsid w:val="00DC2AA9"/>
    <w:rsid w:val="00DC2BAF"/>
    <w:rsid w:val="00DC2D4B"/>
    <w:rsid w:val="00DC2F30"/>
    <w:rsid w:val="00DC3695"/>
    <w:rsid w:val="00DC37B1"/>
    <w:rsid w:val="00DC3FDB"/>
    <w:rsid w:val="00DC42C4"/>
    <w:rsid w:val="00DC493C"/>
    <w:rsid w:val="00DC4AF3"/>
    <w:rsid w:val="00DC4B51"/>
    <w:rsid w:val="00DC4CEB"/>
    <w:rsid w:val="00DC4D88"/>
    <w:rsid w:val="00DC4E9F"/>
    <w:rsid w:val="00DC51B9"/>
    <w:rsid w:val="00DC53B9"/>
    <w:rsid w:val="00DC5934"/>
    <w:rsid w:val="00DC5A60"/>
    <w:rsid w:val="00DC5B19"/>
    <w:rsid w:val="00DC5C69"/>
    <w:rsid w:val="00DC6042"/>
    <w:rsid w:val="00DC6047"/>
    <w:rsid w:val="00DC615E"/>
    <w:rsid w:val="00DC63B5"/>
    <w:rsid w:val="00DC65B2"/>
    <w:rsid w:val="00DC6A41"/>
    <w:rsid w:val="00DC6C48"/>
    <w:rsid w:val="00DC6EC4"/>
    <w:rsid w:val="00DC7744"/>
    <w:rsid w:val="00DC78E2"/>
    <w:rsid w:val="00DC79CD"/>
    <w:rsid w:val="00DC7B46"/>
    <w:rsid w:val="00DC7C64"/>
    <w:rsid w:val="00DC7D03"/>
    <w:rsid w:val="00DD01EA"/>
    <w:rsid w:val="00DD0448"/>
    <w:rsid w:val="00DD0504"/>
    <w:rsid w:val="00DD060D"/>
    <w:rsid w:val="00DD0975"/>
    <w:rsid w:val="00DD0B92"/>
    <w:rsid w:val="00DD0C76"/>
    <w:rsid w:val="00DD10FA"/>
    <w:rsid w:val="00DD115E"/>
    <w:rsid w:val="00DD133B"/>
    <w:rsid w:val="00DD177E"/>
    <w:rsid w:val="00DD1BF9"/>
    <w:rsid w:val="00DD1FCF"/>
    <w:rsid w:val="00DD2183"/>
    <w:rsid w:val="00DD21F9"/>
    <w:rsid w:val="00DD227E"/>
    <w:rsid w:val="00DD2463"/>
    <w:rsid w:val="00DD291F"/>
    <w:rsid w:val="00DD2A06"/>
    <w:rsid w:val="00DD2A22"/>
    <w:rsid w:val="00DD2A85"/>
    <w:rsid w:val="00DD2A99"/>
    <w:rsid w:val="00DD2B93"/>
    <w:rsid w:val="00DD2C1D"/>
    <w:rsid w:val="00DD2D17"/>
    <w:rsid w:val="00DD301C"/>
    <w:rsid w:val="00DD3486"/>
    <w:rsid w:val="00DD3642"/>
    <w:rsid w:val="00DD3865"/>
    <w:rsid w:val="00DD3935"/>
    <w:rsid w:val="00DD3AF2"/>
    <w:rsid w:val="00DD3B63"/>
    <w:rsid w:val="00DD3EAA"/>
    <w:rsid w:val="00DD40CC"/>
    <w:rsid w:val="00DD46D2"/>
    <w:rsid w:val="00DD46DF"/>
    <w:rsid w:val="00DD4740"/>
    <w:rsid w:val="00DD49BD"/>
    <w:rsid w:val="00DD4BBA"/>
    <w:rsid w:val="00DD4BFA"/>
    <w:rsid w:val="00DD4C4E"/>
    <w:rsid w:val="00DD5198"/>
    <w:rsid w:val="00DD52DE"/>
    <w:rsid w:val="00DD52F0"/>
    <w:rsid w:val="00DD5551"/>
    <w:rsid w:val="00DD556C"/>
    <w:rsid w:val="00DD55B3"/>
    <w:rsid w:val="00DD56F5"/>
    <w:rsid w:val="00DD5911"/>
    <w:rsid w:val="00DD5C14"/>
    <w:rsid w:val="00DD5FDF"/>
    <w:rsid w:val="00DD61D4"/>
    <w:rsid w:val="00DD6C9E"/>
    <w:rsid w:val="00DD6EA2"/>
    <w:rsid w:val="00DD6F84"/>
    <w:rsid w:val="00DD71A4"/>
    <w:rsid w:val="00DD7238"/>
    <w:rsid w:val="00DD7812"/>
    <w:rsid w:val="00DD787F"/>
    <w:rsid w:val="00DD7927"/>
    <w:rsid w:val="00DD7992"/>
    <w:rsid w:val="00DD79B2"/>
    <w:rsid w:val="00DD7B72"/>
    <w:rsid w:val="00DD7B97"/>
    <w:rsid w:val="00DD7BF3"/>
    <w:rsid w:val="00DD7C62"/>
    <w:rsid w:val="00DE0231"/>
    <w:rsid w:val="00DE0446"/>
    <w:rsid w:val="00DE048D"/>
    <w:rsid w:val="00DE0CAA"/>
    <w:rsid w:val="00DE0F89"/>
    <w:rsid w:val="00DE1107"/>
    <w:rsid w:val="00DE128B"/>
    <w:rsid w:val="00DE1332"/>
    <w:rsid w:val="00DE137A"/>
    <w:rsid w:val="00DE14AD"/>
    <w:rsid w:val="00DE189F"/>
    <w:rsid w:val="00DE19B4"/>
    <w:rsid w:val="00DE1BC4"/>
    <w:rsid w:val="00DE1DA7"/>
    <w:rsid w:val="00DE1DB5"/>
    <w:rsid w:val="00DE1DB8"/>
    <w:rsid w:val="00DE1DF3"/>
    <w:rsid w:val="00DE1DF9"/>
    <w:rsid w:val="00DE1EB4"/>
    <w:rsid w:val="00DE1ED6"/>
    <w:rsid w:val="00DE2503"/>
    <w:rsid w:val="00DE25E9"/>
    <w:rsid w:val="00DE279C"/>
    <w:rsid w:val="00DE2CFF"/>
    <w:rsid w:val="00DE2D0A"/>
    <w:rsid w:val="00DE2E3B"/>
    <w:rsid w:val="00DE2F2B"/>
    <w:rsid w:val="00DE31D1"/>
    <w:rsid w:val="00DE3409"/>
    <w:rsid w:val="00DE342C"/>
    <w:rsid w:val="00DE3571"/>
    <w:rsid w:val="00DE357D"/>
    <w:rsid w:val="00DE3660"/>
    <w:rsid w:val="00DE37F9"/>
    <w:rsid w:val="00DE39DA"/>
    <w:rsid w:val="00DE3A88"/>
    <w:rsid w:val="00DE3FB3"/>
    <w:rsid w:val="00DE401E"/>
    <w:rsid w:val="00DE411A"/>
    <w:rsid w:val="00DE42C9"/>
    <w:rsid w:val="00DE4BB9"/>
    <w:rsid w:val="00DE4BF9"/>
    <w:rsid w:val="00DE4D78"/>
    <w:rsid w:val="00DE51DC"/>
    <w:rsid w:val="00DE5250"/>
    <w:rsid w:val="00DE53F9"/>
    <w:rsid w:val="00DE569F"/>
    <w:rsid w:val="00DE6430"/>
    <w:rsid w:val="00DE64DC"/>
    <w:rsid w:val="00DE65F0"/>
    <w:rsid w:val="00DE6768"/>
    <w:rsid w:val="00DE68B9"/>
    <w:rsid w:val="00DE690D"/>
    <w:rsid w:val="00DE69F5"/>
    <w:rsid w:val="00DE6A33"/>
    <w:rsid w:val="00DE6A74"/>
    <w:rsid w:val="00DE6AFF"/>
    <w:rsid w:val="00DE6B1D"/>
    <w:rsid w:val="00DE6C20"/>
    <w:rsid w:val="00DE6DA4"/>
    <w:rsid w:val="00DE6E17"/>
    <w:rsid w:val="00DE6E83"/>
    <w:rsid w:val="00DE6F71"/>
    <w:rsid w:val="00DE70C8"/>
    <w:rsid w:val="00DE7186"/>
    <w:rsid w:val="00DE71C1"/>
    <w:rsid w:val="00DE75A1"/>
    <w:rsid w:val="00DE76BB"/>
    <w:rsid w:val="00DE7B2C"/>
    <w:rsid w:val="00DE7F50"/>
    <w:rsid w:val="00DF0128"/>
    <w:rsid w:val="00DF0215"/>
    <w:rsid w:val="00DF03B3"/>
    <w:rsid w:val="00DF0481"/>
    <w:rsid w:val="00DF0681"/>
    <w:rsid w:val="00DF0790"/>
    <w:rsid w:val="00DF08D2"/>
    <w:rsid w:val="00DF0A67"/>
    <w:rsid w:val="00DF0BFC"/>
    <w:rsid w:val="00DF0CAA"/>
    <w:rsid w:val="00DF0D9D"/>
    <w:rsid w:val="00DF0E19"/>
    <w:rsid w:val="00DF0FE5"/>
    <w:rsid w:val="00DF11E4"/>
    <w:rsid w:val="00DF12A1"/>
    <w:rsid w:val="00DF12CB"/>
    <w:rsid w:val="00DF1D4E"/>
    <w:rsid w:val="00DF1F60"/>
    <w:rsid w:val="00DF22C8"/>
    <w:rsid w:val="00DF22F3"/>
    <w:rsid w:val="00DF237A"/>
    <w:rsid w:val="00DF2410"/>
    <w:rsid w:val="00DF2508"/>
    <w:rsid w:val="00DF25A7"/>
    <w:rsid w:val="00DF2931"/>
    <w:rsid w:val="00DF2CB2"/>
    <w:rsid w:val="00DF3128"/>
    <w:rsid w:val="00DF32A6"/>
    <w:rsid w:val="00DF3465"/>
    <w:rsid w:val="00DF3587"/>
    <w:rsid w:val="00DF370A"/>
    <w:rsid w:val="00DF3A6F"/>
    <w:rsid w:val="00DF3AA1"/>
    <w:rsid w:val="00DF3DF7"/>
    <w:rsid w:val="00DF3EEA"/>
    <w:rsid w:val="00DF402C"/>
    <w:rsid w:val="00DF4321"/>
    <w:rsid w:val="00DF4359"/>
    <w:rsid w:val="00DF4414"/>
    <w:rsid w:val="00DF4542"/>
    <w:rsid w:val="00DF499B"/>
    <w:rsid w:val="00DF4BE1"/>
    <w:rsid w:val="00DF4C27"/>
    <w:rsid w:val="00DF534C"/>
    <w:rsid w:val="00DF544A"/>
    <w:rsid w:val="00DF5563"/>
    <w:rsid w:val="00DF55EE"/>
    <w:rsid w:val="00DF56F8"/>
    <w:rsid w:val="00DF59BC"/>
    <w:rsid w:val="00DF5E8C"/>
    <w:rsid w:val="00DF6028"/>
    <w:rsid w:val="00DF61B2"/>
    <w:rsid w:val="00DF6CEA"/>
    <w:rsid w:val="00DF6F22"/>
    <w:rsid w:val="00DF7048"/>
    <w:rsid w:val="00DF71A9"/>
    <w:rsid w:val="00DF71E0"/>
    <w:rsid w:val="00DF739F"/>
    <w:rsid w:val="00DF7852"/>
    <w:rsid w:val="00DF794C"/>
    <w:rsid w:val="00DF7C2E"/>
    <w:rsid w:val="00DF7C78"/>
    <w:rsid w:val="00DF7D42"/>
    <w:rsid w:val="00E00273"/>
    <w:rsid w:val="00E003CF"/>
    <w:rsid w:val="00E00636"/>
    <w:rsid w:val="00E0068C"/>
    <w:rsid w:val="00E00762"/>
    <w:rsid w:val="00E0082C"/>
    <w:rsid w:val="00E0082D"/>
    <w:rsid w:val="00E00A09"/>
    <w:rsid w:val="00E00B78"/>
    <w:rsid w:val="00E00C81"/>
    <w:rsid w:val="00E00D69"/>
    <w:rsid w:val="00E00FAF"/>
    <w:rsid w:val="00E0124B"/>
    <w:rsid w:val="00E012F5"/>
    <w:rsid w:val="00E01345"/>
    <w:rsid w:val="00E013F3"/>
    <w:rsid w:val="00E0140A"/>
    <w:rsid w:val="00E0165A"/>
    <w:rsid w:val="00E01950"/>
    <w:rsid w:val="00E01C24"/>
    <w:rsid w:val="00E01E14"/>
    <w:rsid w:val="00E0204E"/>
    <w:rsid w:val="00E02050"/>
    <w:rsid w:val="00E020A8"/>
    <w:rsid w:val="00E020BA"/>
    <w:rsid w:val="00E02141"/>
    <w:rsid w:val="00E0229B"/>
    <w:rsid w:val="00E025FF"/>
    <w:rsid w:val="00E027CB"/>
    <w:rsid w:val="00E029A3"/>
    <w:rsid w:val="00E029A4"/>
    <w:rsid w:val="00E02A11"/>
    <w:rsid w:val="00E02C62"/>
    <w:rsid w:val="00E02D67"/>
    <w:rsid w:val="00E02DB5"/>
    <w:rsid w:val="00E02E18"/>
    <w:rsid w:val="00E03283"/>
    <w:rsid w:val="00E03337"/>
    <w:rsid w:val="00E03710"/>
    <w:rsid w:val="00E0379C"/>
    <w:rsid w:val="00E03855"/>
    <w:rsid w:val="00E03961"/>
    <w:rsid w:val="00E039A4"/>
    <w:rsid w:val="00E039B6"/>
    <w:rsid w:val="00E03A07"/>
    <w:rsid w:val="00E03CCD"/>
    <w:rsid w:val="00E03CEB"/>
    <w:rsid w:val="00E040E0"/>
    <w:rsid w:val="00E0420E"/>
    <w:rsid w:val="00E044FC"/>
    <w:rsid w:val="00E04749"/>
    <w:rsid w:val="00E04847"/>
    <w:rsid w:val="00E0489F"/>
    <w:rsid w:val="00E04937"/>
    <w:rsid w:val="00E049BC"/>
    <w:rsid w:val="00E04A4F"/>
    <w:rsid w:val="00E04D66"/>
    <w:rsid w:val="00E04E5E"/>
    <w:rsid w:val="00E051DD"/>
    <w:rsid w:val="00E0545E"/>
    <w:rsid w:val="00E05560"/>
    <w:rsid w:val="00E05564"/>
    <w:rsid w:val="00E05616"/>
    <w:rsid w:val="00E05795"/>
    <w:rsid w:val="00E05F37"/>
    <w:rsid w:val="00E061D9"/>
    <w:rsid w:val="00E0666D"/>
    <w:rsid w:val="00E06848"/>
    <w:rsid w:val="00E07166"/>
    <w:rsid w:val="00E07436"/>
    <w:rsid w:val="00E076F8"/>
    <w:rsid w:val="00E0794D"/>
    <w:rsid w:val="00E07B8C"/>
    <w:rsid w:val="00E10A6B"/>
    <w:rsid w:val="00E10A87"/>
    <w:rsid w:val="00E10C5C"/>
    <w:rsid w:val="00E10E76"/>
    <w:rsid w:val="00E1142A"/>
    <w:rsid w:val="00E114EF"/>
    <w:rsid w:val="00E11665"/>
    <w:rsid w:val="00E11877"/>
    <w:rsid w:val="00E119DD"/>
    <w:rsid w:val="00E11B62"/>
    <w:rsid w:val="00E11E4F"/>
    <w:rsid w:val="00E12074"/>
    <w:rsid w:val="00E1207B"/>
    <w:rsid w:val="00E122DF"/>
    <w:rsid w:val="00E1252C"/>
    <w:rsid w:val="00E12BF7"/>
    <w:rsid w:val="00E12CDC"/>
    <w:rsid w:val="00E12E48"/>
    <w:rsid w:val="00E1315E"/>
    <w:rsid w:val="00E13196"/>
    <w:rsid w:val="00E13448"/>
    <w:rsid w:val="00E135EA"/>
    <w:rsid w:val="00E13699"/>
    <w:rsid w:val="00E13926"/>
    <w:rsid w:val="00E13AD3"/>
    <w:rsid w:val="00E13D48"/>
    <w:rsid w:val="00E1426E"/>
    <w:rsid w:val="00E14618"/>
    <w:rsid w:val="00E14A89"/>
    <w:rsid w:val="00E14C88"/>
    <w:rsid w:val="00E14D72"/>
    <w:rsid w:val="00E14E0D"/>
    <w:rsid w:val="00E14EB2"/>
    <w:rsid w:val="00E14F70"/>
    <w:rsid w:val="00E151E1"/>
    <w:rsid w:val="00E1541C"/>
    <w:rsid w:val="00E15585"/>
    <w:rsid w:val="00E15C6D"/>
    <w:rsid w:val="00E15F8D"/>
    <w:rsid w:val="00E15FCC"/>
    <w:rsid w:val="00E15FEF"/>
    <w:rsid w:val="00E16321"/>
    <w:rsid w:val="00E1653F"/>
    <w:rsid w:val="00E165BD"/>
    <w:rsid w:val="00E165C8"/>
    <w:rsid w:val="00E16667"/>
    <w:rsid w:val="00E16B88"/>
    <w:rsid w:val="00E16BDC"/>
    <w:rsid w:val="00E16C0D"/>
    <w:rsid w:val="00E1704E"/>
    <w:rsid w:val="00E171C7"/>
    <w:rsid w:val="00E17293"/>
    <w:rsid w:val="00E17458"/>
    <w:rsid w:val="00E17630"/>
    <w:rsid w:val="00E17778"/>
    <w:rsid w:val="00E17D6D"/>
    <w:rsid w:val="00E17D81"/>
    <w:rsid w:val="00E17F59"/>
    <w:rsid w:val="00E20459"/>
    <w:rsid w:val="00E2057C"/>
    <w:rsid w:val="00E205B7"/>
    <w:rsid w:val="00E20AE8"/>
    <w:rsid w:val="00E20BEB"/>
    <w:rsid w:val="00E20C32"/>
    <w:rsid w:val="00E20E19"/>
    <w:rsid w:val="00E20EC7"/>
    <w:rsid w:val="00E2118A"/>
    <w:rsid w:val="00E211E4"/>
    <w:rsid w:val="00E215B4"/>
    <w:rsid w:val="00E21CE0"/>
    <w:rsid w:val="00E21E32"/>
    <w:rsid w:val="00E2216E"/>
    <w:rsid w:val="00E2267E"/>
    <w:rsid w:val="00E226C5"/>
    <w:rsid w:val="00E2284F"/>
    <w:rsid w:val="00E22D5D"/>
    <w:rsid w:val="00E22F78"/>
    <w:rsid w:val="00E22FCC"/>
    <w:rsid w:val="00E23015"/>
    <w:rsid w:val="00E2335E"/>
    <w:rsid w:val="00E233BD"/>
    <w:rsid w:val="00E23420"/>
    <w:rsid w:val="00E23678"/>
    <w:rsid w:val="00E236A7"/>
    <w:rsid w:val="00E237A4"/>
    <w:rsid w:val="00E23810"/>
    <w:rsid w:val="00E242E2"/>
    <w:rsid w:val="00E244A5"/>
    <w:rsid w:val="00E2457B"/>
    <w:rsid w:val="00E2459E"/>
    <w:rsid w:val="00E245ED"/>
    <w:rsid w:val="00E247A0"/>
    <w:rsid w:val="00E24804"/>
    <w:rsid w:val="00E2484E"/>
    <w:rsid w:val="00E2499B"/>
    <w:rsid w:val="00E24C8A"/>
    <w:rsid w:val="00E24E19"/>
    <w:rsid w:val="00E24FF3"/>
    <w:rsid w:val="00E24FF4"/>
    <w:rsid w:val="00E2545D"/>
    <w:rsid w:val="00E25646"/>
    <w:rsid w:val="00E25816"/>
    <w:rsid w:val="00E25908"/>
    <w:rsid w:val="00E25A93"/>
    <w:rsid w:val="00E25BCC"/>
    <w:rsid w:val="00E25C8A"/>
    <w:rsid w:val="00E2617B"/>
    <w:rsid w:val="00E26467"/>
    <w:rsid w:val="00E265B8"/>
    <w:rsid w:val="00E265BA"/>
    <w:rsid w:val="00E26758"/>
    <w:rsid w:val="00E26D8C"/>
    <w:rsid w:val="00E27237"/>
    <w:rsid w:val="00E27281"/>
    <w:rsid w:val="00E274E7"/>
    <w:rsid w:val="00E277A9"/>
    <w:rsid w:val="00E27A49"/>
    <w:rsid w:val="00E27B83"/>
    <w:rsid w:val="00E27CB6"/>
    <w:rsid w:val="00E27D6F"/>
    <w:rsid w:val="00E27F8D"/>
    <w:rsid w:val="00E302FA"/>
    <w:rsid w:val="00E30357"/>
    <w:rsid w:val="00E304EB"/>
    <w:rsid w:val="00E305C9"/>
    <w:rsid w:val="00E30754"/>
    <w:rsid w:val="00E307A5"/>
    <w:rsid w:val="00E30802"/>
    <w:rsid w:val="00E30907"/>
    <w:rsid w:val="00E30E0C"/>
    <w:rsid w:val="00E30E2E"/>
    <w:rsid w:val="00E30FEC"/>
    <w:rsid w:val="00E31047"/>
    <w:rsid w:val="00E315C3"/>
    <w:rsid w:val="00E315EA"/>
    <w:rsid w:val="00E316D6"/>
    <w:rsid w:val="00E31D09"/>
    <w:rsid w:val="00E31D11"/>
    <w:rsid w:val="00E31DFA"/>
    <w:rsid w:val="00E31F38"/>
    <w:rsid w:val="00E326C8"/>
    <w:rsid w:val="00E3274E"/>
    <w:rsid w:val="00E32C27"/>
    <w:rsid w:val="00E32D26"/>
    <w:rsid w:val="00E32F3C"/>
    <w:rsid w:val="00E3304D"/>
    <w:rsid w:val="00E33262"/>
    <w:rsid w:val="00E3359A"/>
    <w:rsid w:val="00E33688"/>
    <w:rsid w:val="00E33AA9"/>
    <w:rsid w:val="00E33BD0"/>
    <w:rsid w:val="00E33C81"/>
    <w:rsid w:val="00E33CA6"/>
    <w:rsid w:val="00E33CBA"/>
    <w:rsid w:val="00E33DF0"/>
    <w:rsid w:val="00E33F95"/>
    <w:rsid w:val="00E34312"/>
    <w:rsid w:val="00E344DA"/>
    <w:rsid w:val="00E349A0"/>
    <w:rsid w:val="00E3510B"/>
    <w:rsid w:val="00E353F2"/>
    <w:rsid w:val="00E356FA"/>
    <w:rsid w:val="00E36109"/>
    <w:rsid w:val="00E36156"/>
    <w:rsid w:val="00E364BC"/>
    <w:rsid w:val="00E36854"/>
    <w:rsid w:val="00E3687C"/>
    <w:rsid w:val="00E370AA"/>
    <w:rsid w:val="00E373F2"/>
    <w:rsid w:val="00E37481"/>
    <w:rsid w:val="00E377BF"/>
    <w:rsid w:val="00E37817"/>
    <w:rsid w:val="00E378D6"/>
    <w:rsid w:val="00E37CE4"/>
    <w:rsid w:val="00E37E1B"/>
    <w:rsid w:val="00E37F15"/>
    <w:rsid w:val="00E37FA1"/>
    <w:rsid w:val="00E400B5"/>
    <w:rsid w:val="00E400B7"/>
    <w:rsid w:val="00E40219"/>
    <w:rsid w:val="00E40566"/>
    <w:rsid w:val="00E4074D"/>
    <w:rsid w:val="00E407C1"/>
    <w:rsid w:val="00E408DA"/>
    <w:rsid w:val="00E40C11"/>
    <w:rsid w:val="00E40C8E"/>
    <w:rsid w:val="00E40CBF"/>
    <w:rsid w:val="00E40DE6"/>
    <w:rsid w:val="00E40F44"/>
    <w:rsid w:val="00E41020"/>
    <w:rsid w:val="00E4103C"/>
    <w:rsid w:val="00E415FB"/>
    <w:rsid w:val="00E4166C"/>
    <w:rsid w:val="00E417DB"/>
    <w:rsid w:val="00E41B2F"/>
    <w:rsid w:val="00E41B96"/>
    <w:rsid w:val="00E41C86"/>
    <w:rsid w:val="00E42019"/>
    <w:rsid w:val="00E4201F"/>
    <w:rsid w:val="00E420B0"/>
    <w:rsid w:val="00E42122"/>
    <w:rsid w:val="00E42378"/>
    <w:rsid w:val="00E42643"/>
    <w:rsid w:val="00E4280F"/>
    <w:rsid w:val="00E428DD"/>
    <w:rsid w:val="00E42951"/>
    <w:rsid w:val="00E429F8"/>
    <w:rsid w:val="00E42A96"/>
    <w:rsid w:val="00E42E4B"/>
    <w:rsid w:val="00E42E9A"/>
    <w:rsid w:val="00E43221"/>
    <w:rsid w:val="00E432DB"/>
    <w:rsid w:val="00E43904"/>
    <w:rsid w:val="00E43BD9"/>
    <w:rsid w:val="00E43CA7"/>
    <w:rsid w:val="00E43E50"/>
    <w:rsid w:val="00E4437A"/>
    <w:rsid w:val="00E446A7"/>
    <w:rsid w:val="00E448C1"/>
    <w:rsid w:val="00E44F98"/>
    <w:rsid w:val="00E4522C"/>
    <w:rsid w:val="00E45746"/>
    <w:rsid w:val="00E4586A"/>
    <w:rsid w:val="00E4619A"/>
    <w:rsid w:val="00E4639A"/>
    <w:rsid w:val="00E466E8"/>
    <w:rsid w:val="00E46732"/>
    <w:rsid w:val="00E467CD"/>
    <w:rsid w:val="00E46861"/>
    <w:rsid w:val="00E46882"/>
    <w:rsid w:val="00E468EC"/>
    <w:rsid w:val="00E46959"/>
    <w:rsid w:val="00E46971"/>
    <w:rsid w:val="00E46B90"/>
    <w:rsid w:val="00E46D97"/>
    <w:rsid w:val="00E47495"/>
    <w:rsid w:val="00E474C1"/>
    <w:rsid w:val="00E47737"/>
    <w:rsid w:val="00E477C1"/>
    <w:rsid w:val="00E47B9D"/>
    <w:rsid w:val="00E47ED4"/>
    <w:rsid w:val="00E5023D"/>
    <w:rsid w:val="00E50321"/>
    <w:rsid w:val="00E50477"/>
    <w:rsid w:val="00E50C3B"/>
    <w:rsid w:val="00E50CD3"/>
    <w:rsid w:val="00E5137C"/>
    <w:rsid w:val="00E519D2"/>
    <w:rsid w:val="00E51C06"/>
    <w:rsid w:val="00E526F8"/>
    <w:rsid w:val="00E527D8"/>
    <w:rsid w:val="00E52B37"/>
    <w:rsid w:val="00E52D82"/>
    <w:rsid w:val="00E53213"/>
    <w:rsid w:val="00E5336B"/>
    <w:rsid w:val="00E5339C"/>
    <w:rsid w:val="00E5358C"/>
    <w:rsid w:val="00E53A5A"/>
    <w:rsid w:val="00E53AC8"/>
    <w:rsid w:val="00E54008"/>
    <w:rsid w:val="00E5452A"/>
    <w:rsid w:val="00E5460E"/>
    <w:rsid w:val="00E54750"/>
    <w:rsid w:val="00E5478F"/>
    <w:rsid w:val="00E54B41"/>
    <w:rsid w:val="00E54C05"/>
    <w:rsid w:val="00E54C84"/>
    <w:rsid w:val="00E54E36"/>
    <w:rsid w:val="00E54E3E"/>
    <w:rsid w:val="00E54EE4"/>
    <w:rsid w:val="00E55184"/>
    <w:rsid w:val="00E55FE4"/>
    <w:rsid w:val="00E56639"/>
    <w:rsid w:val="00E569CF"/>
    <w:rsid w:val="00E569DA"/>
    <w:rsid w:val="00E569DE"/>
    <w:rsid w:val="00E56C07"/>
    <w:rsid w:val="00E56CDF"/>
    <w:rsid w:val="00E56F18"/>
    <w:rsid w:val="00E57682"/>
    <w:rsid w:val="00E577A8"/>
    <w:rsid w:val="00E57AF1"/>
    <w:rsid w:val="00E57B3A"/>
    <w:rsid w:val="00E57DB0"/>
    <w:rsid w:val="00E57E64"/>
    <w:rsid w:val="00E57EFF"/>
    <w:rsid w:val="00E57F18"/>
    <w:rsid w:val="00E60453"/>
    <w:rsid w:val="00E6059D"/>
    <w:rsid w:val="00E60676"/>
    <w:rsid w:val="00E606A6"/>
    <w:rsid w:val="00E608C1"/>
    <w:rsid w:val="00E60BAF"/>
    <w:rsid w:val="00E60BEB"/>
    <w:rsid w:val="00E61069"/>
    <w:rsid w:val="00E610C0"/>
    <w:rsid w:val="00E61142"/>
    <w:rsid w:val="00E61224"/>
    <w:rsid w:val="00E61422"/>
    <w:rsid w:val="00E61486"/>
    <w:rsid w:val="00E614A5"/>
    <w:rsid w:val="00E616E5"/>
    <w:rsid w:val="00E617AE"/>
    <w:rsid w:val="00E617DE"/>
    <w:rsid w:val="00E61841"/>
    <w:rsid w:val="00E61BC2"/>
    <w:rsid w:val="00E61D23"/>
    <w:rsid w:val="00E61FF9"/>
    <w:rsid w:val="00E61FFE"/>
    <w:rsid w:val="00E623A5"/>
    <w:rsid w:val="00E625CA"/>
    <w:rsid w:val="00E62601"/>
    <w:rsid w:val="00E6276F"/>
    <w:rsid w:val="00E62D68"/>
    <w:rsid w:val="00E6312E"/>
    <w:rsid w:val="00E632A0"/>
    <w:rsid w:val="00E637D5"/>
    <w:rsid w:val="00E63869"/>
    <w:rsid w:val="00E638EF"/>
    <w:rsid w:val="00E63DD7"/>
    <w:rsid w:val="00E63EEC"/>
    <w:rsid w:val="00E63EF4"/>
    <w:rsid w:val="00E64052"/>
    <w:rsid w:val="00E6412D"/>
    <w:rsid w:val="00E642FD"/>
    <w:rsid w:val="00E6439B"/>
    <w:rsid w:val="00E644E8"/>
    <w:rsid w:val="00E64654"/>
    <w:rsid w:val="00E64702"/>
    <w:rsid w:val="00E64707"/>
    <w:rsid w:val="00E6505A"/>
    <w:rsid w:val="00E65108"/>
    <w:rsid w:val="00E651BC"/>
    <w:rsid w:val="00E65266"/>
    <w:rsid w:val="00E65501"/>
    <w:rsid w:val="00E6556F"/>
    <w:rsid w:val="00E65727"/>
    <w:rsid w:val="00E659BB"/>
    <w:rsid w:val="00E65A8B"/>
    <w:rsid w:val="00E65B57"/>
    <w:rsid w:val="00E65E05"/>
    <w:rsid w:val="00E65ED6"/>
    <w:rsid w:val="00E65F7B"/>
    <w:rsid w:val="00E6618D"/>
    <w:rsid w:val="00E6618F"/>
    <w:rsid w:val="00E6631B"/>
    <w:rsid w:val="00E66412"/>
    <w:rsid w:val="00E666E5"/>
    <w:rsid w:val="00E66A7D"/>
    <w:rsid w:val="00E66CC9"/>
    <w:rsid w:val="00E66D3B"/>
    <w:rsid w:val="00E66E7A"/>
    <w:rsid w:val="00E671B2"/>
    <w:rsid w:val="00E67234"/>
    <w:rsid w:val="00E672FB"/>
    <w:rsid w:val="00E67451"/>
    <w:rsid w:val="00E674F3"/>
    <w:rsid w:val="00E6767C"/>
    <w:rsid w:val="00E678F4"/>
    <w:rsid w:val="00E67AD5"/>
    <w:rsid w:val="00E67D5A"/>
    <w:rsid w:val="00E67DD0"/>
    <w:rsid w:val="00E67F20"/>
    <w:rsid w:val="00E70170"/>
    <w:rsid w:val="00E70231"/>
    <w:rsid w:val="00E70289"/>
    <w:rsid w:val="00E70302"/>
    <w:rsid w:val="00E70767"/>
    <w:rsid w:val="00E7096E"/>
    <w:rsid w:val="00E70A55"/>
    <w:rsid w:val="00E70D38"/>
    <w:rsid w:val="00E71082"/>
    <w:rsid w:val="00E71143"/>
    <w:rsid w:val="00E7124C"/>
    <w:rsid w:val="00E71311"/>
    <w:rsid w:val="00E71B22"/>
    <w:rsid w:val="00E71C74"/>
    <w:rsid w:val="00E71CDC"/>
    <w:rsid w:val="00E72190"/>
    <w:rsid w:val="00E72399"/>
    <w:rsid w:val="00E724E7"/>
    <w:rsid w:val="00E724F5"/>
    <w:rsid w:val="00E727C4"/>
    <w:rsid w:val="00E72979"/>
    <w:rsid w:val="00E72EC6"/>
    <w:rsid w:val="00E72F8A"/>
    <w:rsid w:val="00E73105"/>
    <w:rsid w:val="00E731D5"/>
    <w:rsid w:val="00E73446"/>
    <w:rsid w:val="00E7359D"/>
    <w:rsid w:val="00E73663"/>
    <w:rsid w:val="00E739E9"/>
    <w:rsid w:val="00E73A8A"/>
    <w:rsid w:val="00E73B9B"/>
    <w:rsid w:val="00E741AA"/>
    <w:rsid w:val="00E74398"/>
    <w:rsid w:val="00E744C0"/>
    <w:rsid w:val="00E74714"/>
    <w:rsid w:val="00E74A20"/>
    <w:rsid w:val="00E74C7D"/>
    <w:rsid w:val="00E74DA2"/>
    <w:rsid w:val="00E74E4B"/>
    <w:rsid w:val="00E74FF5"/>
    <w:rsid w:val="00E752C8"/>
    <w:rsid w:val="00E75480"/>
    <w:rsid w:val="00E75946"/>
    <w:rsid w:val="00E75BC3"/>
    <w:rsid w:val="00E75CB5"/>
    <w:rsid w:val="00E76115"/>
    <w:rsid w:val="00E763DE"/>
    <w:rsid w:val="00E7686E"/>
    <w:rsid w:val="00E76AB2"/>
    <w:rsid w:val="00E76E61"/>
    <w:rsid w:val="00E771A8"/>
    <w:rsid w:val="00E77414"/>
    <w:rsid w:val="00E7759C"/>
    <w:rsid w:val="00E775DA"/>
    <w:rsid w:val="00E77E17"/>
    <w:rsid w:val="00E77FA8"/>
    <w:rsid w:val="00E77FD9"/>
    <w:rsid w:val="00E80558"/>
    <w:rsid w:val="00E806B8"/>
    <w:rsid w:val="00E8074A"/>
    <w:rsid w:val="00E80788"/>
    <w:rsid w:val="00E809D3"/>
    <w:rsid w:val="00E80BA2"/>
    <w:rsid w:val="00E80CE9"/>
    <w:rsid w:val="00E80D33"/>
    <w:rsid w:val="00E80FBD"/>
    <w:rsid w:val="00E81175"/>
    <w:rsid w:val="00E81280"/>
    <w:rsid w:val="00E8129B"/>
    <w:rsid w:val="00E813B7"/>
    <w:rsid w:val="00E816A3"/>
    <w:rsid w:val="00E81BC8"/>
    <w:rsid w:val="00E81BE1"/>
    <w:rsid w:val="00E81DBD"/>
    <w:rsid w:val="00E81EE4"/>
    <w:rsid w:val="00E81FF7"/>
    <w:rsid w:val="00E82171"/>
    <w:rsid w:val="00E82383"/>
    <w:rsid w:val="00E824B8"/>
    <w:rsid w:val="00E824BD"/>
    <w:rsid w:val="00E82675"/>
    <w:rsid w:val="00E826D8"/>
    <w:rsid w:val="00E82787"/>
    <w:rsid w:val="00E828AE"/>
    <w:rsid w:val="00E828B4"/>
    <w:rsid w:val="00E829E3"/>
    <w:rsid w:val="00E82BE5"/>
    <w:rsid w:val="00E830A6"/>
    <w:rsid w:val="00E83214"/>
    <w:rsid w:val="00E8330E"/>
    <w:rsid w:val="00E8357D"/>
    <w:rsid w:val="00E838EB"/>
    <w:rsid w:val="00E83D44"/>
    <w:rsid w:val="00E83ECD"/>
    <w:rsid w:val="00E84555"/>
    <w:rsid w:val="00E84582"/>
    <w:rsid w:val="00E84623"/>
    <w:rsid w:val="00E84636"/>
    <w:rsid w:val="00E84A42"/>
    <w:rsid w:val="00E84B74"/>
    <w:rsid w:val="00E84B82"/>
    <w:rsid w:val="00E84E18"/>
    <w:rsid w:val="00E851D6"/>
    <w:rsid w:val="00E85578"/>
    <w:rsid w:val="00E85D1E"/>
    <w:rsid w:val="00E85EAE"/>
    <w:rsid w:val="00E85F69"/>
    <w:rsid w:val="00E86168"/>
    <w:rsid w:val="00E861C9"/>
    <w:rsid w:val="00E86323"/>
    <w:rsid w:val="00E8682D"/>
    <w:rsid w:val="00E868C3"/>
    <w:rsid w:val="00E869C6"/>
    <w:rsid w:val="00E86ABD"/>
    <w:rsid w:val="00E86C23"/>
    <w:rsid w:val="00E86E3E"/>
    <w:rsid w:val="00E87288"/>
    <w:rsid w:val="00E875C9"/>
    <w:rsid w:val="00E87804"/>
    <w:rsid w:val="00E87ACE"/>
    <w:rsid w:val="00E87AE9"/>
    <w:rsid w:val="00E90523"/>
    <w:rsid w:val="00E907EA"/>
    <w:rsid w:val="00E90AA7"/>
    <w:rsid w:val="00E90BEC"/>
    <w:rsid w:val="00E90D9F"/>
    <w:rsid w:val="00E910F1"/>
    <w:rsid w:val="00E9116C"/>
    <w:rsid w:val="00E91409"/>
    <w:rsid w:val="00E91636"/>
    <w:rsid w:val="00E9176A"/>
    <w:rsid w:val="00E917C3"/>
    <w:rsid w:val="00E91846"/>
    <w:rsid w:val="00E9186A"/>
    <w:rsid w:val="00E9201B"/>
    <w:rsid w:val="00E9210C"/>
    <w:rsid w:val="00E92193"/>
    <w:rsid w:val="00E921D9"/>
    <w:rsid w:val="00E92310"/>
    <w:rsid w:val="00E9267B"/>
    <w:rsid w:val="00E928C5"/>
    <w:rsid w:val="00E92990"/>
    <w:rsid w:val="00E92A6F"/>
    <w:rsid w:val="00E92AFE"/>
    <w:rsid w:val="00E92DA6"/>
    <w:rsid w:val="00E92FAF"/>
    <w:rsid w:val="00E92FC8"/>
    <w:rsid w:val="00E93020"/>
    <w:rsid w:val="00E93286"/>
    <w:rsid w:val="00E9333B"/>
    <w:rsid w:val="00E93523"/>
    <w:rsid w:val="00E93838"/>
    <w:rsid w:val="00E939A6"/>
    <w:rsid w:val="00E93D5F"/>
    <w:rsid w:val="00E94047"/>
    <w:rsid w:val="00E94485"/>
    <w:rsid w:val="00E9487D"/>
    <w:rsid w:val="00E94969"/>
    <w:rsid w:val="00E94C53"/>
    <w:rsid w:val="00E94D77"/>
    <w:rsid w:val="00E94DBB"/>
    <w:rsid w:val="00E95094"/>
    <w:rsid w:val="00E9584E"/>
    <w:rsid w:val="00E95860"/>
    <w:rsid w:val="00E95AA8"/>
    <w:rsid w:val="00E95C5A"/>
    <w:rsid w:val="00E965A7"/>
    <w:rsid w:val="00E96825"/>
    <w:rsid w:val="00E96925"/>
    <w:rsid w:val="00E96DDC"/>
    <w:rsid w:val="00E96E53"/>
    <w:rsid w:val="00E96EBD"/>
    <w:rsid w:val="00E9700A"/>
    <w:rsid w:val="00E97247"/>
    <w:rsid w:val="00E97414"/>
    <w:rsid w:val="00E97605"/>
    <w:rsid w:val="00E97631"/>
    <w:rsid w:val="00E976D9"/>
    <w:rsid w:val="00E979FB"/>
    <w:rsid w:val="00E97C28"/>
    <w:rsid w:val="00E97ED1"/>
    <w:rsid w:val="00EA020D"/>
    <w:rsid w:val="00EA0547"/>
    <w:rsid w:val="00EA07DA"/>
    <w:rsid w:val="00EA087E"/>
    <w:rsid w:val="00EA0C74"/>
    <w:rsid w:val="00EA0FA5"/>
    <w:rsid w:val="00EA111B"/>
    <w:rsid w:val="00EA11C9"/>
    <w:rsid w:val="00EA1236"/>
    <w:rsid w:val="00EA141E"/>
    <w:rsid w:val="00EA1427"/>
    <w:rsid w:val="00EA1438"/>
    <w:rsid w:val="00EA1848"/>
    <w:rsid w:val="00EA19F6"/>
    <w:rsid w:val="00EA1D75"/>
    <w:rsid w:val="00EA1DE1"/>
    <w:rsid w:val="00EA21C7"/>
    <w:rsid w:val="00EA2203"/>
    <w:rsid w:val="00EA221D"/>
    <w:rsid w:val="00EA231F"/>
    <w:rsid w:val="00EA257C"/>
    <w:rsid w:val="00EA25BE"/>
    <w:rsid w:val="00EA27CA"/>
    <w:rsid w:val="00EA2909"/>
    <w:rsid w:val="00EA29E5"/>
    <w:rsid w:val="00EA29FC"/>
    <w:rsid w:val="00EA2B7F"/>
    <w:rsid w:val="00EA2CE5"/>
    <w:rsid w:val="00EA369E"/>
    <w:rsid w:val="00EA3839"/>
    <w:rsid w:val="00EA3DB5"/>
    <w:rsid w:val="00EA3DE4"/>
    <w:rsid w:val="00EA410C"/>
    <w:rsid w:val="00EA412F"/>
    <w:rsid w:val="00EA4A9E"/>
    <w:rsid w:val="00EA4DED"/>
    <w:rsid w:val="00EA4E56"/>
    <w:rsid w:val="00EA5785"/>
    <w:rsid w:val="00EA5993"/>
    <w:rsid w:val="00EA5A86"/>
    <w:rsid w:val="00EA5F53"/>
    <w:rsid w:val="00EA60C9"/>
    <w:rsid w:val="00EA62A9"/>
    <w:rsid w:val="00EA64C6"/>
    <w:rsid w:val="00EA6736"/>
    <w:rsid w:val="00EA68CF"/>
    <w:rsid w:val="00EA6BA6"/>
    <w:rsid w:val="00EA6BF3"/>
    <w:rsid w:val="00EA6F33"/>
    <w:rsid w:val="00EA7059"/>
    <w:rsid w:val="00EA707C"/>
    <w:rsid w:val="00EA7106"/>
    <w:rsid w:val="00EA712B"/>
    <w:rsid w:val="00EA7407"/>
    <w:rsid w:val="00EA7852"/>
    <w:rsid w:val="00EA7A24"/>
    <w:rsid w:val="00EA7B8B"/>
    <w:rsid w:val="00EB00BF"/>
    <w:rsid w:val="00EB04D0"/>
    <w:rsid w:val="00EB04D7"/>
    <w:rsid w:val="00EB0560"/>
    <w:rsid w:val="00EB06E2"/>
    <w:rsid w:val="00EB09E5"/>
    <w:rsid w:val="00EB0A7F"/>
    <w:rsid w:val="00EB0B77"/>
    <w:rsid w:val="00EB0CD1"/>
    <w:rsid w:val="00EB0F76"/>
    <w:rsid w:val="00EB10DB"/>
    <w:rsid w:val="00EB118F"/>
    <w:rsid w:val="00EB16BD"/>
    <w:rsid w:val="00EB1BAA"/>
    <w:rsid w:val="00EB1CCA"/>
    <w:rsid w:val="00EB1E73"/>
    <w:rsid w:val="00EB23B7"/>
    <w:rsid w:val="00EB2477"/>
    <w:rsid w:val="00EB24FD"/>
    <w:rsid w:val="00EB2520"/>
    <w:rsid w:val="00EB2706"/>
    <w:rsid w:val="00EB293B"/>
    <w:rsid w:val="00EB2F3F"/>
    <w:rsid w:val="00EB2FC4"/>
    <w:rsid w:val="00EB2FE1"/>
    <w:rsid w:val="00EB301F"/>
    <w:rsid w:val="00EB31CE"/>
    <w:rsid w:val="00EB3207"/>
    <w:rsid w:val="00EB334D"/>
    <w:rsid w:val="00EB337B"/>
    <w:rsid w:val="00EB33C1"/>
    <w:rsid w:val="00EB396E"/>
    <w:rsid w:val="00EB3D8B"/>
    <w:rsid w:val="00EB3E25"/>
    <w:rsid w:val="00EB40C8"/>
    <w:rsid w:val="00EB417E"/>
    <w:rsid w:val="00EB422A"/>
    <w:rsid w:val="00EB42FB"/>
    <w:rsid w:val="00EB45E3"/>
    <w:rsid w:val="00EB45F7"/>
    <w:rsid w:val="00EB46C2"/>
    <w:rsid w:val="00EB46FE"/>
    <w:rsid w:val="00EB47F8"/>
    <w:rsid w:val="00EB4889"/>
    <w:rsid w:val="00EB49D1"/>
    <w:rsid w:val="00EB4AFC"/>
    <w:rsid w:val="00EB5073"/>
    <w:rsid w:val="00EB5141"/>
    <w:rsid w:val="00EB523D"/>
    <w:rsid w:val="00EB5551"/>
    <w:rsid w:val="00EB562A"/>
    <w:rsid w:val="00EB5A60"/>
    <w:rsid w:val="00EB5C73"/>
    <w:rsid w:val="00EB5D06"/>
    <w:rsid w:val="00EB5D9A"/>
    <w:rsid w:val="00EB622B"/>
    <w:rsid w:val="00EB6532"/>
    <w:rsid w:val="00EB670E"/>
    <w:rsid w:val="00EB6920"/>
    <w:rsid w:val="00EB6999"/>
    <w:rsid w:val="00EB6A3B"/>
    <w:rsid w:val="00EB6E4E"/>
    <w:rsid w:val="00EB7112"/>
    <w:rsid w:val="00EB743E"/>
    <w:rsid w:val="00EB7447"/>
    <w:rsid w:val="00EB7881"/>
    <w:rsid w:val="00EB79B0"/>
    <w:rsid w:val="00EB7AE9"/>
    <w:rsid w:val="00EB7EF7"/>
    <w:rsid w:val="00EB7FD1"/>
    <w:rsid w:val="00EC0085"/>
    <w:rsid w:val="00EC0227"/>
    <w:rsid w:val="00EC0499"/>
    <w:rsid w:val="00EC0622"/>
    <w:rsid w:val="00EC0977"/>
    <w:rsid w:val="00EC0A89"/>
    <w:rsid w:val="00EC0AD1"/>
    <w:rsid w:val="00EC0C60"/>
    <w:rsid w:val="00EC0ED0"/>
    <w:rsid w:val="00EC0EEC"/>
    <w:rsid w:val="00EC0F08"/>
    <w:rsid w:val="00EC0F48"/>
    <w:rsid w:val="00EC11E0"/>
    <w:rsid w:val="00EC182E"/>
    <w:rsid w:val="00EC1865"/>
    <w:rsid w:val="00EC1937"/>
    <w:rsid w:val="00EC1C46"/>
    <w:rsid w:val="00EC1CD4"/>
    <w:rsid w:val="00EC1E16"/>
    <w:rsid w:val="00EC23EC"/>
    <w:rsid w:val="00EC23F3"/>
    <w:rsid w:val="00EC2400"/>
    <w:rsid w:val="00EC26A1"/>
    <w:rsid w:val="00EC2948"/>
    <w:rsid w:val="00EC2A76"/>
    <w:rsid w:val="00EC319E"/>
    <w:rsid w:val="00EC3670"/>
    <w:rsid w:val="00EC37F5"/>
    <w:rsid w:val="00EC38B0"/>
    <w:rsid w:val="00EC3D17"/>
    <w:rsid w:val="00EC3DAF"/>
    <w:rsid w:val="00EC3E50"/>
    <w:rsid w:val="00EC3EEC"/>
    <w:rsid w:val="00EC422F"/>
    <w:rsid w:val="00EC44E1"/>
    <w:rsid w:val="00EC45A0"/>
    <w:rsid w:val="00EC460F"/>
    <w:rsid w:val="00EC46CE"/>
    <w:rsid w:val="00EC47B6"/>
    <w:rsid w:val="00EC49DB"/>
    <w:rsid w:val="00EC4C1B"/>
    <w:rsid w:val="00EC4D37"/>
    <w:rsid w:val="00EC4F5A"/>
    <w:rsid w:val="00EC4FA5"/>
    <w:rsid w:val="00EC500A"/>
    <w:rsid w:val="00EC50D1"/>
    <w:rsid w:val="00EC56A5"/>
    <w:rsid w:val="00EC570B"/>
    <w:rsid w:val="00EC5B8E"/>
    <w:rsid w:val="00EC5CF5"/>
    <w:rsid w:val="00EC5D34"/>
    <w:rsid w:val="00EC60FE"/>
    <w:rsid w:val="00EC6146"/>
    <w:rsid w:val="00EC6215"/>
    <w:rsid w:val="00EC63BC"/>
    <w:rsid w:val="00EC671A"/>
    <w:rsid w:val="00EC6A75"/>
    <w:rsid w:val="00EC72C1"/>
    <w:rsid w:val="00EC7377"/>
    <w:rsid w:val="00EC73D5"/>
    <w:rsid w:val="00EC73FD"/>
    <w:rsid w:val="00EC7465"/>
    <w:rsid w:val="00EC7573"/>
    <w:rsid w:val="00EC75C5"/>
    <w:rsid w:val="00EC787B"/>
    <w:rsid w:val="00EC7926"/>
    <w:rsid w:val="00EC7A14"/>
    <w:rsid w:val="00EC7C2E"/>
    <w:rsid w:val="00EC7C69"/>
    <w:rsid w:val="00EC7F74"/>
    <w:rsid w:val="00ED00AF"/>
    <w:rsid w:val="00ED0180"/>
    <w:rsid w:val="00ED092B"/>
    <w:rsid w:val="00ED09E2"/>
    <w:rsid w:val="00ED0BDC"/>
    <w:rsid w:val="00ED0E50"/>
    <w:rsid w:val="00ED0F4D"/>
    <w:rsid w:val="00ED1766"/>
    <w:rsid w:val="00ED1A8C"/>
    <w:rsid w:val="00ED1AB3"/>
    <w:rsid w:val="00ED1FBF"/>
    <w:rsid w:val="00ED206B"/>
    <w:rsid w:val="00ED222C"/>
    <w:rsid w:val="00ED22F8"/>
    <w:rsid w:val="00ED24E0"/>
    <w:rsid w:val="00ED2907"/>
    <w:rsid w:val="00ED2B79"/>
    <w:rsid w:val="00ED2E5C"/>
    <w:rsid w:val="00ED2ED5"/>
    <w:rsid w:val="00ED33FC"/>
    <w:rsid w:val="00ED3421"/>
    <w:rsid w:val="00ED3D08"/>
    <w:rsid w:val="00ED3D68"/>
    <w:rsid w:val="00ED3FBC"/>
    <w:rsid w:val="00ED406D"/>
    <w:rsid w:val="00ED42A6"/>
    <w:rsid w:val="00ED4468"/>
    <w:rsid w:val="00ED44FD"/>
    <w:rsid w:val="00ED4577"/>
    <w:rsid w:val="00ED4A4A"/>
    <w:rsid w:val="00ED4B3B"/>
    <w:rsid w:val="00ED4E2F"/>
    <w:rsid w:val="00ED51F3"/>
    <w:rsid w:val="00ED5302"/>
    <w:rsid w:val="00ED5497"/>
    <w:rsid w:val="00ED5617"/>
    <w:rsid w:val="00ED5703"/>
    <w:rsid w:val="00ED5860"/>
    <w:rsid w:val="00ED5BA2"/>
    <w:rsid w:val="00ED5DBB"/>
    <w:rsid w:val="00ED5EED"/>
    <w:rsid w:val="00ED62BE"/>
    <w:rsid w:val="00ED65A7"/>
    <w:rsid w:val="00ED66C8"/>
    <w:rsid w:val="00ED6870"/>
    <w:rsid w:val="00ED68D8"/>
    <w:rsid w:val="00ED6AE7"/>
    <w:rsid w:val="00ED6B92"/>
    <w:rsid w:val="00ED6C9A"/>
    <w:rsid w:val="00ED6EC8"/>
    <w:rsid w:val="00ED702C"/>
    <w:rsid w:val="00ED7287"/>
    <w:rsid w:val="00ED74EC"/>
    <w:rsid w:val="00ED7513"/>
    <w:rsid w:val="00ED7729"/>
    <w:rsid w:val="00ED7808"/>
    <w:rsid w:val="00ED78DF"/>
    <w:rsid w:val="00EE003B"/>
    <w:rsid w:val="00EE0379"/>
    <w:rsid w:val="00EE0548"/>
    <w:rsid w:val="00EE05A6"/>
    <w:rsid w:val="00EE097F"/>
    <w:rsid w:val="00EE0BF6"/>
    <w:rsid w:val="00EE0C37"/>
    <w:rsid w:val="00EE0E0B"/>
    <w:rsid w:val="00EE0ED1"/>
    <w:rsid w:val="00EE0FC5"/>
    <w:rsid w:val="00EE108C"/>
    <w:rsid w:val="00EE10C3"/>
    <w:rsid w:val="00EE11B5"/>
    <w:rsid w:val="00EE13A0"/>
    <w:rsid w:val="00EE161D"/>
    <w:rsid w:val="00EE1968"/>
    <w:rsid w:val="00EE1A2C"/>
    <w:rsid w:val="00EE1C67"/>
    <w:rsid w:val="00EE202F"/>
    <w:rsid w:val="00EE2030"/>
    <w:rsid w:val="00EE206D"/>
    <w:rsid w:val="00EE2641"/>
    <w:rsid w:val="00EE2906"/>
    <w:rsid w:val="00EE2992"/>
    <w:rsid w:val="00EE2A49"/>
    <w:rsid w:val="00EE2BE1"/>
    <w:rsid w:val="00EE2C47"/>
    <w:rsid w:val="00EE2C63"/>
    <w:rsid w:val="00EE2DEA"/>
    <w:rsid w:val="00EE2DF5"/>
    <w:rsid w:val="00EE2F27"/>
    <w:rsid w:val="00EE3418"/>
    <w:rsid w:val="00EE34EC"/>
    <w:rsid w:val="00EE3A0A"/>
    <w:rsid w:val="00EE3FAF"/>
    <w:rsid w:val="00EE406C"/>
    <w:rsid w:val="00EE40D7"/>
    <w:rsid w:val="00EE4410"/>
    <w:rsid w:val="00EE486D"/>
    <w:rsid w:val="00EE4918"/>
    <w:rsid w:val="00EE4984"/>
    <w:rsid w:val="00EE4CF2"/>
    <w:rsid w:val="00EE4D41"/>
    <w:rsid w:val="00EE4D5A"/>
    <w:rsid w:val="00EE4DBF"/>
    <w:rsid w:val="00EE5143"/>
    <w:rsid w:val="00EE5204"/>
    <w:rsid w:val="00EE53CE"/>
    <w:rsid w:val="00EE55E2"/>
    <w:rsid w:val="00EE56D8"/>
    <w:rsid w:val="00EE57DB"/>
    <w:rsid w:val="00EE58F7"/>
    <w:rsid w:val="00EE5A42"/>
    <w:rsid w:val="00EE5CF5"/>
    <w:rsid w:val="00EE5DDD"/>
    <w:rsid w:val="00EE6010"/>
    <w:rsid w:val="00EE6084"/>
    <w:rsid w:val="00EE610D"/>
    <w:rsid w:val="00EE62E5"/>
    <w:rsid w:val="00EE6684"/>
    <w:rsid w:val="00EE6994"/>
    <w:rsid w:val="00EE6C2C"/>
    <w:rsid w:val="00EE7041"/>
    <w:rsid w:val="00EE71D3"/>
    <w:rsid w:val="00EE724D"/>
    <w:rsid w:val="00EE72AB"/>
    <w:rsid w:val="00EE7658"/>
    <w:rsid w:val="00EE772B"/>
    <w:rsid w:val="00EE7814"/>
    <w:rsid w:val="00EE796E"/>
    <w:rsid w:val="00EE7F1E"/>
    <w:rsid w:val="00EE7F40"/>
    <w:rsid w:val="00EE7FB9"/>
    <w:rsid w:val="00EF0060"/>
    <w:rsid w:val="00EF0AA2"/>
    <w:rsid w:val="00EF0AF3"/>
    <w:rsid w:val="00EF12F3"/>
    <w:rsid w:val="00EF1305"/>
    <w:rsid w:val="00EF16CD"/>
    <w:rsid w:val="00EF16F2"/>
    <w:rsid w:val="00EF18CA"/>
    <w:rsid w:val="00EF1AEF"/>
    <w:rsid w:val="00EF1B55"/>
    <w:rsid w:val="00EF1B7C"/>
    <w:rsid w:val="00EF21DC"/>
    <w:rsid w:val="00EF222C"/>
    <w:rsid w:val="00EF2250"/>
    <w:rsid w:val="00EF2277"/>
    <w:rsid w:val="00EF24B8"/>
    <w:rsid w:val="00EF2552"/>
    <w:rsid w:val="00EF2695"/>
    <w:rsid w:val="00EF276A"/>
    <w:rsid w:val="00EF2807"/>
    <w:rsid w:val="00EF2B6A"/>
    <w:rsid w:val="00EF2D04"/>
    <w:rsid w:val="00EF2D5F"/>
    <w:rsid w:val="00EF2E22"/>
    <w:rsid w:val="00EF2F6D"/>
    <w:rsid w:val="00EF327E"/>
    <w:rsid w:val="00EF379B"/>
    <w:rsid w:val="00EF381E"/>
    <w:rsid w:val="00EF3BB2"/>
    <w:rsid w:val="00EF3C63"/>
    <w:rsid w:val="00EF4097"/>
    <w:rsid w:val="00EF40A2"/>
    <w:rsid w:val="00EF410A"/>
    <w:rsid w:val="00EF43E4"/>
    <w:rsid w:val="00EF45E8"/>
    <w:rsid w:val="00EF4620"/>
    <w:rsid w:val="00EF46FD"/>
    <w:rsid w:val="00EF483F"/>
    <w:rsid w:val="00EF4AED"/>
    <w:rsid w:val="00EF4E62"/>
    <w:rsid w:val="00EF51C1"/>
    <w:rsid w:val="00EF5650"/>
    <w:rsid w:val="00EF5709"/>
    <w:rsid w:val="00EF59CB"/>
    <w:rsid w:val="00EF5DB3"/>
    <w:rsid w:val="00EF6015"/>
    <w:rsid w:val="00EF6021"/>
    <w:rsid w:val="00EF6B54"/>
    <w:rsid w:val="00EF6BA4"/>
    <w:rsid w:val="00EF70BD"/>
    <w:rsid w:val="00EF70F6"/>
    <w:rsid w:val="00EF70F7"/>
    <w:rsid w:val="00EF7555"/>
    <w:rsid w:val="00EF7B18"/>
    <w:rsid w:val="00EF7DCF"/>
    <w:rsid w:val="00EF7E8D"/>
    <w:rsid w:val="00F00249"/>
    <w:rsid w:val="00F0024A"/>
    <w:rsid w:val="00F002C2"/>
    <w:rsid w:val="00F005B0"/>
    <w:rsid w:val="00F005E1"/>
    <w:rsid w:val="00F0082A"/>
    <w:rsid w:val="00F0093A"/>
    <w:rsid w:val="00F00F50"/>
    <w:rsid w:val="00F010E2"/>
    <w:rsid w:val="00F01383"/>
    <w:rsid w:val="00F015F6"/>
    <w:rsid w:val="00F0162B"/>
    <w:rsid w:val="00F0173A"/>
    <w:rsid w:val="00F0179E"/>
    <w:rsid w:val="00F01917"/>
    <w:rsid w:val="00F019AE"/>
    <w:rsid w:val="00F019B9"/>
    <w:rsid w:val="00F019F4"/>
    <w:rsid w:val="00F01B22"/>
    <w:rsid w:val="00F01BB4"/>
    <w:rsid w:val="00F01E2E"/>
    <w:rsid w:val="00F01EB8"/>
    <w:rsid w:val="00F0248B"/>
    <w:rsid w:val="00F025A1"/>
    <w:rsid w:val="00F02639"/>
    <w:rsid w:val="00F02710"/>
    <w:rsid w:val="00F027B6"/>
    <w:rsid w:val="00F029B2"/>
    <w:rsid w:val="00F02A5B"/>
    <w:rsid w:val="00F02C59"/>
    <w:rsid w:val="00F02C9C"/>
    <w:rsid w:val="00F03232"/>
    <w:rsid w:val="00F03473"/>
    <w:rsid w:val="00F03572"/>
    <w:rsid w:val="00F038B4"/>
    <w:rsid w:val="00F038C7"/>
    <w:rsid w:val="00F043EF"/>
    <w:rsid w:val="00F0463D"/>
    <w:rsid w:val="00F048A6"/>
    <w:rsid w:val="00F04CBD"/>
    <w:rsid w:val="00F04D14"/>
    <w:rsid w:val="00F04DC2"/>
    <w:rsid w:val="00F0525B"/>
    <w:rsid w:val="00F052C6"/>
    <w:rsid w:val="00F05673"/>
    <w:rsid w:val="00F0594E"/>
    <w:rsid w:val="00F05AA2"/>
    <w:rsid w:val="00F05B1B"/>
    <w:rsid w:val="00F06394"/>
    <w:rsid w:val="00F06BD0"/>
    <w:rsid w:val="00F07223"/>
    <w:rsid w:val="00F072B8"/>
    <w:rsid w:val="00F074ED"/>
    <w:rsid w:val="00F07741"/>
    <w:rsid w:val="00F0776B"/>
    <w:rsid w:val="00F07D10"/>
    <w:rsid w:val="00F07D71"/>
    <w:rsid w:val="00F07F89"/>
    <w:rsid w:val="00F10187"/>
    <w:rsid w:val="00F101A9"/>
    <w:rsid w:val="00F101F6"/>
    <w:rsid w:val="00F102D5"/>
    <w:rsid w:val="00F1087B"/>
    <w:rsid w:val="00F10A39"/>
    <w:rsid w:val="00F10C26"/>
    <w:rsid w:val="00F10CEF"/>
    <w:rsid w:val="00F112AD"/>
    <w:rsid w:val="00F113E8"/>
    <w:rsid w:val="00F11593"/>
    <w:rsid w:val="00F11B1F"/>
    <w:rsid w:val="00F11DED"/>
    <w:rsid w:val="00F12044"/>
    <w:rsid w:val="00F120C7"/>
    <w:rsid w:val="00F12297"/>
    <w:rsid w:val="00F12415"/>
    <w:rsid w:val="00F126FC"/>
    <w:rsid w:val="00F129CF"/>
    <w:rsid w:val="00F12BB8"/>
    <w:rsid w:val="00F12CFA"/>
    <w:rsid w:val="00F12D45"/>
    <w:rsid w:val="00F12E3F"/>
    <w:rsid w:val="00F131CA"/>
    <w:rsid w:val="00F13204"/>
    <w:rsid w:val="00F13486"/>
    <w:rsid w:val="00F134E5"/>
    <w:rsid w:val="00F13721"/>
    <w:rsid w:val="00F137EA"/>
    <w:rsid w:val="00F13B54"/>
    <w:rsid w:val="00F13BCF"/>
    <w:rsid w:val="00F13BFD"/>
    <w:rsid w:val="00F13CBD"/>
    <w:rsid w:val="00F13D57"/>
    <w:rsid w:val="00F142DB"/>
    <w:rsid w:val="00F14316"/>
    <w:rsid w:val="00F14351"/>
    <w:rsid w:val="00F14532"/>
    <w:rsid w:val="00F1474E"/>
    <w:rsid w:val="00F1477A"/>
    <w:rsid w:val="00F148E4"/>
    <w:rsid w:val="00F150F6"/>
    <w:rsid w:val="00F15194"/>
    <w:rsid w:val="00F152F0"/>
    <w:rsid w:val="00F1544F"/>
    <w:rsid w:val="00F155C2"/>
    <w:rsid w:val="00F1569B"/>
    <w:rsid w:val="00F15AEB"/>
    <w:rsid w:val="00F15AF2"/>
    <w:rsid w:val="00F15BE5"/>
    <w:rsid w:val="00F1601A"/>
    <w:rsid w:val="00F160E1"/>
    <w:rsid w:val="00F1636C"/>
    <w:rsid w:val="00F163AE"/>
    <w:rsid w:val="00F1656A"/>
    <w:rsid w:val="00F16B03"/>
    <w:rsid w:val="00F16BE6"/>
    <w:rsid w:val="00F16DDA"/>
    <w:rsid w:val="00F16F26"/>
    <w:rsid w:val="00F1700E"/>
    <w:rsid w:val="00F176A8"/>
    <w:rsid w:val="00F17828"/>
    <w:rsid w:val="00F178A0"/>
    <w:rsid w:val="00F178B2"/>
    <w:rsid w:val="00F178E5"/>
    <w:rsid w:val="00F17CAD"/>
    <w:rsid w:val="00F17E4D"/>
    <w:rsid w:val="00F17EBB"/>
    <w:rsid w:val="00F201A4"/>
    <w:rsid w:val="00F2089A"/>
    <w:rsid w:val="00F20909"/>
    <w:rsid w:val="00F20A33"/>
    <w:rsid w:val="00F20A86"/>
    <w:rsid w:val="00F20BB3"/>
    <w:rsid w:val="00F20BE4"/>
    <w:rsid w:val="00F20C2D"/>
    <w:rsid w:val="00F21135"/>
    <w:rsid w:val="00F21402"/>
    <w:rsid w:val="00F21546"/>
    <w:rsid w:val="00F218B1"/>
    <w:rsid w:val="00F21AA0"/>
    <w:rsid w:val="00F21C01"/>
    <w:rsid w:val="00F21E18"/>
    <w:rsid w:val="00F21EBE"/>
    <w:rsid w:val="00F22434"/>
    <w:rsid w:val="00F225CC"/>
    <w:rsid w:val="00F22AEE"/>
    <w:rsid w:val="00F22BF2"/>
    <w:rsid w:val="00F22F8A"/>
    <w:rsid w:val="00F2301E"/>
    <w:rsid w:val="00F23077"/>
    <w:rsid w:val="00F23503"/>
    <w:rsid w:val="00F23682"/>
    <w:rsid w:val="00F23BA9"/>
    <w:rsid w:val="00F23BC0"/>
    <w:rsid w:val="00F23E00"/>
    <w:rsid w:val="00F23EDC"/>
    <w:rsid w:val="00F24038"/>
    <w:rsid w:val="00F24411"/>
    <w:rsid w:val="00F245F2"/>
    <w:rsid w:val="00F2461C"/>
    <w:rsid w:val="00F24622"/>
    <w:rsid w:val="00F246F0"/>
    <w:rsid w:val="00F2472C"/>
    <w:rsid w:val="00F2498C"/>
    <w:rsid w:val="00F24C52"/>
    <w:rsid w:val="00F24D87"/>
    <w:rsid w:val="00F25342"/>
    <w:rsid w:val="00F253EB"/>
    <w:rsid w:val="00F25980"/>
    <w:rsid w:val="00F25A7F"/>
    <w:rsid w:val="00F25EA9"/>
    <w:rsid w:val="00F25FEA"/>
    <w:rsid w:val="00F2606C"/>
    <w:rsid w:val="00F261B7"/>
    <w:rsid w:val="00F26201"/>
    <w:rsid w:val="00F265A6"/>
    <w:rsid w:val="00F2677D"/>
    <w:rsid w:val="00F26A5A"/>
    <w:rsid w:val="00F26C1B"/>
    <w:rsid w:val="00F271A3"/>
    <w:rsid w:val="00F2732F"/>
    <w:rsid w:val="00F274C7"/>
    <w:rsid w:val="00F27522"/>
    <w:rsid w:val="00F27635"/>
    <w:rsid w:val="00F27767"/>
    <w:rsid w:val="00F277A6"/>
    <w:rsid w:val="00F2787F"/>
    <w:rsid w:val="00F279C1"/>
    <w:rsid w:val="00F279C9"/>
    <w:rsid w:val="00F27B0B"/>
    <w:rsid w:val="00F27CA4"/>
    <w:rsid w:val="00F27EBA"/>
    <w:rsid w:val="00F27FDF"/>
    <w:rsid w:val="00F3000A"/>
    <w:rsid w:val="00F303B4"/>
    <w:rsid w:val="00F30654"/>
    <w:rsid w:val="00F309D1"/>
    <w:rsid w:val="00F30A51"/>
    <w:rsid w:val="00F30C81"/>
    <w:rsid w:val="00F30D56"/>
    <w:rsid w:val="00F31149"/>
    <w:rsid w:val="00F31211"/>
    <w:rsid w:val="00F315D5"/>
    <w:rsid w:val="00F31734"/>
    <w:rsid w:val="00F31836"/>
    <w:rsid w:val="00F319B1"/>
    <w:rsid w:val="00F31E51"/>
    <w:rsid w:val="00F31F1C"/>
    <w:rsid w:val="00F31F2D"/>
    <w:rsid w:val="00F32847"/>
    <w:rsid w:val="00F32951"/>
    <w:rsid w:val="00F32DE4"/>
    <w:rsid w:val="00F32F73"/>
    <w:rsid w:val="00F32FA2"/>
    <w:rsid w:val="00F3356C"/>
    <w:rsid w:val="00F33B00"/>
    <w:rsid w:val="00F33B13"/>
    <w:rsid w:val="00F33C54"/>
    <w:rsid w:val="00F33CA4"/>
    <w:rsid w:val="00F33F86"/>
    <w:rsid w:val="00F33FA3"/>
    <w:rsid w:val="00F346E7"/>
    <w:rsid w:val="00F34773"/>
    <w:rsid w:val="00F34867"/>
    <w:rsid w:val="00F3493E"/>
    <w:rsid w:val="00F34AC1"/>
    <w:rsid w:val="00F34DCB"/>
    <w:rsid w:val="00F35556"/>
    <w:rsid w:val="00F355F6"/>
    <w:rsid w:val="00F35713"/>
    <w:rsid w:val="00F35777"/>
    <w:rsid w:val="00F3581F"/>
    <w:rsid w:val="00F35B1D"/>
    <w:rsid w:val="00F35B2C"/>
    <w:rsid w:val="00F35D05"/>
    <w:rsid w:val="00F35FC8"/>
    <w:rsid w:val="00F36156"/>
    <w:rsid w:val="00F36282"/>
    <w:rsid w:val="00F3630A"/>
    <w:rsid w:val="00F3646B"/>
    <w:rsid w:val="00F366C1"/>
    <w:rsid w:val="00F36701"/>
    <w:rsid w:val="00F36853"/>
    <w:rsid w:val="00F36878"/>
    <w:rsid w:val="00F36F84"/>
    <w:rsid w:val="00F3714C"/>
    <w:rsid w:val="00F37255"/>
    <w:rsid w:val="00F373D6"/>
    <w:rsid w:val="00F374E6"/>
    <w:rsid w:val="00F377D2"/>
    <w:rsid w:val="00F378B4"/>
    <w:rsid w:val="00F37E30"/>
    <w:rsid w:val="00F37F49"/>
    <w:rsid w:val="00F40069"/>
    <w:rsid w:val="00F404DB"/>
    <w:rsid w:val="00F405E5"/>
    <w:rsid w:val="00F405E7"/>
    <w:rsid w:val="00F4069A"/>
    <w:rsid w:val="00F4083A"/>
    <w:rsid w:val="00F408C0"/>
    <w:rsid w:val="00F40AD7"/>
    <w:rsid w:val="00F40C33"/>
    <w:rsid w:val="00F40FF8"/>
    <w:rsid w:val="00F411D8"/>
    <w:rsid w:val="00F411EE"/>
    <w:rsid w:val="00F41300"/>
    <w:rsid w:val="00F41327"/>
    <w:rsid w:val="00F4149C"/>
    <w:rsid w:val="00F41566"/>
    <w:rsid w:val="00F4156C"/>
    <w:rsid w:val="00F41772"/>
    <w:rsid w:val="00F419E9"/>
    <w:rsid w:val="00F41D98"/>
    <w:rsid w:val="00F4271D"/>
    <w:rsid w:val="00F42A6F"/>
    <w:rsid w:val="00F42D23"/>
    <w:rsid w:val="00F42DAE"/>
    <w:rsid w:val="00F42E61"/>
    <w:rsid w:val="00F42E71"/>
    <w:rsid w:val="00F42FB6"/>
    <w:rsid w:val="00F433CB"/>
    <w:rsid w:val="00F43878"/>
    <w:rsid w:val="00F43A64"/>
    <w:rsid w:val="00F43B4D"/>
    <w:rsid w:val="00F43BB4"/>
    <w:rsid w:val="00F43C04"/>
    <w:rsid w:val="00F43D64"/>
    <w:rsid w:val="00F43EFF"/>
    <w:rsid w:val="00F43F1C"/>
    <w:rsid w:val="00F4405C"/>
    <w:rsid w:val="00F444B7"/>
    <w:rsid w:val="00F44886"/>
    <w:rsid w:val="00F4488B"/>
    <w:rsid w:val="00F448ED"/>
    <w:rsid w:val="00F44F36"/>
    <w:rsid w:val="00F4529F"/>
    <w:rsid w:val="00F45746"/>
    <w:rsid w:val="00F45779"/>
    <w:rsid w:val="00F45785"/>
    <w:rsid w:val="00F459B6"/>
    <w:rsid w:val="00F45CEE"/>
    <w:rsid w:val="00F45D58"/>
    <w:rsid w:val="00F45DC1"/>
    <w:rsid w:val="00F45EE1"/>
    <w:rsid w:val="00F46542"/>
    <w:rsid w:val="00F466BD"/>
    <w:rsid w:val="00F4688A"/>
    <w:rsid w:val="00F46D8D"/>
    <w:rsid w:val="00F46E4F"/>
    <w:rsid w:val="00F47507"/>
    <w:rsid w:val="00F47634"/>
    <w:rsid w:val="00F47651"/>
    <w:rsid w:val="00F478DC"/>
    <w:rsid w:val="00F4797C"/>
    <w:rsid w:val="00F47C66"/>
    <w:rsid w:val="00F47FF5"/>
    <w:rsid w:val="00F500A3"/>
    <w:rsid w:val="00F501DA"/>
    <w:rsid w:val="00F502DF"/>
    <w:rsid w:val="00F50517"/>
    <w:rsid w:val="00F50537"/>
    <w:rsid w:val="00F50A1D"/>
    <w:rsid w:val="00F50BE7"/>
    <w:rsid w:val="00F50F6F"/>
    <w:rsid w:val="00F50FEF"/>
    <w:rsid w:val="00F510D6"/>
    <w:rsid w:val="00F51283"/>
    <w:rsid w:val="00F514BA"/>
    <w:rsid w:val="00F51656"/>
    <w:rsid w:val="00F51767"/>
    <w:rsid w:val="00F5177C"/>
    <w:rsid w:val="00F51820"/>
    <w:rsid w:val="00F51A6D"/>
    <w:rsid w:val="00F51AF7"/>
    <w:rsid w:val="00F51D06"/>
    <w:rsid w:val="00F51D21"/>
    <w:rsid w:val="00F51D98"/>
    <w:rsid w:val="00F520A8"/>
    <w:rsid w:val="00F524C0"/>
    <w:rsid w:val="00F52504"/>
    <w:rsid w:val="00F525A4"/>
    <w:rsid w:val="00F525B8"/>
    <w:rsid w:val="00F52DFE"/>
    <w:rsid w:val="00F52F17"/>
    <w:rsid w:val="00F52F78"/>
    <w:rsid w:val="00F532C7"/>
    <w:rsid w:val="00F533A9"/>
    <w:rsid w:val="00F53411"/>
    <w:rsid w:val="00F53761"/>
    <w:rsid w:val="00F539B4"/>
    <w:rsid w:val="00F53B2D"/>
    <w:rsid w:val="00F53B5E"/>
    <w:rsid w:val="00F53CE4"/>
    <w:rsid w:val="00F53E16"/>
    <w:rsid w:val="00F53E9E"/>
    <w:rsid w:val="00F53F8A"/>
    <w:rsid w:val="00F54185"/>
    <w:rsid w:val="00F5452F"/>
    <w:rsid w:val="00F54A70"/>
    <w:rsid w:val="00F54CFC"/>
    <w:rsid w:val="00F54D1D"/>
    <w:rsid w:val="00F5559D"/>
    <w:rsid w:val="00F555E1"/>
    <w:rsid w:val="00F555FC"/>
    <w:rsid w:val="00F55790"/>
    <w:rsid w:val="00F55839"/>
    <w:rsid w:val="00F558A5"/>
    <w:rsid w:val="00F55BE1"/>
    <w:rsid w:val="00F55F5B"/>
    <w:rsid w:val="00F5601E"/>
    <w:rsid w:val="00F561E6"/>
    <w:rsid w:val="00F56524"/>
    <w:rsid w:val="00F56671"/>
    <w:rsid w:val="00F5670E"/>
    <w:rsid w:val="00F56BA9"/>
    <w:rsid w:val="00F56D59"/>
    <w:rsid w:val="00F56F7E"/>
    <w:rsid w:val="00F56FE6"/>
    <w:rsid w:val="00F57219"/>
    <w:rsid w:val="00F573D8"/>
    <w:rsid w:val="00F5749D"/>
    <w:rsid w:val="00F57568"/>
    <w:rsid w:val="00F576D2"/>
    <w:rsid w:val="00F5794D"/>
    <w:rsid w:val="00F57A1D"/>
    <w:rsid w:val="00F57A37"/>
    <w:rsid w:val="00F57B55"/>
    <w:rsid w:val="00F57CA3"/>
    <w:rsid w:val="00F57CDC"/>
    <w:rsid w:val="00F57E80"/>
    <w:rsid w:val="00F600C4"/>
    <w:rsid w:val="00F600F8"/>
    <w:rsid w:val="00F6012A"/>
    <w:rsid w:val="00F6041E"/>
    <w:rsid w:val="00F60607"/>
    <w:rsid w:val="00F60A29"/>
    <w:rsid w:val="00F60B8B"/>
    <w:rsid w:val="00F60F90"/>
    <w:rsid w:val="00F612E9"/>
    <w:rsid w:val="00F61944"/>
    <w:rsid w:val="00F61ABA"/>
    <w:rsid w:val="00F61B5C"/>
    <w:rsid w:val="00F61D39"/>
    <w:rsid w:val="00F61EB2"/>
    <w:rsid w:val="00F61FC0"/>
    <w:rsid w:val="00F623B4"/>
    <w:rsid w:val="00F6258A"/>
    <w:rsid w:val="00F62800"/>
    <w:rsid w:val="00F6280E"/>
    <w:rsid w:val="00F62E07"/>
    <w:rsid w:val="00F62E22"/>
    <w:rsid w:val="00F62E74"/>
    <w:rsid w:val="00F62EE5"/>
    <w:rsid w:val="00F62FF3"/>
    <w:rsid w:val="00F6315E"/>
    <w:rsid w:val="00F63261"/>
    <w:rsid w:val="00F6337F"/>
    <w:rsid w:val="00F636EB"/>
    <w:rsid w:val="00F63B14"/>
    <w:rsid w:val="00F63F5A"/>
    <w:rsid w:val="00F641E2"/>
    <w:rsid w:val="00F6483D"/>
    <w:rsid w:val="00F64C3A"/>
    <w:rsid w:val="00F64C3C"/>
    <w:rsid w:val="00F64FF0"/>
    <w:rsid w:val="00F65124"/>
    <w:rsid w:val="00F653F1"/>
    <w:rsid w:val="00F656C3"/>
    <w:rsid w:val="00F6583B"/>
    <w:rsid w:val="00F65880"/>
    <w:rsid w:val="00F6596C"/>
    <w:rsid w:val="00F65C14"/>
    <w:rsid w:val="00F65C70"/>
    <w:rsid w:val="00F66471"/>
    <w:rsid w:val="00F664D7"/>
    <w:rsid w:val="00F66BD0"/>
    <w:rsid w:val="00F66C13"/>
    <w:rsid w:val="00F66C98"/>
    <w:rsid w:val="00F66F0B"/>
    <w:rsid w:val="00F66F87"/>
    <w:rsid w:val="00F66FF9"/>
    <w:rsid w:val="00F6753D"/>
    <w:rsid w:val="00F676C1"/>
    <w:rsid w:val="00F676C6"/>
    <w:rsid w:val="00F67885"/>
    <w:rsid w:val="00F67968"/>
    <w:rsid w:val="00F67B47"/>
    <w:rsid w:val="00F67D86"/>
    <w:rsid w:val="00F67E61"/>
    <w:rsid w:val="00F67E80"/>
    <w:rsid w:val="00F7021F"/>
    <w:rsid w:val="00F702A7"/>
    <w:rsid w:val="00F702ED"/>
    <w:rsid w:val="00F7035A"/>
    <w:rsid w:val="00F7060C"/>
    <w:rsid w:val="00F7064D"/>
    <w:rsid w:val="00F7080E"/>
    <w:rsid w:val="00F70856"/>
    <w:rsid w:val="00F708A9"/>
    <w:rsid w:val="00F70B71"/>
    <w:rsid w:val="00F71040"/>
    <w:rsid w:val="00F7112E"/>
    <w:rsid w:val="00F716F1"/>
    <w:rsid w:val="00F71B41"/>
    <w:rsid w:val="00F71CC6"/>
    <w:rsid w:val="00F71CE0"/>
    <w:rsid w:val="00F71F58"/>
    <w:rsid w:val="00F72027"/>
    <w:rsid w:val="00F720C3"/>
    <w:rsid w:val="00F721CC"/>
    <w:rsid w:val="00F7257A"/>
    <w:rsid w:val="00F725C1"/>
    <w:rsid w:val="00F727CB"/>
    <w:rsid w:val="00F72A31"/>
    <w:rsid w:val="00F72BB3"/>
    <w:rsid w:val="00F72F36"/>
    <w:rsid w:val="00F73096"/>
    <w:rsid w:val="00F732DB"/>
    <w:rsid w:val="00F7338C"/>
    <w:rsid w:val="00F73463"/>
    <w:rsid w:val="00F735A6"/>
    <w:rsid w:val="00F73824"/>
    <w:rsid w:val="00F73955"/>
    <w:rsid w:val="00F739C3"/>
    <w:rsid w:val="00F73E5A"/>
    <w:rsid w:val="00F740EB"/>
    <w:rsid w:val="00F74508"/>
    <w:rsid w:val="00F745E2"/>
    <w:rsid w:val="00F74771"/>
    <w:rsid w:val="00F74817"/>
    <w:rsid w:val="00F74C6B"/>
    <w:rsid w:val="00F752A2"/>
    <w:rsid w:val="00F75409"/>
    <w:rsid w:val="00F7560A"/>
    <w:rsid w:val="00F7566E"/>
    <w:rsid w:val="00F75671"/>
    <w:rsid w:val="00F75CF9"/>
    <w:rsid w:val="00F75E33"/>
    <w:rsid w:val="00F760AB"/>
    <w:rsid w:val="00F760D4"/>
    <w:rsid w:val="00F7644A"/>
    <w:rsid w:val="00F76870"/>
    <w:rsid w:val="00F76895"/>
    <w:rsid w:val="00F768FB"/>
    <w:rsid w:val="00F76AD3"/>
    <w:rsid w:val="00F76DCE"/>
    <w:rsid w:val="00F76E28"/>
    <w:rsid w:val="00F76E99"/>
    <w:rsid w:val="00F77019"/>
    <w:rsid w:val="00F7722F"/>
    <w:rsid w:val="00F7758E"/>
    <w:rsid w:val="00F7783C"/>
    <w:rsid w:val="00F778F6"/>
    <w:rsid w:val="00F779AF"/>
    <w:rsid w:val="00F77D1F"/>
    <w:rsid w:val="00F77D77"/>
    <w:rsid w:val="00F77FEB"/>
    <w:rsid w:val="00F800B1"/>
    <w:rsid w:val="00F8052E"/>
    <w:rsid w:val="00F80733"/>
    <w:rsid w:val="00F80786"/>
    <w:rsid w:val="00F808E0"/>
    <w:rsid w:val="00F809DD"/>
    <w:rsid w:val="00F80A0F"/>
    <w:rsid w:val="00F80A8F"/>
    <w:rsid w:val="00F80E7B"/>
    <w:rsid w:val="00F80FDA"/>
    <w:rsid w:val="00F81219"/>
    <w:rsid w:val="00F813A2"/>
    <w:rsid w:val="00F813FC"/>
    <w:rsid w:val="00F814B2"/>
    <w:rsid w:val="00F81593"/>
    <w:rsid w:val="00F81D10"/>
    <w:rsid w:val="00F81F01"/>
    <w:rsid w:val="00F8217C"/>
    <w:rsid w:val="00F82338"/>
    <w:rsid w:val="00F824B7"/>
    <w:rsid w:val="00F826F1"/>
    <w:rsid w:val="00F82756"/>
    <w:rsid w:val="00F8282E"/>
    <w:rsid w:val="00F82B3B"/>
    <w:rsid w:val="00F82DB9"/>
    <w:rsid w:val="00F83750"/>
    <w:rsid w:val="00F83902"/>
    <w:rsid w:val="00F83B9E"/>
    <w:rsid w:val="00F83F09"/>
    <w:rsid w:val="00F83F78"/>
    <w:rsid w:val="00F8402A"/>
    <w:rsid w:val="00F8402B"/>
    <w:rsid w:val="00F8409A"/>
    <w:rsid w:val="00F840AD"/>
    <w:rsid w:val="00F84135"/>
    <w:rsid w:val="00F84325"/>
    <w:rsid w:val="00F845AD"/>
    <w:rsid w:val="00F845D2"/>
    <w:rsid w:val="00F84704"/>
    <w:rsid w:val="00F84712"/>
    <w:rsid w:val="00F84A67"/>
    <w:rsid w:val="00F84AB2"/>
    <w:rsid w:val="00F8509B"/>
    <w:rsid w:val="00F85368"/>
    <w:rsid w:val="00F85387"/>
    <w:rsid w:val="00F854BF"/>
    <w:rsid w:val="00F85823"/>
    <w:rsid w:val="00F860CD"/>
    <w:rsid w:val="00F86130"/>
    <w:rsid w:val="00F86176"/>
    <w:rsid w:val="00F861CD"/>
    <w:rsid w:val="00F86253"/>
    <w:rsid w:val="00F864F6"/>
    <w:rsid w:val="00F8657C"/>
    <w:rsid w:val="00F867C6"/>
    <w:rsid w:val="00F86AAA"/>
    <w:rsid w:val="00F8700E"/>
    <w:rsid w:val="00F87325"/>
    <w:rsid w:val="00F87405"/>
    <w:rsid w:val="00F87473"/>
    <w:rsid w:val="00F87E8A"/>
    <w:rsid w:val="00F87F8D"/>
    <w:rsid w:val="00F901E3"/>
    <w:rsid w:val="00F902C9"/>
    <w:rsid w:val="00F903C8"/>
    <w:rsid w:val="00F90400"/>
    <w:rsid w:val="00F904E9"/>
    <w:rsid w:val="00F904F0"/>
    <w:rsid w:val="00F90505"/>
    <w:rsid w:val="00F906E0"/>
    <w:rsid w:val="00F90906"/>
    <w:rsid w:val="00F90B6A"/>
    <w:rsid w:val="00F90D14"/>
    <w:rsid w:val="00F91051"/>
    <w:rsid w:val="00F91391"/>
    <w:rsid w:val="00F91461"/>
    <w:rsid w:val="00F914C7"/>
    <w:rsid w:val="00F91520"/>
    <w:rsid w:val="00F91564"/>
    <w:rsid w:val="00F915AE"/>
    <w:rsid w:val="00F91D1D"/>
    <w:rsid w:val="00F91EC5"/>
    <w:rsid w:val="00F91F5B"/>
    <w:rsid w:val="00F920F1"/>
    <w:rsid w:val="00F92194"/>
    <w:rsid w:val="00F92807"/>
    <w:rsid w:val="00F92854"/>
    <w:rsid w:val="00F92AA2"/>
    <w:rsid w:val="00F92B9B"/>
    <w:rsid w:val="00F92C41"/>
    <w:rsid w:val="00F92D1B"/>
    <w:rsid w:val="00F92D59"/>
    <w:rsid w:val="00F92D72"/>
    <w:rsid w:val="00F93639"/>
    <w:rsid w:val="00F93682"/>
    <w:rsid w:val="00F93982"/>
    <w:rsid w:val="00F939EE"/>
    <w:rsid w:val="00F93B3F"/>
    <w:rsid w:val="00F93FC3"/>
    <w:rsid w:val="00F9480D"/>
    <w:rsid w:val="00F94BCF"/>
    <w:rsid w:val="00F94C01"/>
    <w:rsid w:val="00F94CF1"/>
    <w:rsid w:val="00F953A8"/>
    <w:rsid w:val="00F953D7"/>
    <w:rsid w:val="00F955DA"/>
    <w:rsid w:val="00F957EE"/>
    <w:rsid w:val="00F9586B"/>
    <w:rsid w:val="00F95A46"/>
    <w:rsid w:val="00F95A52"/>
    <w:rsid w:val="00F95D0B"/>
    <w:rsid w:val="00F95D84"/>
    <w:rsid w:val="00F95DE3"/>
    <w:rsid w:val="00F960B8"/>
    <w:rsid w:val="00F961F9"/>
    <w:rsid w:val="00F96390"/>
    <w:rsid w:val="00F96483"/>
    <w:rsid w:val="00F9683A"/>
    <w:rsid w:val="00F968B7"/>
    <w:rsid w:val="00F968FD"/>
    <w:rsid w:val="00F96953"/>
    <w:rsid w:val="00F96AA2"/>
    <w:rsid w:val="00F96C1B"/>
    <w:rsid w:val="00F96D57"/>
    <w:rsid w:val="00F96F06"/>
    <w:rsid w:val="00F96FB9"/>
    <w:rsid w:val="00F96FE8"/>
    <w:rsid w:val="00F970C4"/>
    <w:rsid w:val="00F9728B"/>
    <w:rsid w:val="00F97367"/>
    <w:rsid w:val="00F97472"/>
    <w:rsid w:val="00F9755D"/>
    <w:rsid w:val="00F97654"/>
    <w:rsid w:val="00F97968"/>
    <w:rsid w:val="00F97A18"/>
    <w:rsid w:val="00F97AAD"/>
    <w:rsid w:val="00F97F60"/>
    <w:rsid w:val="00FA0087"/>
    <w:rsid w:val="00FA02C9"/>
    <w:rsid w:val="00FA04E7"/>
    <w:rsid w:val="00FA05FA"/>
    <w:rsid w:val="00FA067E"/>
    <w:rsid w:val="00FA0839"/>
    <w:rsid w:val="00FA0B5F"/>
    <w:rsid w:val="00FA0D37"/>
    <w:rsid w:val="00FA0F6B"/>
    <w:rsid w:val="00FA117A"/>
    <w:rsid w:val="00FA1298"/>
    <w:rsid w:val="00FA15FE"/>
    <w:rsid w:val="00FA19DA"/>
    <w:rsid w:val="00FA1BE7"/>
    <w:rsid w:val="00FA1CC7"/>
    <w:rsid w:val="00FA1E03"/>
    <w:rsid w:val="00FA2203"/>
    <w:rsid w:val="00FA228D"/>
    <w:rsid w:val="00FA24A8"/>
    <w:rsid w:val="00FA283F"/>
    <w:rsid w:val="00FA297E"/>
    <w:rsid w:val="00FA2B8C"/>
    <w:rsid w:val="00FA2C9D"/>
    <w:rsid w:val="00FA2DB8"/>
    <w:rsid w:val="00FA2E41"/>
    <w:rsid w:val="00FA3237"/>
    <w:rsid w:val="00FA3284"/>
    <w:rsid w:val="00FA340D"/>
    <w:rsid w:val="00FA34C9"/>
    <w:rsid w:val="00FA35B3"/>
    <w:rsid w:val="00FA37E0"/>
    <w:rsid w:val="00FA3856"/>
    <w:rsid w:val="00FA38F8"/>
    <w:rsid w:val="00FA3908"/>
    <w:rsid w:val="00FA3B28"/>
    <w:rsid w:val="00FA3BC5"/>
    <w:rsid w:val="00FA3F71"/>
    <w:rsid w:val="00FA40DE"/>
    <w:rsid w:val="00FA439A"/>
    <w:rsid w:val="00FA43C7"/>
    <w:rsid w:val="00FA446F"/>
    <w:rsid w:val="00FA45E3"/>
    <w:rsid w:val="00FA4615"/>
    <w:rsid w:val="00FA4664"/>
    <w:rsid w:val="00FA46C7"/>
    <w:rsid w:val="00FA4778"/>
    <w:rsid w:val="00FA4843"/>
    <w:rsid w:val="00FA4A33"/>
    <w:rsid w:val="00FA4B2A"/>
    <w:rsid w:val="00FA4CFB"/>
    <w:rsid w:val="00FA4EB2"/>
    <w:rsid w:val="00FA4F13"/>
    <w:rsid w:val="00FA4FB7"/>
    <w:rsid w:val="00FA5085"/>
    <w:rsid w:val="00FA524E"/>
    <w:rsid w:val="00FA5422"/>
    <w:rsid w:val="00FA5876"/>
    <w:rsid w:val="00FA5A28"/>
    <w:rsid w:val="00FA5DF8"/>
    <w:rsid w:val="00FA6049"/>
    <w:rsid w:val="00FA6197"/>
    <w:rsid w:val="00FA6390"/>
    <w:rsid w:val="00FA6DC8"/>
    <w:rsid w:val="00FA6E02"/>
    <w:rsid w:val="00FA6FAB"/>
    <w:rsid w:val="00FA722D"/>
    <w:rsid w:val="00FA7400"/>
    <w:rsid w:val="00FA7473"/>
    <w:rsid w:val="00FA74B9"/>
    <w:rsid w:val="00FA75B2"/>
    <w:rsid w:val="00FA77D3"/>
    <w:rsid w:val="00FA7988"/>
    <w:rsid w:val="00FA7BCC"/>
    <w:rsid w:val="00FA7CA2"/>
    <w:rsid w:val="00FA7CF0"/>
    <w:rsid w:val="00FA7F76"/>
    <w:rsid w:val="00FB015B"/>
    <w:rsid w:val="00FB026F"/>
    <w:rsid w:val="00FB0346"/>
    <w:rsid w:val="00FB047E"/>
    <w:rsid w:val="00FB048E"/>
    <w:rsid w:val="00FB055B"/>
    <w:rsid w:val="00FB072B"/>
    <w:rsid w:val="00FB0936"/>
    <w:rsid w:val="00FB0EE7"/>
    <w:rsid w:val="00FB1076"/>
    <w:rsid w:val="00FB13C2"/>
    <w:rsid w:val="00FB14F2"/>
    <w:rsid w:val="00FB174A"/>
    <w:rsid w:val="00FB1892"/>
    <w:rsid w:val="00FB1B0D"/>
    <w:rsid w:val="00FB1C47"/>
    <w:rsid w:val="00FB2008"/>
    <w:rsid w:val="00FB21D6"/>
    <w:rsid w:val="00FB2979"/>
    <w:rsid w:val="00FB2C7F"/>
    <w:rsid w:val="00FB2C80"/>
    <w:rsid w:val="00FB2DE5"/>
    <w:rsid w:val="00FB2ED0"/>
    <w:rsid w:val="00FB3006"/>
    <w:rsid w:val="00FB39CA"/>
    <w:rsid w:val="00FB3AA4"/>
    <w:rsid w:val="00FB3AA8"/>
    <w:rsid w:val="00FB3C79"/>
    <w:rsid w:val="00FB3F8A"/>
    <w:rsid w:val="00FB42E6"/>
    <w:rsid w:val="00FB4320"/>
    <w:rsid w:val="00FB4351"/>
    <w:rsid w:val="00FB4933"/>
    <w:rsid w:val="00FB4987"/>
    <w:rsid w:val="00FB4EAB"/>
    <w:rsid w:val="00FB4FAE"/>
    <w:rsid w:val="00FB4FC0"/>
    <w:rsid w:val="00FB5103"/>
    <w:rsid w:val="00FB52F6"/>
    <w:rsid w:val="00FB5308"/>
    <w:rsid w:val="00FB5434"/>
    <w:rsid w:val="00FB55AE"/>
    <w:rsid w:val="00FB5C1B"/>
    <w:rsid w:val="00FB6040"/>
    <w:rsid w:val="00FB60EF"/>
    <w:rsid w:val="00FB621A"/>
    <w:rsid w:val="00FB6263"/>
    <w:rsid w:val="00FB63AB"/>
    <w:rsid w:val="00FB663D"/>
    <w:rsid w:val="00FB708F"/>
    <w:rsid w:val="00FB7322"/>
    <w:rsid w:val="00FB7342"/>
    <w:rsid w:val="00FB769A"/>
    <w:rsid w:val="00FB79D4"/>
    <w:rsid w:val="00FB7C30"/>
    <w:rsid w:val="00FB7DDC"/>
    <w:rsid w:val="00FC0118"/>
    <w:rsid w:val="00FC057B"/>
    <w:rsid w:val="00FC0C3C"/>
    <w:rsid w:val="00FC0D95"/>
    <w:rsid w:val="00FC129F"/>
    <w:rsid w:val="00FC1354"/>
    <w:rsid w:val="00FC14FD"/>
    <w:rsid w:val="00FC1535"/>
    <w:rsid w:val="00FC1730"/>
    <w:rsid w:val="00FC1782"/>
    <w:rsid w:val="00FC17FD"/>
    <w:rsid w:val="00FC1D48"/>
    <w:rsid w:val="00FC2118"/>
    <w:rsid w:val="00FC225F"/>
    <w:rsid w:val="00FC254A"/>
    <w:rsid w:val="00FC268E"/>
    <w:rsid w:val="00FC26DA"/>
    <w:rsid w:val="00FC2DF2"/>
    <w:rsid w:val="00FC30D6"/>
    <w:rsid w:val="00FC30EE"/>
    <w:rsid w:val="00FC3144"/>
    <w:rsid w:val="00FC3415"/>
    <w:rsid w:val="00FC342E"/>
    <w:rsid w:val="00FC39F5"/>
    <w:rsid w:val="00FC3A50"/>
    <w:rsid w:val="00FC3AA5"/>
    <w:rsid w:val="00FC3B45"/>
    <w:rsid w:val="00FC3C02"/>
    <w:rsid w:val="00FC4067"/>
    <w:rsid w:val="00FC41E0"/>
    <w:rsid w:val="00FC43A4"/>
    <w:rsid w:val="00FC4908"/>
    <w:rsid w:val="00FC4D78"/>
    <w:rsid w:val="00FC4FAB"/>
    <w:rsid w:val="00FC5060"/>
    <w:rsid w:val="00FC50A3"/>
    <w:rsid w:val="00FC50F5"/>
    <w:rsid w:val="00FC5137"/>
    <w:rsid w:val="00FC537F"/>
    <w:rsid w:val="00FC5875"/>
    <w:rsid w:val="00FC58AA"/>
    <w:rsid w:val="00FC5BFD"/>
    <w:rsid w:val="00FC5C39"/>
    <w:rsid w:val="00FC5FD4"/>
    <w:rsid w:val="00FC6231"/>
    <w:rsid w:val="00FC6767"/>
    <w:rsid w:val="00FC69B6"/>
    <w:rsid w:val="00FC6A89"/>
    <w:rsid w:val="00FC70D7"/>
    <w:rsid w:val="00FC73DC"/>
    <w:rsid w:val="00FC7972"/>
    <w:rsid w:val="00FC7E92"/>
    <w:rsid w:val="00FC7F7C"/>
    <w:rsid w:val="00FD000F"/>
    <w:rsid w:val="00FD0158"/>
    <w:rsid w:val="00FD0361"/>
    <w:rsid w:val="00FD077F"/>
    <w:rsid w:val="00FD0858"/>
    <w:rsid w:val="00FD095E"/>
    <w:rsid w:val="00FD09DD"/>
    <w:rsid w:val="00FD0A0E"/>
    <w:rsid w:val="00FD0ADB"/>
    <w:rsid w:val="00FD0F6E"/>
    <w:rsid w:val="00FD0F78"/>
    <w:rsid w:val="00FD0F92"/>
    <w:rsid w:val="00FD0FFF"/>
    <w:rsid w:val="00FD11F7"/>
    <w:rsid w:val="00FD1328"/>
    <w:rsid w:val="00FD165A"/>
    <w:rsid w:val="00FD1986"/>
    <w:rsid w:val="00FD1B1A"/>
    <w:rsid w:val="00FD1B1B"/>
    <w:rsid w:val="00FD1B50"/>
    <w:rsid w:val="00FD1BB3"/>
    <w:rsid w:val="00FD1BBA"/>
    <w:rsid w:val="00FD1CBD"/>
    <w:rsid w:val="00FD1DB0"/>
    <w:rsid w:val="00FD2035"/>
    <w:rsid w:val="00FD2190"/>
    <w:rsid w:val="00FD229E"/>
    <w:rsid w:val="00FD2654"/>
    <w:rsid w:val="00FD2CB6"/>
    <w:rsid w:val="00FD2DFD"/>
    <w:rsid w:val="00FD2E61"/>
    <w:rsid w:val="00FD2E73"/>
    <w:rsid w:val="00FD309F"/>
    <w:rsid w:val="00FD3183"/>
    <w:rsid w:val="00FD34D8"/>
    <w:rsid w:val="00FD359C"/>
    <w:rsid w:val="00FD39E2"/>
    <w:rsid w:val="00FD3E7F"/>
    <w:rsid w:val="00FD3F6D"/>
    <w:rsid w:val="00FD41EA"/>
    <w:rsid w:val="00FD44F2"/>
    <w:rsid w:val="00FD4582"/>
    <w:rsid w:val="00FD4EDC"/>
    <w:rsid w:val="00FD50C3"/>
    <w:rsid w:val="00FD52DE"/>
    <w:rsid w:val="00FD57DF"/>
    <w:rsid w:val="00FD5943"/>
    <w:rsid w:val="00FD5A1C"/>
    <w:rsid w:val="00FD5ABF"/>
    <w:rsid w:val="00FD5CC6"/>
    <w:rsid w:val="00FD6236"/>
    <w:rsid w:val="00FD6732"/>
    <w:rsid w:val="00FD683D"/>
    <w:rsid w:val="00FD6B34"/>
    <w:rsid w:val="00FD7024"/>
    <w:rsid w:val="00FD7027"/>
    <w:rsid w:val="00FD71F4"/>
    <w:rsid w:val="00FD720B"/>
    <w:rsid w:val="00FD7841"/>
    <w:rsid w:val="00FD7866"/>
    <w:rsid w:val="00FD78D9"/>
    <w:rsid w:val="00FD7B7F"/>
    <w:rsid w:val="00FD7BC7"/>
    <w:rsid w:val="00FD7DCE"/>
    <w:rsid w:val="00FD7EA8"/>
    <w:rsid w:val="00FE01BE"/>
    <w:rsid w:val="00FE026B"/>
    <w:rsid w:val="00FE0606"/>
    <w:rsid w:val="00FE0BC4"/>
    <w:rsid w:val="00FE0CD6"/>
    <w:rsid w:val="00FE0E40"/>
    <w:rsid w:val="00FE0E67"/>
    <w:rsid w:val="00FE1208"/>
    <w:rsid w:val="00FE1A79"/>
    <w:rsid w:val="00FE1C62"/>
    <w:rsid w:val="00FE1D39"/>
    <w:rsid w:val="00FE1DE7"/>
    <w:rsid w:val="00FE1E26"/>
    <w:rsid w:val="00FE1E37"/>
    <w:rsid w:val="00FE1EAE"/>
    <w:rsid w:val="00FE1F26"/>
    <w:rsid w:val="00FE2204"/>
    <w:rsid w:val="00FE234B"/>
    <w:rsid w:val="00FE23AB"/>
    <w:rsid w:val="00FE24FB"/>
    <w:rsid w:val="00FE2A40"/>
    <w:rsid w:val="00FE2A57"/>
    <w:rsid w:val="00FE2A7A"/>
    <w:rsid w:val="00FE2BFB"/>
    <w:rsid w:val="00FE2D86"/>
    <w:rsid w:val="00FE2E60"/>
    <w:rsid w:val="00FE32FA"/>
    <w:rsid w:val="00FE33C4"/>
    <w:rsid w:val="00FE341E"/>
    <w:rsid w:val="00FE3662"/>
    <w:rsid w:val="00FE3823"/>
    <w:rsid w:val="00FE39DA"/>
    <w:rsid w:val="00FE3D62"/>
    <w:rsid w:val="00FE3FE9"/>
    <w:rsid w:val="00FE422F"/>
    <w:rsid w:val="00FE42B1"/>
    <w:rsid w:val="00FE431D"/>
    <w:rsid w:val="00FE4608"/>
    <w:rsid w:val="00FE47C1"/>
    <w:rsid w:val="00FE499F"/>
    <w:rsid w:val="00FE49E7"/>
    <w:rsid w:val="00FE4B2D"/>
    <w:rsid w:val="00FE4F2F"/>
    <w:rsid w:val="00FE5169"/>
    <w:rsid w:val="00FE52A9"/>
    <w:rsid w:val="00FE52BE"/>
    <w:rsid w:val="00FE5325"/>
    <w:rsid w:val="00FE5327"/>
    <w:rsid w:val="00FE5362"/>
    <w:rsid w:val="00FE5949"/>
    <w:rsid w:val="00FE5A88"/>
    <w:rsid w:val="00FE5C39"/>
    <w:rsid w:val="00FE5D44"/>
    <w:rsid w:val="00FE621F"/>
    <w:rsid w:val="00FE6226"/>
    <w:rsid w:val="00FE6349"/>
    <w:rsid w:val="00FE6536"/>
    <w:rsid w:val="00FE6784"/>
    <w:rsid w:val="00FE678D"/>
    <w:rsid w:val="00FE691D"/>
    <w:rsid w:val="00FE6AD2"/>
    <w:rsid w:val="00FE6F8B"/>
    <w:rsid w:val="00FE7007"/>
    <w:rsid w:val="00FE71AE"/>
    <w:rsid w:val="00FE7307"/>
    <w:rsid w:val="00FE79CF"/>
    <w:rsid w:val="00FE7A79"/>
    <w:rsid w:val="00FE7E4C"/>
    <w:rsid w:val="00FF00CD"/>
    <w:rsid w:val="00FF04FD"/>
    <w:rsid w:val="00FF069F"/>
    <w:rsid w:val="00FF073A"/>
    <w:rsid w:val="00FF0887"/>
    <w:rsid w:val="00FF0911"/>
    <w:rsid w:val="00FF092A"/>
    <w:rsid w:val="00FF0A01"/>
    <w:rsid w:val="00FF0BA8"/>
    <w:rsid w:val="00FF118D"/>
    <w:rsid w:val="00FF13F7"/>
    <w:rsid w:val="00FF14B1"/>
    <w:rsid w:val="00FF161A"/>
    <w:rsid w:val="00FF17EC"/>
    <w:rsid w:val="00FF1C82"/>
    <w:rsid w:val="00FF1E7A"/>
    <w:rsid w:val="00FF1F35"/>
    <w:rsid w:val="00FF20D1"/>
    <w:rsid w:val="00FF23DE"/>
    <w:rsid w:val="00FF25C1"/>
    <w:rsid w:val="00FF26F5"/>
    <w:rsid w:val="00FF2819"/>
    <w:rsid w:val="00FF2BC7"/>
    <w:rsid w:val="00FF2C1D"/>
    <w:rsid w:val="00FF2DCD"/>
    <w:rsid w:val="00FF2EA7"/>
    <w:rsid w:val="00FF32EE"/>
    <w:rsid w:val="00FF3526"/>
    <w:rsid w:val="00FF36EE"/>
    <w:rsid w:val="00FF38AD"/>
    <w:rsid w:val="00FF39BD"/>
    <w:rsid w:val="00FF3A1F"/>
    <w:rsid w:val="00FF3A83"/>
    <w:rsid w:val="00FF3F66"/>
    <w:rsid w:val="00FF3F6D"/>
    <w:rsid w:val="00FF3FB9"/>
    <w:rsid w:val="00FF43ED"/>
    <w:rsid w:val="00FF4490"/>
    <w:rsid w:val="00FF45C9"/>
    <w:rsid w:val="00FF4624"/>
    <w:rsid w:val="00FF47C3"/>
    <w:rsid w:val="00FF4B2B"/>
    <w:rsid w:val="00FF4E91"/>
    <w:rsid w:val="00FF4F02"/>
    <w:rsid w:val="00FF4F38"/>
    <w:rsid w:val="00FF50D4"/>
    <w:rsid w:val="00FF51D7"/>
    <w:rsid w:val="00FF54D1"/>
    <w:rsid w:val="00FF58C4"/>
    <w:rsid w:val="00FF5DB4"/>
    <w:rsid w:val="00FF5F37"/>
    <w:rsid w:val="00FF5FBC"/>
    <w:rsid w:val="00FF6450"/>
    <w:rsid w:val="00FF6B69"/>
    <w:rsid w:val="00FF6B6E"/>
    <w:rsid w:val="00FF6C73"/>
    <w:rsid w:val="00FF6CEF"/>
    <w:rsid w:val="00FF6F04"/>
    <w:rsid w:val="00FF723D"/>
    <w:rsid w:val="00FF7440"/>
    <w:rsid w:val="00FF754C"/>
    <w:rsid w:val="00FF77BA"/>
    <w:rsid w:val="00FF7A39"/>
    <w:rsid w:val="00FF7B20"/>
    <w:rsid w:val="00FF7B27"/>
    <w:rsid w:val="00FF7C1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302B452"/>
  <w15:chartTrackingRefBased/>
  <w15:docId w15:val="{A2CBA12B-9DD2-4B15-B7EC-5222404335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AR" w:eastAsia="es-AR" w:bidi="ar-SA"/>
      </w:rPr>
    </w:rPrDefault>
    <w:pPrDefault/>
  </w:docDefaults>
  <w:latentStyles w:defLockedState="0" w:defUIPriority="0" w:defSemiHidden="0" w:defUnhideWhenUsed="0" w:defQFormat="0" w:count="375">
    <w:lsdException w:name="Normal" w:qFormat="1"/>
    <w:lsdException w:name="heading 1"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Default Paragraph Font" w:uiPriority="1"/>
    <w:lsdException w:name="Subtitle" w:qFormat="1"/>
    <w:lsdException w:name="Hyperlink" w:uiPriority="99"/>
    <w:lsdException w:name="FollowedHyperlink" w:uiPriority="99"/>
    <w:lsdException w:name="Strong" w:uiPriority="22" w:qFormat="1"/>
    <w:lsdException w:name="Emphasis" w:uiPriority="20" w:qFormat="1"/>
    <w:lsdException w:name="HTML Top of Form" w:uiPriority="99"/>
    <w:lsdException w:name="HTML Bottom of Form" w:uiPriority="99"/>
    <w:lsdException w:name="Normal (Web)" w:uiPriority="99"/>
    <w:lsdException w:name="HTML Cite" w:uiPriority="99"/>
    <w:lsdException w:name="HTML Code" w:uiPriority="99"/>
    <w:lsdException w:name="HTML Keyboard" w:uiPriority="99"/>
    <w:lsdException w:name="HTML Preformatted" w:uiPriority="99"/>
    <w:lsdException w:name="HTML Typewriter" w:semiHidden="1" w:uiPriority="99" w:unhideWhenUsed="1"/>
    <w:lsdException w:name="HTML Variable" w:semiHidden="1" w:unhideWhenUsed="1"/>
    <w:lsdException w:name="Normal Table" w:semiHidden="1" w:unhideWhenUsed="1"/>
    <w:lsdException w:name="No List" w:uiPriority="99"/>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041B3"/>
    <w:rPr>
      <w:sz w:val="24"/>
      <w:szCs w:val="24"/>
      <w:lang w:val="en-US" w:eastAsia="en-US"/>
    </w:rPr>
  </w:style>
  <w:style w:type="paragraph" w:styleId="Ttulo1">
    <w:name w:val="heading 1"/>
    <w:basedOn w:val="Normal"/>
    <w:next w:val="Normal"/>
    <w:link w:val="Ttulo1Car"/>
    <w:qFormat/>
    <w:rsid w:val="00374AB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qFormat/>
    <w:rsid w:val="00274D13"/>
    <w:pPr>
      <w:keepNext/>
      <w:spacing w:before="240" w:after="60"/>
      <w:outlineLvl w:val="1"/>
    </w:pPr>
    <w:rPr>
      <w:rFonts w:ascii="Arial" w:hAnsi="Arial" w:cs="Arial"/>
      <w:b/>
      <w:bCs/>
      <w:i/>
      <w:iCs/>
      <w:sz w:val="28"/>
      <w:szCs w:val="28"/>
      <w:lang w:val="es-ES"/>
    </w:rPr>
  </w:style>
  <w:style w:type="paragraph" w:styleId="Ttulo3">
    <w:name w:val="heading 3"/>
    <w:basedOn w:val="Normal"/>
    <w:next w:val="Normal"/>
    <w:link w:val="Ttulo3Car"/>
    <w:uiPriority w:val="9"/>
    <w:unhideWhenUsed/>
    <w:qFormat/>
    <w:rsid w:val="00B436A2"/>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semiHidden/>
    <w:unhideWhenUsed/>
    <w:qFormat/>
    <w:rsid w:val="004A5840"/>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semiHidden/>
    <w:unhideWhenUsed/>
    <w:qFormat/>
    <w:rsid w:val="004A5840"/>
    <w:pPr>
      <w:keepNext/>
      <w:keepLines/>
      <w:spacing w:before="4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374AB0"/>
    <w:rPr>
      <w:rFonts w:asciiTheme="majorHAnsi" w:eastAsiaTheme="majorEastAsia" w:hAnsiTheme="majorHAnsi" w:cstheme="majorBidi"/>
      <w:color w:val="2E74B5" w:themeColor="accent1" w:themeShade="BF"/>
      <w:sz w:val="32"/>
      <w:szCs w:val="32"/>
      <w:lang w:val="it-IT" w:eastAsia="es-ES"/>
    </w:rPr>
  </w:style>
  <w:style w:type="character" w:customStyle="1" w:styleId="Ttulo2Car">
    <w:name w:val="Título 2 Car"/>
    <w:basedOn w:val="Fuentedeprrafopredeter"/>
    <w:link w:val="Ttulo2"/>
    <w:uiPriority w:val="9"/>
    <w:rsid w:val="00274D13"/>
    <w:rPr>
      <w:rFonts w:ascii="Arial" w:hAnsi="Arial" w:cs="Arial"/>
      <w:b/>
      <w:bCs/>
      <w:i/>
      <w:iCs/>
      <w:sz w:val="28"/>
      <w:szCs w:val="28"/>
      <w:lang w:val="es-ES" w:eastAsia="es-ES"/>
    </w:rPr>
  </w:style>
  <w:style w:type="character" w:customStyle="1" w:styleId="Ttulo3Car">
    <w:name w:val="Título 3 Car"/>
    <w:basedOn w:val="Fuentedeprrafopredeter"/>
    <w:link w:val="Ttulo3"/>
    <w:uiPriority w:val="9"/>
    <w:rsid w:val="00B436A2"/>
    <w:rPr>
      <w:rFonts w:asciiTheme="majorHAnsi" w:eastAsiaTheme="majorEastAsia" w:hAnsiTheme="majorHAnsi" w:cstheme="majorBidi"/>
      <w:color w:val="1F4D78" w:themeColor="accent1" w:themeShade="7F"/>
      <w:sz w:val="24"/>
      <w:szCs w:val="24"/>
      <w:lang w:val="it-IT" w:eastAsia="es-ES"/>
    </w:rPr>
  </w:style>
  <w:style w:type="paragraph" w:styleId="Piedepgina">
    <w:name w:val="footer"/>
    <w:basedOn w:val="Normal"/>
    <w:rsid w:val="00B77F67"/>
    <w:pPr>
      <w:tabs>
        <w:tab w:val="center" w:pos="4252"/>
        <w:tab w:val="right" w:pos="8504"/>
      </w:tabs>
    </w:pPr>
  </w:style>
  <w:style w:type="character" w:styleId="Nmerodepgina">
    <w:name w:val="page number"/>
    <w:basedOn w:val="Fuentedeprrafopredeter"/>
    <w:rsid w:val="00B77F67"/>
  </w:style>
  <w:style w:type="paragraph" w:styleId="Encabezado">
    <w:name w:val="header"/>
    <w:basedOn w:val="Normal"/>
    <w:rsid w:val="00C827BC"/>
    <w:pPr>
      <w:tabs>
        <w:tab w:val="center" w:pos="4252"/>
        <w:tab w:val="right" w:pos="8504"/>
      </w:tabs>
    </w:pPr>
  </w:style>
  <w:style w:type="paragraph" w:styleId="TtuloTDC">
    <w:name w:val="TOC Heading"/>
    <w:basedOn w:val="Ttulo1"/>
    <w:next w:val="Normal"/>
    <w:uiPriority w:val="39"/>
    <w:unhideWhenUsed/>
    <w:qFormat/>
    <w:rsid w:val="00374AB0"/>
    <w:pPr>
      <w:spacing w:line="259" w:lineRule="auto"/>
      <w:outlineLvl w:val="9"/>
    </w:pPr>
  </w:style>
  <w:style w:type="paragraph" w:styleId="TDC1">
    <w:name w:val="toc 1"/>
    <w:basedOn w:val="Normal"/>
    <w:next w:val="Normal"/>
    <w:autoRedefine/>
    <w:uiPriority w:val="39"/>
    <w:rsid w:val="00394411"/>
    <w:pPr>
      <w:tabs>
        <w:tab w:val="left" w:pos="480"/>
        <w:tab w:val="right" w:leader="dot" w:pos="9607"/>
      </w:tabs>
      <w:spacing w:after="100"/>
      <w:pPrChange w:id="0" w:author="Ernesto del Puerto" w:date="2022-03-06T19:51:00Z">
        <w:pPr>
          <w:tabs>
            <w:tab w:val="left" w:pos="480"/>
            <w:tab w:val="right" w:leader="dot" w:pos="9607"/>
          </w:tabs>
          <w:spacing w:after="100"/>
        </w:pPr>
      </w:pPrChange>
    </w:pPr>
    <w:rPr>
      <w:rPrChange w:id="0" w:author="Ernesto del Puerto" w:date="2022-03-06T19:51:00Z">
        <w:rPr>
          <w:sz w:val="24"/>
          <w:szCs w:val="24"/>
          <w:lang w:val="en-US" w:eastAsia="en-US" w:bidi="ar-SA"/>
        </w:rPr>
      </w:rPrChange>
    </w:rPr>
  </w:style>
  <w:style w:type="character" w:styleId="Hipervnculo">
    <w:name w:val="Hyperlink"/>
    <w:basedOn w:val="Fuentedeprrafopredeter"/>
    <w:uiPriority w:val="99"/>
    <w:unhideWhenUsed/>
    <w:rsid w:val="00374AB0"/>
    <w:rPr>
      <w:color w:val="0563C1" w:themeColor="hyperlink"/>
      <w:u w:val="single"/>
    </w:rPr>
  </w:style>
  <w:style w:type="paragraph" w:styleId="Subttulo">
    <w:name w:val="Subtitle"/>
    <w:basedOn w:val="Normal"/>
    <w:next w:val="Normal"/>
    <w:link w:val="SubttuloCar"/>
    <w:qFormat/>
    <w:rsid w:val="00B51312"/>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tuloCar">
    <w:name w:val="Subtítulo Car"/>
    <w:basedOn w:val="Fuentedeprrafopredeter"/>
    <w:link w:val="Subttulo"/>
    <w:rsid w:val="00B51312"/>
    <w:rPr>
      <w:rFonts w:asciiTheme="minorHAnsi" w:eastAsiaTheme="minorEastAsia" w:hAnsiTheme="minorHAnsi" w:cstheme="minorBidi"/>
      <w:color w:val="5A5A5A" w:themeColor="text1" w:themeTint="A5"/>
      <w:spacing w:val="15"/>
      <w:sz w:val="22"/>
      <w:szCs w:val="22"/>
      <w:lang w:val="it-IT" w:eastAsia="es-ES"/>
    </w:rPr>
  </w:style>
  <w:style w:type="paragraph" w:styleId="TDC2">
    <w:name w:val="toc 2"/>
    <w:basedOn w:val="Normal"/>
    <w:next w:val="Normal"/>
    <w:autoRedefine/>
    <w:uiPriority w:val="39"/>
    <w:rsid w:val="00B51312"/>
    <w:pPr>
      <w:spacing w:after="100"/>
      <w:ind w:left="240"/>
    </w:pPr>
  </w:style>
  <w:style w:type="paragraph" w:styleId="TDC3">
    <w:name w:val="toc 3"/>
    <w:basedOn w:val="Normal"/>
    <w:next w:val="Normal"/>
    <w:autoRedefine/>
    <w:uiPriority w:val="39"/>
    <w:rsid w:val="00DB7D92"/>
    <w:pPr>
      <w:tabs>
        <w:tab w:val="right" w:leader="dot" w:pos="9607"/>
      </w:tabs>
      <w:spacing w:after="100"/>
      <w:ind w:left="480"/>
    </w:pPr>
  </w:style>
  <w:style w:type="paragraph" w:styleId="Prrafodelista">
    <w:name w:val="List Paragraph"/>
    <w:basedOn w:val="Normal"/>
    <w:uiPriority w:val="34"/>
    <w:qFormat/>
    <w:rsid w:val="00220209"/>
    <w:pPr>
      <w:ind w:left="720"/>
      <w:contextualSpacing/>
    </w:pPr>
  </w:style>
  <w:style w:type="character" w:styleId="Textodelmarcadordeposicin">
    <w:name w:val="Placeholder Text"/>
    <w:basedOn w:val="Fuentedeprrafopredeter"/>
    <w:uiPriority w:val="99"/>
    <w:semiHidden/>
    <w:rsid w:val="006F5456"/>
    <w:rPr>
      <w:color w:val="808080"/>
    </w:rPr>
  </w:style>
  <w:style w:type="table" w:styleId="Tablaconcuadrcula">
    <w:name w:val="Table Grid"/>
    <w:basedOn w:val="Tablanormal"/>
    <w:rsid w:val="008F69C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rsid w:val="00F019B9"/>
    <w:rPr>
      <w:rFonts w:ascii="Segoe UI" w:hAnsi="Segoe UI" w:cs="Segoe UI"/>
      <w:sz w:val="18"/>
      <w:szCs w:val="18"/>
    </w:rPr>
  </w:style>
  <w:style w:type="character" w:customStyle="1" w:styleId="TextodegloboCar">
    <w:name w:val="Texto de globo Car"/>
    <w:basedOn w:val="Fuentedeprrafopredeter"/>
    <w:link w:val="Textodeglobo"/>
    <w:rsid w:val="00F019B9"/>
    <w:rPr>
      <w:rFonts w:ascii="Segoe UI" w:hAnsi="Segoe UI" w:cs="Segoe UI"/>
      <w:sz w:val="18"/>
      <w:szCs w:val="18"/>
      <w:lang w:val="it-IT" w:eastAsia="es-ES"/>
    </w:rPr>
  </w:style>
  <w:style w:type="paragraph" w:styleId="TDC4">
    <w:name w:val="toc 4"/>
    <w:basedOn w:val="Normal"/>
    <w:next w:val="Normal"/>
    <w:autoRedefine/>
    <w:uiPriority w:val="39"/>
    <w:unhideWhenUsed/>
    <w:rsid w:val="00632EC4"/>
    <w:pPr>
      <w:spacing w:after="100" w:line="259" w:lineRule="auto"/>
      <w:ind w:left="660"/>
    </w:pPr>
    <w:rPr>
      <w:rFonts w:asciiTheme="minorHAnsi" w:eastAsiaTheme="minorEastAsia" w:hAnsiTheme="minorHAnsi" w:cstheme="minorBidi"/>
      <w:sz w:val="22"/>
      <w:szCs w:val="22"/>
      <w:lang w:val="es-AR" w:eastAsia="es-AR"/>
    </w:rPr>
  </w:style>
  <w:style w:type="paragraph" w:styleId="TDC5">
    <w:name w:val="toc 5"/>
    <w:basedOn w:val="Normal"/>
    <w:next w:val="Normal"/>
    <w:autoRedefine/>
    <w:uiPriority w:val="39"/>
    <w:unhideWhenUsed/>
    <w:rsid w:val="00632EC4"/>
    <w:pPr>
      <w:spacing w:after="100" w:line="259" w:lineRule="auto"/>
      <w:ind w:left="880"/>
    </w:pPr>
    <w:rPr>
      <w:rFonts w:asciiTheme="minorHAnsi" w:eastAsiaTheme="minorEastAsia" w:hAnsiTheme="minorHAnsi" w:cstheme="minorBidi"/>
      <w:sz w:val="22"/>
      <w:szCs w:val="22"/>
      <w:lang w:val="es-AR" w:eastAsia="es-AR"/>
    </w:rPr>
  </w:style>
  <w:style w:type="paragraph" w:styleId="TDC6">
    <w:name w:val="toc 6"/>
    <w:basedOn w:val="Normal"/>
    <w:next w:val="Normal"/>
    <w:autoRedefine/>
    <w:uiPriority w:val="39"/>
    <w:unhideWhenUsed/>
    <w:rsid w:val="00632EC4"/>
    <w:pPr>
      <w:spacing w:after="100" w:line="259" w:lineRule="auto"/>
      <w:ind w:left="1100"/>
    </w:pPr>
    <w:rPr>
      <w:rFonts w:asciiTheme="minorHAnsi" w:eastAsiaTheme="minorEastAsia" w:hAnsiTheme="minorHAnsi" w:cstheme="minorBidi"/>
      <w:sz w:val="22"/>
      <w:szCs w:val="22"/>
      <w:lang w:val="es-AR" w:eastAsia="es-AR"/>
    </w:rPr>
  </w:style>
  <w:style w:type="paragraph" w:styleId="TDC7">
    <w:name w:val="toc 7"/>
    <w:basedOn w:val="Normal"/>
    <w:next w:val="Normal"/>
    <w:autoRedefine/>
    <w:uiPriority w:val="39"/>
    <w:unhideWhenUsed/>
    <w:rsid w:val="00632EC4"/>
    <w:pPr>
      <w:spacing w:after="100" w:line="259" w:lineRule="auto"/>
      <w:ind w:left="1320"/>
    </w:pPr>
    <w:rPr>
      <w:rFonts w:asciiTheme="minorHAnsi" w:eastAsiaTheme="minorEastAsia" w:hAnsiTheme="minorHAnsi" w:cstheme="minorBidi"/>
      <w:sz w:val="22"/>
      <w:szCs w:val="22"/>
      <w:lang w:val="es-AR" w:eastAsia="es-AR"/>
    </w:rPr>
  </w:style>
  <w:style w:type="paragraph" w:styleId="TDC8">
    <w:name w:val="toc 8"/>
    <w:basedOn w:val="Normal"/>
    <w:next w:val="Normal"/>
    <w:autoRedefine/>
    <w:uiPriority w:val="39"/>
    <w:unhideWhenUsed/>
    <w:rsid w:val="00314961"/>
    <w:pPr>
      <w:spacing w:after="100" w:line="259" w:lineRule="auto"/>
      <w:ind w:left="1540"/>
      <w:pPrChange w:id="1" w:author="Ernesto del Puerto" w:date="2022-03-05T18:35:00Z">
        <w:pPr>
          <w:spacing w:after="100" w:line="259" w:lineRule="auto"/>
          <w:ind w:left="1540"/>
        </w:pPr>
      </w:pPrChange>
    </w:pPr>
    <w:rPr>
      <w:rFonts w:asciiTheme="minorHAnsi" w:eastAsiaTheme="minorEastAsia" w:hAnsiTheme="minorHAnsi" w:cstheme="minorBidi"/>
      <w:sz w:val="22"/>
      <w:szCs w:val="22"/>
      <w:lang w:val="es-AR" w:eastAsia="es-AR"/>
      <w:rPrChange w:id="1" w:author="Ernesto del Puerto" w:date="2022-03-05T18:35:00Z">
        <w:rPr>
          <w:rFonts w:asciiTheme="minorHAnsi" w:eastAsiaTheme="minorEastAsia" w:hAnsiTheme="minorHAnsi" w:cstheme="minorBidi"/>
          <w:sz w:val="22"/>
          <w:szCs w:val="22"/>
          <w:lang w:val="es-AR" w:eastAsia="es-AR" w:bidi="ar-SA"/>
        </w:rPr>
      </w:rPrChange>
    </w:rPr>
  </w:style>
  <w:style w:type="paragraph" w:styleId="TDC9">
    <w:name w:val="toc 9"/>
    <w:basedOn w:val="Normal"/>
    <w:next w:val="Normal"/>
    <w:autoRedefine/>
    <w:uiPriority w:val="39"/>
    <w:unhideWhenUsed/>
    <w:rsid w:val="00632EC4"/>
    <w:pPr>
      <w:spacing w:after="100" w:line="259" w:lineRule="auto"/>
      <w:ind w:left="1760"/>
    </w:pPr>
    <w:rPr>
      <w:rFonts w:asciiTheme="minorHAnsi" w:eastAsiaTheme="minorEastAsia" w:hAnsiTheme="minorHAnsi" w:cstheme="minorBidi"/>
      <w:sz w:val="22"/>
      <w:szCs w:val="22"/>
      <w:lang w:val="es-AR" w:eastAsia="es-AR"/>
    </w:rPr>
  </w:style>
  <w:style w:type="paragraph" w:styleId="Textonotaalfinal">
    <w:name w:val="endnote text"/>
    <w:basedOn w:val="Normal"/>
    <w:link w:val="TextonotaalfinalCar"/>
    <w:rsid w:val="00295738"/>
    <w:rPr>
      <w:sz w:val="20"/>
      <w:szCs w:val="20"/>
    </w:rPr>
  </w:style>
  <w:style w:type="character" w:customStyle="1" w:styleId="TextonotaalfinalCar">
    <w:name w:val="Texto nota al final Car"/>
    <w:basedOn w:val="Fuentedeprrafopredeter"/>
    <w:link w:val="Textonotaalfinal"/>
    <w:rsid w:val="00295738"/>
    <w:rPr>
      <w:lang w:val="it-IT" w:eastAsia="es-ES"/>
    </w:rPr>
  </w:style>
  <w:style w:type="character" w:styleId="Refdenotaalfinal">
    <w:name w:val="endnote reference"/>
    <w:basedOn w:val="Fuentedeprrafopredeter"/>
    <w:rsid w:val="00295738"/>
    <w:rPr>
      <w:vertAlign w:val="superscript"/>
    </w:rPr>
  </w:style>
  <w:style w:type="paragraph" w:styleId="NormalWeb">
    <w:name w:val="Normal (Web)"/>
    <w:basedOn w:val="Normal"/>
    <w:uiPriority w:val="99"/>
    <w:unhideWhenUsed/>
    <w:rsid w:val="00F33C54"/>
    <w:pPr>
      <w:spacing w:before="100" w:beforeAutospacing="1" w:after="100" w:afterAutospacing="1"/>
    </w:pPr>
    <w:rPr>
      <w:lang w:val="es-AR" w:eastAsia="es-AR"/>
    </w:rPr>
  </w:style>
  <w:style w:type="character" w:customStyle="1" w:styleId="apple-converted-space">
    <w:name w:val="apple-converted-space"/>
    <w:basedOn w:val="Fuentedeprrafopredeter"/>
    <w:rsid w:val="00F33C54"/>
  </w:style>
  <w:style w:type="character" w:customStyle="1" w:styleId="linktextcontainer">
    <w:name w:val="link_text_container"/>
    <w:basedOn w:val="Fuentedeprrafopredeter"/>
    <w:rsid w:val="00B436A2"/>
  </w:style>
  <w:style w:type="paragraph" w:customStyle="1" w:styleId="para">
    <w:name w:val="para"/>
    <w:basedOn w:val="Normal"/>
    <w:rsid w:val="00B436A2"/>
    <w:pPr>
      <w:spacing w:before="100" w:beforeAutospacing="1" w:after="100" w:afterAutospacing="1"/>
    </w:pPr>
    <w:rPr>
      <w:lang w:val="es-AR" w:eastAsia="es-AR"/>
    </w:rPr>
  </w:style>
  <w:style w:type="character" w:customStyle="1" w:styleId="newterm">
    <w:name w:val="newterm"/>
    <w:basedOn w:val="Fuentedeprrafopredeter"/>
    <w:rsid w:val="00B436A2"/>
  </w:style>
  <w:style w:type="paragraph" w:customStyle="1" w:styleId="Default">
    <w:name w:val="Default"/>
    <w:rsid w:val="002D3B15"/>
    <w:pPr>
      <w:autoSpaceDE w:val="0"/>
      <w:autoSpaceDN w:val="0"/>
      <w:adjustRightInd w:val="0"/>
    </w:pPr>
    <w:rPr>
      <w:rFonts w:ascii="Arial" w:hAnsi="Arial" w:cs="Arial"/>
      <w:color w:val="000000"/>
      <w:sz w:val="24"/>
      <w:szCs w:val="24"/>
      <w:lang w:val="es-ES" w:eastAsia="es-ES"/>
    </w:rPr>
  </w:style>
  <w:style w:type="character" w:styleId="Hipervnculovisitado">
    <w:name w:val="FollowedHyperlink"/>
    <w:basedOn w:val="Fuentedeprrafopredeter"/>
    <w:uiPriority w:val="99"/>
    <w:rsid w:val="003B47D6"/>
    <w:rPr>
      <w:color w:val="954F72" w:themeColor="followedHyperlink"/>
      <w:u w:val="single"/>
    </w:rPr>
  </w:style>
  <w:style w:type="character" w:customStyle="1" w:styleId="ft">
    <w:name w:val="ft"/>
    <w:basedOn w:val="Fuentedeprrafopredeter"/>
    <w:rsid w:val="0084739D"/>
  </w:style>
  <w:style w:type="paragraph" w:customStyle="1" w:styleId="resources-list-title">
    <w:name w:val="resources-list-title"/>
    <w:basedOn w:val="Normal"/>
    <w:rsid w:val="00556881"/>
    <w:pPr>
      <w:spacing w:before="100" w:beforeAutospacing="1" w:after="100" w:afterAutospacing="1"/>
    </w:pPr>
    <w:rPr>
      <w:lang w:val="es-AR" w:eastAsia="es-AR"/>
    </w:rPr>
  </w:style>
  <w:style w:type="character" w:customStyle="1" w:styleId="resource-name">
    <w:name w:val="resource-name"/>
    <w:basedOn w:val="Fuentedeprrafopredeter"/>
    <w:rsid w:val="00556881"/>
  </w:style>
  <w:style w:type="character" w:customStyle="1" w:styleId="caption-text">
    <w:name w:val="caption-text"/>
    <w:basedOn w:val="Fuentedeprrafopredeter"/>
    <w:rsid w:val="00556881"/>
  </w:style>
  <w:style w:type="character" w:styleId="Mencionar">
    <w:name w:val="Mention"/>
    <w:basedOn w:val="Fuentedeprrafopredeter"/>
    <w:uiPriority w:val="99"/>
    <w:semiHidden/>
    <w:unhideWhenUsed/>
    <w:rsid w:val="00C00F55"/>
    <w:rPr>
      <w:color w:val="2B579A"/>
      <w:shd w:val="clear" w:color="auto" w:fill="E6E6E6"/>
    </w:rPr>
  </w:style>
  <w:style w:type="character" w:customStyle="1" w:styleId="mw-headline">
    <w:name w:val="mw-headline"/>
    <w:basedOn w:val="Fuentedeprrafopredeter"/>
    <w:rsid w:val="00C00F55"/>
  </w:style>
  <w:style w:type="character" w:customStyle="1" w:styleId="mw-editsection">
    <w:name w:val="mw-editsection"/>
    <w:basedOn w:val="Fuentedeprrafopredeter"/>
    <w:rsid w:val="00C00F55"/>
  </w:style>
  <w:style w:type="character" w:customStyle="1" w:styleId="mw-editsection-bracket">
    <w:name w:val="mw-editsection-bracket"/>
    <w:basedOn w:val="Fuentedeprrafopredeter"/>
    <w:rsid w:val="00C00F55"/>
  </w:style>
  <w:style w:type="character" w:customStyle="1" w:styleId="body-2-text">
    <w:name w:val="body-2-text"/>
    <w:basedOn w:val="Fuentedeprrafopredeter"/>
    <w:rsid w:val="00095C74"/>
  </w:style>
  <w:style w:type="character" w:styleId="Textoennegrita">
    <w:name w:val="Strong"/>
    <w:basedOn w:val="Fuentedeprrafopredeter"/>
    <w:uiPriority w:val="22"/>
    <w:qFormat/>
    <w:rsid w:val="00A11D10"/>
    <w:rPr>
      <w:b/>
      <w:bCs/>
    </w:rPr>
  </w:style>
  <w:style w:type="character" w:customStyle="1" w:styleId="mw-collapsible-toggle">
    <w:name w:val="mw-collapsible-toggle"/>
    <w:basedOn w:val="Fuentedeprrafopredeter"/>
    <w:rsid w:val="002837E0"/>
  </w:style>
  <w:style w:type="character" w:customStyle="1" w:styleId="Ttulo4Car">
    <w:name w:val="Título 4 Car"/>
    <w:basedOn w:val="Fuentedeprrafopredeter"/>
    <w:link w:val="Ttulo4"/>
    <w:semiHidden/>
    <w:rsid w:val="004A5840"/>
    <w:rPr>
      <w:rFonts w:asciiTheme="majorHAnsi" w:eastAsiaTheme="majorEastAsia" w:hAnsiTheme="majorHAnsi" w:cstheme="majorBidi"/>
      <w:i/>
      <w:iCs/>
      <w:color w:val="2E74B5" w:themeColor="accent1" w:themeShade="BF"/>
      <w:sz w:val="24"/>
      <w:szCs w:val="24"/>
      <w:lang w:val="it-IT" w:eastAsia="es-ES"/>
    </w:rPr>
  </w:style>
  <w:style w:type="character" w:customStyle="1" w:styleId="Ttulo5Car">
    <w:name w:val="Título 5 Car"/>
    <w:basedOn w:val="Fuentedeprrafopredeter"/>
    <w:link w:val="Ttulo5"/>
    <w:semiHidden/>
    <w:rsid w:val="004A5840"/>
    <w:rPr>
      <w:rFonts w:asciiTheme="majorHAnsi" w:eastAsiaTheme="majorEastAsia" w:hAnsiTheme="majorHAnsi" w:cstheme="majorBidi"/>
      <w:color w:val="2E74B5" w:themeColor="accent1" w:themeShade="BF"/>
      <w:sz w:val="24"/>
      <w:szCs w:val="24"/>
      <w:lang w:val="it-IT" w:eastAsia="es-ES"/>
    </w:rPr>
  </w:style>
  <w:style w:type="paragraph" w:styleId="HTMLconformatoprevio">
    <w:name w:val="HTML Preformatted"/>
    <w:basedOn w:val="Normal"/>
    <w:link w:val="HTMLconformatoprevioCar"/>
    <w:uiPriority w:val="99"/>
    <w:unhideWhenUsed/>
    <w:rsid w:val="004A5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rsid w:val="004A5840"/>
    <w:rPr>
      <w:rFonts w:ascii="Courier New" w:hAnsi="Courier New" w:cs="Courier New"/>
      <w:lang w:val="en-US" w:eastAsia="en-US"/>
    </w:rPr>
  </w:style>
  <w:style w:type="character" w:customStyle="1" w:styleId="n">
    <w:name w:val="n"/>
    <w:basedOn w:val="Fuentedeprrafopredeter"/>
    <w:rsid w:val="004A5840"/>
  </w:style>
  <w:style w:type="character" w:customStyle="1" w:styleId="o">
    <w:name w:val="o"/>
    <w:basedOn w:val="Fuentedeprrafopredeter"/>
    <w:rsid w:val="004A5840"/>
  </w:style>
  <w:style w:type="character" w:customStyle="1" w:styleId="p">
    <w:name w:val="p"/>
    <w:basedOn w:val="Fuentedeprrafopredeter"/>
    <w:rsid w:val="004A5840"/>
  </w:style>
  <w:style w:type="character" w:styleId="Mencinsinresolver">
    <w:name w:val="Unresolved Mention"/>
    <w:basedOn w:val="Fuentedeprrafopredeter"/>
    <w:uiPriority w:val="99"/>
    <w:semiHidden/>
    <w:unhideWhenUsed/>
    <w:rsid w:val="00BD5B16"/>
    <w:rPr>
      <w:color w:val="808080"/>
      <w:shd w:val="clear" w:color="auto" w:fill="E6E6E6"/>
    </w:rPr>
  </w:style>
  <w:style w:type="character" w:customStyle="1" w:styleId="toctoggle">
    <w:name w:val="toctoggle"/>
    <w:basedOn w:val="Fuentedeprrafopredeter"/>
    <w:rsid w:val="00C367D3"/>
  </w:style>
  <w:style w:type="character" w:customStyle="1" w:styleId="tocnumber">
    <w:name w:val="tocnumber"/>
    <w:basedOn w:val="Fuentedeprrafopredeter"/>
    <w:rsid w:val="00C367D3"/>
  </w:style>
  <w:style w:type="character" w:customStyle="1" w:styleId="toctext">
    <w:name w:val="toctext"/>
    <w:basedOn w:val="Fuentedeprrafopredeter"/>
    <w:rsid w:val="00C367D3"/>
  </w:style>
  <w:style w:type="character" w:styleId="nfasis">
    <w:name w:val="Emphasis"/>
    <w:basedOn w:val="Fuentedeprrafopredeter"/>
    <w:uiPriority w:val="20"/>
    <w:qFormat/>
    <w:rsid w:val="00583CA2"/>
    <w:rPr>
      <w:i/>
      <w:iCs/>
    </w:rPr>
  </w:style>
  <w:style w:type="character" w:customStyle="1" w:styleId="wikiword">
    <w:name w:val="wikiword"/>
    <w:basedOn w:val="Fuentedeprrafopredeter"/>
    <w:rsid w:val="000B3BAC"/>
  </w:style>
  <w:style w:type="character" w:customStyle="1" w:styleId="mwe-math-mathml-inline">
    <w:name w:val="mwe-math-mathml-inline"/>
    <w:basedOn w:val="Fuentedeprrafopredeter"/>
    <w:rsid w:val="0095742B"/>
  </w:style>
  <w:style w:type="paragraph" w:customStyle="1" w:styleId="Normal1">
    <w:name w:val="Normal1"/>
    <w:basedOn w:val="Normal"/>
    <w:rsid w:val="000A698A"/>
    <w:pPr>
      <w:spacing w:before="100" w:beforeAutospacing="1" w:after="100" w:afterAutospacing="1"/>
    </w:pPr>
  </w:style>
  <w:style w:type="character" w:customStyle="1" w:styleId="co1">
    <w:name w:val="co1"/>
    <w:basedOn w:val="Fuentedeprrafopredeter"/>
    <w:rsid w:val="00780201"/>
  </w:style>
  <w:style w:type="character" w:customStyle="1" w:styleId="kw1">
    <w:name w:val="kw1"/>
    <w:basedOn w:val="Fuentedeprrafopredeter"/>
    <w:rsid w:val="00780201"/>
  </w:style>
  <w:style w:type="character" w:customStyle="1" w:styleId="sy0">
    <w:name w:val="sy0"/>
    <w:basedOn w:val="Fuentedeprrafopredeter"/>
    <w:rsid w:val="00780201"/>
  </w:style>
  <w:style w:type="character" w:customStyle="1" w:styleId="nu0">
    <w:name w:val="nu0"/>
    <w:basedOn w:val="Fuentedeprrafopredeter"/>
    <w:rsid w:val="00780201"/>
  </w:style>
  <w:style w:type="character" w:customStyle="1" w:styleId="br0">
    <w:name w:val="br0"/>
    <w:basedOn w:val="Fuentedeprrafopredeter"/>
    <w:rsid w:val="00780201"/>
  </w:style>
  <w:style w:type="character" w:customStyle="1" w:styleId="kw2">
    <w:name w:val="kw2"/>
    <w:basedOn w:val="Fuentedeprrafopredeter"/>
    <w:rsid w:val="00780201"/>
  </w:style>
  <w:style w:type="character" w:customStyle="1" w:styleId="kw3">
    <w:name w:val="kw3"/>
    <w:basedOn w:val="Fuentedeprrafopredeter"/>
    <w:rsid w:val="00780201"/>
  </w:style>
  <w:style w:type="character" w:styleId="CdigoHTML">
    <w:name w:val="HTML Code"/>
    <w:basedOn w:val="Fuentedeprrafopredeter"/>
    <w:uiPriority w:val="99"/>
    <w:unhideWhenUsed/>
    <w:rsid w:val="00726271"/>
    <w:rPr>
      <w:rFonts w:ascii="Courier New" w:eastAsia="Times New Roman" w:hAnsi="Courier New" w:cs="Courier New"/>
      <w:sz w:val="20"/>
      <w:szCs w:val="20"/>
    </w:rPr>
  </w:style>
  <w:style w:type="character" w:customStyle="1" w:styleId="mw-cite-backlink">
    <w:name w:val="mw-cite-backlink"/>
    <w:basedOn w:val="Fuentedeprrafopredeter"/>
    <w:rsid w:val="00F8700E"/>
  </w:style>
  <w:style w:type="character" w:customStyle="1" w:styleId="cite-accessibility-label">
    <w:name w:val="cite-accessibility-label"/>
    <w:basedOn w:val="Fuentedeprrafopredeter"/>
    <w:rsid w:val="00F8700E"/>
  </w:style>
  <w:style w:type="character" w:customStyle="1" w:styleId="citation">
    <w:name w:val="citation"/>
    <w:basedOn w:val="Fuentedeprrafopredeter"/>
    <w:rsid w:val="00F8700E"/>
  </w:style>
  <w:style w:type="paragraph" w:styleId="z-Principiodelformulario">
    <w:name w:val="HTML Top of Form"/>
    <w:basedOn w:val="Normal"/>
    <w:next w:val="Normal"/>
    <w:link w:val="z-PrincipiodelformularioCar"/>
    <w:hidden/>
    <w:uiPriority w:val="99"/>
    <w:unhideWhenUsed/>
    <w:rsid w:val="00F8700E"/>
    <w:pPr>
      <w:pBdr>
        <w:bottom w:val="single" w:sz="6" w:space="1" w:color="auto"/>
      </w:pBdr>
      <w:jc w:val="center"/>
    </w:pPr>
    <w:rPr>
      <w:rFonts w:ascii="Arial" w:hAnsi="Arial" w:cs="Arial"/>
      <w:vanish/>
      <w:sz w:val="16"/>
      <w:szCs w:val="16"/>
    </w:rPr>
  </w:style>
  <w:style w:type="character" w:customStyle="1" w:styleId="z-PrincipiodelformularioCar">
    <w:name w:val="z-Principio del formulario Car"/>
    <w:basedOn w:val="Fuentedeprrafopredeter"/>
    <w:link w:val="z-Principiodelformulario"/>
    <w:uiPriority w:val="99"/>
    <w:rsid w:val="00F8700E"/>
    <w:rPr>
      <w:rFonts w:ascii="Arial" w:hAnsi="Arial" w:cs="Arial"/>
      <w:vanish/>
      <w:sz w:val="16"/>
      <w:szCs w:val="16"/>
      <w:lang w:val="en-US" w:eastAsia="en-US"/>
    </w:rPr>
  </w:style>
  <w:style w:type="paragraph" w:styleId="z-Finaldelformulario">
    <w:name w:val="HTML Bottom of Form"/>
    <w:basedOn w:val="Normal"/>
    <w:next w:val="Normal"/>
    <w:link w:val="z-FinaldelformularioCar"/>
    <w:hidden/>
    <w:uiPriority w:val="99"/>
    <w:unhideWhenUsed/>
    <w:rsid w:val="00F8700E"/>
    <w:pPr>
      <w:pBdr>
        <w:top w:val="single" w:sz="6" w:space="1" w:color="auto"/>
      </w:pBdr>
      <w:jc w:val="center"/>
    </w:pPr>
    <w:rPr>
      <w:rFonts w:ascii="Arial" w:hAnsi="Arial" w:cs="Arial"/>
      <w:vanish/>
      <w:sz w:val="16"/>
      <w:szCs w:val="16"/>
    </w:rPr>
  </w:style>
  <w:style w:type="character" w:customStyle="1" w:styleId="z-FinaldelformularioCar">
    <w:name w:val="z-Final del formulario Car"/>
    <w:basedOn w:val="Fuentedeprrafopredeter"/>
    <w:link w:val="z-Finaldelformulario"/>
    <w:uiPriority w:val="99"/>
    <w:rsid w:val="00F8700E"/>
    <w:rPr>
      <w:rFonts w:ascii="Arial" w:hAnsi="Arial" w:cs="Arial"/>
      <w:vanish/>
      <w:sz w:val="16"/>
      <w:szCs w:val="16"/>
      <w:lang w:val="en-US" w:eastAsia="en-US"/>
    </w:rPr>
  </w:style>
  <w:style w:type="character" w:customStyle="1" w:styleId="wb-langlinks-edit">
    <w:name w:val="wb-langlinks-edit"/>
    <w:basedOn w:val="Fuentedeprrafopredeter"/>
    <w:rsid w:val="00F8700E"/>
  </w:style>
  <w:style w:type="character" w:styleId="Refdecomentario">
    <w:name w:val="annotation reference"/>
    <w:basedOn w:val="Fuentedeprrafopredeter"/>
    <w:rsid w:val="00875694"/>
    <w:rPr>
      <w:sz w:val="16"/>
      <w:szCs w:val="16"/>
    </w:rPr>
  </w:style>
  <w:style w:type="paragraph" w:styleId="Textocomentario">
    <w:name w:val="annotation text"/>
    <w:basedOn w:val="Normal"/>
    <w:link w:val="TextocomentarioCar"/>
    <w:rsid w:val="00875694"/>
    <w:rPr>
      <w:sz w:val="20"/>
      <w:szCs w:val="20"/>
    </w:rPr>
  </w:style>
  <w:style w:type="character" w:customStyle="1" w:styleId="TextocomentarioCar">
    <w:name w:val="Texto comentario Car"/>
    <w:basedOn w:val="Fuentedeprrafopredeter"/>
    <w:link w:val="Textocomentario"/>
    <w:rsid w:val="00875694"/>
    <w:rPr>
      <w:lang w:val="it-IT" w:eastAsia="es-ES"/>
    </w:rPr>
  </w:style>
  <w:style w:type="paragraph" w:styleId="Asuntodelcomentario">
    <w:name w:val="annotation subject"/>
    <w:basedOn w:val="Textocomentario"/>
    <w:next w:val="Textocomentario"/>
    <w:link w:val="AsuntodelcomentarioCar"/>
    <w:rsid w:val="00875694"/>
    <w:rPr>
      <w:b/>
      <w:bCs/>
    </w:rPr>
  </w:style>
  <w:style w:type="character" w:customStyle="1" w:styleId="AsuntodelcomentarioCar">
    <w:name w:val="Asunto del comentario Car"/>
    <w:basedOn w:val="TextocomentarioCar"/>
    <w:link w:val="Asuntodelcomentario"/>
    <w:rsid w:val="00875694"/>
    <w:rPr>
      <w:b/>
      <w:bCs/>
      <w:lang w:val="it-IT" w:eastAsia="es-ES"/>
    </w:rPr>
  </w:style>
  <w:style w:type="character" w:styleId="MquinadeescribirHTML">
    <w:name w:val="HTML Typewriter"/>
    <w:basedOn w:val="Fuentedeprrafopredeter"/>
    <w:uiPriority w:val="99"/>
    <w:semiHidden/>
    <w:unhideWhenUsed/>
    <w:rsid w:val="009C2E74"/>
    <w:rPr>
      <w:rFonts w:ascii="Courier New" w:eastAsia="Times New Roman" w:hAnsi="Courier New" w:cs="Courier New"/>
      <w:sz w:val="20"/>
      <w:szCs w:val="20"/>
    </w:rPr>
  </w:style>
  <w:style w:type="character" w:customStyle="1" w:styleId="pre">
    <w:name w:val="pre"/>
    <w:basedOn w:val="Fuentedeprrafopredeter"/>
    <w:rsid w:val="00B43DE9"/>
  </w:style>
  <w:style w:type="character" w:customStyle="1" w:styleId="st0">
    <w:name w:val="st0"/>
    <w:basedOn w:val="Fuentedeprrafopredeter"/>
    <w:rsid w:val="00A4612E"/>
  </w:style>
  <w:style w:type="character" w:customStyle="1" w:styleId="me1">
    <w:name w:val="me1"/>
    <w:basedOn w:val="Fuentedeprrafopredeter"/>
    <w:rsid w:val="00A4612E"/>
  </w:style>
  <w:style w:type="character" w:customStyle="1" w:styleId="es0">
    <w:name w:val="es0"/>
    <w:basedOn w:val="Fuentedeprrafopredeter"/>
    <w:rsid w:val="00A4612E"/>
  </w:style>
  <w:style w:type="character" w:customStyle="1" w:styleId="gp">
    <w:name w:val="gp"/>
    <w:basedOn w:val="Fuentedeprrafopredeter"/>
    <w:rsid w:val="00F10C26"/>
  </w:style>
  <w:style w:type="character" w:customStyle="1" w:styleId="k">
    <w:name w:val="k"/>
    <w:basedOn w:val="Fuentedeprrafopredeter"/>
    <w:rsid w:val="00F10C26"/>
  </w:style>
  <w:style w:type="character" w:customStyle="1" w:styleId="kc">
    <w:name w:val="kc"/>
    <w:basedOn w:val="Fuentedeprrafopredeter"/>
    <w:rsid w:val="00F10C26"/>
  </w:style>
  <w:style w:type="character" w:customStyle="1" w:styleId="nb">
    <w:name w:val="nb"/>
    <w:basedOn w:val="Fuentedeprrafopredeter"/>
    <w:rsid w:val="00F10C26"/>
  </w:style>
  <w:style w:type="character" w:customStyle="1" w:styleId="s1">
    <w:name w:val="s1"/>
    <w:basedOn w:val="Fuentedeprrafopredeter"/>
    <w:rsid w:val="00F10C26"/>
  </w:style>
  <w:style w:type="character" w:customStyle="1" w:styleId="m">
    <w:name w:val="m"/>
    <w:basedOn w:val="Fuentedeprrafopredeter"/>
    <w:rsid w:val="00F10C26"/>
  </w:style>
  <w:style w:type="character" w:customStyle="1" w:styleId="gr">
    <w:name w:val="gr"/>
    <w:basedOn w:val="Fuentedeprrafopredeter"/>
    <w:rsid w:val="00F10C26"/>
  </w:style>
  <w:style w:type="character" w:customStyle="1" w:styleId="std">
    <w:name w:val="std"/>
    <w:basedOn w:val="Fuentedeprrafopredeter"/>
    <w:rsid w:val="00033AA4"/>
  </w:style>
  <w:style w:type="character" w:styleId="TecladoHTML">
    <w:name w:val="HTML Keyboard"/>
    <w:basedOn w:val="Fuentedeprrafopredeter"/>
    <w:uiPriority w:val="99"/>
    <w:unhideWhenUsed/>
    <w:rsid w:val="004D08A0"/>
    <w:rPr>
      <w:rFonts w:ascii="Courier New" w:eastAsia="Times New Roman" w:hAnsi="Courier New" w:cs="Courier New"/>
      <w:sz w:val="20"/>
      <w:szCs w:val="20"/>
    </w:rPr>
  </w:style>
  <w:style w:type="character" w:customStyle="1" w:styleId="sig-paren">
    <w:name w:val="sig-paren"/>
    <w:basedOn w:val="Fuentedeprrafopredeter"/>
    <w:rsid w:val="003B74BF"/>
  </w:style>
  <w:style w:type="paragraph" w:styleId="Revisin">
    <w:name w:val="Revision"/>
    <w:hidden/>
    <w:uiPriority w:val="99"/>
    <w:semiHidden/>
    <w:rsid w:val="0093472C"/>
    <w:rPr>
      <w:sz w:val="24"/>
      <w:szCs w:val="24"/>
      <w:lang w:val="en-US" w:eastAsia="en-US"/>
    </w:rPr>
  </w:style>
  <w:style w:type="paragraph" w:customStyle="1" w:styleId="gkinfo1">
    <w:name w:val="gkinfo1"/>
    <w:basedOn w:val="Normal"/>
    <w:rsid w:val="00112BAF"/>
    <w:pPr>
      <w:spacing w:before="100" w:beforeAutospacing="1" w:after="100" w:afterAutospacing="1"/>
    </w:pPr>
  </w:style>
  <w:style w:type="character" w:customStyle="1" w:styleId="hps">
    <w:name w:val="hps"/>
    <w:basedOn w:val="Fuentedeprrafopredeter"/>
    <w:rsid w:val="00DC4D88"/>
  </w:style>
  <w:style w:type="character" w:customStyle="1" w:styleId="skimlinks-unlinked">
    <w:name w:val="skimlinks-unlinked"/>
    <w:basedOn w:val="Fuentedeprrafopredeter"/>
    <w:rsid w:val="00621D83"/>
  </w:style>
  <w:style w:type="character" w:customStyle="1" w:styleId="nx">
    <w:name w:val="nx"/>
    <w:basedOn w:val="Fuentedeprrafopredeter"/>
    <w:rsid w:val="00C953A0"/>
  </w:style>
  <w:style w:type="character" w:customStyle="1" w:styleId="kd">
    <w:name w:val="kd"/>
    <w:basedOn w:val="Fuentedeprrafopredeter"/>
    <w:rsid w:val="00C953A0"/>
  </w:style>
  <w:style w:type="character" w:customStyle="1" w:styleId="s2">
    <w:name w:val="s2"/>
    <w:basedOn w:val="Fuentedeprrafopredeter"/>
    <w:rsid w:val="00C953A0"/>
  </w:style>
  <w:style w:type="character" w:customStyle="1" w:styleId="c1">
    <w:name w:val="c1"/>
    <w:basedOn w:val="Fuentedeprrafopredeter"/>
    <w:rsid w:val="00C953A0"/>
  </w:style>
  <w:style w:type="character" w:customStyle="1" w:styleId="mi">
    <w:name w:val="mi"/>
    <w:basedOn w:val="Fuentedeprrafopredeter"/>
    <w:rsid w:val="00C953A0"/>
  </w:style>
  <w:style w:type="character" w:customStyle="1" w:styleId="nt">
    <w:name w:val="nt"/>
    <w:basedOn w:val="Fuentedeprrafopredeter"/>
    <w:rsid w:val="00C953A0"/>
  </w:style>
  <w:style w:type="character" w:customStyle="1" w:styleId="na">
    <w:name w:val="na"/>
    <w:basedOn w:val="Fuentedeprrafopredeter"/>
    <w:rsid w:val="00C953A0"/>
  </w:style>
  <w:style w:type="character" w:customStyle="1" w:styleId="s">
    <w:name w:val="s"/>
    <w:basedOn w:val="Fuentedeprrafopredeter"/>
    <w:rsid w:val="00C953A0"/>
  </w:style>
  <w:style w:type="character" w:customStyle="1" w:styleId="reference-text">
    <w:name w:val="reference-text"/>
    <w:basedOn w:val="Fuentedeprrafopredeter"/>
    <w:rsid w:val="00C953A0"/>
  </w:style>
  <w:style w:type="character" w:customStyle="1" w:styleId="reference-accessdate">
    <w:name w:val="reference-accessdate"/>
    <w:basedOn w:val="Fuentedeprrafopredeter"/>
    <w:rsid w:val="00C953A0"/>
  </w:style>
  <w:style w:type="character" w:customStyle="1" w:styleId="hide-when-compact">
    <w:name w:val="hide-when-compact"/>
    <w:basedOn w:val="Fuentedeprrafopredeter"/>
    <w:rsid w:val="00D75E1D"/>
  </w:style>
  <w:style w:type="character" w:customStyle="1" w:styleId="plainlinks">
    <w:name w:val="plainlinks"/>
    <w:basedOn w:val="Fuentedeprrafopredeter"/>
    <w:rsid w:val="00D75E1D"/>
  </w:style>
  <w:style w:type="character" w:customStyle="1" w:styleId="Fecha1">
    <w:name w:val="Fecha1"/>
    <w:basedOn w:val="Fuentedeprrafopredeter"/>
    <w:rsid w:val="00D75E1D"/>
  </w:style>
  <w:style w:type="paragraph" w:customStyle="1" w:styleId="selected">
    <w:name w:val="selected"/>
    <w:basedOn w:val="Normal"/>
    <w:rsid w:val="00347CF9"/>
    <w:pPr>
      <w:spacing w:before="100" w:beforeAutospacing="1" w:after="100" w:afterAutospacing="1"/>
    </w:pPr>
  </w:style>
  <w:style w:type="paragraph" w:customStyle="1" w:styleId="new">
    <w:name w:val="new"/>
    <w:basedOn w:val="Normal"/>
    <w:rsid w:val="00347CF9"/>
    <w:pPr>
      <w:spacing w:before="100" w:beforeAutospacing="1" w:after="100" w:afterAutospacing="1"/>
    </w:pPr>
  </w:style>
  <w:style w:type="paragraph" w:customStyle="1" w:styleId="collapsible">
    <w:name w:val="collapsible"/>
    <w:basedOn w:val="Normal"/>
    <w:rsid w:val="00347CF9"/>
    <w:pPr>
      <w:spacing w:before="100" w:beforeAutospacing="1" w:after="100" w:afterAutospacing="1"/>
    </w:pPr>
  </w:style>
  <w:style w:type="paragraph" w:customStyle="1" w:styleId="wb-otherproject-link">
    <w:name w:val="wb-otherproject-link"/>
    <w:basedOn w:val="Normal"/>
    <w:rsid w:val="00347CF9"/>
    <w:pPr>
      <w:spacing w:before="100" w:beforeAutospacing="1" w:after="100" w:afterAutospacing="1"/>
    </w:pPr>
  </w:style>
  <w:style w:type="paragraph" w:customStyle="1" w:styleId="interlanguage-link">
    <w:name w:val="interlanguage-link"/>
    <w:basedOn w:val="Normal"/>
    <w:rsid w:val="00347CF9"/>
    <w:pPr>
      <w:spacing w:before="100" w:beforeAutospacing="1" w:after="100" w:afterAutospacing="1"/>
    </w:pPr>
  </w:style>
  <w:style w:type="character" w:customStyle="1" w:styleId="broken-link">
    <w:name w:val="broken-link"/>
    <w:basedOn w:val="Fuentedeprrafopredeter"/>
    <w:rsid w:val="005B15DE"/>
  </w:style>
  <w:style w:type="paragraph" w:customStyle="1" w:styleId="toclevel-1">
    <w:name w:val="toclevel-1"/>
    <w:basedOn w:val="Normal"/>
    <w:rsid w:val="003541CF"/>
    <w:pPr>
      <w:spacing w:before="100" w:beforeAutospacing="1" w:after="100" w:afterAutospacing="1"/>
    </w:pPr>
  </w:style>
  <w:style w:type="paragraph" w:customStyle="1" w:styleId="toclevel-2">
    <w:name w:val="toclevel-2"/>
    <w:basedOn w:val="Normal"/>
    <w:rsid w:val="000F3956"/>
    <w:pPr>
      <w:spacing w:before="100" w:beforeAutospacing="1" w:after="100" w:afterAutospacing="1"/>
    </w:pPr>
  </w:style>
  <w:style w:type="character" w:customStyle="1" w:styleId="error">
    <w:name w:val="error"/>
    <w:basedOn w:val="Fuentedeprrafopredeter"/>
    <w:rsid w:val="000F3956"/>
  </w:style>
  <w:style w:type="character" w:styleId="CitaHTML">
    <w:name w:val="HTML Cite"/>
    <w:basedOn w:val="Fuentedeprrafopredeter"/>
    <w:uiPriority w:val="99"/>
    <w:unhideWhenUsed/>
    <w:rsid w:val="000413A3"/>
    <w:rPr>
      <w:i/>
      <w:iCs/>
    </w:rPr>
  </w:style>
  <w:style w:type="character" w:customStyle="1" w:styleId="tnihongokanji">
    <w:name w:val="t_nihongo_kanji"/>
    <w:basedOn w:val="Fuentedeprrafopredeter"/>
    <w:rsid w:val="007735A3"/>
  </w:style>
  <w:style w:type="character" w:customStyle="1" w:styleId="tnihongohelp">
    <w:name w:val="t_nihongo_help"/>
    <w:basedOn w:val="Fuentedeprrafopredeter"/>
    <w:rsid w:val="007735A3"/>
  </w:style>
  <w:style w:type="character" w:customStyle="1" w:styleId="tnihongoicon">
    <w:name w:val="t_nihongo_icon"/>
    <w:basedOn w:val="Fuentedeprrafopredeter"/>
    <w:rsid w:val="007735A3"/>
  </w:style>
  <w:style w:type="character" w:customStyle="1" w:styleId="citation-needed-content">
    <w:name w:val="citation-needed-content"/>
    <w:basedOn w:val="Fuentedeprrafopredeter"/>
    <w:rsid w:val="006A20E4"/>
  </w:style>
  <w:style w:type="character" w:customStyle="1" w:styleId="ez-toc-section">
    <w:name w:val="ez-toc-section"/>
    <w:basedOn w:val="Fuentedeprrafopredeter"/>
    <w:rsid w:val="007F07E7"/>
  </w:style>
  <w:style w:type="character" w:customStyle="1" w:styleId="nc">
    <w:name w:val="nc"/>
    <w:basedOn w:val="Fuentedeprrafopredeter"/>
    <w:rsid w:val="00623099"/>
  </w:style>
  <w:style w:type="character" w:customStyle="1" w:styleId="kt">
    <w:name w:val="kt"/>
    <w:basedOn w:val="Fuentedeprrafopredeter"/>
    <w:rsid w:val="00623099"/>
  </w:style>
  <w:style w:type="character" w:customStyle="1" w:styleId="nd">
    <w:name w:val="nd"/>
    <w:basedOn w:val="Fuentedeprrafopredeter"/>
    <w:rsid w:val="00623099"/>
  </w:style>
  <w:style w:type="character" w:customStyle="1" w:styleId="nf">
    <w:name w:val="nf"/>
    <w:basedOn w:val="Fuentedeprrafopredeter"/>
    <w:rsid w:val="00623099"/>
  </w:style>
  <w:style w:type="character" w:customStyle="1" w:styleId="co3">
    <w:name w:val="co3"/>
    <w:basedOn w:val="Fuentedeprrafopredeter"/>
    <w:rsid w:val="0093145C"/>
  </w:style>
  <w:style w:type="character" w:customStyle="1" w:styleId="kw4">
    <w:name w:val="kw4"/>
    <w:basedOn w:val="Fuentedeprrafopredeter"/>
    <w:rsid w:val="0093145C"/>
  </w:style>
  <w:style w:type="character" w:customStyle="1" w:styleId="co4">
    <w:name w:val="co4"/>
    <w:basedOn w:val="Fuentedeprrafopredeter"/>
    <w:rsid w:val="0093145C"/>
  </w:style>
  <w:style w:type="paragraph" w:customStyle="1" w:styleId="meta">
    <w:name w:val="meta"/>
    <w:basedOn w:val="Normal"/>
    <w:rsid w:val="0068790A"/>
    <w:pPr>
      <w:spacing w:before="100" w:beforeAutospacing="1" w:after="100" w:afterAutospacing="1"/>
    </w:pPr>
  </w:style>
  <w:style w:type="character" w:customStyle="1" w:styleId="header-section-number">
    <w:name w:val="header-section-number"/>
    <w:basedOn w:val="Fuentedeprrafopredeter"/>
    <w:rsid w:val="007C27EE"/>
  </w:style>
  <w:style w:type="paragraph" w:customStyle="1" w:styleId="active">
    <w:name w:val="active"/>
    <w:basedOn w:val="Normal"/>
    <w:rsid w:val="00DD6F84"/>
    <w:pPr>
      <w:spacing w:before="100" w:beforeAutospacing="1" w:after="100" w:afterAutospacing="1"/>
    </w:pPr>
    <w:rPr>
      <w:lang w:val="es-AR" w:eastAsia="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95947">
      <w:bodyDiv w:val="1"/>
      <w:marLeft w:val="0"/>
      <w:marRight w:val="0"/>
      <w:marTop w:val="0"/>
      <w:marBottom w:val="0"/>
      <w:divBdr>
        <w:top w:val="none" w:sz="0" w:space="0" w:color="auto"/>
        <w:left w:val="none" w:sz="0" w:space="0" w:color="auto"/>
        <w:bottom w:val="none" w:sz="0" w:space="0" w:color="auto"/>
        <w:right w:val="none" w:sz="0" w:space="0" w:color="auto"/>
      </w:divBdr>
    </w:div>
    <w:div w:id="12541518">
      <w:bodyDiv w:val="1"/>
      <w:marLeft w:val="0"/>
      <w:marRight w:val="0"/>
      <w:marTop w:val="0"/>
      <w:marBottom w:val="0"/>
      <w:divBdr>
        <w:top w:val="none" w:sz="0" w:space="0" w:color="auto"/>
        <w:left w:val="none" w:sz="0" w:space="0" w:color="auto"/>
        <w:bottom w:val="none" w:sz="0" w:space="0" w:color="auto"/>
        <w:right w:val="none" w:sz="0" w:space="0" w:color="auto"/>
      </w:divBdr>
      <w:divsChild>
        <w:div w:id="1520964934">
          <w:marLeft w:val="0"/>
          <w:marRight w:val="0"/>
          <w:marTop w:val="0"/>
          <w:marBottom w:val="0"/>
          <w:divBdr>
            <w:top w:val="none" w:sz="0" w:space="0" w:color="auto"/>
            <w:left w:val="none" w:sz="0" w:space="0" w:color="auto"/>
            <w:bottom w:val="none" w:sz="0" w:space="0" w:color="auto"/>
            <w:right w:val="none" w:sz="0" w:space="0" w:color="auto"/>
          </w:divBdr>
        </w:div>
      </w:divsChild>
    </w:div>
    <w:div w:id="12654348">
      <w:bodyDiv w:val="1"/>
      <w:marLeft w:val="0"/>
      <w:marRight w:val="0"/>
      <w:marTop w:val="0"/>
      <w:marBottom w:val="0"/>
      <w:divBdr>
        <w:top w:val="none" w:sz="0" w:space="0" w:color="auto"/>
        <w:left w:val="none" w:sz="0" w:space="0" w:color="auto"/>
        <w:bottom w:val="none" w:sz="0" w:space="0" w:color="auto"/>
        <w:right w:val="none" w:sz="0" w:space="0" w:color="auto"/>
      </w:divBdr>
      <w:divsChild>
        <w:div w:id="494149601">
          <w:marLeft w:val="0"/>
          <w:marRight w:val="0"/>
          <w:marTop w:val="0"/>
          <w:marBottom w:val="120"/>
          <w:divBdr>
            <w:top w:val="none" w:sz="0" w:space="0" w:color="auto"/>
            <w:left w:val="none" w:sz="0" w:space="0" w:color="auto"/>
            <w:bottom w:val="none" w:sz="0" w:space="0" w:color="auto"/>
            <w:right w:val="none" w:sz="0" w:space="0" w:color="auto"/>
          </w:divBdr>
        </w:div>
        <w:div w:id="1020929688">
          <w:marLeft w:val="336"/>
          <w:marRight w:val="0"/>
          <w:marTop w:val="120"/>
          <w:marBottom w:val="312"/>
          <w:divBdr>
            <w:top w:val="none" w:sz="0" w:space="0" w:color="auto"/>
            <w:left w:val="none" w:sz="0" w:space="0" w:color="auto"/>
            <w:bottom w:val="none" w:sz="0" w:space="0" w:color="auto"/>
            <w:right w:val="none" w:sz="0" w:space="0" w:color="auto"/>
          </w:divBdr>
          <w:divsChild>
            <w:div w:id="209387935">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30812078">
      <w:bodyDiv w:val="1"/>
      <w:marLeft w:val="0"/>
      <w:marRight w:val="0"/>
      <w:marTop w:val="0"/>
      <w:marBottom w:val="0"/>
      <w:divBdr>
        <w:top w:val="none" w:sz="0" w:space="0" w:color="auto"/>
        <w:left w:val="none" w:sz="0" w:space="0" w:color="auto"/>
        <w:bottom w:val="none" w:sz="0" w:space="0" w:color="auto"/>
        <w:right w:val="none" w:sz="0" w:space="0" w:color="auto"/>
      </w:divBdr>
      <w:divsChild>
        <w:div w:id="276639526">
          <w:marLeft w:val="0"/>
          <w:marRight w:val="0"/>
          <w:marTop w:val="0"/>
          <w:marBottom w:val="225"/>
          <w:divBdr>
            <w:top w:val="none" w:sz="0" w:space="0" w:color="auto"/>
            <w:left w:val="none" w:sz="0" w:space="0" w:color="auto"/>
            <w:bottom w:val="none" w:sz="0" w:space="0" w:color="auto"/>
            <w:right w:val="none" w:sz="0" w:space="0" w:color="auto"/>
          </w:divBdr>
          <w:divsChild>
            <w:div w:id="1330404739">
              <w:marLeft w:val="0"/>
              <w:marRight w:val="0"/>
              <w:marTop w:val="0"/>
              <w:marBottom w:val="0"/>
              <w:divBdr>
                <w:top w:val="none" w:sz="0" w:space="0" w:color="auto"/>
                <w:left w:val="none" w:sz="0" w:space="0" w:color="auto"/>
                <w:bottom w:val="none" w:sz="0" w:space="0" w:color="auto"/>
                <w:right w:val="none" w:sz="0" w:space="0" w:color="auto"/>
              </w:divBdr>
            </w:div>
          </w:divsChild>
        </w:div>
        <w:div w:id="361367265">
          <w:marLeft w:val="0"/>
          <w:marRight w:val="0"/>
          <w:marTop w:val="0"/>
          <w:marBottom w:val="225"/>
          <w:divBdr>
            <w:top w:val="none" w:sz="0" w:space="0" w:color="auto"/>
            <w:left w:val="none" w:sz="0" w:space="0" w:color="auto"/>
            <w:bottom w:val="none" w:sz="0" w:space="0" w:color="auto"/>
            <w:right w:val="none" w:sz="0" w:space="0" w:color="auto"/>
          </w:divBdr>
          <w:divsChild>
            <w:div w:id="1268390597">
              <w:marLeft w:val="0"/>
              <w:marRight w:val="0"/>
              <w:marTop w:val="0"/>
              <w:marBottom w:val="0"/>
              <w:divBdr>
                <w:top w:val="none" w:sz="0" w:space="0" w:color="auto"/>
                <w:left w:val="none" w:sz="0" w:space="0" w:color="auto"/>
                <w:bottom w:val="none" w:sz="0" w:space="0" w:color="auto"/>
                <w:right w:val="none" w:sz="0" w:space="0" w:color="auto"/>
              </w:divBdr>
            </w:div>
          </w:divsChild>
        </w:div>
        <w:div w:id="567572308">
          <w:marLeft w:val="0"/>
          <w:marRight w:val="0"/>
          <w:marTop w:val="0"/>
          <w:marBottom w:val="225"/>
          <w:divBdr>
            <w:top w:val="none" w:sz="0" w:space="0" w:color="auto"/>
            <w:left w:val="none" w:sz="0" w:space="0" w:color="auto"/>
            <w:bottom w:val="none" w:sz="0" w:space="0" w:color="auto"/>
            <w:right w:val="none" w:sz="0" w:space="0" w:color="auto"/>
          </w:divBdr>
          <w:divsChild>
            <w:div w:id="1298101961">
              <w:marLeft w:val="0"/>
              <w:marRight w:val="0"/>
              <w:marTop w:val="0"/>
              <w:marBottom w:val="0"/>
              <w:divBdr>
                <w:top w:val="none" w:sz="0" w:space="0" w:color="auto"/>
                <w:left w:val="none" w:sz="0" w:space="0" w:color="auto"/>
                <w:bottom w:val="none" w:sz="0" w:space="0" w:color="auto"/>
                <w:right w:val="none" w:sz="0" w:space="0" w:color="auto"/>
              </w:divBdr>
            </w:div>
          </w:divsChild>
        </w:div>
        <w:div w:id="573198776">
          <w:marLeft w:val="0"/>
          <w:marRight w:val="0"/>
          <w:marTop w:val="0"/>
          <w:marBottom w:val="225"/>
          <w:divBdr>
            <w:top w:val="none" w:sz="0" w:space="0" w:color="auto"/>
            <w:left w:val="none" w:sz="0" w:space="0" w:color="auto"/>
            <w:bottom w:val="none" w:sz="0" w:space="0" w:color="auto"/>
            <w:right w:val="none" w:sz="0" w:space="0" w:color="auto"/>
          </w:divBdr>
          <w:divsChild>
            <w:div w:id="499199767">
              <w:marLeft w:val="0"/>
              <w:marRight w:val="0"/>
              <w:marTop w:val="0"/>
              <w:marBottom w:val="0"/>
              <w:divBdr>
                <w:top w:val="none" w:sz="0" w:space="0" w:color="auto"/>
                <w:left w:val="none" w:sz="0" w:space="0" w:color="auto"/>
                <w:bottom w:val="none" w:sz="0" w:space="0" w:color="auto"/>
                <w:right w:val="none" w:sz="0" w:space="0" w:color="auto"/>
              </w:divBdr>
            </w:div>
          </w:divsChild>
        </w:div>
        <w:div w:id="758794911">
          <w:marLeft w:val="0"/>
          <w:marRight w:val="0"/>
          <w:marTop w:val="0"/>
          <w:marBottom w:val="225"/>
          <w:divBdr>
            <w:top w:val="none" w:sz="0" w:space="0" w:color="auto"/>
            <w:left w:val="none" w:sz="0" w:space="0" w:color="auto"/>
            <w:bottom w:val="none" w:sz="0" w:space="0" w:color="auto"/>
            <w:right w:val="none" w:sz="0" w:space="0" w:color="auto"/>
          </w:divBdr>
          <w:divsChild>
            <w:div w:id="1137183903">
              <w:marLeft w:val="0"/>
              <w:marRight w:val="0"/>
              <w:marTop w:val="0"/>
              <w:marBottom w:val="0"/>
              <w:divBdr>
                <w:top w:val="none" w:sz="0" w:space="0" w:color="auto"/>
                <w:left w:val="none" w:sz="0" w:space="0" w:color="auto"/>
                <w:bottom w:val="none" w:sz="0" w:space="0" w:color="auto"/>
                <w:right w:val="none" w:sz="0" w:space="0" w:color="auto"/>
              </w:divBdr>
            </w:div>
          </w:divsChild>
        </w:div>
        <w:div w:id="1055857678">
          <w:marLeft w:val="0"/>
          <w:marRight w:val="0"/>
          <w:marTop w:val="0"/>
          <w:marBottom w:val="225"/>
          <w:divBdr>
            <w:top w:val="none" w:sz="0" w:space="0" w:color="auto"/>
            <w:left w:val="none" w:sz="0" w:space="0" w:color="auto"/>
            <w:bottom w:val="none" w:sz="0" w:space="0" w:color="auto"/>
            <w:right w:val="none" w:sz="0" w:space="0" w:color="auto"/>
          </w:divBdr>
          <w:divsChild>
            <w:div w:id="576205806">
              <w:marLeft w:val="0"/>
              <w:marRight w:val="0"/>
              <w:marTop w:val="0"/>
              <w:marBottom w:val="0"/>
              <w:divBdr>
                <w:top w:val="none" w:sz="0" w:space="0" w:color="auto"/>
                <w:left w:val="none" w:sz="0" w:space="0" w:color="auto"/>
                <w:bottom w:val="none" w:sz="0" w:space="0" w:color="auto"/>
                <w:right w:val="none" w:sz="0" w:space="0" w:color="auto"/>
              </w:divBdr>
            </w:div>
          </w:divsChild>
        </w:div>
        <w:div w:id="1184979024">
          <w:marLeft w:val="0"/>
          <w:marRight w:val="0"/>
          <w:marTop w:val="0"/>
          <w:marBottom w:val="225"/>
          <w:divBdr>
            <w:top w:val="none" w:sz="0" w:space="0" w:color="auto"/>
            <w:left w:val="none" w:sz="0" w:space="0" w:color="auto"/>
            <w:bottom w:val="none" w:sz="0" w:space="0" w:color="auto"/>
            <w:right w:val="none" w:sz="0" w:space="0" w:color="auto"/>
          </w:divBdr>
          <w:divsChild>
            <w:div w:id="1368406525">
              <w:marLeft w:val="0"/>
              <w:marRight w:val="0"/>
              <w:marTop w:val="0"/>
              <w:marBottom w:val="0"/>
              <w:divBdr>
                <w:top w:val="none" w:sz="0" w:space="0" w:color="auto"/>
                <w:left w:val="none" w:sz="0" w:space="0" w:color="auto"/>
                <w:bottom w:val="none" w:sz="0" w:space="0" w:color="auto"/>
                <w:right w:val="none" w:sz="0" w:space="0" w:color="auto"/>
              </w:divBdr>
            </w:div>
          </w:divsChild>
        </w:div>
        <w:div w:id="1236359890">
          <w:marLeft w:val="0"/>
          <w:marRight w:val="0"/>
          <w:marTop w:val="0"/>
          <w:marBottom w:val="225"/>
          <w:divBdr>
            <w:top w:val="none" w:sz="0" w:space="0" w:color="auto"/>
            <w:left w:val="none" w:sz="0" w:space="0" w:color="auto"/>
            <w:bottom w:val="none" w:sz="0" w:space="0" w:color="auto"/>
            <w:right w:val="none" w:sz="0" w:space="0" w:color="auto"/>
          </w:divBdr>
          <w:divsChild>
            <w:div w:id="375082148">
              <w:marLeft w:val="0"/>
              <w:marRight w:val="0"/>
              <w:marTop w:val="0"/>
              <w:marBottom w:val="0"/>
              <w:divBdr>
                <w:top w:val="none" w:sz="0" w:space="0" w:color="auto"/>
                <w:left w:val="none" w:sz="0" w:space="0" w:color="auto"/>
                <w:bottom w:val="none" w:sz="0" w:space="0" w:color="auto"/>
                <w:right w:val="none" w:sz="0" w:space="0" w:color="auto"/>
              </w:divBdr>
            </w:div>
          </w:divsChild>
        </w:div>
        <w:div w:id="1571967297">
          <w:marLeft w:val="0"/>
          <w:marRight w:val="0"/>
          <w:marTop w:val="0"/>
          <w:marBottom w:val="225"/>
          <w:divBdr>
            <w:top w:val="none" w:sz="0" w:space="0" w:color="auto"/>
            <w:left w:val="none" w:sz="0" w:space="0" w:color="auto"/>
            <w:bottom w:val="none" w:sz="0" w:space="0" w:color="auto"/>
            <w:right w:val="none" w:sz="0" w:space="0" w:color="auto"/>
          </w:divBdr>
        </w:div>
        <w:div w:id="1826703033">
          <w:marLeft w:val="0"/>
          <w:marRight w:val="0"/>
          <w:marTop w:val="0"/>
          <w:marBottom w:val="225"/>
          <w:divBdr>
            <w:top w:val="none" w:sz="0" w:space="0" w:color="auto"/>
            <w:left w:val="none" w:sz="0" w:space="0" w:color="auto"/>
            <w:bottom w:val="none" w:sz="0" w:space="0" w:color="auto"/>
            <w:right w:val="none" w:sz="0" w:space="0" w:color="auto"/>
          </w:divBdr>
          <w:divsChild>
            <w:div w:id="1211111555">
              <w:marLeft w:val="0"/>
              <w:marRight w:val="0"/>
              <w:marTop w:val="0"/>
              <w:marBottom w:val="0"/>
              <w:divBdr>
                <w:top w:val="none" w:sz="0" w:space="0" w:color="auto"/>
                <w:left w:val="none" w:sz="0" w:space="0" w:color="auto"/>
                <w:bottom w:val="none" w:sz="0" w:space="0" w:color="auto"/>
                <w:right w:val="none" w:sz="0" w:space="0" w:color="auto"/>
              </w:divBdr>
            </w:div>
          </w:divsChild>
        </w:div>
        <w:div w:id="1858159582">
          <w:marLeft w:val="0"/>
          <w:marRight w:val="0"/>
          <w:marTop w:val="0"/>
          <w:marBottom w:val="225"/>
          <w:divBdr>
            <w:top w:val="none" w:sz="0" w:space="0" w:color="auto"/>
            <w:left w:val="none" w:sz="0" w:space="0" w:color="auto"/>
            <w:bottom w:val="none" w:sz="0" w:space="0" w:color="auto"/>
            <w:right w:val="none" w:sz="0" w:space="0" w:color="auto"/>
          </w:divBdr>
          <w:divsChild>
            <w:div w:id="996693047">
              <w:marLeft w:val="0"/>
              <w:marRight w:val="0"/>
              <w:marTop w:val="0"/>
              <w:marBottom w:val="0"/>
              <w:divBdr>
                <w:top w:val="none" w:sz="0" w:space="0" w:color="auto"/>
                <w:left w:val="none" w:sz="0" w:space="0" w:color="auto"/>
                <w:bottom w:val="none" w:sz="0" w:space="0" w:color="auto"/>
                <w:right w:val="none" w:sz="0" w:space="0" w:color="auto"/>
              </w:divBdr>
            </w:div>
          </w:divsChild>
        </w:div>
        <w:div w:id="1934850754">
          <w:marLeft w:val="0"/>
          <w:marRight w:val="0"/>
          <w:marTop w:val="0"/>
          <w:marBottom w:val="225"/>
          <w:divBdr>
            <w:top w:val="none" w:sz="0" w:space="0" w:color="auto"/>
            <w:left w:val="none" w:sz="0" w:space="0" w:color="auto"/>
            <w:bottom w:val="none" w:sz="0" w:space="0" w:color="auto"/>
            <w:right w:val="none" w:sz="0" w:space="0" w:color="auto"/>
          </w:divBdr>
          <w:divsChild>
            <w:div w:id="2075808370">
              <w:marLeft w:val="0"/>
              <w:marRight w:val="0"/>
              <w:marTop w:val="0"/>
              <w:marBottom w:val="0"/>
              <w:divBdr>
                <w:top w:val="none" w:sz="0" w:space="0" w:color="auto"/>
                <w:left w:val="none" w:sz="0" w:space="0" w:color="auto"/>
                <w:bottom w:val="none" w:sz="0" w:space="0" w:color="auto"/>
                <w:right w:val="none" w:sz="0" w:space="0" w:color="auto"/>
              </w:divBdr>
            </w:div>
          </w:divsChild>
        </w:div>
        <w:div w:id="2096900214">
          <w:marLeft w:val="0"/>
          <w:marRight w:val="0"/>
          <w:marTop w:val="0"/>
          <w:marBottom w:val="225"/>
          <w:divBdr>
            <w:top w:val="none" w:sz="0" w:space="0" w:color="auto"/>
            <w:left w:val="none" w:sz="0" w:space="0" w:color="auto"/>
            <w:bottom w:val="none" w:sz="0" w:space="0" w:color="auto"/>
            <w:right w:val="none" w:sz="0" w:space="0" w:color="auto"/>
          </w:divBdr>
          <w:divsChild>
            <w:div w:id="154844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0422">
      <w:bodyDiv w:val="1"/>
      <w:marLeft w:val="0"/>
      <w:marRight w:val="0"/>
      <w:marTop w:val="0"/>
      <w:marBottom w:val="0"/>
      <w:divBdr>
        <w:top w:val="none" w:sz="0" w:space="0" w:color="auto"/>
        <w:left w:val="none" w:sz="0" w:space="0" w:color="auto"/>
        <w:bottom w:val="none" w:sz="0" w:space="0" w:color="auto"/>
        <w:right w:val="none" w:sz="0" w:space="0" w:color="auto"/>
      </w:divBdr>
    </w:div>
    <w:div w:id="41370419">
      <w:bodyDiv w:val="1"/>
      <w:marLeft w:val="0"/>
      <w:marRight w:val="0"/>
      <w:marTop w:val="0"/>
      <w:marBottom w:val="0"/>
      <w:divBdr>
        <w:top w:val="none" w:sz="0" w:space="0" w:color="auto"/>
        <w:left w:val="none" w:sz="0" w:space="0" w:color="auto"/>
        <w:bottom w:val="none" w:sz="0" w:space="0" w:color="auto"/>
        <w:right w:val="none" w:sz="0" w:space="0" w:color="auto"/>
      </w:divBdr>
      <w:divsChild>
        <w:div w:id="265506558">
          <w:marLeft w:val="0"/>
          <w:marRight w:val="0"/>
          <w:marTop w:val="0"/>
          <w:marBottom w:val="0"/>
          <w:divBdr>
            <w:top w:val="none" w:sz="0" w:space="0" w:color="auto"/>
            <w:left w:val="none" w:sz="0" w:space="0" w:color="auto"/>
            <w:bottom w:val="none" w:sz="0" w:space="0" w:color="auto"/>
            <w:right w:val="none" w:sz="0" w:space="0" w:color="auto"/>
          </w:divBdr>
          <w:divsChild>
            <w:div w:id="1498886081">
              <w:marLeft w:val="0"/>
              <w:marRight w:val="0"/>
              <w:marTop w:val="0"/>
              <w:marBottom w:val="0"/>
              <w:divBdr>
                <w:top w:val="none" w:sz="0" w:space="0" w:color="auto"/>
                <w:left w:val="none" w:sz="0" w:space="0" w:color="auto"/>
                <w:bottom w:val="none" w:sz="0" w:space="0" w:color="auto"/>
                <w:right w:val="none" w:sz="0" w:space="0" w:color="auto"/>
              </w:divBdr>
              <w:divsChild>
                <w:div w:id="2144804998">
                  <w:marLeft w:val="0"/>
                  <w:marRight w:val="0"/>
                  <w:marTop w:val="0"/>
                  <w:marBottom w:val="0"/>
                  <w:divBdr>
                    <w:top w:val="none" w:sz="0" w:space="0" w:color="auto"/>
                    <w:left w:val="none" w:sz="0" w:space="0" w:color="auto"/>
                    <w:bottom w:val="none" w:sz="0" w:space="0" w:color="auto"/>
                    <w:right w:val="none" w:sz="0" w:space="0" w:color="auto"/>
                  </w:divBdr>
                  <w:divsChild>
                    <w:div w:id="680858442">
                      <w:marLeft w:val="0"/>
                      <w:marRight w:val="0"/>
                      <w:marTop w:val="0"/>
                      <w:marBottom w:val="0"/>
                      <w:divBdr>
                        <w:top w:val="none" w:sz="0" w:space="0" w:color="auto"/>
                        <w:left w:val="none" w:sz="0" w:space="0" w:color="auto"/>
                        <w:bottom w:val="none" w:sz="0" w:space="0" w:color="auto"/>
                        <w:right w:val="none" w:sz="0" w:space="0" w:color="auto"/>
                      </w:divBdr>
                      <w:divsChild>
                        <w:div w:id="1886524755">
                          <w:marLeft w:val="0"/>
                          <w:marRight w:val="0"/>
                          <w:marTop w:val="0"/>
                          <w:marBottom w:val="0"/>
                          <w:divBdr>
                            <w:top w:val="none" w:sz="0" w:space="0" w:color="auto"/>
                            <w:left w:val="none" w:sz="0" w:space="0" w:color="auto"/>
                            <w:bottom w:val="none" w:sz="0" w:space="0" w:color="auto"/>
                            <w:right w:val="none" w:sz="0" w:space="0" w:color="auto"/>
                          </w:divBdr>
                        </w:div>
                        <w:div w:id="2112892280">
                          <w:marLeft w:val="0"/>
                          <w:marRight w:val="0"/>
                          <w:marTop w:val="0"/>
                          <w:marBottom w:val="0"/>
                          <w:divBdr>
                            <w:top w:val="none" w:sz="0" w:space="0" w:color="auto"/>
                            <w:left w:val="none" w:sz="0" w:space="0" w:color="auto"/>
                            <w:bottom w:val="none" w:sz="0" w:space="0" w:color="auto"/>
                            <w:right w:val="none" w:sz="0" w:space="0" w:color="auto"/>
                          </w:divBdr>
                          <w:divsChild>
                            <w:div w:id="1862283137">
                              <w:marLeft w:val="0"/>
                              <w:marRight w:val="0"/>
                              <w:marTop w:val="0"/>
                              <w:marBottom w:val="0"/>
                              <w:divBdr>
                                <w:top w:val="none" w:sz="0" w:space="0" w:color="auto"/>
                                <w:left w:val="none" w:sz="0" w:space="0" w:color="auto"/>
                                <w:bottom w:val="none" w:sz="0" w:space="0" w:color="auto"/>
                                <w:right w:val="none" w:sz="0" w:space="0" w:color="auto"/>
                              </w:divBdr>
                              <w:divsChild>
                                <w:div w:id="212110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763195">
      <w:bodyDiv w:val="1"/>
      <w:marLeft w:val="0"/>
      <w:marRight w:val="0"/>
      <w:marTop w:val="0"/>
      <w:marBottom w:val="0"/>
      <w:divBdr>
        <w:top w:val="none" w:sz="0" w:space="0" w:color="auto"/>
        <w:left w:val="none" w:sz="0" w:space="0" w:color="auto"/>
        <w:bottom w:val="none" w:sz="0" w:space="0" w:color="auto"/>
        <w:right w:val="none" w:sz="0" w:space="0" w:color="auto"/>
      </w:divBdr>
      <w:divsChild>
        <w:div w:id="36204884">
          <w:marLeft w:val="0"/>
          <w:marRight w:val="0"/>
          <w:marTop w:val="0"/>
          <w:marBottom w:val="225"/>
          <w:divBdr>
            <w:top w:val="none" w:sz="0" w:space="0" w:color="auto"/>
            <w:left w:val="none" w:sz="0" w:space="0" w:color="auto"/>
            <w:bottom w:val="none" w:sz="0" w:space="0" w:color="auto"/>
            <w:right w:val="none" w:sz="0" w:space="0" w:color="auto"/>
          </w:divBdr>
          <w:divsChild>
            <w:div w:id="1915973960">
              <w:marLeft w:val="0"/>
              <w:marRight w:val="0"/>
              <w:marTop w:val="0"/>
              <w:marBottom w:val="0"/>
              <w:divBdr>
                <w:top w:val="none" w:sz="0" w:space="0" w:color="auto"/>
                <w:left w:val="none" w:sz="0" w:space="0" w:color="auto"/>
                <w:bottom w:val="none" w:sz="0" w:space="0" w:color="auto"/>
                <w:right w:val="none" w:sz="0" w:space="0" w:color="auto"/>
              </w:divBdr>
            </w:div>
          </w:divsChild>
        </w:div>
        <w:div w:id="122164501">
          <w:marLeft w:val="0"/>
          <w:marRight w:val="0"/>
          <w:marTop w:val="0"/>
          <w:marBottom w:val="225"/>
          <w:divBdr>
            <w:top w:val="none" w:sz="0" w:space="0" w:color="auto"/>
            <w:left w:val="none" w:sz="0" w:space="0" w:color="auto"/>
            <w:bottom w:val="none" w:sz="0" w:space="0" w:color="auto"/>
            <w:right w:val="none" w:sz="0" w:space="0" w:color="auto"/>
          </w:divBdr>
          <w:divsChild>
            <w:div w:id="1555461512">
              <w:marLeft w:val="0"/>
              <w:marRight w:val="0"/>
              <w:marTop w:val="0"/>
              <w:marBottom w:val="0"/>
              <w:divBdr>
                <w:top w:val="none" w:sz="0" w:space="0" w:color="auto"/>
                <w:left w:val="none" w:sz="0" w:space="0" w:color="auto"/>
                <w:bottom w:val="none" w:sz="0" w:space="0" w:color="auto"/>
                <w:right w:val="none" w:sz="0" w:space="0" w:color="auto"/>
              </w:divBdr>
            </w:div>
          </w:divsChild>
        </w:div>
        <w:div w:id="124198746">
          <w:marLeft w:val="0"/>
          <w:marRight w:val="0"/>
          <w:marTop w:val="0"/>
          <w:marBottom w:val="225"/>
          <w:divBdr>
            <w:top w:val="none" w:sz="0" w:space="0" w:color="auto"/>
            <w:left w:val="none" w:sz="0" w:space="0" w:color="auto"/>
            <w:bottom w:val="none" w:sz="0" w:space="0" w:color="auto"/>
            <w:right w:val="none" w:sz="0" w:space="0" w:color="auto"/>
          </w:divBdr>
          <w:divsChild>
            <w:div w:id="390006061">
              <w:marLeft w:val="0"/>
              <w:marRight w:val="0"/>
              <w:marTop w:val="0"/>
              <w:marBottom w:val="0"/>
              <w:divBdr>
                <w:top w:val="none" w:sz="0" w:space="0" w:color="auto"/>
                <w:left w:val="none" w:sz="0" w:space="0" w:color="auto"/>
                <w:bottom w:val="none" w:sz="0" w:space="0" w:color="auto"/>
                <w:right w:val="none" w:sz="0" w:space="0" w:color="auto"/>
              </w:divBdr>
            </w:div>
          </w:divsChild>
        </w:div>
        <w:div w:id="239219612">
          <w:marLeft w:val="0"/>
          <w:marRight w:val="0"/>
          <w:marTop w:val="0"/>
          <w:marBottom w:val="225"/>
          <w:divBdr>
            <w:top w:val="none" w:sz="0" w:space="0" w:color="auto"/>
            <w:left w:val="none" w:sz="0" w:space="0" w:color="auto"/>
            <w:bottom w:val="none" w:sz="0" w:space="0" w:color="auto"/>
            <w:right w:val="none" w:sz="0" w:space="0" w:color="auto"/>
          </w:divBdr>
          <w:divsChild>
            <w:div w:id="1829636300">
              <w:marLeft w:val="0"/>
              <w:marRight w:val="0"/>
              <w:marTop w:val="0"/>
              <w:marBottom w:val="0"/>
              <w:divBdr>
                <w:top w:val="none" w:sz="0" w:space="0" w:color="auto"/>
                <w:left w:val="none" w:sz="0" w:space="0" w:color="auto"/>
                <w:bottom w:val="none" w:sz="0" w:space="0" w:color="auto"/>
                <w:right w:val="none" w:sz="0" w:space="0" w:color="auto"/>
              </w:divBdr>
            </w:div>
          </w:divsChild>
        </w:div>
        <w:div w:id="297341733">
          <w:marLeft w:val="0"/>
          <w:marRight w:val="0"/>
          <w:marTop w:val="0"/>
          <w:marBottom w:val="225"/>
          <w:divBdr>
            <w:top w:val="none" w:sz="0" w:space="0" w:color="auto"/>
            <w:left w:val="none" w:sz="0" w:space="0" w:color="auto"/>
            <w:bottom w:val="none" w:sz="0" w:space="0" w:color="auto"/>
            <w:right w:val="none" w:sz="0" w:space="0" w:color="auto"/>
          </w:divBdr>
          <w:divsChild>
            <w:div w:id="1158502116">
              <w:marLeft w:val="0"/>
              <w:marRight w:val="0"/>
              <w:marTop w:val="0"/>
              <w:marBottom w:val="0"/>
              <w:divBdr>
                <w:top w:val="none" w:sz="0" w:space="0" w:color="auto"/>
                <w:left w:val="none" w:sz="0" w:space="0" w:color="auto"/>
                <w:bottom w:val="none" w:sz="0" w:space="0" w:color="auto"/>
                <w:right w:val="none" w:sz="0" w:space="0" w:color="auto"/>
              </w:divBdr>
            </w:div>
          </w:divsChild>
        </w:div>
        <w:div w:id="375930238">
          <w:marLeft w:val="0"/>
          <w:marRight w:val="0"/>
          <w:marTop w:val="0"/>
          <w:marBottom w:val="225"/>
          <w:divBdr>
            <w:top w:val="none" w:sz="0" w:space="0" w:color="auto"/>
            <w:left w:val="none" w:sz="0" w:space="0" w:color="auto"/>
            <w:bottom w:val="none" w:sz="0" w:space="0" w:color="auto"/>
            <w:right w:val="none" w:sz="0" w:space="0" w:color="auto"/>
          </w:divBdr>
          <w:divsChild>
            <w:div w:id="2001499775">
              <w:marLeft w:val="0"/>
              <w:marRight w:val="0"/>
              <w:marTop w:val="0"/>
              <w:marBottom w:val="0"/>
              <w:divBdr>
                <w:top w:val="none" w:sz="0" w:space="0" w:color="auto"/>
                <w:left w:val="none" w:sz="0" w:space="0" w:color="auto"/>
                <w:bottom w:val="none" w:sz="0" w:space="0" w:color="auto"/>
                <w:right w:val="none" w:sz="0" w:space="0" w:color="auto"/>
              </w:divBdr>
            </w:div>
          </w:divsChild>
        </w:div>
        <w:div w:id="448663985">
          <w:marLeft w:val="0"/>
          <w:marRight w:val="0"/>
          <w:marTop w:val="0"/>
          <w:marBottom w:val="225"/>
          <w:divBdr>
            <w:top w:val="none" w:sz="0" w:space="0" w:color="auto"/>
            <w:left w:val="none" w:sz="0" w:space="0" w:color="auto"/>
            <w:bottom w:val="none" w:sz="0" w:space="0" w:color="auto"/>
            <w:right w:val="none" w:sz="0" w:space="0" w:color="auto"/>
          </w:divBdr>
          <w:divsChild>
            <w:div w:id="97335094">
              <w:marLeft w:val="0"/>
              <w:marRight w:val="0"/>
              <w:marTop w:val="0"/>
              <w:marBottom w:val="0"/>
              <w:divBdr>
                <w:top w:val="none" w:sz="0" w:space="0" w:color="auto"/>
                <w:left w:val="none" w:sz="0" w:space="0" w:color="auto"/>
                <w:bottom w:val="none" w:sz="0" w:space="0" w:color="auto"/>
                <w:right w:val="none" w:sz="0" w:space="0" w:color="auto"/>
              </w:divBdr>
            </w:div>
          </w:divsChild>
        </w:div>
        <w:div w:id="474876377">
          <w:marLeft w:val="0"/>
          <w:marRight w:val="0"/>
          <w:marTop w:val="0"/>
          <w:marBottom w:val="225"/>
          <w:divBdr>
            <w:top w:val="none" w:sz="0" w:space="0" w:color="auto"/>
            <w:left w:val="none" w:sz="0" w:space="0" w:color="auto"/>
            <w:bottom w:val="none" w:sz="0" w:space="0" w:color="auto"/>
            <w:right w:val="none" w:sz="0" w:space="0" w:color="auto"/>
          </w:divBdr>
          <w:divsChild>
            <w:div w:id="1141579008">
              <w:marLeft w:val="0"/>
              <w:marRight w:val="0"/>
              <w:marTop w:val="0"/>
              <w:marBottom w:val="0"/>
              <w:divBdr>
                <w:top w:val="none" w:sz="0" w:space="0" w:color="auto"/>
                <w:left w:val="none" w:sz="0" w:space="0" w:color="auto"/>
                <w:bottom w:val="none" w:sz="0" w:space="0" w:color="auto"/>
                <w:right w:val="none" w:sz="0" w:space="0" w:color="auto"/>
              </w:divBdr>
            </w:div>
          </w:divsChild>
        </w:div>
        <w:div w:id="528958604">
          <w:marLeft w:val="0"/>
          <w:marRight w:val="0"/>
          <w:marTop w:val="0"/>
          <w:marBottom w:val="225"/>
          <w:divBdr>
            <w:top w:val="none" w:sz="0" w:space="0" w:color="auto"/>
            <w:left w:val="none" w:sz="0" w:space="0" w:color="auto"/>
            <w:bottom w:val="none" w:sz="0" w:space="0" w:color="auto"/>
            <w:right w:val="none" w:sz="0" w:space="0" w:color="auto"/>
          </w:divBdr>
          <w:divsChild>
            <w:div w:id="141044269">
              <w:marLeft w:val="0"/>
              <w:marRight w:val="0"/>
              <w:marTop w:val="0"/>
              <w:marBottom w:val="0"/>
              <w:divBdr>
                <w:top w:val="none" w:sz="0" w:space="0" w:color="auto"/>
                <w:left w:val="none" w:sz="0" w:space="0" w:color="auto"/>
                <w:bottom w:val="none" w:sz="0" w:space="0" w:color="auto"/>
                <w:right w:val="none" w:sz="0" w:space="0" w:color="auto"/>
              </w:divBdr>
            </w:div>
          </w:divsChild>
        </w:div>
        <w:div w:id="532614581">
          <w:marLeft w:val="0"/>
          <w:marRight w:val="0"/>
          <w:marTop w:val="0"/>
          <w:marBottom w:val="225"/>
          <w:divBdr>
            <w:top w:val="none" w:sz="0" w:space="0" w:color="auto"/>
            <w:left w:val="none" w:sz="0" w:space="0" w:color="auto"/>
            <w:bottom w:val="none" w:sz="0" w:space="0" w:color="auto"/>
            <w:right w:val="none" w:sz="0" w:space="0" w:color="auto"/>
          </w:divBdr>
          <w:divsChild>
            <w:div w:id="1285424062">
              <w:marLeft w:val="0"/>
              <w:marRight w:val="0"/>
              <w:marTop w:val="0"/>
              <w:marBottom w:val="0"/>
              <w:divBdr>
                <w:top w:val="none" w:sz="0" w:space="0" w:color="auto"/>
                <w:left w:val="none" w:sz="0" w:space="0" w:color="auto"/>
                <w:bottom w:val="none" w:sz="0" w:space="0" w:color="auto"/>
                <w:right w:val="none" w:sz="0" w:space="0" w:color="auto"/>
              </w:divBdr>
            </w:div>
          </w:divsChild>
        </w:div>
        <w:div w:id="703364742">
          <w:marLeft w:val="0"/>
          <w:marRight w:val="0"/>
          <w:marTop w:val="0"/>
          <w:marBottom w:val="225"/>
          <w:divBdr>
            <w:top w:val="none" w:sz="0" w:space="0" w:color="auto"/>
            <w:left w:val="none" w:sz="0" w:space="0" w:color="auto"/>
            <w:bottom w:val="none" w:sz="0" w:space="0" w:color="auto"/>
            <w:right w:val="none" w:sz="0" w:space="0" w:color="auto"/>
          </w:divBdr>
          <w:divsChild>
            <w:div w:id="1728528666">
              <w:marLeft w:val="0"/>
              <w:marRight w:val="0"/>
              <w:marTop w:val="0"/>
              <w:marBottom w:val="0"/>
              <w:divBdr>
                <w:top w:val="none" w:sz="0" w:space="0" w:color="auto"/>
                <w:left w:val="none" w:sz="0" w:space="0" w:color="auto"/>
                <w:bottom w:val="none" w:sz="0" w:space="0" w:color="auto"/>
                <w:right w:val="none" w:sz="0" w:space="0" w:color="auto"/>
              </w:divBdr>
            </w:div>
          </w:divsChild>
        </w:div>
        <w:div w:id="703747149">
          <w:marLeft w:val="0"/>
          <w:marRight w:val="0"/>
          <w:marTop w:val="0"/>
          <w:marBottom w:val="225"/>
          <w:divBdr>
            <w:top w:val="none" w:sz="0" w:space="0" w:color="auto"/>
            <w:left w:val="none" w:sz="0" w:space="0" w:color="auto"/>
            <w:bottom w:val="none" w:sz="0" w:space="0" w:color="auto"/>
            <w:right w:val="none" w:sz="0" w:space="0" w:color="auto"/>
          </w:divBdr>
          <w:divsChild>
            <w:div w:id="1709255280">
              <w:marLeft w:val="0"/>
              <w:marRight w:val="0"/>
              <w:marTop w:val="0"/>
              <w:marBottom w:val="0"/>
              <w:divBdr>
                <w:top w:val="none" w:sz="0" w:space="0" w:color="auto"/>
                <w:left w:val="none" w:sz="0" w:space="0" w:color="auto"/>
                <w:bottom w:val="none" w:sz="0" w:space="0" w:color="auto"/>
                <w:right w:val="none" w:sz="0" w:space="0" w:color="auto"/>
              </w:divBdr>
            </w:div>
          </w:divsChild>
        </w:div>
        <w:div w:id="720983812">
          <w:marLeft w:val="0"/>
          <w:marRight w:val="0"/>
          <w:marTop w:val="0"/>
          <w:marBottom w:val="225"/>
          <w:divBdr>
            <w:top w:val="none" w:sz="0" w:space="0" w:color="auto"/>
            <w:left w:val="none" w:sz="0" w:space="0" w:color="auto"/>
            <w:bottom w:val="none" w:sz="0" w:space="0" w:color="auto"/>
            <w:right w:val="none" w:sz="0" w:space="0" w:color="auto"/>
          </w:divBdr>
          <w:divsChild>
            <w:div w:id="1821384584">
              <w:marLeft w:val="0"/>
              <w:marRight w:val="0"/>
              <w:marTop w:val="0"/>
              <w:marBottom w:val="0"/>
              <w:divBdr>
                <w:top w:val="none" w:sz="0" w:space="0" w:color="auto"/>
                <w:left w:val="none" w:sz="0" w:space="0" w:color="auto"/>
                <w:bottom w:val="none" w:sz="0" w:space="0" w:color="auto"/>
                <w:right w:val="none" w:sz="0" w:space="0" w:color="auto"/>
              </w:divBdr>
            </w:div>
          </w:divsChild>
        </w:div>
        <w:div w:id="809324183">
          <w:marLeft w:val="0"/>
          <w:marRight w:val="0"/>
          <w:marTop w:val="0"/>
          <w:marBottom w:val="225"/>
          <w:divBdr>
            <w:top w:val="none" w:sz="0" w:space="0" w:color="auto"/>
            <w:left w:val="none" w:sz="0" w:space="0" w:color="auto"/>
            <w:bottom w:val="none" w:sz="0" w:space="0" w:color="auto"/>
            <w:right w:val="none" w:sz="0" w:space="0" w:color="auto"/>
          </w:divBdr>
          <w:divsChild>
            <w:div w:id="14842977">
              <w:marLeft w:val="0"/>
              <w:marRight w:val="0"/>
              <w:marTop w:val="0"/>
              <w:marBottom w:val="0"/>
              <w:divBdr>
                <w:top w:val="none" w:sz="0" w:space="0" w:color="auto"/>
                <w:left w:val="none" w:sz="0" w:space="0" w:color="auto"/>
                <w:bottom w:val="none" w:sz="0" w:space="0" w:color="auto"/>
                <w:right w:val="none" w:sz="0" w:space="0" w:color="auto"/>
              </w:divBdr>
            </w:div>
          </w:divsChild>
        </w:div>
        <w:div w:id="938291586">
          <w:marLeft w:val="0"/>
          <w:marRight w:val="0"/>
          <w:marTop w:val="0"/>
          <w:marBottom w:val="225"/>
          <w:divBdr>
            <w:top w:val="none" w:sz="0" w:space="0" w:color="auto"/>
            <w:left w:val="none" w:sz="0" w:space="0" w:color="auto"/>
            <w:bottom w:val="none" w:sz="0" w:space="0" w:color="auto"/>
            <w:right w:val="none" w:sz="0" w:space="0" w:color="auto"/>
          </w:divBdr>
          <w:divsChild>
            <w:div w:id="1552888727">
              <w:marLeft w:val="0"/>
              <w:marRight w:val="0"/>
              <w:marTop w:val="0"/>
              <w:marBottom w:val="0"/>
              <w:divBdr>
                <w:top w:val="none" w:sz="0" w:space="0" w:color="auto"/>
                <w:left w:val="none" w:sz="0" w:space="0" w:color="auto"/>
                <w:bottom w:val="none" w:sz="0" w:space="0" w:color="auto"/>
                <w:right w:val="none" w:sz="0" w:space="0" w:color="auto"/>
              </w:divBdr>
            </w:div>
          </w:divsChild>
        </w:div>
        <w:div w:id="981469677">
          <w:marLeft w:val="0"/>
          <w:marRight w:val="0"/>
          <w:marTop w:val="0"/>
          <w:marBottom w:val="225"/>
          <w:divBdr>
            <w:top w:val="none" w:sz="0" w:space="0" w:color="auto"/>
            <w:left w:val="none" w:sz="0" w:space="0" w:color="auto"/>
            <w:bottom w:val="none" w:sz="0" w:space="0" w:color="auto"/>
            <w:right w:val="none" w:sz="0" w:space="0" w:color="auto"/>
          </w:divBdr>
          <w:divsChild>
            <w:div w:id="1581526818">
              <w:marLeft w:val="0"/>
              <w:marRight w:val="0"/>
              <w:marTop w:val="0"/>
              <w:marBottom w:val="0"/>
              <w:divBdr>
                <w:top w:val="none" w:sz="0" w:space="0" w:color="auto"/>
                <w:left w:val="none" w:sz="0" w:space="0" w:color="auto"/>
                <w:bottom w:val="none" w:sz="0" w:space="0" w:color="auto"/>
                <w:right w:val="none" w:sz="0" w:space="0" w:color="auto"/>
              </w:divBdr>
            </w:div>
          </w:divsChild>
        </w:div>
        <w:div w:id="1092513735">
          <w:marLeft w:val="0"/>
          <w:marRight w:val="0"/>
          <w:marTop w:val="0"/>
          <w:marBottom w:val="225"/>
          <w:divBdr>
            <w:top w:val="none" w:sz="0" w:space="0" w:color="auto"/>
            <w:left w:val="none" w:sz="0" w:space="0" w:color="auto"/>
            <w:bottom w:val="none" w:sz="0" w:space="0" w:color="auto"/>
            <w:right w:val="none" w:sz="0" w:space="0" w:color="auto"/>
          </w:divBdr>
          <w:divsChild>
            <w:div w:id="88741234">
              <w:marLeft w:val="0"/>
              <w:marRight w:val="0"/>
              <w:marTop w:val="0"/>
              <w:marBottom w:val="0"/>
              <w:divBdr>
                <w:top w:val="none" w:sz="0" w:space="0" w:color="auto"/>
                <w:left w:val="none" w:sz="0" w:space="0" w:color="auto"/>
                <w:bottom w:val="none" w:sz="0" w:space="0" w:color="auto"/>
                <w:right w:val="none" w:sz="0" w:space="0" w:color="auto"/>
              </w:divBdr>
            </w:div>
          </w:divsChild>
        </w:div>
        <w:div w:id="1124881441">
          <w:marLeft w:val="0"/>
          <w:marRight w:val="0"/>
          <w:marTop w:val="0"/>
          <w:marBottom w:val="225"/>
          <w:divBdr>
            <w:top w:val="none" w:sz="0" w:space="0" w:color="auto"/>
            <w:left w:val="none" w:sz="0" w:space="0" w:color="auto"/>
            <w:bottom w:val="none" w:sz="0" w:space="0" w:color="auto"/>
            <w:right w:val="none" w:sz="0" w:space="0" w:color="auto"/>
          </w:divBdr>
          <w:divsChild>
            <w:div w:id="920406273">
              <w:marLeft w:val="0"/>
              <w:marRight w:val="0"/>
              <w:marTop w:val="0"/>
              <w:marBottom w:val="0"/>
              <w:divBdr>
                <w:top w:val="none" w:sz="0" w:space="0" w:color="auto"/>
                <w:left w:val="none" w:sz="0" w:space="0" w:color="auto"/>
                <w:bottom w:val="none" w:sz="0" w:space="0" w:color="auto"/>
                <w:right w:val="none" w:sz="0" w:space="0" w:color="auto"/>
              </w:divBdr>
            </w:div>
          </w:divsChild>
        </w:div>
        <w:div w:id="1192181234">
          <w:marLeft w:val="0"/>
          <w:marRight w:val="0"/>
          <w:marTop w:val="0"/>
          <w:marBottom w:val="225"/>
          <w:divBdr>
            <w:top w:val="none" w:sz="0" w:space="0" w:color="auto"/>
            <w:left w:val="none" w:sz="0" w:space="0" w:color="auto"/>
            <w:bottom w:val="none" w:sz="0" w:space="0" w:color="auto"/>
            <w:right w:val="none" w:sz="0" w:space="0" w:color="auto"/>
          </w:divBdr>
          <w:divsChild>
            <w:div w:id="122891459">
              <w:marLeft w:val="0"/>
              <w:marRight w:val="0"/>
              <w:marTop w:val="0"/>
              <w:marBottom w:val="0"/>
              <w:divBdr>
                <w:top w:val="none" w:sz="0" w:space="0" w:color="auto"/>
                <w:left w:val="none" w:sz="0" w:space="0" w:color="auto"/>
                <w:bottom w:val="none" w:sz="0" w:space="0" w:color="auto"/>
                <w:right w:val="none" w:sz="0" w:space="0" w:color="auto"/>
              </w:divBdr>
            </w:div>
          </w:divsChild>
        </w:div>
        <w:div w:id="1205867887">
          <w:marLeft w:val="0"/>
          <w:marRight w:val="0"/>
          <w:marTop w:val="0"/>
          <w:marBottom w:val="225"/>
          <w:divBdr>
            <w:top w:val="none" w:sz="0" w:space="0" w:color="auto"/>
            <w:left w:val="none" w:sz="0" w:space="0" w:color="auto"/>
            <w:bottom w:val="none" w:sz="0" w:space="0" w:color="auto"/>
            <w:right w:val="none" w:sz="0" w:space="0" w:color="auto"/>
          </w:divBdr>
          <w:divsChild>
            <w:div w:id="292830177">
              <w:marLeft w:val="0"/>
              <w:marRight w:val="0"/>
              <w:marTop w:val="0"/>
              <w:marBottom w:val="0"/>
              <w:divBdr>
                <w:top w:val="none" w:sz="0" w:space="0" w:color="auto"/>
                <w:left w:val="none" w:sz="0" w:space="0" w:color="auto"/>
                <w:bottom w:val="none" w:sz="0" w:space="0" w:color="auto"/>
                <w:right w:val="none" w:sz="0" w:space="0" w:color="auto"/>
              </w:divBdr>
            </w:div>
          </w:divsChild>
        </w:div>
        <w:div w:id="1215317113">
          <w:marLeft w:val="0"/>
          <w:marRight w:val="0"/>
          <w:marTop w:val="0"/>
          <w:marBottom w:val="225"/>
          <w:divBdr>
            <w:top w:val="none" w:sz="0" w:space="0" w:color="auto"/>
            <w:left w:val="none" w:sz="0" w:space="0" w:color="auto"/>
            <w:bottom w:val="none" w:sz="0" w:space="0" w:color="auto"/>
            <w:right w:val="none" w:sz="0" w:space="0" w:color="auto"/>
          </w:divBdr>
          <w:divsChild>
            <w:div w:id="1512917389">
              <w:marLeft w:val="0"/>
              <w:marRight w:val="0"/>
              <w:marTop w:val="0"/>
              <w:marBottom w:val="0"/>
              <w:divBdr>
                <w:top w:val="none" w:sz="0" w:space="0" w:color="auto"/>
                <w:left w:val="none" w:sz="0" w:space="0" w:color="auto"/>
                <w:bottom w:val="none" w:sz="0" w:space="0" w:color="auto"/>
                <w:right w:val="none" w:sz="0" w:space="0" w:color="auto"/>
              </w:divBdr>
            </w:div>
          </w:divsChild>
        </w:div>
        <w:div w:id="1287540212">
          <w:marLeft w:val="0"/>
          <w:marRight w:val="0"/>
          <w:marTop w:val="0"/>
          <w:marBottom w:val="225"/>
          <w:divBdr>
            <w:top w:val="none" w:sz="0" w:space="0" w:color="auto"/>
            <w:left w:val="none" w:sz="0" w:space="0" w:color="auto"/>
            <w:bottom w:val="none" w:sz="0" w:space="0" w:color="auto"/>
            <w:right w:val="none" w:sz="0" w:space="0" w:color="auto"/>
          </w:divBdr>
          <w:divsChild>
            <w:div w:id="775560423">
              <w:marLeft w:val="0"/>
              <w:marRight w:val="0"/>
              <w:marTop w:val="0"/>
              <w:marBottom w:val="0"/>
              <w:divBdr>
                <w:top w:val="none" w:sz="0" w:space="0" w:color="auto"/>
                <w:left w:val="none" w:sz="0" w:space="0" w:color="auto"/>
                <w:bottom w:val="none" w:sz="0" w:space="0" w:color="auto"/>
                <w:right w:val="none" w:sz="0" w:space="0" w:color="auto"/>
              </w:divBdr>
            </w:div>
          </w:divsChild>
        </w:div>
        <w:div w:id="1289508461">
          <w:marLeft w:val="0"/>
          <w:marRight w:val="0"/>
          <w:marTop w:val="0"/>
          <w:marBottom w:val="225"/>
          <w:divBdr>
            <w:top w:val="none" w:sz="0" w:space="0" w:color="auto"/>
            <w:left w:val="none" w:sz="0" w:space="0" w:color="auto"/>
            <w:bottom w:val="none" w:sz="0" w:space="0" w:color="auto"/>
            <w:right w:val="none" w:sz="0" w:space="0" w:color="auto"/>
          </w:divBdr>
          <w:divsChild>
            <w:div w:id="1729455423">
              <w:marLeft w:val="0"/>
              <w:marRight w:val="0"/>
              <w:marTop w:val="0"/>
              <w:marBottom w:val="0"/>
              <w:divBdr>
                <w:top w:val="none" w:sz="0" w:space="0" w:color="auto"/>
                <w:left w:val="none" w:sz="0" w:space="0" w:color="auto"/>
                <w:bottom w:val="none" w:sz="0" w:space="0" w:color="auto"/>
                <w:right w:val="none" w:sz="0" w:space="0" w:color="auto"/>
              </w:divBdr>
            </w:div>
          </w:divsChild>
        </w:div>
        <w:div w:id="1314288828">
          <w:marLeft w:val="0"/>
          <w:marRight w:val="0"/>
          <w:marTop w:val="0"/>
          <w:marBottom w:val="225"/>
          <w:divBdr>
            <w:top w:val="none" w:sz="0" w:space="0" w:color="auto"/>
            <w:left w:val="none" w:sz="0" w:space="0" w:color="auto"/>
            <w:bottom w:val="none" w:sz="0" w:space="0" w:color="auto"/>
            <w:right w:val="none" w:sz="0" w:space="0" w:color="auto"/>
          </w:divBdr>
          <w:divsChild>
            <w:div w:id="482545070">
              <w:marLeft w:val="0"/>
              <w:marRight w:val="0"/>
              <w:marTop w:val="0"/>
              <w:marBottom w:val="0"/>
              <w:divBdr>
                <w:top w:val="none" w:sz="0" w:space="0" w:color="auto"/>
                <w:left w:val="none" w:sz="0" w:space="0" w:color="auto"/>
                <w:bottom w:val="none" w:sz="0" w:space="0" w:color="auto"/>
                <w:right w:val="none" w:sz="0" w:space="0" w:color="auto"/>
              </w:divBdr>
            </w:div>
          </w:divsChild>
        </w:div>
        <w:div w:id="1392074568">
          <w:marLeft w:val="0"/>
          <w:marRight w:val="0"/>
          <w:marTop w:val="0"/>
          <w:marBottom w:val="225"/>
          <w:divBdr>
            <w:top w:val="none" w:sz="0" w:space="0" w:color="auto"/>
            <w:left w:val="none" w:sz="0" w:space="0" w:color="auto"/>
            <w:bottom w:val="none" w:sz="0" w:space="0" w:color="auto"/>
            <w:right w:val="none" w:sz="0" w:space="0" w:color="auto"/>
          </w:divBdr>
          <w:divsChild>
            <w:div w:id="536091996">
              <w:marLeft w:val="0"/>
              <w:marRight w:val="0"/>
              <w:marTop w:val="0"/>
              <w:marBottom w:val="0"/>
              <w:divBdr>
                <w:top w:val="none" w:sz="0" w:space="0" w:color="auto"/>
                <w:left w:val="none" w:sz="0" w:space="0" w:color="auto"/>
                <w:bottom w:val="none" w:sz="0" w:space="0" w:color="auto"/>
                <w:right w:val="none" w:sz="0" w:space="0" w:color="auto"/>
              </w:divBdr>
            </w:div>
          </w:divsChild>
        </w:div>
        <w:div w:id="1427266367">
          <w:marLeft w:val="0"/>
          <w:marRight w:val="0"/>
          <w:marTop w:val="0"/>
          <w:marBottom w:val="225"/>
          <w:divBdr>
            <w:top w:val="none" w:sz="0" w:space="0" w:color="auto"/>
            <w:left w:val="none" w:sz="0" w:space="0" w:color="auto"/>
            <w:bottom w:val="none" w:sz="0" w:space="0" w:color="auto"/>
            <w:right w:val="none" w:sz="0" w:space="0" w:color="auto"/>
          </w:divBdr>
          <w:divsChild>
            <w:div w:id="504900586">
              <w:marLeft w:val="0"/>
              <w:marRight w:val="0"/>
              <w:marTop w:val="0"/>
              <w:marBottom w:val="0"/>
              <w:divBdr>
                <w:top w:val="none" w:sz="0" w:space="0" w:color="auto"/>
                <w:left w:val="none" w:sz="0" w:space="0" w:color="auto"/>
                <w:bottom w:val="none" w:sz="0" w:space="0" w:color="auto"/>
                <w:right w:val="none" w:sz="0" w:space="0" w:color="auto"/>
              </w:divBdr>
            </w:div>
          </w:divsChild>
        </w:div>
        <w:div w:id="1442336972">
          <w:marLeft w:val="0"/>
          <w:marRight w:val="0"/>
          <w:marTop w:val="0"/>
          <w:marBottom w:val="225"/>
          <w:divBdr>
            <w:top w:val="none" w:sz="0" w:space="0" w:color="auto"/>
            <w:left w:val="none" w:sz="0" w:space="0" w:color="auto"/>
            <w:bottom w:val="none" w:sz="0" w:space="0" w:color="auto"/>
            <w:right w:val="none" w:sz="0" w:space="0" w:color="auto"/>
          </w:divBdr>
          <w:divsChild>
            <w:div w:id="1390884276">
              <w:marLeft w:val="0"/>
              <w:marRight w:val="0"/>
              <w:marTop w:val="0"/>
              <w:marBottom w:val="0"/>
              <w:divBdr>
                <w:top w:val="none" w:sz="0" w:space="0" w:color="auto"/>
                <w:left w:val="none" w:sz="0" w:space="0" w:color="auto"/>
                <w:bottom w:val="none" w:sz="0" w:space="0" w:color="auto"/>
                <w:right w:val="none" w:sz="0" w:space="0" w:color="auto"/>
              </w:divBdr>
            </w:div>
          </w:divsChild>
        </w:div>
        <w:div w:id="1452283161">
          <w:marLeft w:val="0"/>
          <w:marRight w:val="0"/>
          <w:marTop w:val="0"/>
          <w:marBottom w:val="225"/>
          <w:divBdr>
            <w:top w:val="none" w:sz="0" w:space="0" w:color="auto"/>
            <w:left w:val="none" w:sz="0" w:space="0" w:color="auto"/>
            <w:bottom w:val="none" w:sz="0" w:space="0" w:color="auto"/>
            <w:right w:val="none" w:sz="0" w:space="0" w:color="auto"/>
          </w:divBdr>
        </w:div>
        <w:div w:id="1631978385">
          <w:marLeft w:val="0"/>
          <w:marRight w:val="0"/>
          <w:marTop w:val="0"/>
          <w:marBottom w:val="225"/>
          <w:divBdr>
            <w:top w:val="none" w:sz="0" w:space="0" w:color="auto"/>
            <w:left w:val="none" w:sz="0" w:space="0" w:color="auto"/>
            <w:bottom w:val="none" w:sz="0" w:space="0" w:color="auto"/>
            <w:right w:val="none" w:sz="0" w:space="0" w:color="auto"/>
          </w:divBdr>
          <w:divsChild>
            <w:div w:id="1078137756">
              <w:marLeft w:val="0"/>
              <w:marRight w:val="0"/>
              <w:marTop w:val="0"/>
              <w:marBottom w:val="0"/>
              <w:divBdr>
                <w:top w:val="none" w:sz="0" w:space="0" w:color="auto"/>
                <w:left w:val="none" w:sz="0" w:space="0" w:color="auto"/>
                <w:bottom w:val="none" w:sz="0" w:space="0" w:color="auto"/>
                <w:right w:val="none" w:sz="0" w:space="0" w:color="auto"/>
              </w:divBdr>
            </w:div>
          </w:divsChild>
        </w:div>
        <w:div w:id="1632053328">
          <w:marLeft w:val="0"/>
          <w:marRight w:val="0"/>
          <w:marTop w:val="0"/>
          <w:marBottom w:val="225"/>
          <w:divBdr>
            <w:top w:val="none" w:sz="0" w:space="0" w:color="auto"/>
            <w:left w:val="none" w:sz="0" w:space="0" w:color="auto"/>
            <w:bottom w:val="none" w:sz="0" w:space="0" w:color="auto"/>
            <w:right w:val="none" w:sz="0" w:space="0" w:color="auto"/>
          </w:divBdr>
          <w:divsChild>
            <w:div w:id="1124731016">
              <w:marLeft w:val="0"/>
              <w:marRight w:val="0"/>
              <w:marTop w:val="0"/>
              <w:marBottom w:val="0"/>
              <w:divBdr>
                <w:top w:val="none" w:sz="0" w:space="0" w:color="auto"/>
                <w:left w:val="none" w:sz="0" w:space="0" w:color="auto"/>
                <w:bottom w:val="none" w:sz="0" w:space="0" w:color="auto"/>
                <w:right w:val="none" w:sz="0" w:space="0" w:color="auto"/>
              </w:divBdr>
            </w:div>
          </w:divsChild>
        </w:div>
        <w:div w:id="1693453451">
          <w:marLeft w:val="0"/>
          <w:marRight w:val="0"/>
          <w:marTop w:val="0"/>
          <w:marBottom w:val="225"/>
          <w:divBdr>
            <w:top w:val="none" w:sz="0" w:space="0" w:color="auto"/>
            <w:left w:val="none" w:sz="0" w:space="0" w:color="auto"/>
            <w:bottom w:val="none" w:sz="0" w:space="0" w:color="auto"/>
            <w:right w:val="none" w:sz="0" w:space="0" w:color="auto"/>
          </w:divBdr>
          <w:divsChild>
            <w:div w:id="738138403">
              <w:marLeft w:val="0"/>
              <w:marRight w:val="0"/>
              <w:marTop w:val="0"/>
              <w:marBottom w:val="0"/>
              <w:divBdr>
                <w:top w:val="none" w:sz="0" w:space="0" w:color="auto"/>
                <w:left w:val="none" w:sz="0" w:space="0" w:color="auto"/>
                <w:bottom w:val="none" w:sz="0" w:space="0" w:color="auto"/>
                <w:right w:val="none" w:sz="0" w:space="0" w:color="auto"/>
              </w:divBdr>
            </w:div>
          </w:divsChild>
        </w:div>
        <w:div w:id="1730609742">
          <w:marLeft w:val="0"/>
          <w:marRight w:val="0"/>
          <w:marTop w:val="0"/>
          <w:marBottom w:val="225"/>
          <w:divBdr>
            <w:top w:val="none" w:sz="0" w:space="0" w:color="auto"/>
            <w:left w:val="none" w:sz="0" w:space="0" w:color="auto"/>
            <w:bottom w:val="none" w:sz="0" w:space="0" w:color="auto"/>
            <w:right w:val="none" w:sz="0" w:space="0" w:color="auto"/>
          </w:divBdr>
          <w:divsChild>
            <w:div w:id="310451605">
              <w:marLeft w:val="0"/>
              <w:marRight w:val="0"/>
              <w:marTop w:val="0"/>
              <w:marBottom w:val="0"/>
              <w:divBdr>
                <w:top w:val="none" w:sz="0" w:space="0" w:color="auto"/>
                <w:left w:val="none" w:sz="0" w:space="0" w:color="auto"/>
                <w:bottom w:val="none" w:sz="0" w:space="0" w:color="auto"/>
                <w:right w:val="none" w:sz="0" w:space="0" w:color="auto"/>
              </w:divBdr>
            </w:div>
          </w:divsChild>
        </w:div>
        <w:div w:id="1863089880">
          <w:marLeft w:val="0"/>
          <w:marRight w:val="0"/>
          <w:marTop w:val="0"/>
          <w:marBottom w:val="225"/>
          <w:divBdr>
            <w:top w:val="none" w:sz="0" w:space="0" w:color="auto"/>
            <w:left w:val="none" w:sz="0" w:space="0" w:color="auto"/>
            <w:bottom w:val="none" w:sz="0" w:space="0" w:color="auto"/>
            <w:right w:val="none" w:sz="0" w:space="0" w:color="auto"/>
          </w:divBdr>
          <w:divsChild>
            <w:div w:id="780731955">
              <w:marLeft w:val="0"/>
              <w:marRight w:val="0"/>
              <w:marTop w:val="0"/>
              <w:marBottom w:val="0"/>
              <w:divBdr>
                <w:top w:val="none" w:sz="0" w:space="0" w:color="auto"/>
                <w:left w:val="none" w:sz="0" w:space="0" w:color="auto"/>
                <w:bottom w:val="none" w:sz="0" w:space="0" w:color="auto"/>
                <w:right w:val="none" w:sz="0" w:space="0" w:color="auto"/>
              </w:divBdr>
            </w:div>
          </w:divsChild>
        </w:div>
        <w:div w:id="1884826512">
          <w:marLeft w:val="0"/>
          <w:marRight w:val="0"/>
          <w:marTop w:val="0"/>
          <w:marBottom w:val="225"/>
          <w:divBdr>
            <w:top w:val="none" w:sz="0" w:space="0" w:color="auto"/>
            <w:left w:val="none" w:sz="0" w:space="0" w:color="auto"/>
            <w:bottom w:val="none" w:sz="0" w:space="0" w:color="auto"/>
            <w:right w:val="none" w:sz="0" w:space="0" w:color="auto"/>
          </w:divBdr>
          <w:divsChild>
            <w:div w:id="1398355264">
              <w:marLeft w:val="0"/>
              <w:marRight w:val="0"/>
              <w:marTop w:val="0"/>
              <w:marBottom w:val="0"/>
              <w:divBdr>
                <w:top w:val="none" w:sz="0" w:space="0" w:color="auto"/>
                <w:left w:val="none" w:sz="0" w:space="0" w:color="auto"/>
                <w:bottom w:val="none" w:sz="0" w:space="0" w:color="auto"/>
                <w:right w:val="none" w:sz="0" w:space="0" w:color="auto"/>
              </w:divBdr>
            </w:div>
          </w:divsChild>
        </w:div>
        <w:div w:id="1949042478">
          <w:marLeft w:val="0"/>
          <w:marRight w:val="0"/>
          <w:marTop w:val="0"/>
          <w:marBottom w:val="225"/>
          <w:divBdr>
            <w:top w:val="none" w:sz="0" w:space="0" w:color="auto"/>
            <w:left w:val="none" w:sz="0" w:space="0" w:color="auto"/>
            <w:bottom w:val="none" w:sz="0" w:space="0" w:color="auto"/>
            <w:right w:val="none" w:sz="0" w:space="0" w:color="auto"/>
          </w:divBdr>
          <w:divsChild>
            <w:div w:id="1916820489">
              <w:marLeft w:val="0"/>
              <w:marRight w:val="0"/>
              <w:marTop w:val="0"/>
              <w:marBottom w:val="0"/>
              <w:divBdr>
                <w:top w:val="none" w:sz="0" w:space="0" w:color="auto"/>
                <w:left w:val="none" w:sz="0" w:space="0" w:color="auto"/>
                <w:bottom w:val="none" w:sz="0" w:space="0" w:color="auto"/>
                <w:right w:val="none" w:sz="0" w:space="0" w:color="auto"/>
              </w:divBdr>
            </w:div>
          </w:divsChild>
        </w:div>
        <w:div w:id="2000306775">
          <w:marLeft w:val="0"/>
          <w:marRight w:val="0"/>
          <w:marTop w:val="0"/>
          <w:marBottom w:val="225"/>
          <w:divBdr>
            <w:top w:val="none" w:sz="0" w:space="0" w:color="auto"/>
            <w:left w:val="none" w:sz="0" w:space="0" w:color="auto"/>
            <w:bottom w:val="none" w:sz="0" w:space="0" w:color="auto"/>
            <w:right w:val="none" w:sz="0" w:space="0" w:color="auto"/>
          </w:divBdr>
          <w:divsChild>
            <w:div w:id="626202345">
              <w:marLeft w:val="0"/>
              <w:marRight w:val="0"/>
              <w:marTop w:val="0"/>
              <w:marBottom w:val="0"/>
              <w:divBdr>
                <w:top w:val="none" w:sz="0" w:space="0" w:color="auto"/>
                <w:left w:val="none" w:sz="0" w:space="0" w:color="auto"/>
                <w:bottom w:val="none" w:sz="0" w:space="0" w:color="auto"/>
                <w:right w:val="none" w:sz="0" w:space="0" w:color="auto"/>
              </w:divBdr>
            </w:div>
          </w:divsChild>
        </w:div>
        <w:div w:id="2005276009">
          <w:marLeft w:val="0"/>
          <w:marRight w:val="0"/>
          <w:marTop w:val="0"/>
          <w:marBottom w:val="225"/>
          <w:divBdr>
            <w:top w:val="none" w:sz="0" w:space="0" w:color="auto"/>
            <w:left w:val="none" w:sz="0" w:space="0" w:color="auto"/>
            <w:bottom w:val="none" w:sz="0" w:space="0" w:color="auto"/>
            <w:right w:val="none" w:sz="0" w:space="0" w:color="auto"/>
          </w:divBdr>
          <w:divsChild>
            <w:div w:id="1064373856">
              <w:marLeft w:val="0"/>
              <w:marRight w:val="0"/>
              <w:marTop w:val="0"/>
              <w:marBottom w:val="0"/>
              <w:divBdr>
                <w:top w:val="none" w:sz="0" w:space="0" w:color="auto"/>
                <w:left w:val="none" w:sz="0" w:space="0" w:color="auto"/>
                <w:bottom w:val="none" w:sz="0" w:space="0" w:color="auto"/>
                <w:right w:val="none" w:sz="0" w:space="0" w:color="auto"/>
              </w:divBdr>
            </w:div>
          </w:divsChild>
        </w:div>
        <w:div w:id="2100445106">
          <w:marLeft w:val="0"/>
          <w:marRight w:val="0"/>
          <w:marTop w:val="0"/>
          <w:marBottom w:val="225"/>
          <w:divBdr>
            <w:top w:val="none" w:sz="0" w:space="0" w:color="auto"/>
            <w:left w:val="none" w:sz="0" w:space="0" w:color="auto"/>
            <w:bottom w:val="none" w:sz="0" w:space="0" w:color="auto"/>
            <w:right w:val="none" w:sz="0" w:space="0" w:color="auto"/>
          </w:divBdr>
          <w:divsChild>
            <w:div w:id="1586724182">
              <w:marLeft w:val="0"/>
              <w:marRight w:val="0"/>
              <w:marTop w:val="0"/>
              <w:marBottom w:val="0"/>
              <w:divBdr>
                <w:top w:val="none" w:sz="0" w:space="0" w:color="auto"/>
                <w:left w:val="none" w:sz="0" w:space="0" w:color="auto"/>
                <w:bottom w:val="none" w:sz="0" w:space="0" w:color="auto"/>
                <w:right w:val="none" w:sz="0" w:space="0" w:color="auto"/>
              </w:divBdr>
            </w:div>
          </w:divsChild>
        </w:div>
        <w:div w:id="2105300101">
          <w:marLeft w:val="0"/>
          <w:marRight w:val="0"/>
          <w:marTop w:val="0"/>
          <w:marBottom w:val="225"/>
          <w:divBdr>
            <w:top w:val="none" w:sz="0" w:space="0" w:color="auto"/>
            <w:left w:val="none" w:sz="0" w:space="0" w:color="auto"/>
            <w:bottom w:val="none" w:sz="0" w:space="0" w:color="auto"/>
            <w:right w:val="none" w:sz="0" w:space="0" w:color="auto"/>
          </w:divBdr>
          <w:divsChild>
            <w:div w:id="128387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57908">
      <w:bodyDiv w:val="1"/>
      <w:marLeft w:val="0"/>
      <w:marRight w:val="0"/>
      <w:marTop w:val="0"/>
      <w:marBottom w:val="0"/>
      <w:divBdr>
        <w:top w:val="none" w:sz="0" w:space="0" w:color="auto"/>
        <w:left w:val="none" w:sz="0" w:space="0" w:color="auto"/>
        <w:bottom w:val="none" w:sz="0" w:space="0" w:color="auto"/>
        <w:right w:val="none" w:sz="0" w:space="0" w:color="auto"/>
      </w:divBdr>
    </w:div>
    <w:div w:id="50085423">
      <w:bodyDiv w:val="1"/>
      <w:marLeft w:val="0"/>
      <w:marRight w:val="0"/>
      <w:marTop w:val="0"/>
      <w:marBottom w:val="0"/>
      <w:divBdr>
        <w:top w:val="none" w:sz="0" w:space="0" w:color="auto"/>
        <w:left w:val="none" w:sz="0" w:space="0" w:color="auto"/>
        <w:bottom w:val="none" w:sz="0" w:space="0" w:color="auto"/>
        <w:right w:val="none" w:sz="0" w:space="0" w:color="auto"/>
      </w:divBdr>
    </w:div>
    <w:div w:id="58333963">
      <w:bodyDiv w:val="1"/>
      <w:marLeft w:val="0"/>
      <w:marRight w:val="0"/>
      <w:marTop w:val="0"/>
      <w:marBottom w:val="0"/>
      <w:divBdr>
        <w:top w:val="none" w:sz="0" w:space="0" w:color="auto"/>
        <w:left w:val="none" w:sz="0" w:space="0" w:color="auto"/>
        <w:bottom w:val="none" w:sz="0" w:space="0" w:color="auto"/>
        <w:right w:val="none" w:sz="0" w:space="0" w:color="auto"/>
      </w:divBdr>
    </w:div>
    <w:div w:id="64110148">
      <w:bodyDiv w:val="1"/>
      <w:marLeft w:val="0"/>
      <w:marRight w:val="0"/>
      <w:marTop w:val="0"/>
      <w:marBottom w:val="0"/>
      <w:divBdr>
        <w:top w:val="none" w:sz="0" w:space="0" w:color="auto"/>
        <w:left w:val="none" w:sz="0" w:space="0" w:color="auto"/>
        <w:bottom w:val="none" w:sz="0" w:space="0" w:color="auto"/>
        <w:right w:val="none" w:sz="0" w:space="0" w:color="auto"/>
      </w:divBdr>
    </w:div>
    <w:div w:id="64769508">
      <w:bodyDiv w:val="1"/>
      <w:marLeft w:val="0"/>
      <w:marRight w:val="0"/>
      <w:marTop w:val="0"/>
      <w:marBottom w:val="0"/>
      <w:divBdr>
        <w:top w:val="none" w:sz="0" w:space="0" w:color="auto"/>
        <w:left w:val="none" w:sz="0" w:space="0" w:color="auto"/>
        <w:bottom w:val="none" w:sz="0" w:space="0" w:color="auto"/>
        <w:right w:val="none" w:sz="0" w:space="0" w:color="auto"/>
      </w:divBdr>
    </w:div>
    <w:div w:id="65764558">
      <w:bodyDiv w:val="1"/>
      <w:marLeft w:val="0"/>
      <w:marRight w:val="0"/>
      <w:marTop w:val="0"/>
      <w:marBottom w:val="0"/>
      <w:divBdr>
        <w:top w:val="none" w:sz="0" w:space="0" w:color="auto"/>
        <w:left w:val="none" w:sz="0" w:space="0" w:color="auto"/>
        <w:bottom w:val="none" w:sz="0" w:space="0" w:color="auto"/>
        <w:right w:val="none" w:sz="0" w:space="0" w:color="auto"/>
      </w:divBdr>
    </w:div>
    <w:div w:id="69160360">
      <w:bodyDiv w:val="1"/>
      <w:marLeft w:val="0"/>
      <w:marRight w:val="0"/>
      <w:marTop w:val="0"/>
      <w:marBottom w:val="0"/>
      <w:divBdr>
        <w:top w:val="none" w:sz="0" w:space="0" w:color="auto"/>
        <w:left w:val="none" w:sz="0" w:space="0" w:color="auto"/>
        <w:bottom w:val="none" w:sz="0" w:space="0" w:color="auto"/>
        <w:right w:val="none" w:sz="0" w:space="0" w:color="auto"/>
      </w:divBdr>
    </w:div>
    <w:div w:id="80681918">
      <w:bodyDiv w:val="1"/>
      <w:marLeft w:val="0"/>
      <w:marRight w:val="0"/>
      <w:marTop w:val="0"/>
      <w:marBottom w:val="0"/>
      <w:divBdr>
        <w:top w:val="none" w:sz="0" w:space="0" w:color="auto"/>
        <w:left w:val="none" w:sz="0" w:space="0" w:color="auto"/>
        <w:bottom w:val="none" w:sz="0" w:space="0" w:color="auto"/>
        <w:right w:val="none" w:sz="0" w:space="0" w:color="auto"/>
      </w:divBdr>
    </w:div>
    <w:div w:id="81532809">
      <w:bodyDiv w:val="1"/>
      <w:marLeft w:val="0"/>
      <w:marRight w:val="0"/>
      <w:marTop w:val="0"/>
      <w:marBottom w:val="0"/>
      <w:divBdr>
        <w:top w:val="none" w:sz="0" w:space="0" w:color="auto"/>
        <w:left w:val="none" w:sz="0" w:space="0" w:color="auto"/>
        <w:bottom w:val="none" w:sz="0" w:space="0" w:color="auto"/>
        <w:right w:val="none" w:sz="0" w:space="0" w:color="auto"/>
      </w:divBdr>
    </w:div>
    <w:div w:id="83721705">
      <w:bodyDiv w:val="1"/>
      <w:marLeft w:val="0"/>
      <w:marRight w:val="0"/>
      <w:marTop w:val="0"/>
      <w:marBottom w:val="0"/>
      <w:divBdr>
        <w:top w:val="none" w:sz="0" w:space="0" w:color="auto"/>
        <w:left w:val="none" w:sz="0" w:space="0" w:color="auto"/>
        <w:bottom w:val="none" w:sz="0" w:space="0" w:color="auto"/>
        <w:right w:val="none" w:sz="0" w:space="0" w:color="auto"/>
      </w:divBdr>
      <w:divsChild>
        <w:div w:id="682972329">
          <w:marLeft w:val="0"/>
          <w:marRight w:val="0"/>
          <w:marTop w:val="0"/>
          <w:marBottom w:val="0"/>
          <w:divBdr>
            <w:top w:val="none" w:sz="0" w:space="0" w:color="auto"/>
            <w:left w:val="none" w:sz="0" w:space="0" w:color="auto"/>
            <w:bottom w:val="none" w:sz="0" w:space="0" w:color="auto"/>
            <w:right w:val="none" w:sz="0" w:space="0" w:color="auto"/>
          </w:divBdr>
          <w:divsChild>
            <w:div w:id="36785702">
              <w:marLeft w:val="0"/>
              <w:marRight w:val="0"/>
              <w:marTop w:val="0"/>
              <w:marBottom w:val="0"/>
              <w:divBdr>
                <w:top w:val="none" w:sz="0" w:space="0" w:color="auto"/>
                <w:left w:val="none" w:sz="0" w:space="0" w:color="auto"/>
                <w:bottom w:val="none" w:sz="0" w:space="0" w:color="auto"/>
                <w:right w:val="none" w:sz="0" w:space="0" w:color="auto"/>
              </w:divBdr>
              <w:divsChild>
                <w:div w:id="1207990394">
                  <w:marLeft w:val="0"/>
                  <w:marRight w:val="0"/>
                  <w:marTop w:val="0"/>
                  <w:marBottom w:val="0"/>
                  <w:divBdr>
                    <w:top w:val="none" w:sz="0" w:space="0" w:color="auto"/>
                    <w:left w:val="none" w:sz="0" w:space="0" w:color="auto"/>
                    <w:bottom w:val="none" w:sz="0" w:space="0" w:color="auto"/>
                    <w:right w:val="none" w:sz="0" w:space="0" w:color="auto"/>
                  </w:divBdr>
                  <w:divsChild>
                    <w:div w:id="144692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200247">
      <w:bodyDiv w:val="1"/>
      <w:marLeft w:val="0"/>
      <w:marRight w:val="0"/>
      <w:marTop w:val="0"/>
      <w:marBottom w:val="0"/>
      <w:divBdr>
        <w:top w:val="none" w:sz="0" w:space="0" w:color="auto"/>
        <w:left w:val="none" w:sz="0" w:space="0" w:color="auto"/>
        <w:bottom w:val="none" w:sz="0" w:space="0" w:color="auto"/>
        <w:right w:val="none" w:sz="0" w:space="0" w:color="auto"/>
      </w:divBdr>
      <w:divsChild>
        <w:div w:id="1020470341">
          <w:blockQuote w:val="1"/>
          <w:marLeft w:val="450"/>
          <w:marRight w:val="720"/>
          <w:marTop w:val="48"/>
          <w:marBottom w:val="96"/>
          <w:divBdr>
            <w:top w:val="none" w:sz="0" w:space="0" w:color="auto"/>
            <w:left w:val="none" w:sz="0" w:space="0" w:color="auto"/>
            <w:bottom w:val="none" w:sz="0" w:space="0" w:color="auto"/>
            <w:right w:val="none" w:sz="0" w:space="0" w:color="auto"/>
          </w:divBdr>
        </w:div>
      </w:divsChild>
    </w:div>
    <w:div w:id="101724468">
      <w:bodyDiv w:val="1"/>
      <w:marLeft w:val="0"/>
      <w:marRight w:val="0"/>
      <w:marTop w:val="0"/>
      <w:marBottom w:val="0"/>
      <w:divBdr>
        <w:top w:val="none" w:sz="0" w:space="0" w:color="auto"/>
        <w:left w:val="none" w:sz="0" w:space="0" w:color="auto"/>
        <w:bottom w:val="none" w:sz="0" w:space="0" w:color="auto"/>
        <w:right w:val="none" w:sz="0" w:space="0" w:color="auto"/>
      </w:divBdr>
    </w:div>
    <w:div w:id="103891157">
      <w:bodyDiv w:val="1"/>
      <w:marLeft w:val="0"/>
      <w:marRight w:val="0"/>
      <w:marTop w:val="0"/>
      <w:marBottom w:val="0"/>
      <w:divBdr>
        <w:top w:val="none" w:sz="0" w:space="0" w:color="auto"/>
        <w:left w:val="none" w:sz="0" w:space="0" w:color="auto"/>
        <w:bottom w:val="none" w:sz="0" w:space="0" w:color="auto"/>
        <w:right w:val="none" w:sz="0" w:space="0" w:color="auto"/>
      </w:divBdr>
    </w:div>
    <w:div w:id="109323603">
      <w:bodyDiv w:val="1"/>
      <w:marLeft w:val="0"/>
      <w:marRight w:val="0"/>
      <w:marTop w:val="0"/>
      <w:marBottom w:val="0"/>
      <w:divBdr>
        <w:top w:val="none" w:sz="0" w:space="0" w:color="auto"/>
        <w:left w:val="none" w:sz="0" w:space="0" w:color="auto"/>
        <w:bottom w:val="none" w:sz="0" w:space="0" w:color="auto"/>
        <w:right w:val="none" w:sz="0" w:space="0" w:color="auto"/>
      </w:divBdr>
    </w:div>
    <w:div w:id="112286919">
      <w:bodyDiv w:val="1"/>
      <w:marLeft w:val="0"/>
      <w:marRight w:val="0"/>
      <w:marTop w:val="0"/>
      <w:marBottom w:val="0"/>
      <w:divBdr>
        <w:top w:val="none" w:sz="0" w:space="0" w:color="auto"/>
        <w:left w:val="none" w:sz="0" w:space="0" w:color="auto"/>
        <w:bottom w:val="none" w:sz="0" w:space="0" w:color="auto"/>
        <w:right w:val="none" w:sz="0" w:space="0" w:color="auto"/>
      </w:divBdr>
    </w:div>
    <w:div w:id="113715982">
      <w:bodyDiv w:val="1"/>
      <w:marLeft w:val="0"/>
      <w:marRight w:val="0"/>
      <w:marTop w:val="0"/>
      <w:marBottom w:val="0"/>
      <w:divBdr>
        <w:top w:val="none" w:sz="0" w:space="0" w:color="auto"/>
        <w:left w:val="none" w:sz="0" w:space="0" w:color="auto"/>
        <w:bottom w:val="none" w:sz="0" w:space="0" w:color="auto"/>
        <w:right w:val="none" w:sz="0" w:space="0" w:color="auto"/>
      </w:divBdr>
    </w:div>
    <w:div w:id="114566002">
      <w:bodyDiv w:val="1"/>
      <w:marLeft w:val="0"/>
      <w:marRight w:val="0"/>
      <w:marTop w:val="0"/>
      <w:marBottom w:val="0"/>
      <w:divBdr>
        <w:top w:val="none" w:sz="0" w:space="0" w:color="auto"/>
        <w:left w:val="none" w:sz="0" w:space="0" w:color="auto"/>
        <w:bottom w:val="none" w:sz="0" w:space="0" w:color="auto"/>
        <w:right w:val="none" w:sz="0" w:space="0" w:color="auto"/>
      </w:divBdr>
      <w:divsChild>
        <w:div w:id="1114861446">
          <w:marLeft w:val="0"/>
          <w:marRight w:val="0"/>
          <w:marTop w:val="0"/>
          <w:marBottom w:val="0"/>
          <w:divBdr>
            <w:top w:val="single" w:sz="6" w:space="5" w:color="A2A9B1"/>
            <w:left w:val="single" w:sz="6" w:space="5" w:color="A2A9B1"/>
            <w:bottom w:val="single" w:sz="6" w:space="5" w:color="A2A9B1"/>
            <w:right w:val="single" w:sz="6" w:space="5" w:color="A2A9B1"/>
          </w:divBdr>
        </w:div>
      </w:divsChild>
    </w:div>
    <w:div w:id="117260187">
      <w:bodyDiv w:val="1"/>
      <w:marLeft w:val="0"/>
      <w:marRight w:val="0"/>
      <w:marTop w:val="0"/>
      <w:marBottom w:val="0"/>
      <w:divBdr>
        <w:top w:val="none" w:sz="0" w:space="0" w:color="auto"/>
        <w:left w:val="none" w:sz="0" w:space="0" w:color="auto"/>
        <w:bottom w:val="none" w:sz="0" w:space="0" w:color="auto"/>
        <w:right w:val="none" w:sz="0" w:space="0" w:color="auto"/>
      </w:divBdr>
    </w:div>
    <w:div w:id="122116362">
      <w:bodyDiv w:val="1"/>
      <w:marLeft w:val="0"/>
      <w:marRight w:val="0"/>
      <w:marTop w:val="0"/>
      <w:marBottom w:val="0"/>
      <w:divBdr>
        <w:top w:val="none" w:sz="0" w:space="0" w:color="auto"/>
        <w:left w:val="none" w:sz="0" w:space="0" w:color="auto"/>
        <w:bottom w:val="none" w:sz="0" w:space="0" w:color="auto"/>
        <w:right w:val="none" w:sz="0" w:space="0" w:color="auto"/>
      </w:divBdr>
      <w:divsChild>
        <w:div w:id="140125550">
          <w:marLeft w:val="0"/>
          <w:marRight w:val="0"/>
          <w:marTop w:val="0"/>
          <w:marBottom w:val="0"/>
          <w:divBdr>
            <w:top w:val="none" w:sz="0" w:space="0" w:color="auto"/>
            <w:left w:val="none" w:sz="0" w:space="0" w:color="auto"/>
            <w:bottom w:val="none" w:sz="0" w:space="0" w:color="auto"/>
            <w:right w:val="none" w:sz="0" w:space="0" w:color="auto"/>
          </w:divBdr>
        </w:div>
        <w:div w:id="465049950">
          <w:marLeft w:val="0"/>
          <w:marRight w:val="0"/>
          <w:marTop w:val="240"/>
          <w:marBottom w:val="0"/>
          <w:divBdr>
            <w:top w:val="none" w:sz="0" w:space="0" w:color="auto"/>
            <w:left w:val="none" w:sz="0" w:space="0" w:color="auto"/>
            <w:bottom w:val="none" w:sz="0" w:space="0" w:color="auto"/>
            <w:right w:val="none" w:sz="0" w:space="0" w:color="auto"/>
          </w:divBdr>
        </w:div>
        <w:div w:id="519898164">
          <w:marLeft w:val="0"/>
          <w:marRight w:val="0"/>
          <w:marTop w:val="240"/>
          <w:marBottom w:val="0"/>
          <w:divBdr>
            <w:top w:val="none" w:sz="0" w:space="0" w:color="auto"/>
            <w:left w:val="none" w:sz="0" w:space="0" w:color="auto"/>
            <w:bottom w:val="none" w:sz="0" w:space="0" w:color="auto"/>
            <w:right w:val="none" w:sz="0" w:space="0" w:color="auto"/>
          </w:divBdr>
        </w:div>
        <w:div w:id="564687553">
          <w:marLeft w:val="0"/>
          <w:marRight w:val="0"/>
          <w:marTop w:val="0"/>
          <w:marBottom w:val="0"/>
          <w:divBdr>
            <w:top w:val="none" w:sz="0" w:space="0" w:color="auto"/>
            <w:left w:val="none" w:sz="0" w:space="0" w:color="auto"/>
            <w:bottom w:val="none" w:sz="0" w:space="0" w:color="auto"/>
            <w:right w:val="none" w:sz="0" w:space="0" w:color="auto"/>
          </w:divBdr>
        </w:div>
        <w:div w:id="1109818414">
          <w:marLeft w:val="0"/>
          <w:marRight w:val="0"/>
          <w:marTop w:val="0"/>
          <w:marBottom w:val="0"/>
          <w:divBdr>
            <w:top w:val="none" w:sz="0" w:space="0" w:color="auto"/>
            <w:left w:val="none" w:sz="0" w:space="0" w:color="auto"/>
            <w:bottom w:val="none" w:sz="0" w:space="0" w:color="auto"/>
            <w:right w:val="none" w:sz="0" w:space="0" w:color="auto"/>
          </w:divBdr>
        </w:div>
        <w:div w:id="1379354525">
          <w:marLeft w:val="0"/>
          <w:marRight w:val="0"/>
          <w:marTop w:val="223"/>
          <w:marBottom w:val="223"/>
          <w:divBdr>
            <w:top w:val="none" w:sz="0" w:space="0" w:color="auto"/>
            <w:left w:val="none" w:sz="0" w:space="0" w:color="auto"/>
            <w:bottom w:val="none" w:sz="0" w:space="0" w:color="auto"/>
            <w:right w:val="none" w:sz="0" w:space="0" w:color="auto"/>
          </w:divBdr>
        </w:div>
        <w:div w:id="2142964060">
          <w:marLeft w:val="0"/>
          <w:marRight w:val="0"/>
          <w:marTop w:val="240"/>
          <w:marBottom w:val="0"/>
          <w:divBdr>
            <w:top w:val="none" w:sz="0" w:space="0" w:color="auto"/>
            <w:left w:val="none" w:sz="0" w:space="0" w:color="auto"/>
            <w:bottom w:val="none" w:sz="0" w:space="0" w:color="auto"/>
            <w:right w:val="none" w:sz="0" w:space="0" w:color="auto"/>
          </w:divBdr>
        </w:div>
      </w:divsChild>
    </w:div>
    <w:div w:id="123348965">
      <w:bodyDiv w:val="1"/>
      <w:marLeft w:val="0"/>
      <w:marRight w:val="0"/>
      <w:marTop w:val="0"/>
      <w:marBottom w:val="0"/>
      <w:divBdr>
        <w:top w:val="none" w:sz="0" w:space="0" w:color="auto"/>
        <w:left w:val="none" w:sz="0" w:space="0" w:color="auto"/>
        <w:bottom w:val="none" w:sz="0" w:space="0" w:color="auto"/>
        <w:right w:val="none" w:sz="0" w:space="0" w:color="auto"/>
      </w:divBdr>
    </w:div>
    <w:div w:id="124396770">
      <w:bodyDiv w:val="1"/>
      <w:marLeft w:val="0"/>
      <w:marRight w:val="0"/>
      <w:marTop w:val="0"/>
      <w:marBottom w:val="0"/>
      <w:divBdr>
        <w:top w:val="none" w:sz="0" w:space="0" w:color="auto"/>
        <w:left w:val="none" w:sz="0" w:space="0" w:color="auto"/>
        <w:bottom w:val="none" w:sz="0" w:space="0" w:color="auto"/>
        <w:right w:val="none" w:sz="0" w:space="0" w:color="auto"/>
      </w:divBdr>
      <w:divsChild>
        <w:div w:id="1964144095">
          <w:marLeft w:val="0"/>
          <w:marRight w:val="0"/>
          <w:marTop w:val="0"/>
          <w:marBottom w:val="0"/>
          <w:divBdr>
            <w:top w:val="none" w:sz="0" w:space="0" w:color="auto"/>
            <w:left w:val="none" w:sz="0" w:space="0" w:color="auto"/>
            <w:bottom w:val="none" w:sz="0" w:space="0" w:color="auto"/>
            <w:right w:val="none" w:sz="0" w:space="0" w:color="auto"/>
          </w:divBdr>
        </w:div>
      </w:divsChild>
    </w:div>
    <w:div w:id="124541265">
      <w:bodyDiv w:val="1"/>
      <w:marLeft w:val="0"/>
      <w:marRight w:val="0"/>
      <w:marTop w:val="0"/>
      <w:marBottom w:val="0"/>
      <w:divBdr>
        <w:top w:val="none" w:sz="0" w:space="0" w:color="auto"/>
        <w:left w:val="none" w:sz="0" w:space="0" w:color="auto"/>
        <w:bottom w:val="none" w:sz="0" w:space="0" w:color="auto"/>
        <w:right w:val="none" w:sz="0" w:space="0" w:color="auto"/>
      </w:divBdr>
    </w:div>
    <w:div w:id="125633462">
      <w:bodyDiv w:val="1"/>
      <w:marLeft w:val="0"/>
      <w:marRight w:val="0"/>
      <w:marTop w:val="0"/>
      <w:marBottom w:val="0"/>
      <w:divBdr>
        <w:top w:val="none" w:sz="0" w:space="0" w:color="auto"/>
        <w:left w:val="none" w:sz="0" w:space="0" w:color="auto"/>
        <w:bottom w:val="none" w:sz="0" w:space="0" w:color="auto"/>
        <w:right w:val="none" w:sz="0" w:space="0" w:color="auto"/>
      </w:divBdr>
    </w:div>
    <w:div w:id="135682908">
      <w:bodyDiv w:val="1"/>
      <w:marLeft w:val="0"/>
      <w:marRight w:val="0"/>
      <w:marTop w:val="0"/>
      <w:marBottom w:val="0"/>
      <w:divBdr>
        <w:top w:val="none" w:sz="0" w:space="0" w:color="auto"/>
        <w:left w:val="none" w:sz="0" w:space="0" w:color="auto"/>
        <w:bottom w:val="none" w:sz="0" w:space="0" w:color="auto"/>
        <w:right w:val="none" w:sz="0" w:space="0" w:color="auto"/>
      </w:divBdr>
    </w:div>
    <w:div w:id="136455802">
      <w:bodyDiv w:val="1"/>
      <w:marLeft w:val="0"/>
      <w:marRight w:val="0"/>
      <w:marTop w:val="0"/>
      <w:marBottom w:val="0"/>
      <w:divBdr>
        <w:top w:val="none" w:sz="0" w:space="0" w:color="auto"/>
        <w:left w:val="none" w:sz="0" w:space="0" w:color="auto"/>
        <w:bottom w:val="none" w:sz="0" w:space="0" w:color="auto"/>
        <w:right w:val="none" w:sz="0" w:space="0" w:color="auto"/>
      </w:divBdr>
    </w:div>
    <w:div w:id="141193641">
      <w:bodyDiv w:val="1"/>
      <w:marLeft w:val="0"/>
      <w:marRight w:val="0"/>
      <w:marTop w:val="0"/>
      <w:marBottom w:val="0"/>
      <w:divBdr>
        <w:top w:val="none" w:sz="0" w:space="0" w:color="auto"/>
        <w:left w:val="none" w:sz="0" w:space="0" w:color="auto"/>
        <w:bottom w:val="none" w:sz="0" w:space="0" w:color="auto"/>
        <w:right w:val="none" w:sz="0" w:space="0" w:color="auto"/>
      </w:divBdr>
    </w:div>
    <w:div w:id="143161611">
      <w:bodyDiv w:val="1"/>
      <w:marLeft w:val="0"/>
      <w:marRight w:val="0"/>
      <w:marTop w:val="0"/>
      <w:marBottom w:val="0"/>
      <w:divBdr>
        <w:top w:val="none" w:sz="0" w:space="0" w:color="auto"/>
        <w:left w:val="none" w:sz="0" w:space="0" w:color="auto"/>
        <w:bottom w:val="none" w:sz="0" w:space="0" w:color="auto"/>
        <w:right w:val="none" w:sz="0" w:space="0" w:color="auto"/>
      </w:divBdr>
      <w:divsChild>
        <w:div w:id="2134590215">
          <w:marLeft w:val="0"/>
          <w:marRight w:val="0"/>
          <w:marTop w:val="0"/>
          <w:marBottom w:val="0"/>
          <w:divBdr>
            <w:top w:val="none" w:sz="0" w:space="0" w:color="auto"/>
            <w:left w:val="none" w:sz="0" w:space="0" w:color="auto"/>
            <w:bottom w:val="none" w:sz="0" w:space="0" w:color="auto"/>
            <w:right w:val="none" w:sz="0" w:space="0" w:color="auto"/>
          </w:divBdr>
          <w:divsChild>
            <w:div w:id="815755198">
              <w:marLeft w:val="0"/>
              <w:marRight w:val="0"/>
              <w:marTop w:val="0"/>
              <w:marBottom w:val="0"/>
              <w:divBdr>
                <w:top w:val="none" w:sz="0" w:space="0" w:color="auto"/>
                <w:left w:val="none" w:sz="0" w:space="0" w:color="auto"/>
                <w:bottom w:val="none" w:sz="0" w:space="0" w:color="auto"/>
                <w:right w:val="none" w:sz="0" w:space="0" w:color="auto"/>
              </w:divBdr>
              <w:divsChild>
                <w:div w:id="2082485626">
                  <w:marLeft w:val="0"/>
                  <w:marRight w:val="0"/>
                  <w:marTop w:val="0"/>
                  <w:marBottom w:val="0"/>
                  <w:divBdr>
                    <w:top w:val="none" w:sz="0" w:space="0" w:color="auto"/>
                    <w:left w:val="none" w:sz="0" w:space="0" w:color="auto"/>
                    <w:bottom w:val="none" w:sz="0" w:space="0" w:color="auto"/>
                    <w:right w:val="none" w:sz="0" w:space="0" w:color="auto"/>
                  </w:divBdr>
                  <w:divsChild>
                    <w:div w:id="1187865136">
                      <w:marLeft w:val="0"/>
                      <w:marRight w:val="0"/>
                      <w:marTop w:val="0"/>
                      <w:marBottom w:val="0"/>
                      <w:divBdr>
                        <w:top w:val="none" w:sz="0" w:space="0" w:color="auto"/>
                        <w:left w:val="none" w:sz="0" w:space="0" w:color="auto"/>
                        <w:bottom w:val="none" w:sz="0" w:space="0" w:color="auto"/>
                        <w:right w:val="none" w:sz="0" w:space="0" w:color="auto"/>
                      </w:divBdr>
                      <w:divsChild>
                        <w:div w:id="1241065960">
                          <w:marLeft w:val="0"/>
                          <w:marRight w:val="0"/>
                          <w:marTop w:val="0"/>
                          <w:marBottom w:val="0"/>
                          <w:divBdr>
                            <w:top w:val="none" w:sz="0" w:space="0" w:color="auto"/>
                            <w:left w:val="none" w:sz="0" w:space="0" w:color="auto"/>
                            <w:bottom w:val="none" w:sz="0" w:space="0" w:color="auto"/>
                            <w:right w:val="none" w:sz="0" w:space="0" w:color="auto"/>
                          </w:divBdr>
                          <w:divsChild>
                            <w:div w:id="201630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842116">
      <w:bodyDiv w:val="1"/>
      <w:marLeft w:val="0"/>
      <w:marRight w:val="0"/>
      <w:marTop w:val="0"/>
      <w:marBottom w:val="0"/>
      <w:divBdr>
        <w:top w:val="none" w:sz="0" w:space="0" w:color="auto"/>
        <w:left w:val="none" w:sz="0" w:space="0" w:color="auto"/>
        <w:bottom w:val="none" w:sz="0" w:space="0" w:color="auto"/>
        <w:right w:val="none" w:sz="0" w:space="0" w:color="auto"/>
      </w:divBdr>
    </w:div>
    <w:div w:id="155658117">
      <w:bodyDiv w:val="1"/>
      <w:marLeft w:val="0"/>
      <w:marRight w:val="0"/>
      <w:marTop w:val="0"/>
      <w:marBottom w:val="0"/>
      <w:divBdr>
        <w:top w:val="none" w:sz="0" w:space="0" w:color="auto"/>
        <w:left w:val="none" w:sz="0" w:space="0" w:color="auto"/>
        <w:bottom w:val="none" w:sz="0" w:space="0" w:color="auto"/>
        <w:right w:val="none" w:sz="0" w:space="0" w:color="auto"/>
      </w:divBdr>
    </w:div>
    <w:div w:id="158736563">
      <w:bodyDiv w:val="1"/>
      <w:marLeft w:val="0"/>
      <w:marRight w:val="0"/>
      <w:marTop w:val="0"/>
      <w:marBottom w:val="0"/>
      <w:divBdr>
        <w:top w:val="none" w:sz="0" w:space="0" w:color="auto"/>
        <w:left w:val="none" w:sz="0" w:space="0" w:color="auto"/>
        <w:bottom w:val="none" w:sz="0" w:space="0" w:color="auto"/>
        <w:right w:val="none" w:sz="0" w:space="0" w:color="auto"/>
      </w:divBdr>
    </w:div>
    <w:div w:id="159078991">
      <w:bodyDiv w:val="1"/>
      <w:marLeft w:val="0"/>
      <w:marRight w:val="0"/>
      <w:marTop w:val="0"/>
      <w:marBottom w:val="0"/>
      <w:divBdr>
        <w:top w:val="none" w:sz="0" w:space="0" w:color="auto"/>
        <w:left w:val="none" w:sz="0" w:space="0" w:color="auto"/>
        <w:bottom w:val="none" w:sz="0" w:space="0" w:color="auto"/>
        <w:right w:val="none" w:sz="0" w:space="0" w:color="auto"/>
      </w:divBdr>
      <w:divsChild>
        <w:div w:id="1132216141">
          <w:marLeft w:val="0"/>
          <w:marRight w:val="0"/>
          <w:marTop w:val="0"/>
          <w:marBottom w:val="0"/>
          <w:divBdr>
            <w:top w:val="none" w:sz="0" w:space="0" w:color="auto"/>
            <w:left w:val="none" w:sz="0" w:space="0" w:color="auto"/>
            <w:bottom w:val="none" w:sz="0" w:space="0" w:color="auto"/>
            <w:right w:val="none" w:sz="0" w:space="0" w:color="auto"/>
          </w:divBdr>
          <w:divsChild>
            <w:div w:id="76169479">
              <w:marLeft w:val="0"/>
              <w:marRight w:val="0"/>
              <w:marTop w:val="0"/>
              <w:marBottom w:val="360"/>
              <w:divBdr>
                <w:top w:val="none" w:sz="0" w:space="0" w:color="auto"/>
                <w:left w:val="none" w:sz="0" w:space="0" w:color="auto"/>
                <w:bottom w:val="none" w:sz="0" w:space="0" w:color="auto"/>
                <w:right w:val="none" w:sz="0" w:space="0" w:color="auto"/>
              </w:divBdr>
            </w:div>
            <w:div w:id="235625617">
              <w:marLeft w:val="0"/>
              <w:marRight w:val="0"/>
              <w:marTop w:val="0"/>
              <w:marBottom w:val="360"/>
              <w:divBdr>
                <w:top w:val="none" w:sz="0" w:space="0" w:color="auto"/>
                <w:left w:val="none" w:sz="0" w:space="0" w:color="auto"/>
                <w:bottom w:val="none" w:sz="0" w:space="0" w:color="auto"/>
                <w:right w:val="none" w:sz="0" w:space="0" w:color="auto"/>
              </w:divBdr>
            </w:div>
            <w:div w:id="352804220">
              <w:marLeft w:val="0"/>
              <w:marRight w:val="0"/>
              <w:marTop w:val="0"/>
              <w:marBottom w:val="0"/>
              <w:divBdr>
                <w:top w:val="none" w:sz="0" w:space="0" w:color="auto"/>
                <w:left w:val="none" w:sz="0" w:space="0" w:color="auto"/>
                <w:bottom w:val="none" w:sz="0" w:space="0" w:color="auto"/>
                <w:right w:val="none" w:sz="0" w:space="0" w:color="auto"/>
              </w:divBdr>
              <w:divsChild>
                <w:div w:id="1716587127">
                  <w:marLeft w:val="0"/>
                  <w:marRight w:val="0"/>
                  <w:marTop w:val="0"/>
                  <w:marBottom w:val="0"/>
                  <w:divBdr>
                    <w:top w:val="none" w:sz="0" w:space="0" w:color="auto"/>
                    <w:left w:val="none" w:sz="0" w:space="0" w:color="auto"/>
                    <w:bottom w:val="none" w:sz="0" w:space="0" w:color="auto"/>
                    <w:right w:val="none" w:sz="0" w:space="0" w:color="auto"/>
                  </w:divBdr>
                  <w:divsChild>
                    <w:div w:id="196812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23884">
              <w:marLeft w:val="0"/>
              <w:marRight w:val="0"/>
              <w:marTop w:val="0"/>
              <w:marBottom w:val="0"/>
              <w:divBdr>
                <w:top w:val="none" w:sz="0" w:space="0" w:color="auto"/>
                <w:left w:val="none" w:sz="0" w:space="0" w:color="auto"/>
                <w:bottom w:val="none" w:sz="0" w:space="0" w:color="auto"/>
                <w:right w:val="none" w:sz="0" w:space="0" w:color="auto"/>
              </w:divBdr>
            </w:div>
            <w:div w:id="637999295">
              <w:marLeft w:val="0"/>
              <w:marRight w:val="0"/>
              <w:marTop w:val="0"/>
              <w:marBottom w:val="360"/>
              <w:divBdr>
                <w:top w:val="none" w:sz="0" w:space="0" w:color="auto"/>
                <w:left w:val="none" w:sz="0" w:space="0" w:color="auto"/>
                <w:bottom w:val="none" w:sz="0" w:space="0" w:color="auto"/>
                <w:right w:val="none" w:sz="0" w:space="0" w:color="auto"/>
              </w:divBdr>
            </w:div>
            <w:div w:id="687753899">
              <w:marLeft w:val="0"/>
              <w:marRight w:val="0"/>
              <w:marTop w:val="0"/>
              <w:marBottom w:val="360"/>
              <w:divBdr>
                <w:top w:val="none" w:sz="0" w:space="0" w:color="auto"/>
                <w:left w:val="none" w:sz="0" w:space="0" w:color="auto"/>
                <w:bottom w:val="none" w:sz="0" w:space="0" w:color="auto"/>
                <w:right w:val="none" w:sz="0" w:space="0" w:color="auto"/>
              </w:divBdr>
            </w:div>
            <w:div w:id="814250795">
              <w:marLeft w:val="0"/>
              <w:marRight w:val="0"/>
              <w:marTop w:val="0"/>
              <w:marBottom w:val="360"/>
              <w:divBdr>
                <w:top w:val="none" w:sz="0" w:space="0" w:color="auto"/>
                <w:left w:val="none" w:sz="0" w:space="0" w:color="auto"/>
                <w:bottom w:val="none" w:sz="0" w:space="0" w:color="auto"/>
                <w:right w:val="none" w:sz="0" w:space="0" w:color="auto"/>
              </w:divBdr>
            </w:div>
            <w:div w:id="1076171795">
              <w:marLeft w:val="0"/>
              <w:marRight w:val="0"/>
              <w:marTop w:val="0"/>
              <w:marBottom w:val="0"/>
              <w:divBdr>
                <w:top w:val="none" w:sz="0" w:space="0" w:color="auto"/>
                <w:left w:val="none" w:sz="0" w:space="0" w:color="auto"/>
                <w:bottom w:val="none" w:sz="0" w:space="0" w:color="auto"/>
                <w:right w:val="none" w:sz="0" w:space="0" w:color="auto"/>
              </w:divBdr>
            </w:div>
            <w:div w:id="1132165159">
              <w:marLeft w:val="0"/>
              <w:marRight w:val="0"/>
              <w:marTop w:val="0"/>
              <w:marBottom w:val="360"/>
              <w:divBdr>
                <w:top w:val="none" w:sz="0" w:space="0" w:color="auto"/>
                <w:left w:val="none" w:sz="0" w:space="0" w:color="auto"/>
                <w:bottom w:val="none" w:sz="0" w:space="0" w:color="auto"/>
                <w:right w:val="none" w:sz="0" w:space="0" w:color="auto"/>
              </w:divBdr>
            </w:div>
            <w:div w:id="1164127451">
              <w:marLeft w:val="0"/>
              <w:marRight w:val="0"/>
              <w:marTop w:val="0"/>
              <w:marBottom w:val="360"/>
              <w:divBdr>
                <w:top w:val="none" w:sz="0" w:space="0" w:color="auto"/>
                <w:left w:val="none" w:sz="0" w:space="0" w:color="auto"/>
                <w:bottom w:val="none" w:sz="0" w:space="0" w:color="auto"/>
                <w:right w:val="none" w:sz="0" w:space="0" w:color="auto"/>
              </w:divBdr>
            </w:div>
            <w:div w:id="1222597227">
              <w:marLeft w:val="0"/>
              <w:marRight w:val="0"/>
              <w:marTop w:val="0"/>
              <w:marBottom w:val="0"/>
              <w:divBdr>
                <w:top w:val="none" w:sz="0" w:space="0" w:color="auto"/>
                <w:left w:val="none" w:sz="0" w:space="0" w:color="auto"/>
                <w:bottom w:val="none" w:sz="0" w:space="0" w:color="auto"/>
                <w:right w:val="none" w:sz="0" w:space="0" w:color="auto"/>
              </w:divBdr>
            </w:div>
            <w:div w:id="1232279424">
              <w:marLeft w:val="0"/>
              <w:marRight w:val="0"/>
              <w:marTop w:val="0"/>
              <w:marBottom w:val="360"/>
              <w:divBdr>
                <w:top w:val="none" w:sz="0" w:space="0" w:color="auto"/>
                <w:left w:val="none" w:sz="0" w:space="0" w:color="auto"/>
                <w:bottom w:val="none" w:sz="0" w:space="0" w:color="auto"/>
                <w:right w:val="none" w:sz="0" w:space="0" w:color="auto"/>
              </w:divBdr>
            </w:div>
            <w:div w:id="1467242305">
              <w:marLeft w:val="0"/>
              <w:marRight w:val="0"/>
              <w:marTop w:val="0"/>
              <w:marBottom w:val="360"/>
              <w:divBdr>
                <w:top w:val="none" w:sz="0" w:space="0" w:color="auto"/>
                <w:left w:val="none" w:sz="0" w:space="0" w:color="auto"/>
                <w:bottom w:val="none" w:sz="0" w:space="0" w:color="auto"/>
                <w:right w:val="none" w:sz="0" w:space="0" w:color="auto"/>
              </w:divBdr>
            </w:div>
            <w:div w:id="1473711760">
              <w:marLeft w:val="0"/>
              <w:marRight w:val="0"/>
              <w:marTop w:val="0"/>
              <w:marBottom w:val="0"/>
              <w:divBdr>
                <w:top w:val="none" w:sz="0" w:space="0" w:color="auto"/>
                <w:left w:val="none" w:sz="0" w:space="0" w:color="auto"/>
                <w:bottom w:val="none" w:sz="0" w:space="0" w:color="auto"/>
                <w:right w:val="none" w:sz="0" w:space="0" w:color="auto"/>
              </w:divBdr>
              <w:divsChild>
                <w:div w:id="1193222609">
                  <w:marLeft w:val="0"/>
                  <w:marRight w:val="0"/>
                  <w:marTop w:val="0"/>
                  <w:marBottom w:val="0"/>
                  <w:divBdr>
                    <w:top w:val="none" w:sz="0" w:space="0" w:color="auto"/>
                    <w:left w:val="none" w:sz="0" w:space="0" w:color="auto"/>
                    <w:bottom w:val="none" w:sz="0" w:space="0" w:color="auto"/>
                    <w:right w:val="none" w:sz="0" w:space="0" w:color="auto"/>
                  </w:divBdr>
                  <w:divsChild>
                    <w:div w:id="98967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873915">
              <w:marLeft w:val="0"/>
              <w:marRight w:val="0"/>
              <w:marTop w:val="0"/>
              <w:marBottom w:val="360"/>
              <w:divBdr>
                <w:top w:val="none" w:sz="0" w:space="0" w:color="auto"/>
                <w:left w:val="none" w:sz="0" w:space="0" w:color="auto"/>
                <w:bottom w:val="none" w:sz="0" w:space="0" w:color="auto"/>
                <w:right w:val="none" w:sz="0" w:space="0" w:color="auto"/>
              </w:divBdr>
            </w:div>
            <w:div w:id="2083334391">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 w:id="163519091">
      <w:bodyDiv w:val="1"/>
      <w:marLeft w:val="0"/>
      <w:marRight w:val="0"/>
      <w:marTop w:val="0"/>
      <w:marBottom w:val="0"/>
      <w:divBdr>
        <w:top w:val="none" w:sz="0" w:space="0" w:color="auto"/>
        <w:left w:val="none" w:sz="0" w:space="0" w:color="auto"/>
        <w:bottom w:val="none" w:sz="0" w:space="0" w:color="auto"/>
        <w:right w:val="none" w:sz="0" w:space="0" w:color="auto"/>
      </w:divBdr>
    </w:div>
    <w:div w:id="164592558">
      <w:bodyDiv w:val="1"/>
      <w:marLeft w:val="0"/>
      <w:marRight w:val="0"/>
      <w:marTop w:val="0"/>
      <w:marBottom w:val="0"/>
      <w:divBdr>
        <w:top w:val="none" w:sz="0" w:space="0" w:color="auto"/>
        <w:left w:val="none" w:sz="0" w:space="0" w:color="auto"/>
        <w:bottom w:val="none" w:sz="0" w:space="0" w:color="auto"/>
        <w:right w:val="none" w:sz="0" w:space="0" w:color="auto"/>
      </w:divBdr>
    </w:div>
    <w:div w:id="165874903">
      <w:bodyDiv w:val="1"/>
      <w:marLeft w:val="0"/>
      <w:marRight w:val="0"/>
      <w:marTop w:val="0"/>
      <w:marBottom w:val="0"/>
      <w:divBdr>
        <w:top w:val="none" w:sz="0" w:space="0" w:color="auto"/>
        <w:left w:val="none" w:sz="0" w:space="0" w:color="auto"/>
        <w:bottom w:val="none" w:sz="0" w:space="0" w:color="auto"/>
        <w:right w:val="none" w:sz="0" w:space="0" w:color="auto"/>
      </w:divBdr>
    </w:div>
    <w:div w:id="177471836">
      <w:bodyDiv w:val="1"/>
      <w:marLeft w:val="0"/>
      <w:marRight w:val="0"/>
      <w:marTop w:val="0"/>
      <w:marBottom w:val="0"/>
      <w:divBdr>
        <w:top w:val="none" w:sz="0" w:space="0" w:color="auto"/>
        <w:left w:val="none" w:sz="0" w:space="0" w:color="auto"/>
        <w:bottom w:val="none" w:sz="0" w:space="0" w:color="auto"/>
        <w:right w:val="none" w:sz="0" w:space="0" w:color="auto"/>
      </w:divBdr>
    </w:div>
    <w:div w:id="191693592">
      <w:bodyDiv w:val="1"/>
      <w:marLeft w:val="0"/>
      <w:marRight w:val="0"/>
      <w:marTop w:val="0"/>
      <w:marBottom w:val="0"/>
      <w:divBdr>
        <w:top w:val="none" w:sz="0" w:space="0" w:color="auto"/>
        <w:left w:val="none" w:sz="0" w:space="0" w:color="auto"/>
        <w:bottom w:val="none" w:sz="0" w:space="0" w:color="auto"/>
        <w:right w:val="none" w:sz="0" w:space="0" w:color="auto"/>
      </w:divBdr>
    </w:div>
    <w:div w:id="196965991">
      <w:bodyDiv w:val="1"/>
      <w:marLeft w:val="0"/>
      <w:marRight w:val="0"/>
      <w:marTop w:val="0"/>
      <w:marBottom w:val="0"/>
      <w:divBdr>
        <w:top w:val="none" w:sz="0" w:space="0" w:color="auto"/>
        <w:left w:val="none" w:sz="0" w:space="0" w:color="auto"/>
        <w:bottom w:val="none" w:sz="0" w:space="0" w:color="auto"/>
        <w:right w:val="none" w:sz="0" w:space="0" w:color="auto"/>
      </w:divBdr>
    </w:div>
    <w:div w:id="203490870">
      <w:bodyDiv w:val="1"/>
      <w:marLeft w:val="0"/>
      <w:marRight w:val="0"/>
      <w:marTop w:val="0"/>
      <w:marBottom w:val="0"/>
      <w:divBdr>
        <w:top w:val="none" w:sz="0" w:space="0" w:color="auto"/>
        <w:left w:val="none" w:sz="0" w:space="0" w:color="auto"/>
        <w:bottom w:val="none" w:sz="0" w:space="0" w:color="auto"/>
        <w:right w:val="none" w:sz="0" w:space="0" w:color="auto"/>
      </w:divBdr>
    </w:div>
    <w:div w:id="203762325">
      <w:bodyDiv w:val="1"/>
      <w:marLeft w:val="0"/>
      <w:marRight w:val="0"/>
      <w:marTop w:val="0"/>
      <w:marBottom w:val="0"/>
      <w:divBdr>
        <w:top w:val="none" w:sz="0" w:space="0" w:color="auto"/>
        <w:left w:val="none" w:sz="0" w:space="0" w:color="auto"/>
        <w:bottom w:val="none" w:sz="0" w:space="0" w:color="auto"/>
        <w:right w:val="none" w:sz="0" w:space="0" w:color="auto"/>
      </w:divBdr>
    </w:div>
    <w:div w:id="210044683">
      <w:bodyDiv w:val="1"/>
      <w:marLeft w:val="0"/>
      <w:marRight w:val="0"/>
      <w:marTop w:val="0"/>
      <w:marBottom w:val="0"/>
      <w:divBdr>
        <w:top w:val="none" w:sz="0" w:space="0" w:color="auto"/>
        <w:left w:val="none" w:sz="0" w:space="0" w:color="auto"/>
        <w:bottom w:val="none" w:sz="0" w:space="0" w:color="auto"/>
        <w:right w:val="none" w:sz="0" w:space="0" w:color="auto"/>
      </w:divBdr>
      <w:divsChild>
        <w:div w:id="80221701">
          <w:marLeft w:val="0"/>
          <w:marRight w:val="0"/>
          <w:marTop w:val="0"/>
          <w:marBottom w:val="225"/>
          <w:divBdr>
            <w:top w:val="none" w:sz="0" w:space="0" w:color="auto"/>
            <w:left w:val="none" w:sz="0" w:space="0" w:color="auto"/>
            <w:bottom w:val="none" w:sz="0" w:space="0" w:color="auto"/>
            <w:right w:val="none" w:sz="0" w:space="0" w:color="auto"/>
          </w:divBdr>
          <w:divsChild>
            <w:div w:id="2094080940">
              <w:marLeft w:val="0"/>
              <w:marRight w:val="0"/>
              <w:marTop w:val="0"/>
              <w:marBottom w:val="0"/>
              <w:divBdr>
                <w:top w:val="none" w:sz="0" w:space="0" w:color="auto"/>
                <w:left w:val="none" w:sz="0" w:space="0" w:color="auto"/>
                <w:bottom w:val="none" w:sz="0" w:space="0" w:color="auto"/>
                <w:right w:val="none" w:sz="0" w:space="0" w:color="auto"/>
              </w:divBdr>
            </w:div>
          </w:divsChild>
        </w:div>
        <w:div w:id="146941671">
          <w:marLeft w:val="0"/>
          <w:marRight w:val="0"/>
          <w:marTop w:val="0"/>
          <w:marBottom w:val="225"/>
          <w:divBdr>
            <w:top w:val="none" w:sz="0" w:space="0" w:color="auto"/>
            <w:left w:val="none" w:sz="0" w:space="0" w:color="auto"/>
            <w:bottom w:val="none" w:sz="0" w:space="0" w:color="auto"/>
            <w:right w:val="none" w:sz="0" w:space="0" w:color="auto"/>
          </w:divBdr>
          <w:divsChild>
            <w:div w:id="614403904">
              <w:marLeft w:val="0"/>
              <w:marRight w:val="0"/>
              <w:marTop w:val="0"/>
              <w:marBottom w:val="0"/>
              <w:divBdr>
                <w:top w:val="none" w:sz="0" w:space="0" w:color="auto"/>
                <w:left w:val="none" w:sz="0" w:space="0" w:color="auto"/>
                <w:bottom w:val="none" w:sz="0" w:space="0" w:color="auto"/>
                <w:right w:val="none" w:sz="0" w:space="0" w:color="auto"/>
              </w:divBdr>
            </w:div>
          </w:divsChild>
        </w:div>
        <w:div w:id="258150028">
          <w:marLeft w:val="0"/>
          <w:marRight w:val="0"/>
          <w:marTop w:val="0"/>
          <w:marBottom w:val="225"/>
          <w:divBdr>
            <w:top w:val="none" w:sz="0" w:space="0" w:color="auto"/>
            <w:left w:val="none" w:sz="0" w:space="0" w:color="auto"/>
            <w:bottom w:val="none" w:sz="0" w:space="0" w:color="auto"/>
            <w:right w:val="none" w:sz="0" w:space="0" w:color="auto"/>
          </w:divBdr>
          <w:divsChild>
            <w:div w:id="631137104">
              <w:marLeft w:val="0"/>
              <w:marRight w:val="0"/>
              <w:marTop w:val="0"/>
              <w:marBottom w:val="0"/>
              <w:divBdr>
                <w:top w:val="none" w:sz="0" w:space="0" w:color="auto"/>
                <w:left w:val="none" w:sz="0" w:space="0" w:color="auto"/>
                <w:bottom w:val="none" w:sz="0" w:space="0" w:color="auto"/>
                <w:right w:val="none" w:sz="0" w:space="0" w:color="auto"/>
              </w:divBdr>
            </w:div>
          </w:divsChild>
        </w:div>
        <w:div w:id="288516259">
          <w:marLeft w:val="0"/>
          <w:marRight w:val="0"/>
          <w:marTop w:val="0"/>
          <w:marBottom w:val="225"/>
          <w:divBdr>
            <w:top w:val="none" w:sz="0" w:space="0" w:color="auto"/>
            <w:left w:val="none" w:sz="0" w:space="0" w:color="auto"/>
            <w:bottom w:val="none" w:sz="0" w:space="0" w:color="auto"/>
            <w:right w:val="none" w:sz="0" w:space="0" w:color="auto"/>
          </w:divBdr>
          <w:divsChild>
            <w:div w:id="1901016161">
              <w:marLeft w:val="0"/>
              <w:marRight w:val="0"/>
              <w:marTop w:val="0"/>
              <w:marBottom w:val="0"/>
              <w:divBdr>
                <w:top w:val="none" w:sz="0" w:space="0" w:color="auto"/>
                <w:left w:val="none" w:sz="0" w:space="0" w:color="auto"/>
                <w:bottom w:val="none" w:sz="0" w:space="0" w:color="auto"/>
                <w:right w:val="none" w:sz="0" w:space="0" w:color="auto"/>
              </w:divBdr>
            </w:div>
          </w:divsChild>
        </w:div>
        <w:div w:id="294797897">
          <w:marLeft w:val="0"/>
          <w:marRight w:val="0"/>
          <w:marTop w:val="0"/>
          <w:marBottom w:val="225"/>
          <w:divBdr>
            <w:top w:val="none" w:sz="0" w:space="0" w:color="auto"/>
            <w:left w:val="none" w:sz="0" w:space="0" w:color="auto"/>
            <w:bottom w:val="none" w:sz="0" w:space="0" w:color="auto"/>
            <w:right w:val="none" w:sz="0" w:space="0" w:color="auto"/>
          </w:divBdr>
          <w:divsChild>
            <w:div w:id="974332711">
              <w:marLeft w:val="0"/>
              <w:marRight w:val="0"/>
              <w:marTop w:val="0"/>
              <w:marBottom w:val="0"/>
              <w:divBdr>
                <w:top w:val="none" w:sz="0" w:space="0" w:color="auto"/>
                <w:left w:val="none" w:sz="0" w:space="0" w:color="auto"/>
                <w:bottom w:val="none" w:sz="0" w:space="0" w:color="auto"/>
                <w:right w:val="none" w:sz="0" w:space="0" w:color="auto"/>
              </w:divBdr>
            </w:div>
          </w:divsChild>
        </w:div>
        <w:div w:id="300187277">
          <w:marLeft w:val="0"/>
          <w:marRight w:val="0"/>
          <w:marTop w:val="0"/>
          <w:marBottom w:val="225"/>
          <w:divBdr>
            <w:top w:val="none" w:sz="0" w:space="0" w:color="auto"/>
            <w:left w:val="none" w:sz="0" w:space="0" w:color="auto"/>
            <w:bottom w:val="none" w:sz="0" w:space="0" w:color="auto"/>
            <w:right w:val="none" w:sz="0" w:space="0" w:color="auto"/>
          </w:divBdr>
          <w:divsChild>
            <w:div w:id="1953591848">
              <w:marLeft w:val="0"/>
              <w:marRight w:val="0"/>
              <w:marTop w:val="0"/>
              <w:marBottom w:val="0"/>
              <w:divBdr>
                <w:top w:val="none" w:sz="0" w:space="0" w:color="auto"/>
                <w:left w:val="none" w:sz="0" w:space="0" w:color="auto"/>
                <w:bottom w:val="none" w:sz="0" w:space="0" w:color="auto"/>
                <w:right w:val="none" w:sz="0" w:space="0" w:color="auto"/>
              </w:divBdr>
            </w:div>
          </w:divsChild>
        </w:div>
        <w:div w:id="356541096">
          <w:marLeft w:val="0"/>
          <w:marRight w:val="0"/>
          <w:marTop w:val="0"/>
          <w:marBottom w:val="225"/>
          <w:divBdr>
            <w:top w:val="none" w:sz="0" w:space="0" w:color="auto"/>
            <w:left w:val="none" w:sz="0" w:space="0" w:color="auto"/>
            <w:bottom w:val="none" w:sz="0" w:space="0" w:color="auto"/>
            <w:right w:val="none" w:sz="0" w:space="0" w:color="auto"/>
          </w:divBdr>
          <w:divsChild>
            <w:div w:id="19284603">
              <w:marLeft w:val="0"/>
              <w:marRight w:val="0"/>
              <w:marTop w:val="0"/>
              <w:marBottom w:val="0"/>
              <w:divBdr>
                <w:top w:val="none" w:sz="0" w:space="0" w:color="auto"/>
                <w:left w:val="none" w:sz="0" w:space="0" w:color="auto"/>
                <w:bottom w:val="none" w:sz="0" w:space="0" w:color="auto"/>
                <w:right w:val="none" w:sz="0" w:space="0" w:color="auto"/>
              </w:divBdr>
            </w:div>
          </w:divsChild>
        </w:div>
        <w:div w:id="415251180">
          <w:marLeft w:val="0"/>
          <w:marRight w:val="0"/>
          <w:marTop w:val="0"/>
          <w:marBottom w:val="225"/>
          <w:divBdr>
            <w:top w:val="none" w:sz="0" w:space="0" w:color="auto"/>
            <w:left w:val="none" w:sz="0" w:space="0" w:color="auto"/>
            <w:bottom w:val="none" w:sz="0" w:space="0" w:color="auto"/>
            <w:right w:val="none" w:sz="0" w:space="0" w:color="auto"/>
          </w:divBdr>
          <w:divsChild>
            <w:div w:id="1621037391">
              <w:marLeft w:val="0"/>
              <w:marRight w:val="0"/>
              <w:marTop w:val="0"/>
              <w:marBottom w:val="0"/>
              <w:divBdr>
                <w:top w:val="none" w:sz="0" w:space="0" w:color="auto"/>
                <w:left w:val="none" w:sz="0" w:space="0" w:color="auto"/>
                <w:bottom w:val="none" w:sz="0" w:space="0" w:color="auto"/>
                <w:right w:val="none" w:sz="0" w:space="0" w:color="auto"/>
              </w:divBdr>
            </w:div>
          </w:divsChild>
        </w:div>
        <w:div w:id="562789252">
          <w:marLeft w:val="0"/>
          <w:marRight w:val="0"/>
          <w:marTop w:val="0"/>
          <w:marBottom w:val="225"/>
          <w:divBdr>
            <w:top w:val="none" w:sz="0" w:space="0" w:color="auto"/>
            <w:left w:val="none" w:sz="0" w:space="0" w:color="auto"/>
            <w:bottom w:val="none" w:sz="0" w:space="0" w:color="auto"/>
            <w:right w:val="none" w:sz="0" w:space="0" w:color="auto"/>
          </w:divBdr>
          <w:divsChild>
            <w:div w:id="71198791">
              <w:marLeft w:val="0"/>
              <w:marRight w:val="0"/>
              <w:marTop w:val="0"/>
              <w:marBottom w:val="0"/>
              <w:divBdr>
                <w:top w:val="none" w:sz="0" w:space="0" w:color="auto"/>
                <w:left w:val="none" w:sz="0" w:space="0" w:color="auto"/>
                <w:bottom w:val="none" w:sz="0" w:space="0" w:color="auto"/>
                <w:right w:val="none" w:sz="0" w:space="0" w:color="auto"/>
              </w:divBdr>
            </w:div>
          </w:divsChild>
        </w:div>
        <w:div w:id="839196063">
          <w:marLeft w:val="0"/>
          <w:marRight w:val="0"/>
          <w:marTop w:val="0"/>
          <w:marBottom w:val="225"/>
          <w:divBdr>
            <w:top w:val="none" w:sz="0" w:space="0" w:color="auto"/>
            <w:left w:val="none" w:sz="0" w:space="0" w:color="auto"/>
            <w:bottom w:val="none" w:sz="0" w:space="0" w:color="auto"/>
            <w:right w:val="none" w:sz="0" w:space="0" w:color="auto"/>
          </w:divBdr>
          <w:divsChild>
            <w:div w:id="1548494608">
              <w:marLeft w:val="0"/>
              <w:marRight w:val="0"/>
              <w:marTop w:val="0"/>
              <w:marBottom w:val="0"/>
              <w:divBdr>
                <w:top w:val="none" w:sz="0" w:space="0" w:color="auto"/>
                <w:left w:val="none" w:sz="0" w:space="0" w:color="auto"/>
                <w:bottom w:val="none" w:sz="0" w:space="0" w:color="auto"/>
                <w:right w:val="none" w:sz="0" w:space="0" w:color="auto"/>
              </w:divBdr>
            </w:div>
          </w:divsChild>
        </w:div>
        <w:div w:id="857159176">
          <w:marLeft w:val="0"/>
          <w:marRight w:val="0"/>
          <w:marTop w:val="0"/>
          <w:marBottom w:val="225"/>
          <w:divBdr>
            <w:top w:val="none" w:sz="0" w:space="0" w:color="auto"/>
            <w:left w:val="none" w:sz="0" w:space="0" w:color="auto"/>
            <w:bottom w:val="none" w:sz="0" w:space="0" w:color="auto"/>
            <w:right w:val="none" w:sz="0" w:space="0" w:color="auto"/>
          </w:divBdr>
          <w:divsChild>
            <w:div w:id="1379741480">
              <w:marLeft w:val="0"/>
              <w:marRight w:val="0"/>
              <w:marTop w:val="0"/>
              <w:marBottom w:val="0"/>
              <w:divBdr>
                <w:top w:val="none" w:sz="0" w:space="0" w:color="auto"/>
                <w:left w:val="none" w:sz="0" w:space="0" w:color="auto"/>
                <w:bottom w:val="none" w:sz="0" w:space="0" w:color="auto"/>
                <w:right w:val="none" w:sz="0" w:space="0" w:color="auto"/>
              </w:divBdr>
            </w:div>
          </w:divsChild>
        </w:div>
        <w:div w:id="926232423">
          <w:marLeft w:val="0"/>
          <w:marRight w:val="0"/>
          <w:marTop w:val="0"/>
          <w:marBottom w:val="225"/>
          <w:divBdr>
            <w:top w:val="none" w:sz="0" w:space="0" w:color="auto"/>
            <w:left w:val="none" w:sz="0" w:space="0" w:color="auto"/>
            <w:bottom w:val="none" w:sz="0" w:space="0" w:color="auto"/>
            <w:right w:val="none" w:sz="0" w:space="0" w:color="auto"/>
          </w:divBdr>
          <w:divsChild>
            <w:div w:id="1139761991">
              <w:marLeft w:val="0"/>
              <w:marRight w:val="0"/>
              <w:marTop w:val="0"/>
              <w:marBottom w:val="0"/>
              <w:divBdr>
                <w:top w:val="none" w:sz="0" w:space="0" w:color="auto"/>
                <w:left w:val="none" w:sz="0" w:space="0" w:color="auto"/>
                <w:bottom w:val="none" w:sz="0" w:space="0" w:color="auto"/>
                <w:right w:val="none" w:sz="0" w:space="0" w:color="auto"/>
              </w:divBdr>
            </w:div>
          </w:divsChild>
        </w:div>
        <w:div w:id="927428632">
          <w:marLeft w:val="0"/>
          <w:marRight w:val="0"/>
          <w:marTop w:val="0"/>
          <w:marBottom w:val="225"/>
          <w:divBdr>
            <w:top w:val="none" w:sz="0" w:space="0" w:color="auto"/>
            <w:left w:val="none" w:sz="0" w:space="0" w:color="auto"/>
            <w:bottom w:val="none" w:sz="0" w:space="0" w:color="auto"/>
            <w:right w:val="none" w:sz="0" w:space="0" w:color="auto"/>
          </w:divBdr>
          <w:divsChild>
            <w:div w:id="1086344913">
              <w:marLeft w:val="0"/>
              <w:marRight w:val="0"/>
              <w:marTop w:val="0"/>
              <w:marBottom w:val="0"/>
              <w:divBdr>
                <w:top w:val="none" w:sz="0" w:space="0" w:color="auto"/>
                <w:left w:val="none" w:sz="0" w:space="0" w:color="auto"/>
                <w:bottom w:val="none" w:sz="0" w:space="0" w:color="auto"/>
                <w:right w:val="none" w:sz="0" w:space="0" w:color="auto"/>
              </w:divBdr>
            </w:div>
          </w:divsChild>
        </w:div>
        <w:div w:id="1055861148">
          <w:marLeft w:val="0"/>
          <w:marRight w:val="0"/>
          <w:marTop w:val="0"/>
          <w:marBottom w:val="225"/>
          <w:divBdr>
            <w:top w:val="none" w:sz="0" w:space="0" w:color="auto"/>
            <w:left w:val="none" w:sz="0" w:space="0" w:color="auto"/>
            <w:bottom w:val="none" w:sz="0" w:space="0" w:color="auto"/>
            <w:right w:val="none" w:sz="0" w:space="0" w:color="auto"/>
          </w:divBdr>
          <w:divsChild>
            <w:div w:id="1858079830">
              <w:marLeft w:val="0"/>
              <w:marRight w:val="0"/>
              <w:marTop w:val="0"/>
              <w:marBottom w:val="0"/>
              <w:divBdr>
                <w:top w:val="none" w:sz="0" w:space="0" w:color="auto"/>
                <w:left w:val="none" w:sz="0" w:space="0" w:color="auto"/>
                <w:bottom w:val="none" w:sz="0" w:space="0" w:color="auto"/>
                <w:right w:val="none" w:sz="0" w:space="0" w:color="auto"/>
              </w:divBdr>
            </w:div>
          </w:divsChild>
        </w:div>
        <w:div w:id="1359811568">
          <w:marLeft w:val="0"/>
          <w:marRight w:val="0"/>
          <w:marTop w:val="0"/>
          <w:marBottom w:val="225"/>
          <w:divBdr>
            <w:top w:val="none" w:sz="0" w:space="0" w:color="auto"/>
            <w:left w:val="none" w:sz="0" w:space="0" w:color="auto"/>
            <w:bottom w:val="none" w:sz="0" w:space="0" w:color="auto"/>
            <w:right w:val="none" w:sz="0" w:space="0" w:color="auto"/>
          </w:divBdr>
        </w:div>
        <w:div w:id="1556426440">
          <w:marLeft w:val="0"/>
          <w:marRight w:val="0"/>
          <w:marTop w:val="0"/>
          <w:marBottom w:val="225"/>
          <w:divBdr>
            <w:top w:val="none" w:sz="0" w:space="0" w:color="auto"/>
            <w:left w:val="none" w:sz="0" w:space="0" w:color="auto"/>
            <w:bottom w:val="none" w:sz="0" w:space="0" w:color="auto"/>
            <w:right w:val="none" w:sz="0" w:space="0" w:color="auto"/>
          </w:divBdr>
          <w:divsChild>
            <w:div w:id="510031259">
              <w:marLeft w:val="0"/>
              <w:marRight w:val="0"/>
              <w:marTop w:val="0"/>
              <w:marBottom w:val="0"/>
              <w:divBdr>
                <w:top w:val="none" w:sz="0" w:space="0" w:color="auto"/>
                <w:left w:val="none" w:sz="0" w:space="0" w:color="auto"/>
                <w:bottom w:val="none" w:sz="0" w:space="0" w:color="auto"/>
                <w:right w:val="none" w:sz="0" w:space="0" w:color="auto"/>
              </w:divBdr>
            </w:div>
          </w:divsChild>
        </w:div>
        <w:div w:id="1558199388">
          <w:marLeft w:val="0"/>
          <w:marRight w:val="0"/>
          <w:marTop w:val="0"/>
          <w:marBottom w:val="225"/>
          <w:divBdr>
            <w:top w:val="none" w:sz="0" w:space="0" w:color="auto"/>
            <w:left w:val="none" w:sz="0" w:space="0" w:color="auto"/>
            <w:bottom w:val="none" w:sz="0" w:space="0" w:color="auto"/>
            <w:right w:val="none" w:sz="0" w:space="0" w:color="auto"/>
          </w:divBdr>
          <w:divsChild>
            <w:div w:id="152990180">
              <w:marLeft w:val="0"/>
              <w:marRight w:val="0"/>
              <w:marTop w:val="0"/>
              <w:marBottom w:val="0"/>
              <w:divBdr>
                <w:top w:val="none" w:sz="0" w:space="0" w:color="auto"/>
                <w:left w:val="none" w:sz="0" w:space="0" w:color="auto"/>
                <w:bottom w:val="none" w:sz="0" w:space="0" w:color="auto"/>
                <w:right w:val="none" w:sz="0" w:space="0" w:color="auto"/>
              </w:divBdr>
            </w:div>
          </w:divsChild>
        </w:div>
        <w:div w:id="1911386764">
          <w:marLeft w:val="0"/>
          <w:marRight w:val="0"/>
          <w:marTop w:val="0"/>
          <w:marBottom w:val="225"/>
          <w:divBdr>
            <w:top w:val="none" w:sz="0" w:space="0" w:color="auto"/>
            <w:left w:val="none" w:sz="0" w:space="0" w:color="auto"/>
            <w:bottom w:val="none" w:sz="0" w:space="0" w:color="auto"/>
            <w:right w:val="none" w:sz="0" w:space="0" w:color="auto"/>
          </w:divBdr>
          <w:divsChild>
            <w:div w:id="1285846621">
              <w:marLeft w:val="0"/>
              <w:marRight w:val="0"/>
              <w:marTop w:val="0"/>
              <w:marBottom w:val="0"/>
              <w:divBdr>
                <w:top w:val="none" w:sz="0" w:space="0" w:color="auto"/>
                <w:left w:val="none" w:sz="0" w:space="0" w:color="auto"/>
                <w:bottom w:val="none" w:sz="0" w:space="0" w:color="auto"/>
                <w:right w:val="none" w:sz="0" w:space="0" w:color="auto"/>
              </w:divBdr>
            </w:div>
          </w:divsChild>
        </w:div>
        <w:div w:id="1960406508">
          <w:marLeft w:val="0"/>
          <w:marRight w:val="0"/>
          <w:marTop w:val="0"/>
          <w:marBottom w:val="225"/>
          <w:divBdr>
            <w:top w:val="none" w:sz="0" w:space="0" w:color="auto"/>
            <w:left w:val="none" w:sz="0" w:space="0" w:color="auto"/>
            <w:bottom w:val="none" w:sz="0" w:space="0" w:color="auto"/>
            <w:right w:val="none" w:sz="0" w:space="0" w:color="auto"/>
          </w:divBdr>
          <w:divsChild>
            <w:div w:id="417944568">
              <w:marLeft w:val="0"/>
              <w:marRight w:val="0"/>
              <w:marTop w:val="0"/>
              <w:marBottom w:val="0"/>
              <w:divBdr>
                <w:top w:val="none" w:sz="0" w:space="0" w:color="auto"/>
                <w:left w:val="none" w:sz="0" w:space="0" w:color="auto"/>
                <w:bottom w:val="none" w:sz="0" w:space="0" w:color="auto"/>
                <w:right w:val="none" w:sz="0" w:space="0" w:color="auto"/>
              </w:divBdr>
            </w:div>
          </w:divsChild>
        </w:div>
        <w:div w:id="2114856017">
          <w:marLeft w:val="0"/>
          <w:marRight w:val="0"/>
          <w:marTop w:val="0"/>
          <w:marBottom w:val="225"/>
          <w:divBdr>
            <w:top w:val="none" w:sz="0" w:space="0" w:color="auto"/>
            <w:left w:val="none" w:sz="0" w:space="0" w:color="auto"/>
            <w:bottom w:val="none" w:sz="0" w:space="0" w:color="auto"/>
            <w:right w:val="none" w:sz="0" w:space="0" w:color="auto"/>
          </w:divBdr>
          <w:divsChild>
            <w:div w:id="3377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38218">
      <w:bodyDiv w:val="1"/>
      <w:marLeft w:val="0"/>
      <w:marRight w:val="0"/>
      <w:marTop w:val="0"/>
      <w:marBottom w:val="0"/>
      <w:divBdr>
        <w:top w:val="none" w:sz="0" w:space="0" w:color="auto"/>
        <w:left w:val="none" w:sz="0" w:space="0" w:color="auto"/>
        <w:bottom w:val="none" w:sz="0" w:space="0" w:color="auto"/>
        <w:right w:val="none" w:sz="0" w:space="0" w:color="auto"/>
      </w:divBdr>
    </w:div>
    <w:div w:id="214314654">
      <w:bodyDiv w:val="1"/>
      <w:marLeft w:val="0"/>
      <w:marRight w:val="0"/>
      <w:marTop w:val="0"/>
      <w:marBottom w:val="0"/>
      <w:divBdr>
        <w:top w:val="none" w:sz="0" w:space="0" w:color="auto"/>
        <w:left w:val="none" w:sz="0" w:space="0" w:color="auto"/>
        <w:bottom w:val="none" w:sz="0" w:space="0" w:color="auto"/>
        <w:right w:val="none" w:sz="0" w:space="0" w:color="auto"/>
      </w:divBdr>
    </w:div>
    <w:div w:id="224488122">
      <w:bodyDiv w:val="1"/>
      <w:marLeft w:val="0"/>
      <w:marRight w:val="0"/>
      <w:marTop w:val="0"/>
      <w:marBottom w:val="0"/>
      <w:divBdr>
        <w:top w:val="none" w:sz="0" w:space="0" w:color="auto"/>
        <w:left w:val="none" w:sz="0" w:space="0" w:color="auto"/>
        <w:bottom w:val="none" w:sz="0" w:space="0" w:color="auto"/>
        <w:right w:val="none" w:sz="0" w:space="0" w:color="auto"/>
      </w:divBdr>
    </w:div>
    <w:div w:id="225262384">
      <w:bodyDiv w:val="1"/>
      <w:marLeft w:val="0"/>
      <w:marRight w:val="0"/>
      <w:marTop w:val="0"/>
      <w:marBottom w:val="0"/>
      <w:divBdr>
        <w:top w:val="none" w:sz="0" w:space="0" w:color="auto"/>
        <w:left w:val="none" w:sz="0" w:space="0" w:color="auto"/>
        <w:bottom w:val="none" w:sz="0" w:space="0" w:color="auto"/>
        <w:right w:val="none" w:sz="0" w:space="0" w:color="auto"/>
      </w:divBdr>
    </w:div>
    <w:div w:id="232279858">
      <w:bodyDiv w:val="1"/>
      <w:marLeft w:val="0"/>
      <w:marRight w:val="0"/>
      <w:marTop w:val="0"/>
      <w:marBottom w:val="0"/>
      <w:divBdr>
        <w:top w:val="none" w:sz="0" w:space="0" w:color="auto"/>
        <w:left w:val="none" w:sz="0" w:space="0" w:color="auto"/>
        <w:bottom w:val="none" w:sz="0" w:space="0" w:color="auto"/>
        <w:right w:val="none" w:sz="0" w:space="0" w:color="auto"/>
      </w:divBdr>
    </w:div>
    <w:div w:id="234165433">
      <w:bodyDiv w:val="1"/>
      <w:marLeft w:val="0"/>
      <w:marRight w:val="0"/>
      <w:marTop w:val="0"/>
      <w:marBottom w:val="0"/>
      <w:divBdr>
        <w:top w:val="none" w:sz="0" w:space="0" w:color="auto"/>
        <w:left w:val="none" w:sz="0" w:space="0" w:color="auto"/>
        <w:bottom w:val="none" w:sz="0" w:space="0" w:color="auto"/>
        <w:right w:val="none" w:sz="0" w:space="0" w:color="auto"/>
      </w:divBdr>
    </w:div>
    <w:div w:id="235359472">
      <w:bodyDiv w:val="1"/>
      <w:marLeft w:val="0"/>
      <w:marRight w:val="0"/>
      <w:marTop w:val="0"/>
      <w:marBottom w:val="0"/>
      <w:divBdr>
        <w:top w:val="none" w:sz="0" w:space="0" w:color="auto"/>
        <w:left w:val="none" w:sz="0" w:space="0" w:color="auto"/>
        <w:bottom w:val="none" w:sz="0" w:space="0" w:color="auto"/>
        <w:right w:val="none" w:sz="0" w:space="0" w:color="auto"/>
      </w:divBdr>
    </w:div>
    <w:div w:id="236138120">
      <w:bodyDiv w:val="1"/>
      <w:marLeft w:val="0"/>
      <w:marRight w:val="0"/>
      <w:marTop w:val="0"/>
      <w:marBottom w:val="0"/>
      <w:divBdr>
        <w:top w:val="none" w:sz="0" w:space="0" w:color="auto"/>
        <w:left w:val="none" w:sz="0" w:space="0" w:color="auto"/>
        <w:bottom w:val="none" w:sz="0" w:space="0" w:color="auto"/>
        <w:right w:val="none" w:sz="0" w:space="0" w:color="auto"/>
      </w:divBdr>
      <w:divsChild>
        <w:div w:id="1659963556">
          <w:marLeft w:val="0"/>
          <w:marRight w:val="0"/>
          <w:marTop w:val="0"/>
          <w:marBottom w:val="0"/>
          <w:divBdr>
            <w:top w:val="none" w:sz="0" w:space="0" w:color="auto"/>
            <w:left w:val="none" w:sz="0" w:space="0" w:color="auto"/>
            <w:bottom w:val="none" w:sz="0" w:space="0" w:color="auto"/>
            <w:right w:val="none" w:sz="0" w:space="0" w:color="auto"/>
          </w:divBdr>
          <w:divsChild>
            <w:div w:id="904141491">
              <w:marLeft w:val="0"/>
              <w:marRight w:val="0"/>
              <w:marTop w:val="0"/>
              <w:marBottom w:val="0"/>
              <w:divBdr>
                <w:top w:val="none" w:sz="0" w:space="0" w:color="auto"/>
                <w:left w:val="none" w:sz="0" w:space="0" w:color="auto"/>
                <w:bottom w:val="none" w:sz="0" w:space="0" w:color="auto"/>
                <w:right w:val="none" w:sz="0" w:space="0" w:color="auto"/>
              </w:divBdr>
            </w:div>
          </w:divsChild>
        </w:div>
        <w:div w:id="1929002557">
          <w:marLeft w:val="0"/>
          <w:marRight w:val="0"/>
          <w:marTop w:val="0"/>
          <w:marBottom w:val="0"/>
          <w:divBdr>
            <w:top w:val="none" w:sz="0" w:space="0" w:color="auto"/>
            <w:left w:val="none" w:sz="0" w:space="0" w:color="auto"/>
            <w:bottom w:val="none" w:sz="0" w:space="0" w:color="auto"/>
            <w:right w:val="none" w:sz="0" w:space="0" w:color="auto"/>
          </w:divBdr>
        </w:div>
      </w:divsChild>
    </w:div>
    <w:div w:id="237059694">
      <w:bodyDiv w:val="1"/>
      <w:marLeft w:val="0"/>
      <w:marRight w:val="0"/>
      <w:marTop w:val="0"/>
      <w:marBottom w:val="0"/>
      <w:divBdr>
        <w:top w:val="none" w:sz="0" w:space="0" w:color="auto"/>
        <w:left w:val="none" w:sz="0" w:space="0" w:color="auto"/>
        <w:bottom w:val="none" w:sz="0" w:space="0" w:color="auto"/>
        <w:right w:val="none" w:sz="0" w:space="0" w:color="auto"/>
      </w:divBdr>
      <w:divsChild>
        <w:div w:id="1989944066">
          <w:marLeft w:val="0"/>
          <w:marRight w:val="0"/>
          <w:marTop w:val="0"/>
          <w:marBottom w:val="0"/>
          <w:divBdr>
            <w:top w:val="none" w:sz="0" w:space="0" w:color="auto"/>
            <w:left w:val="none" w:sz="0" w:space="0" w:color="auto"/>
            <w:bottom w:val="none" w:sz="0" w:space="0" w:color="auto"/>
            <w:right w:val="none" w:sz="0" w:space="0" w:color="auto"/>
          </w:divBdr>
          <w:divsChild>
            <w:div w:id="505636891">
              <w:marLeft w:val="0"/>
              <w:marRight w:val="0"/>
              <w:marTop w:val="0"/>
              <w:marBottom w:val="0"/>
              <w:divBdr>
                <w:top w:val="none" w:sz="0" w:space="0" w:color="auto"/>
                <w:left w:val="none" w:sz="0" w:space="0" w:color="auto"/>
                <w:bottom w:val="none" w:sz="0" w:space="0" w:color="auto"/>
                <w:right w:val="none" w:sz="0" w:space="0" w:color="auto"/>
              </w:divBdr>
              <w:divsChild>
                <w:div w:id="921261413">
                  <w:marLeft w:val="0"/>
                  <w:marRight w:val="0"/>
                  <w:marTop w:val="0"/>
                  <w:marBottom w:val="0"/>
                  <w:divBdr>
                    <w:top w:val="none" w:sz="0" w:space="0" w:color="auto"/>
                    <w:left w:val="none" w:sz="0" w:space="0" w:color="auto"/>
                    <w:bottom w:val="none" w:sz="0" w:space="0" w:color="auto"/>
                    <w:right w:val="none" w:sz="0" w:space="0" w:color="auto"/>
                  </w:divBdr>
                  <w:divsChild>
                    <w:div w:id="80323555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240987392">
      <w:bodyDiv w:val="1"/>
      <w:marLeft w:val="0"/>
      <w:marRight w:val="0"/>
      <w:marTop w:val="0"/>
      <w:marBottom w:val="0"/>
      <w:divBdr>
        <w:top w:val="none" w:sz="0" w:space="0" w:color="auto"/>
        <w:left w:val="none" w:sz="0" w:space="0" w:color="auto"/>
        <w:bottom w:val="none" w:sz="0" w:space="0" w:color="auto"/>
        <w:right w:val="none" w:sz="0" w:space="0" w:color="auto"/>
      </w:divBdr>
    </w:div>
    <w:div w:id="241065317">
      <w:bodyDiv w:val="1"/>
      <w:marLeft w:val="0"/>
      <w:marRight w:val="0"/>
      <w:marTop w:val="0"/>
      <w:marBottom w:val="0"/>
      <w:divBdr>
        <w:top w:val="none" w:sz="0" w:space="0" w:color="auto"/>
        <w:left w:val="none" w:sz="0" w:space="0" w:color="auto"/>
        <w:bottom w:val="none" w:sz="0" w:space="0" w:color="auto"/>
        <w:right w:val="none" w:sz="0" w:space="0" w:color="auto"/>
      </w:divBdr>
    </w:div>
    <w:div w:id="246892512">
      <w:bodyDiv w:val="1"/>
      <w:marLeft w:val="0"/>
      <w:marRight w:val="0"/>
      <w:marTop w:val="0"/>
      <w:marBottom w:val="0"/>
      <w:divBdr>
        <w:top w:val="none" w:sz="0" w:space="0" w:color="auto"/>
        <w:left w:val="none" w:sz="0" w:space="0" w:color="auto"/>
        <w:bottom w:val="none" w:sz="0" w:space="0" w:color="auto"/>
        <w:right w:val="none" w:sz="0" w:space="0" w:color="auto"/>
      </w:divBdr>
    </w:div>
    <w:div w:id="251860727">
      <w:bodyDiv w:val="1"/>
      <w:marLeft w:val="0"/>
      <w:marRight w:val="0"/>
      <w:marTop w:val="0"/>
      <w:marBottom w:val="0"/>
      <w:divBdr>
        <w:top w:val="none" w:sz="0" w:space="0" w:color="auto"/>
        <w:left w:val="none" w:sz="0" w:space="0" w:color="auto"/>
        <w:bottom w:val="none" w:sz="0" w:space="0" w:color="auto"/>
        <w:right w:val="none" w:sz="0" w:space="0" w:color="auto"/>
      </w:divBdr>
      <w:divsChild>
        <w:div w:id="348794688">
          <w:marLeft w:val="0"/>
          <w:marRight w:val="0"/>
          <w:marTop w:val="0"/>
          <w:marBottom w:val="0"/>
          <w:divBdr>
            <w:top w:val="none" w:sz="0" w:space="0" w:color="auto"/>
            <w:left w:val="none" w:sz="0" w:space="0" w:color="auto"/>
            <w:bottom w:val="none" w:sz="0" w:space="0" w:color="auto"/>
            <w:right w:val="none" w:sz="0" w:space="0" w:color="auto"/>
          </w:divBdr>
        </w:div>
        <w:div w:id="362823053">
          <w:marLeft w:val="0"/>
          <w:marRight w:val="0"/>
          <w:marTop w:val="240"/>
          <w:marBottom w:val="0"/>
          <w:divBdr>
            <w:top w:val="none" w:sz="0" w:space="0" w:color="auto"/>
            <w:left w:val="none" w:sz="0" w:space="0" w:color="auto"/>
            <w:bottom w:val="none" w:sz="0" w:space="0" w:color="auto"/>
            <w:right w:val="none" w:sz="0" w:space="0" w:color="auto"/>
          </w:divBdr>
        </w:div>
        <w:div w:id="586578585">
          <w:marLeft w:val="0"/>
          <w:marRight w:val="0"/>
          <w:marTop w:val="0"/>
          <w:marBottom w:val="0"/>
          <w:divBdr>
            <w:top w:val="none" w:sz="0" w:space="0" w:color="auto"/>
            <w:left w:val="none" w:sz="0" w:space="0" w:color="auto"/>
            <w:bottom w:val="none" w:sz="0" w:space="0" w:color="auto"/>
            <w:right w:val="none" w:sz="0" w:space="0" w:color="auto"/>
          </w:divBdr>
        </w:div>
        <w:div w:id="613756671">
          <w:marLeft w:val="0"/>
          <w:marRight w:val="0"/>
          <w:marTop w:val="0"/>
          <w:marBottom w:val="0"/>
          <w:divBdr>
            <w:top w:val="none" w:sz="0" w:space="0" w:color="auto"/>
            <w:left w:val="none" w:sz="0" w:space="0" w:color="auto"/>
            <w:bottom w:val="none" w:sz="0" w:space="0" w:color="auto"/>
            <w:right w:val="none" w:sz="0" w:space="0" w:color="auto"/>
          </w:divBdr>
        </w:div>
        <w:div w:id="929851895">
          <w:marLeft w:val="0"/>
          <w:marRight w:val="0"/>
          <w:marTop w:val="0"/>
          <w:marBottom w:val="0"/>
          <w:divBdr>
            <w:top w:val="none" w:sz="0" w:space="0" w:color="auto"/>
            <w:left w:val="none" w:sz="0" w:space="0" w:color="auto"/>
            <w:bottom w:val="none" w:sz="0" w:space="0" w:color="auto"/>
            <w:right w:val="none" w:sz="0" w:space="0" w:color="auto"/>
          </w:divBdr>
        </w:div>
        <w:div w:id="1268125093">
          <w:marLeft w:val="0"/>
          <w:marRight w:val="0"/>
          <w:marTop w:val="240"/>
          <w:marBottom w:val="0"/>
          <w:divBdr>
            <w:top w:val="none" w:sz="0" w:space="0" w:color="auto"/>
            <w:left w:val="none" w:sz="0" w:space="0" w:color="auto"/>
            <w:bottom w:val="none" w:sz="0" w:space="0" w:color="auto"/>
            <w:right w:val="none" w:sz="0" w:space="0" w:color="auto"/>
          </w:divBdr>
        </w:div>
        <w:div w:id="1423836944">
          <w:marLeft w:val="0"/>
          <w:marRight w:val="0"/>
          <w:marTop w:val="0"/>
          <w:marBottom w:val="0"/>
          <w:divBdr>
            <w:top w:val="none" w:sz="0" w:space="0" w:color="auto"/>
            <w:left w:val="none" w:sz="0" w:space="0" w:color="auto"/>
            <w:bottom w:val="none" w:sz="0" w:space="0" w:color="auto"/>
            <w:right w:val="none" w:sz="0" w:space="0" w:color="auto"/>
          </w:divBdr>
        </w:div>
        <w:div w:id="1574966217">
          <w:marLeft w:val="0"/>
          <w:marRight w:val="0"/>
          <w:marTop w:val="210"/>
          <w:marBottom w:val="0"/>
          <w:divBdr>
            <w:top w:val="none" w:sz="0" w:space="0" w:color="auto"/>
            <w:left w:val="none" w:sz="0" w:space="0" w:color="auto"/>
            <w:bottom w:val="none" w:sz="0" w:space="0" w:color="auto"/>
            <w:right w:val="none" w:sz="0" w:space="0" w:color="auto"/>
          </w:divBdr>
        </w:div>
        <w:div w:id="1752585680">
          <w:marLeft w:val="0"/>
          <w:marRight w:val="0"/>
          <w:marTop w:val="0"/>
          <w:marBottom w:val="0"/>
          <w:divBdr>
            <w:top w:val="none" w:sz="0" w:space="0" w:color="auto"/>
            <w:left w:val="none" w:sz="0" w:space="0" w:color="auto"/>
            <w:bottom w:val="none" w:sz="0" w:space="0" w:color="auto"/>
            <w:right w:val="none" w:sz="0" w:space="0" w:color="auto"/>
          </w:divBdr>
        </w:div>
        <w:div w:id="2014794298">
          <w:marLeft w:val="0"/>
          <w:marRight w:val="0"/>
          <w:marTop w:val="0"/>
          <w:marBottom w:val="0"/>
          <w:divBdr>
            <w:top w:val="none" w:sz="0" w:space="0" w:color="auto"/>
            <w:left w:val="none" w:sz="0" w:space="0" w:color="auto"/>
            <w:bottom w:val="none" w:sz="0" w:space="0" w:color="auto"/>
            <w:right w:val="none" w:sz="0" w:space="0" w:color="auto"/>
          </w:divBdr>
        </w:div>
        <w:div w:id="2061435209">
          <w:marLeft w:val="0"/>
          <w:marRight w:val="0"/>
          <w:marTop w:val="0"/>
          <w:marBottom w:val="0"/>
          <w:divBdr>
            <w:top w:val="none" w:sz="0" w:space="0" w:color="auto"/>
            <w:left w:val="none" w:sz="0" w:space="0" w:color="auto"/>
            <w:bottom w:val="none" w:sz="0" w:space="0" w:color="auto"/>
            <w:right w:val="none" w:sz="0" w:space="0" w:color="auto"/>
          </w:divBdr>
        </w:div>
        <w:div w:id="2078047465">
          <w:marLeft w:val="0"/>
          <w:marRight w:val="0"/>
          <w:marTop w:val="240"/>
          <w:marBottom w:val="0"/>
          <w:divBdr>
            <w:top w:val="none" w:sz="0" w:space="0" w:color="auto"/>
            <w:left w:val="none" w:sz="0" w:space="0" w:color="auto"/>
            <w:bottom w:val="none" w:sz="0" w:space="0" w:color="auto"/>
            <w:right w:val="none" w:sz="0" w:space="0" w:color="auto"/>
          </w:divBdr>
        </w:div>
        <w:div w:id="2119912880">
          <w:marLeft w:val="0"/>
          <w:marRight w:val="0"/>
          <w:marTop w:val="0"/>
          <w:marBottom w:val="0"/>
          <w:divBdr>
            <w:top w:val="none" w:sz="0" w:space="0" w:color="auto"/>
            <w:left w:val="none" w:sz="0" w:space="0" w:color="auto"/>
            <w:bottom w:val="none" w:sz="0" w:space="0" w:color="auto"/>
            <w:right w:val="none" w:sz="0" w:space="0" w:color="auto"/>
          </w:divBdr>
        </w:div>
      </w:divsChild>
    </w:div>
    <w:div w:id="252856172">
      <w:bodyDiv w:val="1"/>
      <w:marLeft w:val="0"/>
      <w:marRight w:val="0"/>
      <w:marTop w:val="0"/>
      <w:marBottom w:val="0"/>
      <w:divBdr>
        <w:top w:val="none" w:sz="0" w:space="0" w:color="auto"/>
        <w:left w:val="none" w:sz="0" w:space="0" w:color="auto"/>
        <w:bottom w:val="none" w:sz="0" w:space="0" w:color="auto"/>
        <w:right w:val="none" w:sz="0" w:space="0" w:color="auto"/>
      </w:divBdr>
    </w:div>
    <w:div w:id="259223153">
      <w:bodyDiv w:val="1"/>
      <w:marLeft w:val="0"/>
      <w:marRight w:val="0"/>
      <w:marTop w:val="0"/>
      <w:marBottom w:val="0"/>
      <w:divBdr>
        <w:top w:val="none" w:sz="0" w:space="0" w:color="auto"/>
        <w:left w:val="none" w:sz="0" w:space="0" w:color="auto"/>
        <w:bottom w:val="none" w:sz="0" w:space="0" w:color="auto"/>
        <w:right w:val="none" w:sz="0" w:space="0" w:color="auto"/>
      </w:divBdr>
      <w:divsChild>
        <w:div w:id="710959628">
          <w:marLeft w:val="0"/>
          <w:marRight w:val="0"/>
          <w:marTop w:val="0"/>
          <w:marBottom w:val="225"/>
          <w:divBdr>
            <w:top w:val="none" w:sz="0" w:space="0" w:color="auto"/>
            <w:left w:val="none" w:sz="0" w:space="0" w:color="auto"/>
            <w:bottom w:val="none" w:sz="0" w:space="0" w:color="auto"/>
            <w:right w:val="none" w:sz="0" w:space="0" w:color="auto"/>
          </w:divBdr>
        </w:div>
        <w:div w:id="1017855196">
          <w:marLeft w:val="0"/>
          <w:marRight w:val="0"/>
          <w:marTop w:val="0"/>
          <w:marBottom w:val="225"/>
          <w:divBdr>
            <w:top w:val="none" w:sz="0" w:space="0" w:color="auto"/>
            <w:left w:val="none" w:sz="0" w:space="0" w:color="auto"/>
            <w:bottom w:val="none" w:sz="0" w:space="0" w:color="auto"/>
            <w:right w:val="none" w:sz="0" w:space="0" w:color="auto"/>
          </w:divBdr>
          <w:divsChild>
            <w:div w:id="1149519528">
              <w:marLeft w:val="0"/>
              <w:marRight w:val="0"/>
              <w:marTop w:val="0"/>
              <w:marBottom w:val="0"/>
              <w:divBdr>
                <w:top w:val="none" w:sz="0" w:space="0" w:color="auto"/>
                <w:left w:val="none" w:sz="0" w:space="0" w:color="auto"/>
                <w:bottom w:val="none" w:sz="0" w:space="0" w:color="auto"/>
                <w:right w:val="none" w:sz="0" w:space="0" w:color="auto"/>
              </w:divBdr>
            </w:div>
          </w:divsChild>
        </w:div>
        <w:div w:id="1368725181">
          <w:marLeft w:val="0"/>
          <w:marRight w:val="0"/>
          <w:marTop w:val="0"/>
          <w:marBottom w:val="225"/>
          <w:divBdr>
            <w:top w:val="none" w:sz="0" w:space="0" w:color="auto"/>
            <w:left w:val="none" w:sz="0" w:space="0" w:color="auto"/>
            <w:bottom w:val="none" w:sz="0" w:space="0" w:color="auto"/>
            <w:right w:val="none" w:sz="0" w:space="0" w:color="auto"/>
          </w:divBdr>
          <w:divsChild>
            <w:div w:id="225146120">
              <w:marLeft w:val="0"/>
              <w:marRight w:val="0"/>
              <w:marTop w:val="0"/>
              <w:marBottom w:val="0"/>
              <w:divBdr>
                <w:top w:val="none" w:sz="0" w:space="0" w:color="auto"/>
                <w:left w:val="none" w:sz="0" w:space="0" w:color="auto"/>
                <w:bottom w:val="none" w:sz="0" w:space="0" w:color="auto"/>
                <w:right w:val="none" w:sz="0" w:space="0" w:color="auto"/>
              </w:divBdr>
            </w:div>
          </w:divsChild>
        </w:div>
        <w:div w:id="1765301556">
          <w:marLeft w:val="0"/>
          <w:marRight w:val="0"/>
          <w:marTop w:val="0"/>
          <w:marBottom w:val="225"/>
          <w:divBdr>
            <w:top w:val="none" w:sz="0" w:space="0" w:color="auto"/>
            <w:left w:val="none" w:sz="0" w:space="0" w:color="auto"/>
            <w:bottom w:val="none" w:sz="0" w:space="0" w:color="auto"/>
            <w:right w:val="none" w:sz="0" w:space="0" w:color="auto"/>
          </w:divBdr>
          <w:divsChild>
            <w:div w:id="561714534">
              <w:marLeft w:val="0"/>
              <w:marRight w:val="0"/>
              <w:marTop w:val="0"/>
              <w:marBottom w:val="0"/>
              <w:divBdr>
                <w:top w:val="none" w:sz="0" w:space="0" w:color="auto"/>
                <w:left w:val="none" w:sz="0" w:space="0" w:color="auto"/>
                <w:bottom w:val="none" w:sz="0" w:space="0" w:color="auto"/>
                <w:right w:val="none" w:sz="0" w:space="0" w:color="auto"/>
              </w:divBdr>
            </w:div>
          </w:divsChild>
        </w:div>
        <w:div w:id="1836873016">
          <w:marLeft w:val="0"/>
          <w:marRight w:val="0"/>
          <w:marTop w:val="0"/>
          <w:marBottom w:val="225"/>
          <w:divBdr>
            <w:top w:val="none" w:sz="0" w:space="0" w:color="auto"/>
            <w:left w:val="none" w:sz="0" w:space="0" w:color="auto"/>
            <w:bottom w:val="none" w:sz="0" w:space="0" w:color="auto"/>
            <w:right w:val="none" w:sz="0" w:space="0" w:color="auto"/>
          </w:divBdr>
          <w:divsChild>
            <w:div w:id="1877621163">
              <w:marLeft w:val="0"/>
              <w:marRight w:val="0"/>
              <w:marTop w:val="0"/>
              <w:marBottom w:val="0"/>
              <w:divBdr>
                <w:top w:val="none" w:sz="0" w:space="0" w:color="auto"/>
                <w:left w:val="none" w:sz="0" w:space="0" w:color="auto"/>
                <w:bottom w:val="none" w:sz="0" w:space="0" w:color="auto"/>
                <w:right w:val="none" w:sz="0" w:space="0" w:color="auto"/>
              </w:divBdr>
            </w:div>
          </w:divsChild>
        </w:div>
        <w:div w:id="1951550143">
          <w:marLeft w:val="0"/>
          <w:marRight w:val="0"/>
          <w:marTop w:val="0"/>
          <w:marBottom w:val="225"/>
          <w:divBdr>
            <w:top w:val="none" w:sz="0" w:space="0" w:color="auto"/>
            <w:left w:val="none" w:sz="0" w:space="0" w:color="auto"/>
            <w:bottom w:val="none" w:sz="0" w:space="0" w:color="auto"/>
            <w:right w:val="none" w:sz="0" w:space="0" w:color="auto"/>
          </w:divBdr>
          <w:divsChild>
            <w:div w:id="178272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82896">
      <w:bodyDiv w:val="1"/>
      <w:marLeft w:val="0"/>
      <w:marRight w:val="0"/>
      <w:marTop w:val="0"/>
      <w:marBottom w:val="0"/>
      <w:divBdr>
        <w:top w:val="none" w:sz="0" w:space="0" w:color="auto"/>
        <w:left w:val="none" w:sz="0" w:space="0" w:color="auto"/>
        <w:bottom w:val="none" w:sz="0" w:space="0" w:color="auto"/>
        <w:right w:val="none" w:sz="0" w:space="0" w:color="auto"/>
      </w:divBdr>
      <w:divsChild>
        <w:div w:id="12852510">
          <w:marLeft w:val="0"/>
          <w:marRight w:val="0"/>
          <w:marTop w:val="0"/>
          <w:marBottom w:val="225"/>
          <w:divBdr>
            <w:top w:val="none" w:sz="0" w:space="0" w:color="auto"/>
            <w:left w:val="none" w:sz="0" w:space="0" w:color="auto"/>
            <w:bottom w:val="none" w:sz="0" w:space="0" w:color="auto"/>
            <w:right w:val="none" w:sz="0" w:space="0" w:color="auto"/>
          </w:divBdr>
          <w:divsChild>
            <w:div w:id="161969527">
              <w:marLeft w:val="0"/>
              <w:marRight w:val="0"/>
              <w:marTop w:val="0"/>
              <w:marBottom w:val="0"/>
              <w:divBdr>
                <w:top w:val="none" w:sz="0" w:space="0" w:color="auto"/>
                <w:left w:val="none" w:sz="0" w:space="0" w:color="auto"/>
                <w:bottom w:val="none" w:sz="0" w:space="0" w:color="auto"/>
                <w:right w:val="none" w:sz="0" w:space="0" w:color="auto"/>
              </w:divBdr>
            </w:div>
          </w:divsChild>
        </w:div>
        <w:div w:id="26372064">
          <w:marLeft w:val="0"/>
          <w:marRight w:val="0"/>
          <w:marTop w:val="0"/>
          <w:marBottom w:val="225"/>
          <w:divBdr>
            <w:top w:val="none" w:sz="0" w:space="0" w:color="auto"/>
            <w:left w:val="none" w:sz="0" w:space="0" w:color="auto"/>
            <w:bottom w:val="none" w:sz="0" w:space="0" w:color="auto"/>
            <w:right w:val="none" w:sz="0" w:space="0" w:color="auto"/>
          </w:divBdr>
          <w:divsChild>
            <w:div w:id="556356694">
              <w:marLeft w:val="0"/>
              <w:marRight w:val="0"/>
              <w:marTop w:val="0"/>
              <w:marBottom w:val="0"/>
              <w:divBdr>
                <w:top w:val="none" w:sz="0" w:space="0" w:color="auto"/>
                <w:left w:val="none" w:sz="0" w:space="0" w:color="auto"/>
                <w:bottom w:val="none" w:sz="0" w:space="0" w:color="auto"/>
                <w:right w:val="none" w:sz="0" w:space="0" w:color="auto"/>
              </w:divBdr>
            </w:div>
          </w:divsChild>
        </w:div>
        <w:div w:id="101649949">
          <w:marLeft w:val="0"/>
          <w:marRight w:val="0"/>
          <w:marTop w:val="0"/>
          <w:marBottom w:val="225"/>
          <w:divBdr>
            <w:top w:val="none" w:sz="0" w:space="0" w:color="auto"/>
            <w:left w:val="none" w:sz="0" w:space="0" w:color="auto"/>
            <w:bottom w:val="none" w:sz="0" w:space="0" w:color="auto"/>
            <w:right w:val="none" w:sz="0" w:space="0" w:color="auto"/>
          </w:divBdr>
          <w:divsChild>
            <w:div w:id="1161967003">
              <w:marLeft w:val="0"/>
              <w:marRight w:val="0"/>
              <w:marTop w:val="0"/>
              <w:marBottom w:val="0"/>
              <w:divBdr>
                <w:top w:val="none" w:sz="0" w:space="0" w:color="auto"/>
                <w:left w:val="none" w:sz="0" w:space="0" w:color="auto"/>
                <w:bottom w:val="none" w:sz="0" w:space="0" w:color="auto"/>
                <w:right w:val="none" w:sz="0" w:space="0" w:color="auto"/>
              </w:divBdr>
            </w:div>
          </w:divsChild>
        </w:div>
        <w:div w:id="115101761">
          <w:marLeft w:val="0"/>
          <w:marRight w:val="0"/>
          <w:marTop w:val="0"/>
          <w:marBottom w:val="225"/>
          <w:divBdr>
            <w:top w:val="none" w:sz="0" w:space="0" w:color="auto"/>
            <w:left w:val="none" w:sz="0" w:space="0" w:color="auto"/>
            <w:bottom w:val="none" w:sz="0" w:space="0" w:color="auto"/>
            <w:right w:val="none" w:sz="0" w:space="0" w:color="auto"/>
          </w:divBdr>
          <w:divsChild>
            <w:div w:id="1747261378">
              <w:marLeft w:val="0"/>
              <w:marRight w:val="0"/>
              <w:marTop w:val="0"/>
              <w:marBottom w:val="0"/>
              <w:divBdr>
                <w:top w:val="none" w:sz="0" w:space="0" w:color="auto"/>
                <w:left w:val="none" w:sz="0" w:space="0" w:color="auto"/>
                <w:bottom w:val="none" w:sz="0" w:space="0" w:color="auto"/>
                <w:right w:val="none" w:sz="0" w:space="0" w:color="auto"/>
              </w:divBdr>
            </w:div>
          </w:divsChild>
        </w:div>
        <w:div w:id="173956929">
          <w:marLeft w:val="0"/>
          <w:marRight w:val="0"/>
          <w:marTop w:val="0"/>
          <w:marBottom w:val="225"/>
          <w:divBdr>
            <w:top w:val="none" w:sz="0" w:space="0" w:color="auto"/>
            <w:left w:val="none" w:sz="0" w:space="0" w:color="auto"/>
            <w:bottom w:val="none" w:sz="0" w:space="0" w:color="auto"/>
            <w:right w:val="none" w:sz="0" w:space="0" w:color="auto"/>
          </w:divBdr>
          <w:divsChild>
            <w:div w:id="955449671">
              <w:marLeft w:val="0"/>
              <w:marRight w:val="0"/>
              <w:marTop w:val="0"/>
              <w:marBottom w:val="0"/>
              <w:divBdr>
                <w:top w:val="none" w:sz="0" w:space="0" w:color="auto"/>
                <w:left w:val="none" w:sz="0" w:space="0" w:color="auto"/>
                <w:bottom w:val="none" w:sz="0" w:space="0" w:color="auto"/>
                <w:right w:val="none" w:sz="0" w:space="0" w:color="auto"/>
              </w:divBdr>
            </w:div>
          </w:divsChild>
        </w:div>
        <w:div w:id="534195345">
          <w:marLeft w:val="0"/>
          <w:marRight w:val="0"/>
          <w:marTop w:val="0"/>
          <w:marBottom w:val="225"/>
          <w:divBdr>
            <w:top w:val="none" w:sz="0" w:space="0" w:color="auto"/>
            <w:left w:val="none" w:sz="0" w:space="0" w:color="auto"/>
            <w:bottom w:val="none" w:sz="0" w:space="0" w:color="auto"/>
            <w:right w:val="none" w:sz="0" w:space="0" w:color="auto"/>
          </w:divBdr>
        </w:div>
        <w:div w:id="589974502">
          <w:marLeft w:val="0"/>
          <w:marRight w:val="0"/>
          <w:marTop w:val="0"/>
          <w:marBottom w:val="225"/>
          <w:divBdr>
            <w:top w:val="none" w:sz="0" w:space="0" w:color="auto"/>
            <w:left w:val="none" w:sz="0" w:space="0" w:color="auto"/>
            <w:bottom w:val="none" w:sz="0" w:space="0" w:color="auto"/>
            <w:right w:val="none" w:sz="0" w:space="0" w:color="auto"/>
          </w:divBdr>
          <w:divsChild>
            <w:div w:id="2074884855">
              <w:marLeft w:val="0"/>
              <w:marRight w:val="0"/>
              <w:marTop w:val="0"/>
              <w:marBottom w:val="0"/>
              <w:divBdr>
                <w:top w:val="none" w:sz="0" w:space="0" w:color="auto"/>
                <w:left w:val="none" w:sz="0" w:space="0" w:color="auto"/>
                <w:bottom w:val="none" w:sz="0" w:space="0" w:color="auto"/>
                <w:right w:val="none" w:sz="0" w:space="0" w:color="auto"/>
              </w:divBdr>
            </w:div>
          </w:divsChild>
        </w:div>
        <w:div w:id="695886666">
          <w:marLeft w:val="0"/>
          <w:marRight w:val="0"/>
          <w:marTop w:val="0"/>
          <w:marBottom w:val="225"/>
          <w:divBdr>
            <w:top w:val="none" w:sz="0" w:space="0" w:color="auto"/>
            <w:left w:val="none" w:sz="0" w:space="0" w:color="auto"/>
            <w:bottom w:val="none" w:sz="0" w:space="0" w:color="auto"/>
            <w:right w:val="none" w:sz="0" w:space="0" w:color="auto"/>
          </w:divBdr>
          <w:divsChild>
            <w:div w:id="860821293">
              <w:marLeft w:val="0"/>
              <w:marRight w:val="0"/>
              <w:marTop w:val="0"/>
              <w:marBottom w:val="0"/>
              <w:divBdr>
                <w:top w:val="none" w:sz="0" w:space="0" w:color="auto"/>
                <w:left w:val="none" w:sz="0" w:space="0" w:color="auto"/>
                <w:bottom w:val="none" w:sz="0" w:space="0" w:color="auto"/>
                <w:right w:val="none" w:sz="0" w:space="0" w:color="auto"/>
              </w:divBdr>
            </w:div>
          </w:divsChild>
        </w:div>
        <w:div w:id="724913518">
          <w:marLeft w:val="0"/>
          <w:marRight w:val="0"/>
          <w:marTop w:val="0"/>
          <w:marBottom w:val="225"/>
          <w:divBdr>
            <w:top w:val="none" w:sz="0" w:space="0" w:color="auto"/>
            <w:left w:val="none" w:sz="0" w:space="0" w:color="auto"/>
            <w:bottom w:val="none" w:sz="0" w:space="0" w:color="auto"/>
            <w:right w:val="none" w:sz="0" w:space="0" w:color="auto"/>
          </w:divBdr>
          <w:divsChild>
            <w:div w:id="1746417268">
              <w:marLeft w:val="0"/>
              <w:marRight w:val="0"/>
              <w:marTop w:val="0"/>
              <w:marBottom w:val="0"/>
              <w:divBdr>
                <w:top w:val="none" w:sz="0" w:space="0" w:color="auto"/>
                <w:left w:val="none" w:sz="0" w:space="0" w:color="auto"/>
                <w:bottom w:val="none" w:sz="0" w:space="0" w:color="auto"/>
                <w:right w:val="none" w:sz="0" w:space="0" w:color="auto"/>
              </w:divBdr>
            </w:div>
          </w:divsChild>
        </w:div>
        <w:div w:id="949049754">
          <w:marLeft w:val="0"/>
          <w:marRight w:val="0"/>
          <w:marTop w:val="0"/>
          <w:marBottom w:val="225"/>
          <w:divBdr>
            <w:top w:val="none" w:sz="0" w:space="0" w:color="auto"/>
            <w:left w:val="none" w:sz="0" w:space="0" w:color="auto"/>
            <w:bottom w:val="none" w:sz="0" w:space="0" w:color="auto"/>
            <w:right w:val="none" w:sz="0" w:space="0" w:color="auto"/>
          </w:divBdr>
          <w:divsChild>
            <w:div w:id="446897549">
              <w:marLeft w:val="0"/>
              <w:marRight w:val="0"/>
              <w:marTop w:val="0"/>
              <w:marBottom w:val="0"/>
              <w:divBdr>
                <w:top w:val="none" w:sz="0" w:space="0" w:color="auto"/>
                <w:left w:val="none" w:sz="0" w:space="0" w:color="auto"/>
                <w:bottom w:val="none" w:sz="0" w:space="0" w:color="auto"/>
                <w:right w:val="none" w:sz="0" w:space="0" w:color="auto"/>
              </w:divBdr>
            </w:div>
          </w:divsChild>
        </w:div>
        <w:div w:id="1005279410">
          <w:marLeft w:val="0"/>
          <w:marRight w:val="0"/>
          <w:marTop w:val="0"/>
          <w:marBottom w:val="225"/>
          <w:divBdr>
            <w:top w:val="none" w:sz="0" w:space="0" w:color="auto"/>
            <w:left w:val="none" w:sz="0" w:space="0" w:color="auto"/>
            <w:bottom w:val="none" w:sz="0" w:space="0" w:color="auto"/>
            <w:right w:val="none" w:sz="0" w:space="0" w:color="auto"/>
          </w:divBdr>
          <w:divsChild>
            <w:div w:id="1056591842">
              <w:marLeft w:val="0"/>
              <w:marRight w:val="0"/>
              <w:marTop w:val="0"/>
              <w:marBottom w:val="0"/>
              <w:divBdr>
                <w:top w:val="none" w:sz="0" w:space="0" w:color="auto"/>
                <w:left w:val="none" w:sz="0" w:space="0" w:color="auto"/>
                <w:bottom w:val="none" w:sz="0" w:space="0" w:color="auto"/>
                <w:right w:val="none" w:sz="0" w:space="0" w:color="auto"/>
              </w:divBdr>
            </w:div>
          </w:divsChild>
        </w:div>
        <w:div w:id="1097870368">
          <w:marLeft w:val="0"/>
          <w:marRight w:val="0"/>
          <w:marTop w:val="0"/>
          <w:marBottom w:val="225"/>
          <w:divBdr>
            <w:top w:val="none" w:sz="0" w:space="0" w:color="auto"/>
            <w:left w:val="none" w:sz="0" w:space="0" w:color="auto"/>
            <w:bottom w:val="none" w:sz="0" w:space="0" w:color="auto"/>
            <w:right w:val="none" w:sz="0" w:space="0" w:color="auto"/>
          </w:divBdr>
          <w:divsChild>
            <w:div w:id="553658629">
              <w:marLeft w:val="0"/>
              <w:marRight w:val="0"/>
              <w:marTop w:val="0"/>
              <w:marBottom w:val="0"/>
              <w:divBdr>
                <w:top w:val="none" w:sz="0" w:space="0" w:color="auto"/>
                <w:left w:val="none" w:sz="0" w:space="0" w:color="auto"/>
                <w:bottom w:val="none" w:sz="0" w:space="0" w:color="auto"/>
                <w:right w:val="none" w:sz="0" w:space="0" w:color="auto"/>
              </w:divBdr>
            </w:div>
          </w:divsChild>
        </w:div>
        <w:div w:id="1173492775">
          <w:marLeft w:val="0"/>
          <w:marRight w:val="0"/>
          <w:marTop w:val="0"/>
          <w:marBottom w:val="225"/>
          <w:divBdr>
            <w:top w:val="none" w:sz="0" w:space="0" w:color="auto"/>
            <w:left w:val="none" w:sz="0" w:space="0" w:color="auto"/>
            <w:bottom w:val="none" w:sz="0" w:space="0" w:color="auto"/>
            <w:right w:val="none" w:sz="0" w:space="0" w:color="auto"/>
          </w:divBdr>
          <w:divsChild>
            <w:div w:id="1498034558">
              <w:marLeft w:val="0"/>
              <w:marRight w:val="0"/>
              <w:marTop w:val="0"/>
              <w:marBottom w:val="0"/>
              <w:divBdr>
                <w:top w:val="none" w:sz="0" w:space="0" w:color="auto"/>
                <w:left w:val="none" w:sz="0" w:space="0" w:color="auto"/>
                <w:bottom w:val="none" w:sz="0" w:space="0" w:color="auto"/>
                <w:right w:val="none" w:sz="0" w:space="0" w:color="auto"/>
              </w:divBdr>
            </w:div>
          </w:divsChild>
        </w:div>
        <w:div w:id="1222979374">
          <w:marLeft w:val="0"/>
          <w:marRight w:val="0"/>
          <w:marTop w:val="0"/>
          <w:marBottom w:val="225"/>
          <w:divBdr>
            <w:top w:val="none" w:sz="0" w:space="0" w:color="auto"/>
            <w:left w:val="none" w:sz="0" w:space="0" w:color="auto"/>
            <w:bottom w:val="none" w:sz="0" w:space="0" w:color="auto"/>
            <w:right w:val="none" w:sz="0" w:space="0" w:color="auto"/>
          </w:divBdr>
          <w:divsChild>
            <w:div w:id="316959169">
              <w:marLeft w:val="0"/>
              <w:marRight w:val="0"/>
              <w:marTop w:val="0"/>
              <w:marBottom w:val="0"/>
              <w:divBdr>
                <w:top w:val="none" w:sz="0" w:space="0" w:color="auto"/>
                <w:left w:val="none" w:sz="0" w:space="0" w:color="auto"/>
                <w:bottom w:val="none" w:sz="0" w:space="0" w:color="auto"/>
                <w:right w:val="none" w:sz="0" w:space="0" w:color="auto"/>
              </w:divBdr>
            </w:div>
          </w:divsChild>
        </w:div>
        <w:div w:id="1265262634">
          <w:marLeft w:val="0"/>
          <w:marRight w:val="0"/>
          <w:marTop w:val="0"/>
          <w:marBottom w:val="225"/>
          <w:divBdr>
            <w:top w:val="none" w:sz="0" w:space="0" w:color="auto"/>
            <w:left w:val="none" w:sz="0" w:space="0" w:color="auto"/>
            <w:bottom w:val="none" w:sz="0" w:space="0" w:color="auto"/>
            <w:right w:val="none" w:sz="0" w:space="0" w:color="auto"/>
          </w:divBdr>
          <w:divsChild>
            <w:div w:id="427426461">
              <w:marLeft w:val="0"/>
              <w:marRight w:val="0"/>
              <w:marTop w:val="0"/>
              <w:marBottom w:val="0"/>
              <w:divBdr>
                <w:top w:val="none" w:sz="0" w:space="0" w:color="auto"/>
                <w:left w:val="none" w:sz="0" w:space="0" w:color="auto"/>
                <w:bottom w:val="none" w:sz="0" w:space="0" w:color="auto"/>
                <w:right w:val="none" w:sz="0" w:space="0" w:color="auto"/>
              </w:divBdr>
            </w:div>
          </w:divsChild>
        </w:div>
        <w:div w:id="1276984683">
          <w:marLeft w:val="0"/>
          <w:marRight w:val="0"/>
          <w:marTop w:val="0"/>
          <w:marBottom w:val="225"/>
          <w:divBdr>
            <w:top w:val="none" w:sz="0" w:space="0" w:color="auto"/>
            <w:left w:val="none" w:sz="0" w:space="0" w:color="auto"/>
            <w:bottom w:val="none" w:sz="0" w:space="0" w:color="auto"/>
            <w:right w:val="none" w:sz="0" w:space="0" w:color="auto"/>
          </w:divBdr>
          <w:divsChild>
            <w:div w:id="1569072369">
              <w:marLeft w:val="0"/>
              <w:marRight w:val="0"/>
              <w:marTop w:val="0"/>
              <w:marBottom w:val="0"/>
              <w:divBdr>
                <w:top w:val="none" w:sz="0" w:space="0" w:color="auto"/>
                <w:left w:val="none" w:sz="0" w:space="0" w:color="auto"/>
                <w:bottom w:val="none" w:sz="0" w:space="0" w:color="auto"/>
                <w:right w:val="none" w:sz="0" w:space="0" w:color="auto"/>
              </w:divBdr>
            </w:div>
          </w:divsChild>
        </w:div>
        <w:div w:id="1342316618">
          <w:marLeft w:val="0"/>
          <w:marRight w:val="0"/>
          <w:marTop w:val="0"/>
          <w:marBottom w:val="225"/>
          <w:divBdr>
            <w:top w:val="none" w:sz="0" w:space="0" w:color="auto"/>
            <w:left w:val="none" w:sz="0" w:space="0" w:color="auto"/>
            <w:bottom w:val="none" w:sz="0" w:space="0" w:color="auto"/>
            <w:right w:val="none" w:sz="0" w:space="0" w:color="auto"/>
          </w:divBdr>
          <w:divsChild>
            <w:div w:id="1403021064">
              <w:marLeft w:val="0"/>
              <w:marRight w:val="0"/>
              <w:marTop w:val="0"/>
              <w:marBottom w:val="0"/>
              <w:divBdr>
                <w:top w:val="none" w:sz="0" w:space="0" w:color="auto"/>
                <w:left w:val="none" w:sz="0" w:space="0" w:color="auto"/>
                <w:bottom w:val="none" w:sz="0" w:space="0" w:color="auto"/>
                <w:right w:val="none" w:sz="0" w:space="0" w:color="auto"/>
              </w:divBdr>
            </w:div>
          </w:divsChild>
        </w:div>
        <w:div w:id="1705254625">
          <w:marLeft w:val="0"/>
          <w:marRight w:val="0"/>
          <w:marTop w:val="0"/>
          <w:marBottom w:val="225"/>
          <w:divBdr>
            <w:top w:val="none" w:sz="0" w:space="0" w:color="auto"/>
            <w:left w:val="none" w:sz="0" w:space="0" w:color="auto"/>
            <w:bottom w:val="none" w:sz="0" w:space="0" w:color="auto"/>
            <w:right w:val="none" w:sz="0" w:space="0" w:color="auto"/>
          </w:divBdr>
          <w:divsChild>
            <w:div w:id="1332566475">
              <w:marLeft w:val="0"/>
              <w:marRight w:val="0"/>
              <w:marTop w:val="0"/>
              <w:marBottom w:val="0"/>
              <w:divBdr>
                <w:top w:val="none" w:sz="0" w:space="0" w:color="auto"/>
                <w:left w:val="none" w:sz="0" w:space="0" w:color="auto"/>
                <w:bottom w:val="none" w:sz="0" w:space="0" w:color="auto"/>
                <w:right w:val="none" w:sz="0" w:space="0" w:color="auto"/>
              </w:divBdr>
            </w:div>
          </w:divsChild>
        </w:div>
        <w:div w:id="1778982717">
          <w:marLeft w:val="0"/>
          <w:marRight w:val="0"/>
          <w:marTop w:val="0"/>
          <w:marBottom w:val="225"/>
          <w:divBdr>
            <w:top w:val="none" w:sz="0" w:space="0" w:color="auto"/>
            <w:left w:val="none" w:sz="0" w:space="0" w:color="auto"/>
            <w:bottom w:val="none" w:sz="0" w:space="0" w:color="auto"/>
            <w:right w:val="none" w:sz="0" w:space="0" w:color="auto"/>
          </w:divBdr>
          <w:divsChild>
            <w:div w:id="1868787172">
              <w:marLeft w:val="0"/>
              <w:marRight w:val="0"/>
              <w:marTop w:val="0"/>
              <w:marBottom w:val="0"/>
              <w:divBdr>
                <w:top w:val="none" w:sz="0" w:space="0" w:color="auto"/>
                <w:left w:val="none" w:sz="0" w:space="0" w:color="auto"/>
                <w:bottom w:val="none" w:sz="0" w:space="0" w:color="auto"/>
                <w:right w:val="none" w:sz="0" w:space="0" w:color="auto"/>
              </w:divBdr>
            </w:div>
          </w:divsChild>
        </w:div>
        <w:div w:id="1819028399">
          <w:marLeft w:val="0"/>
          <w:marRight w:val="0"/>
          <w:marTop w:val="0"/>
          <w:marBottom w:val="225"/>
          <w:divBdr>
            <w:top w:val="none" w:sz="0" w:space="0" w:color="auto"/>
            <w:left w:val="none" w:sz="0" w:space="0" w:color="auto"/>
            <w:bottom w:val="none" w:sz="0" w:space="0" w:color="auto"/>
            <w:right w:val="none" w:sz="0" w:space="0" w:color="auto"/>
          </w:divBdr>
          <w:divsChild>
            <w:div w:id="548221561">
              <w:marLeft w:val="0"/>
              <w:marRight w:val="0"/>
              <w:marTop w:val="0"/>
              <w:marBottom w:val="0"/>
              <w:divBdr>
                <w:top w:val="none" w:sz="0" w:space="0" w:color="auto"/>
                <w:left w:val="none" w:sz="0" w:space="0" w:color="auto"/>
                <w:bottom w:val="none" w:sz="0" w:space="0" w:color="auto"/>
                <w:right w:val="none" w:sz="0" w:space="0" w:color="auto"/>
              </w:divBdr>
            </w:div>
          </w:divsChild>
        </w:div>
        <w:div w:id="1874729739">
          <w:marLeft w:val="0"/>
          <w:marRight w:val="0"/>
          <w:marTop w:val="0"/>
          <w:marBottom w:val="225"/>
          <w:divBdr>
            <w:top w:val="none" w:sz="0" w:space="0" w:color="auto"/>
            <w:left w:val="none" w:sz="0" w:space="0" w:color="auto"/>
            <w:bottom w:val="none" w:sz="0" w:space="0" w:color="auto"/>
            <w:right w:val="none" w:sz="0" w:space="0" w:color="auto"/>
          </w:divBdr>
          <w:divsChild>
            <w:div w:id="1214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568977">
      <w:bodyDiv w:val="1"/>
      <w:marLeft w:val="0"/>
      <w:marRight w:val="0"/>
      <w:marTop w:val="0"/>
      <w:marBottom w:val="0"/>
      <w:divBdr>
        <w:top w:val="none" w:sz="0" w:space="0" w:color="auto"/>
        <w:left w:val="none" w:sz="0" w:space="0" w:color="auto"/>
        <w:bottom w:val="none" w:sz="0" w:space="0" w:color="auto"/>
        <w:right w:val="none" w:sz="0" w:space="0" w:color="auto"/>
      </w:divBdr>
    </w:div>
    <w:div w:id="288441896">
      <w:bodyDiv w:val="1"/>
      <w:marLeft w:val="0"/>
      <w:marRight w:val="0"/>
      <w:marTop w:val="0"/>
      <w:marBottom w:val="0"/>
      <w:divBdr>
        <w:top w:val="none" w:sz="0" w:space="0" w:color="auto"/>
        <w:left w:val="none" w:sz="0" w:space="0" w:color="auto"/>
        <w:bottom w:val="none" w:sz="0" w:space="0" w:color="auto"/>
        <w:right w:val="none" w:sz="0" w:space="0" w:color="auto"/>
      </w:divBdr>
      <w:divsChild>
        <w:div w:id="1077901891">
          <w:blockQuote w:val="1"/>
          <w:marLeft w:val="450"/>
          <w:marRight w:val="720"/>
          <w:marTop w:val="48"/>
          <w:marBottom w:val="96"/>
          <w:divBdr>
            <w:top w:val="none" w:sz="0" w:space="0" w:color="auto"/>
            <w:left w:val="none" w:sz="0" w:space="0" w:color="auto"/>
            <w:bottom w:val="none" w:sz="0" w:space="0" w:color="auto"/>
            <w:right w:val="none" w:sz="0" w:space="0" w:color="auto"/>
          </w:divBdr>
        </w:div>
      </w:divsChild>
    </w:div>
    <w:div w:id="291373220">
      <w:bodyDiv w:val="1"/>
      <w:marLeft w:val="0"/>
      <w:marRight w:val="0"/>
      <w:marTop w:val="0"/>
      <w:marBottom w:val="0"/>
      <w:divBdr>
        <w:top w:val="none" w:sz="0" w:space="0" w:color="auto"/>
        <w:left w:val="none" w:sz="0" w:space="0" w:color="auto"/>
        <w:bottom w:val="none" w:sz="0" w:space="0" w:color="auto"/>
        <w:right w:val="none" w:sz="0" w:space="0" w:color="auto"/>
      </w:divBdr>
    </w:div>
    <w:div w:id="297952142">
      <w:bodyDiv w:val="1"/>
      <w:marLeft w:val="0"/>
      <w:marRight w:val="0"/>
      <w:marTop w:val="0"/>
      <w:marBottom w:val="0"/>
      <w:divBdr>
        <w:top w:val="none" w:sz="0" w:space="0" w:color="auto"/>
        <w:left w:val="none" w:sz="0" w:space="0" w:color="auto"/>
        <w:bottom w:val="none" w:sz="0" w:space="0" w:color="auto"/>
        <w:right w:val="none" w:sz="0" w:space="0" w:color="auto"/>
      </w:divBdr>
    </w:div>
    <w:div w:id="308750560">
      <w:bodyDiv w:val="1"/>
      <w:marLeft w:val="0"/>
      <w:marRight w:val="0"/>
      <w:marTop w:val="0"/>
      <w:marBottom w:val="0"/>
      <w:divBdr>
        <w:top w:val="none" w:sz="0" w:space="0" w:color="auto"/>
        <w:left w:val="none" w:sz="0" w:space="0" w:color="auto"/>
        <w:bottom w:val="none" w:sz="0" w:space="0" w:color="auto"/>
        <w:right w:val="none" w:sz="0" w:space="0" w:color="auto"/>
      </w:divBdr>
      <w:divsChild>
        <w:div w:id="471675397">
          <w:marLeft w:val="0"/>
          <w:marRight w:val="0"/>
          <w:marTop w:val="0"/>
          <w:marBottom w:val="0"/>
          <w:divBdr>
            <w:top w:val="none" w:sz="0" w:space="0" w:color="auto"/>
            <w:left w:val="none" w:sz="0" w:space="0" w:color="auto"/>
            <w:bottom w:val="none" w:sz="0" w:space="0" w:color="auto"/>
            <w:right w:val="none" w:sz="0" w:space="0" w:color="auto"/>
          </w:divBdr>
          <w:divsChild>
            <w:div w:id="651253506">
              <w:marLeft w:val="0"/>
              <w:marRight w:val="0"/>
              <w:marTop w:val="0"/>
              <w:marBottom w:val="0"/>
              <w:divBdr>
                <w:top w:val="none" w:sz="0" w:space="0" w:color="auto"/>
                <w:left w:val="none" w:sz="0" w:space="0" w:color="auto"/>
                <w:bottom w:val="none" w:sz="0" w:space="0" w:color="auto"/>
                <w:right w:val="none" w:sz="0" w:space="0" w:color="auto"/>
              </w:divBdr>
              <w:divsChild>
                <w:div w:id="107966296">
                  <w:marLeft w:val="0"/>
                  <w:marRight w:val="0"/>
                  <w:marTop w:val="0"/>
                  <w:marBottom w:val="0"/>
                  <w:divBdr>
                    <w:top w:val="none" w:sz="0" w:space="0" w:color="auto"/>
                    <w:left w:val="none" w:sz="0" w:space="0" w:color="auto"/>
                    <w:bottom w:val="none" w:sz="0" w:space="0" w:color="auto"/>
                    <w:right w:val="none" w:sz="0" w:space="0" w:color="auto"/>
                  </w:divBdr>
                  <w:divsChild>
                    <w:div w:id="195979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158359">
      <w:bodyDiv w:val="1"/>
      <w:marLeft w:val="0"/>
      <w:marRight w:val="0"/>
      <w:marTop w:val="0"/>
      <w:marBottom w:val="0"/>
      <w:divBdr>
        <w:top w:val="none" w:sz="0" w:space="0" w:color="auto"/>
        <w:left w:val="none" w:sz="0" w:space="0" w:color="auto"/>
        <w:bottom w:val="none" w:sz="0" w:space="0" w:color="auto"/>
        <w:right w:val="none" w:sz="0" w:space="0" w:color="auto"/>
      </w:divBdr>
    </w:div>
    <w:div w:id="320235570">
      <w:bodyDiv w:val="1"/>
      <w:marLeft w:val="0"/>
      <w:marRight w:val="0"/>
      <w:marTop w:val="0"/>
      <w:marBottom w:val="0"/>
      <w:divBdr>
        <w:top w:val="none" w:sz="0" w:space="0" w:color="auto"/>
        <w:left w:val="none" w:sz="0" w:space="0" w:color="auto"/>
        <w:bottom w:val="none" w:sz="0" w:space="0" w:color="auto"/>
        <w:right w:val="none" w:sz="0" w:space="0" w:color="auto"/>
      </w:divBdr>
    </w:div>
    <w:div w:id="322701897">
      <w:bodyDiv w:val="1"/>
      <w:marLeft w:val="0"/>
      <w:marRight w:val="0"/>
      <w:marTop w:val="0"/>
      <w:marBottom w:val="0"/>
      <w:divBdr>
        <w:top w:val="none" w:sz="0" w:space="0" w:color="auto"/>
        <w:left w:val="none" w:sz="0" w:space="0" w:color="auto"/>
        <w:bottom w:val="none" w:sz="0" w:space="0" w:color="auto"/>
        <w:right w:val="none" w:sz="0" w:space="0" w:color="auto"/>
      </w:divBdr>
      <w:divsChild>
        <w:div w:id="1604024162">
          <w:blockQuote w:val="1"/>
          <w:marLeft w:val="450"/>
          <w:marRight w:val="720"/>
          <w:marTop w:val="48"/>
          <w:marBottom w:val="96"/>
          <w:divBdr>
            <w:top w:val="none" w:sz="0" w:space="0" w:color="auto"/>
            <w:left w:val="none" w:sz="0" w:space="0" w:color="auto"/>
            <w:bottom w:val="none" w:sz="0" w:space="0" w:color="auto"/>
            <w:right w:val="none" w:sz="0" w:space="0" w:color="auto"/>
          </w:divBdr>
        </w:div>
        <w:div w:id="1825583674">
          <w:marLeft w:val="336"/>
          <w:marRight w:val="0"/>
          <w:marTop w:val="120"/>
          <w:marBottom w:val="312"/>
          <w:divBdr>
            <w:top w:val="none" w:sz="0" w:space="0" w:color="auto"/>
            <w:left w:val="none" w:sz="0" w:space="0" w:color="auto"/>
            <w:bottom w:val="none" w:sz="0" w:space="0" w:color="auto"/>
            <w:right w:val="none" w:sz="0" w:space="0" w:color="auto"/>
          </w:divBdr>
          <w:divsChild>
            <w:div w:id="516620744">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344328338">
      <w:bodyDiv w:val="1"/>
      <w:marLeft w:val="0"/>
      <w:marRight w:val="0"/>
      <w:marTop w:val="0"/>
      <w:marBottom w:val="0"/>
      <w:divBdr>
        <w:top w:val="none" w:sz="0" w:space="0" w:color="auto"/>
        <w:left w:val="none" w:sz="0" w:space="0" w:color="auto"/>
        <w:bottom w:val="none" w:sz="0" w:space="0" w:color="auto"/>
        <w:right w:val="none" w:sz="0" w:space="0" w:color="auto"/>
      </w:divBdr>
    </w:div>
    <w:div w:id="348876728">
      <w:bodyDiv w:val="1"/>
      <w:marLeft w:val="0"/>
      <w:marRight w:val="0"/>
      <w:marTop w:val="0"/>
      <w:marBottom w:val="0"/>
      <w:divBdr>
        <w:top w:val="none" w:sz="0" w:space="0" w:color="auto"/>
        <w:left w:val="none" w:sz="0" w:space="0" w:color="auto"/>
        <w:bottom w:val="none" w:sz="0" w:space="0" w:color="auto"/>
        <w:right w:val="none" w:sz="0" w:space="0" w:color="auto"/>
      </w:divBdr>
    </w:div>
    <w:div w:id="358169255">
      <w:bodyDiv w:val="1"/>
      <w:marLeft w:val="0"/>
      <w:marRight w:val="0"/>
      <w:marTop w:val="0"/>
      <w:marBottom w:val="0"/>
      <w:divBdr>
        <w:top w:val="none" w:sz="0" w:space="0" w:color="auto"/>
        <w:left w:val="none" w:sz="0" w:space="0" w:color="auto"/>
        <w:bottom w:val="none" w:sz="0" w:space="0" w:color="auto"/>
        <w:right w:val="none" w:sz="0" w:space="0" w:color="auto"/>
      </w:divBdr>
      <w:divsChild>
        <w:div w:id="1800567183">
          <w:marLeft w:val="336"/>
          <w:marRight w:val="0"/>
          <w:marTop w:val="120"/>
          <w:marBottom w:val="312"/>
          <w:divBdr>
            <w:top w:val="none" w:sz="0" w:space="0" w:color="auto"/>
            <w:left w:val="none" w:sz="0" w:space="0" w:color="auto"/>
            <w:bottom w:val="none" w:sz="0" w:space="0" w:color="auto"/>
            <w:right w:val="none" w:sz="0" w:space="0" w:color="auto"/>
          </w:divBdr>
          <w:divsChild>
            <w:div w:id="1897859706">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361979393">
      <w:bodyDiv w:val="1"/>
      <w:marLeft w:val="0"/>
      <w:marRight w:val="0"/>
      <w:marTop w:val="0"/>
      <w:marBottom w:val="0"/>
      <w:divBdr>
        <w:top w:val="none" w:sz="0" w:space="0" w:color="auto"/>
        <w:left w:val="none" w:sz="0" w:space="0" w:color="auto"/>
        <w:bottom w:val="none" w:sz="0" w:space="0" w:color="auto"/>
        <w:right w:val="none" w:sz="0" w:space="0" w:color="auto"/>
      </w:divBdr>
    </w:div>
    <w:div w:id="362636871">
      <w:bodyDiv w:val="1"/>
      <w:marLeft w:val="0"/>
      <w:marRight w:val="0"/>
      <w:marTop w:val="0"/>
      <w:marBottom w:val="0"/>
      <w:divBdr>
        <w:top w:val="none" w:sz="0" w:space="0" w:color="auto"/>
        <w:left w:val="none" w:sz="0" w:space="0" w:color="auto"/>
        <w:bottom w:val="none" w:sz="0" w:space="0" w:color="auto"/>
        <w:right w:val="none" w:sz="0" w:space="0" w:color="auto"/>
      </w:divBdr>
    </w:div>
    <w:div w:id="367488644">
      <w:bodyDiv w:val="1"/>
      <w:marLeft w:val="0"/>
      <w:marRight w:val="0"/>
      <w:marTop w:val="0"/>
      <w:marBottom w:val="0"/>
      <w:divBdr>
        <w:top w:val="none" w:sz="0" w:space="0" w:color="auto"/>
        <w:left w:val="none" w:sz="0" w:space="0" w:color="auto"/>
        <w:bottom w:val="none" w:sz="0" w:space="0" w:color="auto"/>
        <w:right w:val="none" w:sz="0" w:space="0" w:color="auto"/>
      </w:divBdr>
      <w:divsChild>
        <w:div w:id="227544182">
          <w:blockQuote w:val="1"/>
          <w:marLeft w:val="450"/>
          <w:marRight w:val="720"/>
          <w:marTop w:val="48"/>
          <w:marBottom w:val="96"/>
          <w:divBdr>
            <w:top w:val="none" w:sz="0" w:space="0" w:color="auto"/>
            <w:left w:val="none" w:sz="0" w:space="0" w:color="auto"/>
            <w:bottom w:val="none" w:sz="0" w:space="0" w:color="auto"/>
            <w:right w:val="none" w:sz="0" w:space="0" w:color="auto"/>
          </w:divBdr>
        </w:div>
        <w:div w:id="1923949260">
          <w:blockQuote w:val="1"/>
          <w:marLeft w:val="450"/>
          <w:marRight w:val="720"/>
          <w:marTop w:val="48"/>
          <w:marBottom w:val="96"/>
          <w:divBdr>
            <w:top w:val="none" w:sz="0" w:space="0" w:color="auto"/>
            <w:left w:val="none" w:sz="0" w:space="0" w:color="auto"/>
            <w:bottom w:val="none" w:sz="0" w:space="0" w:color="auto"/>
            <w:right w:val="none" w:sz="0" w:space="0" w:color="auto"/>
          </w:divBdr>
        </w:div>
      </w:divsChild>
    </w:div>
    <w:div w:id="368260640">
      <w:bodyDiv w:val="1"/>
      <w:marLeft w:val="0"/>
      <w:marRight w:val="0"/>
      <w:marTop w:val="0"/>
      <w:marBottom w:val="0"/>
      <w:divBdr>
        <w:top w:val="none" w:sz="0" w:space="0" w:color="auto"/>
        <w:left w:val="none" w:sz="0" w:space="0" w:color="auto"/>
        <w:bottom w:val="none" w:sz="0" w:space="0" w:color="auto"/>
        <w:right w:val="none" w:sz="0" w:space="0" w:color="auto"/>
      </w:divBdr>
    </w:div>
    <w:div w:id="381515453">
      <w:bodyDiv w:val="1"/>
      <w:marLeft w:val="0"/>
      <w:marRight w:val="0"/>
      <w:marTop w:val="0"/>
      <w:marBottom w:val="0"/>
      <w:divBdr>
        <w:top w:val="none" w:sz="0" w:space="0" w:color="auto"/>
        <w:left w:val="none" w:sz="0" w:space="0" w:color="auto"/>
        <w:bottom w:val="none" w:sz="0" w:space="0" w:color="auto"/>
        <w:right w:val="none" w:sz="0" w:space="0" w:color="auto"/>
      </w:divBdr>
    </w:div>
    <w:div w:id="382679397">
      <w:bodyDiv w:val="1"/>
      <w:marLeft w:val="0"/>
      <w:marRight w:val="0"/>
      <w:marTop w:val="0"/>
      <w:marBottom w:val="0"/>
      <w:divBdr>
        <w:top w:val="none" w:sz="0" w:space="0" w:color="auto"/>
        <w:left w:val="none" w:sz="0" w:space="0" w:color="auto"/>
        <w:bottom w:val="none" w:sz="0" w:space="0" w:color="auto"/>
        <w:right w:val="none" w:sz="0" w:space="0" w:color="auto"/>
      </w:divBdr>
    </w:div>
    <w:div w:id="389883251">
      <w:bodyDiv w:val="1"/>
      <w:marLeft w:val="0"/>
      <w:marRight w:val="0"/>
      <w:marTop w:val="0"/>
      <w:marBottom w:val="0"/>
      <w:divBdr>
        <w:top w:val="none" w:sz="0" w:space="0" w:color="auto"/>
        <w:left w:val="none" w:sz="0" w:space="0" w:color="auto"/>
        <w:bottom w:val="none" w:sz="0" w:space="0" w:color="auto"/>
        <w:right w:val="none" w:sz="0" w:space="0" w:color="auto"/>
      </w:divBdr>
    </w:div>
    <w:div w:id="393891136">
      <w:bodyDiv w:val="1"/>
      <w:marLeft w:val="0"/>
      <w:marRight w:val="0"/>
      <w:marTop w:val="0"/>
      <w:marBottom w:val="0"/>
      <w:divBdr>
        <w:top w:val="none" w:sz="0" w:space="0" w:color="auto"/>
        <w:left w:val="none" w:sz="0" w:space="0" w:color="auto"/>
        <w:bottom w:val="none" w:sz="0" w:space="0" w:color="auto"/>
        <w:right w:val="none" w:sz="0" w:space="0" w:color="auto"/>
      </w:divBdr>
    </w:div>
    <w:div w:id="400258331">
      <w:bodyDiv w:val="1"/>
      <w:marLeft w:val="0"/>
      <w:marRight w:val="0"/>
      <w:marTop w:val="0"/>
      <w:marBottom w:val="0"/>
      <w:divBdr>
        <w:top w:val="none" w:sz="0" w:space="0" w:color="auto"/>
        <w:left w:val="none" w:sz="0" w:space="0" w:color="auto"/>
        <w:bottom w:val="none" w:sz="0" w:space="0" w:color="auto"/>
        <w:right w:val="none" w:sz="0" w:space="0" w:color="auto"/>
      </w:divBdr>
      <w:divsChild>
        <w:div w:id="764423125">
          <w:marLeft w:val="0"/>
          <w:marRight w:val="0"/>
          <w:marTop w:val="0"/>
          <w:marBottom w:val="0"/>
          <w:divBdr>
            <w:top w:val="none" w:sz="0" w:space="0" w:color="auto"/>
            <w:left w:val="none" w:sz="0" w:space="0" w:color="auto"/>
            <w:bottom w:val="none" w:sz="0" w:space="0" w:color="auto"/>
            <w:right w:val="none" w:sz="0" w:space="0" w:color="auto"/>
          </w:divBdr>
          <w:divsChild>
            <w:div w:id="786588063">
              <w:marLeft w:val="0"/>
              <w:marRight w:val="0"/>
              <w:marTop w:val="0"/>
              <w:marBottom w:val="0"/>
              <w:divBdr>
                <w:top w:val="none" w:sz="0" w:space="0" w:color="auto"/>
                <w:left w:val="none" w:sz="0" w:space="0" w:color="auto"/>
                <w:bottom w:val="none" w:sz="0" w:space="0" w:color="auto"/>
                <w:right w:val="none" w:sz="0" w:space="0" w:color="auto"/>
              </w:divBdr>
              <w:divsChild>
                <w:div w:id="474763958">
                  <w:marLeft w:val="0"/>
                  <w:marRight w:val="0"/>
                  <w:marTop w:val="0"/>
                  <w:marBottom w:val="0"/>
                  <w:divBdr>
                    <w:top w:val="none" w:sz="0" w:space="0" w:color="auto"/>
                    <w:left w:val="none" w:sz="0" w:space="0" w:color="auto"/>
                    <w:bottom w:val="none" w:sz="0" w:space="0" w:color="auto"/>
                    <w:right w:val="none" w:sz="0" w:space="0" w:color="auto"/>
                  </w:divBdr>
                  <w:divsChild>
                    <w:div w:id="69169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485571">
      <w:bodyDiv w:val="1"/>
      <w:marLeft w:val="0"/>
      <w:marRight w:val="0"/>
      <w:marTop w:val="0"/>
      <w:marBottom w:val="0"/>
      <w:divBdr>
        <w:top w:val="none" w:sz="0" w:space="0" w:color="auto"/>
        <w:left w:val="none" w:sz="0" w:space="0" w:color="auto"/>
        <w:bottom w:val="none" w:sz="0" w:space="0" w:color="auto"/>
        <w:right w:val="none" w:sz="0" w:space="0" w:color="auto"/>
      </w:divBdr>
    </w:div>
    <w:div w:id="407390558">
      <w:bodyDiv w:val="1"/>
      <w:marLeft w:val="0"/>
      <w:marRight w:val="0"/>
      <w:marTop w:val="0"/>
      <w:marBottom w:val="0"/>
      <w:divBdr>
        <w:top w:val="none" w:sz="0" w:space="0" w:color="auto"/>
        <w:left w:val="none" w:sz="0" w:space="0" w:color="auto"/>
        <w:bottom w:val="none" w:sz="0" w:space="0" w:color="auto"/>
        <w:right w:val="none" w:sz="0" w:space="0" w:color="auto"/>
      </w:divBdr>
    </w:div>
    <w:div w:id="407773164">
      <w:bodyDiv w:val="1"/>
      <w:marLeft w:val="0"/>
      <w:marRight w:val="0"/>
      <w:marTop w:val="0"/>
      <w:marBottom w:val="0"/>
      <w:divBdr>
        <w:top w:val="none" w:sz="0" w:space="0" w:color="auto"/>
        <w:left w:val="none" w:sz="0" w:space="0" w:color="auto"/>
        <w:bottom w:val="none" w:sz="0" w:space="0" w:color="auto"/>
        <w:right w:val="none" w:sz="0" w:space="0" w:color="auto"/>
      </w:divBdr>
    </w:div>
    <w:div w:id="413824603">
      <w:bodyDiv w:val="1"/>
      <w:marLeft w:val="0"/>
      <w:marRight w:val="0"/>
      <w:marTop w:val="0"/>
      <w:marBottom w:val="0"/>
      <w:divBdr>
        <w:top w:val="none" w:sz="0" w:space="0" w:color="auto"/>
        <w:left w:val="none" w:sz="0" w:space="0" w:color="auto"/>
        <w:bottom w:val="none" w:sz="0" w:space="0" w:color="auto"/>
        <w:right w:val="none" w:sz="0" w:space="0" w:color="auto"/>
      </w:divBdr>
    </w:div>
    <w:div w:id="417143766">
      <w:bodyDiv w:val="1"/>
      <w:marLeft w:val="0"/>
      <w:marRight w:val="0"/>
      <w:marTop w:val="0"/>
      <w:marBottom w:val="0"/>
      <w:divBdr>
        <w:top w:val="none" w:sz="0" w:space="0" w:color="auto"/>
        <w:left w:val="none" w:sz="0" w:space="0" w:color="auto"/>
        <w:bottom w:val="none" w:sz="0" w:space="0" w:color="auto"/>
        <w:right w:val="none" w:sz="0" w:space="0" w:color="auto"/>
      </w:divBdr>
    </w:div>
    <w:div w:id="432432943">
      <w:bodyDiv w:val="1"/>
      <w:marLeft w:val="0"/>
      <w:marRight w:val="0"/>
      <w:marTop w:val="0"/>
      <w:marBottom w:val="0"/>
      <w:divBdr>
        <w:top w:val="none" w:sz="0" w:space="0" w:color="auto"/>
        <w:left w:val="none" w:sz="0" w:space="0" w:color="auto"/>
        <w:bottom w:val="none" w:sz="0" w:space="0" w:color="auto"/>
        <w:right w:val="none" w:sz="0" w:space="0" w:color="auto"/>
      </w:divBdr>
    </w:div>
    <w:div w:id="434449584">
      <w:bodyDiv w:val="1"/>
      <w:marLeft w:val="0"/>
      <w:marRight w:val="0"/>
      <w:marTop w:val="0"/>
      <w:marBottom w:val="0"/>
      <w:divBdr>
        <w:top w:val="none" w:sz="0" w:space="0" w:color="auto"/>
        <w:left w:val="none" w:sz="0" w:space="0" w:color="auto"/>
        <w:bottom w:val="none" w:sz="0" w:space="0" w:color="auto"/>
        <w:right w:val="none" w:sz="0" w:space="0" w:color="auto"/>
      </w:divBdr>
    </w:div>
    <w:div w:id="440415191">
      <w:bodyDiv w:val="1"/>
      <w:marLeft w:val="0"/>
      <w:marRight w:val="0"/>
      <w:marTop w:val="0"/>
      <w:marBottom w:val="0"/>
      <w:divBdr>
        <w:top w:val="none" w:sz="0" w:space="0" w:color="auto"/>
        <w:left w:val="none" w:sz="0" w:space="0" w:color="auto"/>
        <w:bottom w:val="none" w:sz="0" w:space="0" w:color="auto"/>
        <w:right w:val="none" w:sz="0" w:space="0" w:color="auto"/>
      </w:divBdr>
    </w:div>
    <w:div w:id="446896499">
      <w:bodyDiv w:val="1"/>
      <w:marLeft w:val="0"/>
      <w:marRight w:val="0"/>
      <w:marTop w:val="0"/>
      <w:marBottom w:val="0"/>
      <w:divBdr>
        <w:top w:val="none" w:sz="0" w:space="0" w:color="auto"/>
        <w:left w:val="none" w:sz="0" w:space="0" w:color="auto"/>
        <w:bottom w:val="none" w:sz="0" w:space="0" w:color="auto"/>
        <w:right w:val="none" w:sz="0" w:space="0" w:color="auto"/>
      </w:divBdr>
    </w:div>
    <w:div w:id="451633676">
      <w:bodyDiv w:val="1"/>
      <w:marLeft w:val="0"/>
      <w:marRight w:val="0"/>
      <w:marTop w:val="0"/>
      <w:marBottom w:val="0"/>
      <w:divBdr>
        <w:top w:val="none" w:sz="0" w:space="0" w:color="auto"/>
        <w:left w:val="none" w:sz="0" w:space="0" w:color="auto"/>
        <w:bottom w:val="none" w:sz="0" w:space="0" w:color="auto"/>
        <w:right w:val="none" w:sz="0" w:space="0" w:color="auto"/>
      </w:divBdr>
    </w:div>
    <w:div w:id="466514635">
      <w:bodyDiv w:val="1"/>
      <w:marLeft w:val="0"/>
      <w:marRight w:val="0"/>
      <w:marTop w:val="0"/>
      <w:marBottom w:val="0"/>
      <w:divBdr>
        <w:top w:val="none" w:sz="0" w:space="0" w:color="auto"/>
        <w:left w:val="none" w:sz="0" w:space="0" w:color="auto"/>
        <w:bottom w:val="none" w:sz="0" w:space="0" w:color="auto"/>
        <w:right w:val="none" w:sz="0" w:space="0" w:color="auto"/>
      </w:divBdr>
      <w:divsChild>
        <w:div w:id="1505900795">
          <w:marLeft w:val="0"/>
          <w:marRight w:val="0"/>
          <w:marTop w:val="0"/>
          <w:marBottom w:val="0"/>
          <w:divBdr>
            <w:top w:val="none" w:sz="0" w:space="0" w:color="auto"/>
            <w:left w:val="none" w:sz="0" w:space="0" w:color="auto"/>
            <w:bottom w:val="none" w:sz="0" w:space="0" w:color="auto"/>
            <w:right w:val="none" w:sz="0" w:space="0" w:color="auto"/>
          </w:divBdr>
        </w:div>
        <w:div w:id="1733769452">
          <w:marLeft w:val="0"/>
          <w:marRight w:val="0"/>
          <w:marTop w:val="0"/>
          <w:marBottom w:val="0"/>
          <w:divBdr>
            <w:top w:val="none" w:sz="0" w:space="0" w:color="auto"/>
            <w:left w:val="none" w:sz="0" w:space="0" w:color="auto"/>
            <w:bottom w:val="none" w:sz="0" w:space="0" w:color="auto"/>
            <w:right w:val="none" w:sz="0" w:space="0" w:color="auto"/>
          </w:divBdr>
        </w:div>
      </w:divsChild>
    </w:div>
    <w:div w:id="467210043">
      <w:bodyDiv w:val="1"/>
      <w:marLeft w:val="0"/>
      <w:marRight w:val="0"/>
      <w:marTop w:val="0"/>
      <w:marBottom w:val="0"/>
      <w:divBdr>
        <w:top w:val="none" w:sz="0" w:space="0" w:color="auto"/>
        <w:left w:val="none" w:sz="0" w:space="0" w:color="auto"/>
        <w:bottom w:val="none" w:sz="0" w:space="0" w:color="auto"/>
        <w:right w:val="none" w:sz="0" w:space="0" w:color="auto"/>
      </w:divBdr>
      <w:divsChild>
        <w:div w:id="95097674">
          <w:marLeft w:val="336"/>
          <w:marRight w:val="0"/>
          <w:marTop w:val="120"/>
          <w:marBottom w:val="312"/>
          <w:divBdr>
            <w:top w:val="none" w:sz="0" w:space="0" w:color="auto"/>
            <w:left w:val="none" w:sz="0" w:space="0" w:color="auto"/>
            <w:bottom w:val="none" w:sz="0" w:space="0" w:color="auto"/>
            <w:right w:val="none" w:sz="0" w:space="0" w:color="auto"/>
          </w:divBdr>
          <w:divsChild>
            <w:div w:id="2128960171">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013073871">
          <w:marLeft w:val="336"/>
          <w:marRight w:val="0"/>
          <w:marTop w:val="120"/>
          <w:marBottom w:val="312"/>
          <w:divBdr>
            <w:top w:val="none" w:sz="0" w:space="0" w:color="auto"/>
            <w:left w:val="none" w:sz="0" w:space="0" w:color="auto"/>
            <w:bottom w:val="none" w:sz="0" w:space="0" w:color="auto"/>
            <w:right w:val="none" w:sz="0" w:space="0" w:color="auto"/>
          </w:divBdr>
          <w:divsChild>
            <w:div w:id="320431906">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467674671">
      <w:bodyDiv w:val="1"/>
      <w:marLeft w:val="0"/>
      <w:marRight w:val="0"/>
      <w:marTop w:val="0"/>
      <w:marBottom w:val="0"/>
      <w:divBdr>
        <w:top w:val="none" w:sz="0" w:space="0" w:color="auto"/>
        <w:left w:val="none" w:sz="0" w:space="0" w:color="auto"/>
        <w:bottom w:val="none" w:sz="0" w:space="0" w:color="auto"/>
        <w:right w:val="none" w:sz="0" w:space="0" w:color="auto"/>
      </w:divBdr>
    </w:div>
    <w:div w:id="478109653">
      <w:bodyDiv w:val="1"/>
      <w:marLeft w:val="0"/>
      <w:marRight w:val="0"/>
      <w:marTop w:val="0"/>
      <w:marBottom w:val="0"/>
      <w:divBdr>
        <w:top w:val="none" w:sz="0" w:space="0" w:color="auto"/>
        <w:left w:val="none" w:sz="0" w:space="0" w:color="auto"/>
        <w:bottom w:val="none" w:sz="0" w:space="0" w:color="auto"/>
        <w:right w:val="none" w:sz="0" w:space="0" w:color="auto"/>
      </w:divBdr>
    </w:div>
    <w:div w:id="479078568">
      <w:bodyDiv w:val="1"/>
      <w:marLeft w:val="0"/>
      <w:marRight w:val="0"/>
      <w:marTop w:val="0"/>
      <w:marBottom w:val="0"/>
      <w:divBdr>
        <w:top w:val="none" w:sz="0" w:space="0" w:color="auto"/>
        <w:left w:val="none" w:sz="0" w:space="0" w:color="auto"/>
        <w:bottom w:val="none" w:sz="0" w:space="0" w:color="auto"/>
        <w:right w:val="none" w:sz="0" w:space="0" w:color="auto"/>
      </w:divBdr>
    </w:div>
    <w:div w:id="492987409">
      <w:bodyDiv w:val="1"/>
      <w:marLeft w:val="0"/>
      <w:marRight w:val="0"/>
      <w:marTop w:val="0"/>
      <w:marBottom w:val="0"/>
      <w:divBdr>
        <w:top w:val="none" w:sz="0" w:space="0" w:color="auto"/>
        <w:left w:val="none" w:sz="0" w:space="0" w:color="auto"/>
        <w:bottom w:val="none" w:sz="0" w:space="0" w:color="auto"/>
        <w:right w:val="none" w:sz="0" w:space="0" w:color="auto"/>
      </w:divBdr>
    </w:div>
    <w:div w:id="495343208">
      <w:bodyDiv w:val="1"/>
      <w:marLeft w:val="0"/>
      <w:marRight w:val="0"/>
      <w:marTop w:val="0"/>
      <w:marBottom w:val="0"/>
      <w:divBdr>
        <w:top w:val="none" w:sz="0" w:space="0" w:color="auto"/>
        <w:left w:val="none" w:sz="0" w:space="0" w:color="auto"/>
        <w:bottom w:val="none" w:sz="0" w:space="0" w:color="auto"/>
        <w:right w:val="none" w:sz="0" w:space="0" w:color="auto"/>
      </w:divBdr>
    </w:div>
    <w:div w:id="495724697">
      <w:bodyDiv w:val="1"/>
      <w:marLeft w:val="0"/>
      <w:marRight w:val="0"/>
      <w:marTop w:val="0"/>
      <w:marBottom w:val="0"/>
      <w:divBdr>
        <w:top w:val="none" w:sz="0" w:space="0" w:color="auto"/>
        <w:left w:val="none" w:sz="0" w:space="0" w:color="auto"/>
        <w:bottom w:val="none" w:sz="0" w:space="0" w:color="auto"/>
        <w:right w:val="none" w:sz="0" w:space="0" w:color="auto"/>
      </w:divBdr>
    </w:div>
    <w:div w:id="498272878">
      <w:bodyDiv w:val="1"/>
      <w:marLeft w:val="0"/>
      <w:marRight w:val="0"/>
      <w:marTop w:val="0"/>
      <w:marBottom w:val="0"/>
      <w:divBdr>
        <w:top w:val="none" w:sz="0" w:space="0" w:color="auto"/>
        <w:left w:val="none" w:sz="0" w:space="0" w:color="auto"/>
        <w:bottom w:val="none" w:sz="0" w:space="0" w:color="auto"/>
        <w:right w:val="none" w:sz="0" w:space="0" w:color="auto"/>
      </w:divBdr>
    </w:div>
    <w:div w:id="513300799">
      <w:bodyDiv w:val="1"/>
      <w:marLeft w:val="0"/>
      <w:marRight w:val="0"/>
      <w:marTop w:val="0"/>
      <w:marBottom w:val="0"/>
      <w:divBdr>
        <w:top w:val="none" w:sz="0" w:space="0" w:color="auto"/>
        <w:left w:val="none" w:sz="0" w:space="0" w:color="auto"/>
        <w:bottom w:val="none" w:sz="0" w:space="0" w:color="auto"/>
        <w:right w:val="none" w:sz="0" w:space="0" w:color="auto"/>
      </w:divBdr>
    </w:div>
    <w:div w:id="522784513">
      <w:bodyDiv w:val="1"/>
      <w:marLeft w:val="0"/>
      <w:marRight w:val="0"/>
      <w:marTop w:val="0"/>
      <w:marBottom w:val="0"/>
      <w:divBdr>
        <w:top w:val="none" w:sz="0" w:space="0" w:color="auto"/>
        <w:left w:val="none" w:sz="0" w:space="0" w:color="auto"/>
        <w:bottom w:val="none" w:sz="0" w:space="0" w:color="auto"/>
        <w:right w:val="none" w:sz="0" w:space="0" w:color="auto"/>
      </w:divBdr>
    </w:div>
    <w:div w:id="529226300">
      <w:bodyDiv w:val="1"/>
      <w:marLeft w:val="0"/>
      <w:marRight w:val="0"/>
      <w:marTop w:val="0"/>
      <w:marBottom w:val="0"/>
      <w:divBdr>
        <w:top w:val="none" w:sz="0" w:space="0" w:color="auto"/>
        <w:left w:val="none" w:sz="0" w:space="0" w:color="auto"/>
        <w:bottom w:val="none" w:sz="0" w:space="0" w:color="auto"/>
        <w:right w:val="none" w:sz="0" w:space="0" w:color="auto"/>
      </w:divBdr>
    </w:div>
    <w:div w:id="530803986">
      <w:bodyDiv w:val="1"/>
      <w:marLeft w:val="0"/>
      <w:marRight w:val="0"/>
      <w:marTop w:val="0"/>
      <w:marBottom w:val="0"/>
      <w:divBdr>
        <w:top w:val="none" w:sz="0" w:space="0" w:color="auto"/>
        <w:left w:val="none" w:sz="0" w:space="0" w:color="auto"/>
        <w:bottom w:val="none" w:sz="0" w:space="0" w:color="auto"/>
        <w:right w:val="none" w:sz="0" w:space="0" w:color="auto"/>
      </w:divBdr>
      <w:divsChild>
        <w:div w:id="131217682">
          <w:marLeft w:val="0"/>
          <w:marRight w:val="0"/>
          <w:marTop w:val="0"/>
          <w:marBottom w:val="0"/>
          <w:divBdr>
            <w:top w:val="none" w:sz="0" w:space="0" w:color="auto"/>
            <w:left w:val="none" w:sz="0" w:space="0" w:color="auto"/>
            <w:bottom w:val="none" w:sz="0" w:space="0" w:color="auto"/>
            <w:right w:val="none" w:sz="0" w:space="0" w:color="auto"/>
          </w:divBdr>
        </w:div>
        <w:div w:id="207961404">
          <w:marLeft w:val="0"/>
          <w:marRight w:val="0"/>
          <w:marTop w:val="0"/>
          <w:marBottom w:val="0"/>
          <w:divBdr>
            <w:top w:val="none" w:sz="0" w:space="0" w:color="auto"/>
            <w:left w:val="none" w:sz="0" w:space="0" w:color="auto"/>
            <w:bottom w:val="none" w:sz="0" w:space="0" w:color="auto"/>
            <w:right w:val="none" w:sz="0" w:space="0" w:color="auto"/>
          </w:divBdr>
        </w:div>
        <w:div w:id="560748400">
          <w:marLeft w:val="0"/>
          <w:marRight w:val="0"/>
          <w:marTop w:val="0"/>
          <w:marBottom w:val="0"/>
          <w:divBdr>
            <w:top w:val="none" w:sz="0" w:space="0" w:color="auto"/>
            <w:left w:val="none" w:sz="0" w:space="0" w:color="auto"/>
            <w:bottom w:val="none" w:sz="0" w:space="0" w:color="auto"/>
            <w:right w:val="none" w:sz="0" w:space="0" w:color="auto"/>
          </w:divBdr>
        </w:div>
        <w:div w:id="835606821">
          <w:marLeft w:val="0"/>
          <w:marRight w:val="0"/>
          <w:marTop w:val="0"/>
          <w:marBottom w:val="0"/>
          <w:divBdr>
            <w:top w:val="none" w:sz="0" w:space="0" w:color="auto"/>
            <w:left w:val="none" w:sz="0" w:space="0" w:color="auto"/>
            <w:bottom w:val="none" w:sz="0" w:space="0" w:color="auto"/>
            <w:right w:val="none" w:sz="0" w:space="0" w:color="auto"/>
          </w:divBdr>
        </w:div>
        <w:div w:id="943803744">
          <w:marLeft w:val="0"/>
          <w:marRight w:val="0"/>
          <w:marTop w:val="0"/>
          <w:marBottom w:val="0"/>
          <w:divBdr>
            <w:top w:val="none" w:sz="0" w:space="0" w:color="auto"/>
            <w:left w:val="none" w:sz="0" w:space="0" w:color="auto"/>
            <w:bottom w:val="none" w:sz="0" w:space="0" w:color="auto"/>
            <w:right w:val="none" w:sz="0" w:space="0" w:color="auto"/>
          </w:divBdr>
        </w:div>
        <w:div w:id="1191144031">
          <w:marLeft w:val="0"/>
          <w:marRight w:val="0"/>
          <w:marTop w:val="0"/>
          <w:marBottom w:val="0"/>
          <w:divBdr>
            <w:top w:val="none" w:sz="0" w:space="0" w:color="auto"/>
            <w:left w:val="none" w:sz="0" w:space="0" w:color="auto"/>
            <w:bottom w:val="none" w:sz="0" w:space="0" w:color="auto"/>
            <w:right w:val="none" w:sz="0" w:space="0" w:color="auto"/>
          </w:divBdr>
        </w:div>
        <w:div w:id="1399594441">
          <w:marLeft w:val="0"/>
          <w:marRight w:val="0"/>
          <w:marTop w:val="0"/>
          <w:marBottom w:val="0"/>
          <w:divBdr>
            <w:top w:val="none" w:sz="0" w:space="0" w:color="auto"/>
            <w:left w:val="none" w:sz="0" w:space="0" w:color="auto"/>
            <w:bottom w:val="none" w:sz="0" w:space="0" w:color="auto"/>
            <w:right w:val="none" w:sz="0" w:space="0" w:color="auto"/>
          </w:divBdr>
        </w:div>
        <w:div w:id="1554465624">
          <w:marLeft w:val="0"/>
          <w:marRight w:val="0"/>
          <w:marTop w:val="0"/>
          <w:marBottom w:val="0"/>
          <w:divBdr>
            <w:top w:val="none" w:sz="0" w:space="0" w:color="auto"/>
            <w:left w:val="none" w:sz="0" w:space="0" w:color="auto"/>
            <w:bottom w:val="none" w:sz="0" w:space="0" w:color="auto"/>
            <w:right w:val="none" w:sz="0" w:space="0" w:color="auto"/>
          </w:divBdr>
        </w:div>
        <w:div w:id="1872567166">
          <w:marLeft w:val="0"/>
          <w:marRight w:val="0"/>
          <w:marTop w:val="0"/>
          <w:marBottom w:val="0"/>
          <w:divBdr>
            <w:top w:val="none" w:sz="0" w:space="0" w:color="auto"/>
            <w:left w:val="none" w:sz="0" w:space="0" w:color="auto"/>
            <w:bottom w:val="none" w:sz="0" w:space="0" w:color="auto"/>
            <w:right w:val="none" w:sz="0" w:space="0" w:color="auto"/>
          </w:divBdr>
        </w:div>
        <w:div w:id="1881816373">
          <w:marLeft w:val="0"/>
          <w:marRight w:val="0"/>
          <w:marTop w:val="0"/>
          <w:marBottom w:val="0"/>
          <w:divBdr>
            <w:top w:val="none" w:sz="0" w:space="0" w:color="auto"/>
            <w:left w:val="none" w:sz="0" w:space="0" w:color="auto"/>
            <w:bottom w:val="none" w:sz="0" w:space="0" w:color="auto"/>
            <w:right w:val="none" w:sz="0" w:space="0" w:color="auto"/>
          </w:divBdr>
        </w:div>
        <w:div w:id="1934702042">
          <w:marLeft w:val="0"/>
          <w:marRight w:val="0"/>
          <w:marTop w:val="0"/>
          <w:marBottom w:val="0"/>
          <w:divBdr>
            <w:top w:val="none" w:sz="0" w:space="0" w:color="auto"/>
            <w:left w:val="none" w:sz="0" w:space="0" w:color="auto"/>
            <w:bottom w:val="none" w:sz="0" w:space="0" w:color="auto"/>
            <w:right w:val="none" w:sz="0" w:space="0" w:color="auto"/>
          </w:divBdr>
        </w:div>
        <w:div w:id="1945114569">
          <w:marLeft w:val="0"/>
          <w:marRight w:val="0"/>
          <w:marTop w:val="0"/>
          <w:marBottom w:val="0"/>
          <w:divBdr>
            <w:top w:val="none" w:sz="0" w:space="0" w:color="auto"/>
            <w:left w:val="none" w:sz="0" w:space="0" w:color="auto"/>
            <w:bottom w:val="none" w:sz="0" w:space="0" w:color="auto"/>
            <w:right w:val="none" w:sz="0" w:space="0" w:color="auto"/>
          </w:divBdr>
        </w:div>
        <w:div w:id="2032878068">
          <w:marLeft w:val="0"/>
          <w:marRight w:val="0"/>
          <w:marTop w:val="0"/>
          <w:marBottom w:val="0"/>
          <w:divBdr>
            <w:top w:val="none" w:sz="0" w:space="0" w:color="auto"/>
            <w:left w:val="none" w:sz="0" w:space="0" w:color="auto"/>
            <w:bottom w:val="none" w:sz="0" w:space="0" w:color="auto"/>
            <w:right w:val="none" w:sz="0" w:space="0" w:color="auto"/>
          </w:divBdr>
        </w:div>
        <w:div w:id="2110736503">
          <w:marLeft w:val="0"/>
          <w:marRight w:val="0"/>
          <w:marTop w:val="0"/>
          <w:marBottom w:val="0"/>
          <w:divBdr>
            <w:top w:val="none" w:sz="0" w:space="0" w:color="auto"/>
            <w:left w:val="none" w:sz="0" w:space="0" w:color="auto"/>
            <w:bottom w:val="none" w:sz="0" w:space="0" w:color="auto"/>
            <w:right w:val="none" w:sz="0" w:space="0" w:color="auto"/>
          </w:divBdr>
        </w:div>
      </w:divsChild>
    </w:div>
    <w:div w:id="536508316">
      <w:bodyDiv w:val="1"/>
      <w:marLeft w:val="0"/>
      <w:marRight w:val="0"/>
      <w:marTop w:val="0"/>
      <w:marBottom w:val="0"/>
      <w:divBdr>
        <w:top w:val="none" w:sz="0" w:space="0" w:color="auto"/>
        <w:left w:val="none" w:sz="0" w:space="0" w:color="auto"/>
        <w:bottom w:val="none" w:sz="0" w:space="0" w:color="auto"/>
        <w:right w:val="none" w:sz="0" w:space="0" w:color="auto"/>
      </w:divBdr>
      <w:divsChild>
        <w:div w:id="49496134">
          <w:marLeft w:val="0"/>
          <w:marRight w:val="0"/>
          <w:marTop w:val="0"/>
          <w:marBottom w:val="225"/>
          <w:divBdr>
            <w:top w:val="none" w:sz="0" w:space="0" w:color="auto"/>
            <w:left w:val="none" w:sz="0" w:space="0" w:color="auto"/>
            <w:bottom w:val="none" w:sz="0" w:space="0" w:color="auto"/>
            <w:right w:val="none" w:sz="0" w:space="0" w:color="auto"/>
          </w:divBdr>
          <w:divsChild>
            <w:div w:id="1513492121">
              <w:marLeft w:val="0"/>
              <w:marRight w:val="0"/>
              <w:marTop w:val="0"/>
              <w:marBottom w:val="0"/>
              <w:divBdr>
                <w:top w:val="none" w:sz="0" w:space="0" w:color="auto"/>
                <w:left w:val="none" w:sz="0" w:space="0" w:color="auto"/>
                <w:bottom w:val="none" w:sz="0" w:space="0" w:color="auto"/>
                <w:right w:val="none" w:sz="0" w:space="0" w:color="auto"/>
              </w:divBdr>
            </w:div>
          </w:divsChild>
        </w:div>
        <w:div w:id="102850439">
          <w:marLeft w:val="0"/>
          <w:marRight w:val="0"/>
          <w:marTop w:val="0"/>
          <w:marBottom w:val="225"/>
          <w:divBdr>
            <w:top w:val="none" w:sz="0" w:space="0" w:color="auto"/>
            <w:left w:val="none" w:sz="0" w:space="0" w:color="auto"/>
            <w:bottom w:val="none" w:sz="0" w:space="0" w:color="auto"/>
            <w:right w:val="none" w:sz="0" w:space="0" w:color="auto"/>
          </w:divBdr>
          <w:divsChild>
            <w:div w:id="1787388928">
              <w:marLeft w:val="0"/>
              <w:marRight w:val="0"/>
              <w:marTop w:val="0"/>
              <w:marBottom w:val="0"/>
              <w:divBdr>
                <w:top w:val="none" w:sz="0" w:space="0" w:color="auto"/>
                <w:left w:val="none" w:sz="0" w:space="0" w:color="auto"/>
                <w:bottom w:val="none" w:sz="0" w:space="0" w:color="auto"/>
                <w:right w:val="none" w:sz="0" w:space="0" w:color="auto"/>
              </w:divBdr>
            </w:div>
          </w:divsChild>
        </w:div>
        <w:div w:id="213203670">
          <w:marLeft w:val="0"/>
          <w:marRight w:val="0"/>
          <w:marTop w:val="0"/>
          <w:marBottom w:val="225"/>
          <w:divBdr>
            <w:top w:val="none" w:sz="0" w:space="0" w:color="auto"/>
            <w:left w:val="none" w:sz="0" w:space="0" w:color="auto"/>
            <w:bottom w:val="none" w:sz="0" w:space="0" w:color="auto"/>
            <w:right w:val="none" w:sz="0" w:space="0" w:color="auto"/>
          </w:divBdr>
          <w:divsChild>
            <w:div w:id="1842741395">
              <w:marLeft w:val="0"/>
              <w:marRight w:val="0"/>
              <w:marTop w:val="0"/>
              <w:marBottom w:val="0"/>
              <w:divBdr>
                <w:top w:val="none" w:sz="0" w:space="0" w:color="auto"/>
                <w:left w:val="none" w:sz="0" w:space="0" w:color="auto"/>
                <w:bottom w:val="none" w:sz="0" w:space="0" w:color="auto"/>
                <w:right w:val="none" w:sz="0" w:space="0" w:color="auto"/>
              </w:divBdr>
            </w:div>
          </w:divsChild>
        </w:div>
        <w:div w:id="252663817">
          <w:marLeft w:val="0"/>
          <w:marRight w:val="0"/>
          <w:marTop w:val="0"/>
          <w:marBottom w:val="225"/>
          <w:divBdr>
            <w:top w:val="none" w:sz="0" w:space="0" w:color="auto"/>
            <w:left w:val="none" w:sz="0" w:space="0" w:color="auto"/>
            <w:bottom w:val="none" w:sz="0" w:space="0" w:color="auto"/>
            <w:right w:val="none" w:sz="0" w:space="0" w:color="auto"/>
          </w:divBdr>
          <w:divsChild>
            <w:div w:id="1948538323">
              <w:marLeft w:val="0"/>
              <w:marRight w:val="0"/>
              <w:marTop w:val="0"/>
              <w:marBottom w:val="0"/>
              <w:divBdr>
                <w:top w:val="none" w:sz="0" w:space="0" w:color="auto"/>
                <w:left w:val="none" w:sz="0" w:space="0" w:color="auto"/>
                <w:bottom w:val="none" w:sz="0" w:space="0" w:color="auto"/>
                <w:right w:val="none" w:sz="0" w:space="0" w:color="auto"/>
              </w:divBdr>
            </w:div>
          </w:divsChild>
        </w:div>
        <w:div w:id="265315286">
          <w:marLeft w:val="0"/>
          <w:marRight w:val="0"/>
          <w:marTop w:val="0"/>
          <w:marBottom w:val="225"/>
          <w:divBdr>
            <w:top w:val="none" w:sz="0" w:space="0" w:color="auto"/>
            <w:left w:val="none" w:sz="0" w:space="0" w:color="auto"/>
            <w:bottom w:val="none" w:sz="0" w:space="0" w:color="auto"/>
            <w:right w:val="none" w:sz="0" w:space="0" w:color="auto"/>
          </w:divBdr>
          <w:divsChild>
            <w:div w:id="801070073">
              <w:marLeft w:val="0"/>
              <w:marRight w:val="0"/>
              <w:marTop w:val="0"/>
              <w:marBottom w:val="0"/>
              <w:divBdr>
                <w:top w:val="none" w:sz="0" w:space="0" w:color="auto"/>
                <w:left w:val="none" w:sz="0" w:space="0" w:color="auto"/>
                <w:bottom w:val="none" w:sz="0" w:space="0" w:color="auto"/>
                <w:right w:val="none" w:sz="0" w:space="0" w:color="auto"/>
              </w:divBdr>
            </w:div>
          </w:divsChild>
        </w:div>
        <w:div w:id="288628616">
          <w:marLeft w:val="0"/>
          <w:marRight w:val="0"/>
          <w:marTop w:val="0"/>
          <w:marBottom w:val="225"/>
          <w:divBdr>
            <w:top w:val="none" w:sz="0" w:space="0" w:color="auto"/>
            <w:left w:val="none" w:sz="0" w:space="0" w:color="auto"/>
            <w:bottom w:val="none" w:sz="0" w:space="0" w:color="auto"/>
            <w:right w:val="none" w:sz="0" w:space="0" w:color="auto"/>
          </w:divBdr>
          <w:divsChild>
            <w:div w:id="687217693">
              <w:marLeft w:val="0"/>
              <w:marRight w:val="0"/>
              <w:marTop w:val="0"/>
              <w:marBottom w:val="0"/>
              <w:divBdr>
                <w:top w:val="none" w:sz="0" w:space="0" w:color="auto"/>
                <w:left w:val="none" w:sz="0" w:space="0" w:color="auto"/>
                <w:bottom w:val="none" w:sz="0" w:space="0" w:color="auto"/>
                <w:right w:val="none" w:sz="0" w:space="0" w:color="auto"/>
              </w:divBdr>
            </w:div>
          </w:divsChild>
        </w:div>
        <w:div w:id="433403637">
          <w:marLeft w:val="0"/>
          <w:marRight w:val="0"/>
          <w:marTop w:val="0"/>
          <w:marBottom w:val="225"/>
          <w:divBdr>
            <w:top w:val="none" w:sz="0" w:space="0" w:color="auto"/>
            <w:left w:val="none" w:sz="0" w:space="0" w:color="auto"/>
            <w:bottom w:val="none" w:sz="0" w:space="0" w:color="auto"/>
            <w:right w:val="none" w:sz="0" w:space="0" w:color="auto"/>
          </w:divBdr>
          <w:divsChild>
            <w:div w:id="1692992610">
              <w:marLeft w:val="0"/>
              <w:marRight w:val="0"/>
              <w:marTop w:val="0"/>
              <w:marBottom w:val="0"/>
              <w:divBdr>
                <w:top w:val="none" w:sz="0" w:space="0" w:color="auto"/>
                <w:left w:val="none" w:sz="0" w:space="0" w:color="auto"/>
                <w:bottom w:val="none" w:sz="0" w:space="0" w:color="auto"/>
                <w:right w:val="none" w:sz="0" w:space="0" w:color="auto"/>
              </w:divBdr>
            </w:div>
          </w:divsChild>
        </w:div>
        <w:div w:id="445003177">
          <w:marLeft w:val="0"/>
          <w:marRight w:val="0"/>
          <w:marTop w:val="0"/>
          <w:marBottom w:val="225"/>
          <w:divBdr>
            <w:top w:val="none" w:sz="0" w:space="0" w:color="auto"/>
            <w:left w:val="none" w:sz="0" w:space="0" w:color="auto"/>
            <w:bottom w:val="none" w:sz="0" w:space="0" w:color="auto"/>
            <w:right w:val="none" w:sz="0" w:space="0" w:color="auto"/>
          </w:divBdr>
          <w:divsChild>
            <w:div w:id="846595273">
              <w:marLeft w:val="0"/>
              <w:marRight w:val="0"/>
              <w:marTop w:val="0"/>
              <w:marBottom w:val="0"/>
              <w:divBdr>
                <w:top w:val="none" w:sz="0" w:space="0" w:color="auto"/>
                <w:left w:val="none" w:sz="0" w:space="0" w:color="auto"/>
                <w:bottom w:val="none" w:sz="0" w:space="0" w:color="auto"/>
                <w:right w:val="none" w:sz="0" w:space="0" w:color="auto"/>
              </w:divBdr>
            </w:div>
          </w:divsChild>
        </w:div>
        <w:div w:id="568806663">
          <w:marLeft w:val="0"/>
          <w:marRight w:val="0"/>
          <w:marTop w:val="0"/>
          <w:marBottom w:val="225"/>
          <w:divBdr>
            <w:top w:val="none" w:sz="0" w:space="0" w:color="auto"/>
            <w:left w:val="none" w:sz="0" w:space="0" w:color="auto"/>
            <w:bottom w:val="none" w:sz="0" w:space="0" w:color="auto"/>
            <w:right w:val="none" w:sz="0" w:space="0" w:color="auto"/>
          </w:divBdr>
          <w:divsChild>
            <w:div w:id="1869299063">
              <w:marLeft w:val="0"/>
              <w:marRight w:val="0"/>
              <w:marTop w:val="0"/>
              <w:marBottom w:val="0"/>
              <w:divBdr>
                <w:top w:val="none" w:sz="0" w:space="0" w:color="auto"/>
                <w:left w:val="none" w:sz="0" w:space="0" w:color="auto"/>
                <w:bottom w:val="none" w:sz="0" w:space="0" w:color="auto"/>
                <w:right w:val="none" w:sz="0" w:space="0" w:color="auto"/>
              </w:divBdr>
            </w:div>
          </w:divsChild>
        </w:div>
        <w:div w:id="930509210">
          <w:marLeft w:val="0"/>
          <w:marRight w:val="0"/>
          <w:marTop w:val="0"/>
          <w:marBottom w:val="225"/>
          <w:divBdr>
            <w:top w:val="none" w:sz="0" w:space="0" w:color="auto"/>
            <w:left w:val="none" w:sz="0" w:space="0" w:color="auto"/>
            <w:bottom w:val="none" w:sz="0" w:space="0" w:color="auto"/>
            <w:right w:val="none" w:sz="0" w:space="0" w:color="auto"/>
          </w:divBdr>
          <w:divsChild>
            <w:div w:id="584150822">
              <w:marLeft w:val="0"/>
              <w:marRight w:val="0"/>
              <w:marTop w:val="0"/>
              <w:marBottom w:val="0"/>
              <w:divBdr>
                <w:top w:val="none" w:sz="0" w:space="0" w:color="auto"/>
                <w:left w:val="none" w:sz="0" w:space="0" w:color="auto"/>
                <w:bottom w:val="none" w:sz="0" w:space="0" w:color="auto"/>
                <w:right w:val="none" w:sz="0" w:space="0" w:color="auto"/>
              </w:divBdr>
            </w:div>
          </w:divsChild>
        </w:div>
        <w:div w:id="1109545676">
          <w:marLeft w:val="0"/>
          <w:marRight w:val="0"/>
          <w:marTop w:val="0"/>
          <w:marBottom w:val="225"/>
          <w:divBdr>
            <w:top w:val="none" w:sz="0" w:space="0" w:color="auto"/>
            <w:left w:val="none" w:sz="0" w:space="0" w:color="auto"/>
            <w:bottom w:val="none" w:sz="0" w:space="0" w:color="auto"/>
            <w:right w:val="none" w:sz="0" w:space="0" w:color="auto"/>
          </w:divBdr>
        </w:div>
        <w:div w:id="1717005000">
          <w:marLeft w:val="0"/>
          <w:marRight w:val="0"/>
          <w:marTop w:val="0"/>
          <w:marBottom w:val="225"/>
          <w:divBdr>
            <w:top w:val="none" w:sz="0" w:space="0" w:color="auto"/>
            <w:left w:val="none" w:sz="0" w:space="0" w:color="auto"/>
            <w:bottom w:val="none" w:sz="0" w:space="0" w:color="auto"/>
            <w:right w:val="none" w:sz="0" w:space="0" w:color="auto"/>
          </w:divBdr>
          <w:divsChild>
            <w:div w:id="74226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430108">
      <w:bodyDiv w:val="1"/>
      <w:marLeft w:val="0"/>
      <w:marRight w:val="0"/>
      <w:marTop w:val="0"/>
      <w:marBottom w:val="0"/>
      <w:divBdr>
        <w:top w:val="none" w:sz="0" w:space="0" w:color="auto"/>
        <w:left w:val="none" w:sz="0" w:space="0" w:color="auto"/>
        <w:bottom w:val="none" w:sz="0" w:space="0" w:color="auto"/>
        <w:right w:val="none" w:sz="0" w:space="0" w:color="auto"/>
      </w:divBdr>
    </w:div>
    <w:div w:id="551699119">
      <w:bodyDiv w:val="1"/>
      <w:marLeft w:val="0"/>
      <w:marRight w:val="0"/>
      <w:marTop w:val="0"/>
      <w:marBottom w:val="0"/>
      <w:divBdr>
        <w:top w:val="none" w:sz="0" w:space="0" w:color="auto"/>
        <w:left w:val="none" w:sz="0" w:space="0" w:color="auto"/>
        <w:bottom w:val="none" w:sz="0" w:space="0" w:color="auto"/>
        <w:right w:val="none" w:sz="0" w:space="0" w:color="auto"/>
      </w:divBdr>
      <w:divsChild>
        <w:div w:id="2008745408">
          <w:marLeft w:val="336"/>
          <w:marRight w:val="0"/>
          <w:marTop w:val="120"/>
          <w:marBottom w:val="312"/>
          <w:divBdr>
            <w:top w:val="none" w:sz="0" w:space="0" w:color="auto"/>
            <w:left w:val="none" w:sz="0" w:space="0" w:color="auto"/>
            <w:bottom w:val="none" w:sz="0" w:space="0" w:color="auto"/>
            <w:right w:val="none" w:sz="0" w:space="0" w:color="auto"/>
          </w:divBdr>
          <w:divsChild>
            <w:div w:id="1482848027">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555363429">
      <w:bodyDiv w:val="1"/>
      <w:marLeft w:val="0"/>
      <w:marRight w:val="0"/>
      <w:marTop w:val="0"/>
      <w:marBottom w:val="0"/>
      <w:divBdr>
        <w:top w:val="none" w:sz="0" w:space="0" w:color="auto"/>
        <w:left w:val="none" w:sz="0" w:space="0" w:color="auto"/>
        <w:bottom w:val="none" w:sz="0" w:space="0" w:color="auto"/>
        <w:right w:val="none" w:sz="0" w:space="0" w:color="auto"/>
      </w:divBdr>
      <w:divsChild>
        <w:div w:id="336427851">
          <w:marLeft w:val="0"/>
          <w:marRight w:val="0"/>
          <w:marTop w:val="0"/>
          <w:marBottom w:val="0"/>
          <w:divBdr>
            <w:top w:val="none" w:sz="0" w:space="0" w:color="auto"/>
            <w:left w:val="none" w:sz="0" w:space="0" w:color="auto"/>
            <w:bottom w:val="none" w:sz="0" w:space="0" w:color="auto"/>
            <w:right w:val="none" w:sz="0" w:space="0" w:color="auto"/>
          </w:divBdr>
          <w:divsChild>
            <w:div w:id="880284517">
              <w:marLeft w:val="0"/>
              <w:marRight w:val="0"/>
              <w:marTop w:val="0"/>
              <w:marBottom w:val="0"/>
              <w:divBdr>
                <w:top w:val="none" w:sz="0" w:space="0" w:color="auto"/>
                <w:left w:val="none" w:sz="0" w:space="0" w:color="auto"/>
                <w:bottom w:val="none" w:sz="0" w:space="0" w:color="auto"/>
                <w:right w:val="none" w:sz="0" w:space="0" w:color="auto"/>
              </w:divBdr>
              <w:divsChild>
                <w:div w:id="388453813">
                  <w:marLeft w:val="0"/>
                  <w:marRight w:val="0"/>
                  <w:marTop w:val="0"/>
                  <w:marBottom w:val="0"/>
                  <w:divBdr>
                    <w:top w:val="none" w:sz="0" w:space="0" w:color="auto"/>
                    <w:left w:val="none" w:sz="0" w:space="0" w:color="auto"/>
                    <w:bottom w:val="none" w:sz="0" w:space="0" w:color="auto"/>
                    <w:right w:val="none" w:sz="0" w:space="0" w:color="auto"/>
                  </w:divBdr>
                  <w:divsChild>
                    <w:div w:id="437796752">
                      <w:marLeft w:val="0"/>
                      <w:marRight w:val="0"/>
                      <w:marTop w:val="0"/>
                      <w:marBottom w:val="120"/>
                      <w:divBdr>
                        <w:top w:val="none" w:sz="0" w:space="0" w:color="auto"/>
                        <w:left w:val="none" w:sz="0" w:space="0" w:color="auto"/>
                        <w:bottom w:val="none" w:sz="0" w:space="0" w:color="auto"/>
                        <w:right w:val="none" w:sz="0" w:space="0" w:color="auto"/>
                      </w:divBdr>
                    </w:div>
                    <w:div w:id="197463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282277">
      <w:bodyDiv w:val="1"/>
      <w:marLeft w:val="0"/>
      <w:marRight w:val="0"/>
      <w:marTop w:val="0"/>
      <w:marBottom w:val="0"/>
      <w:divBdr>
        <w:top w:val="none" w:sz="0" w:space="0" w:color="auto"/>
        <w:left w:val="none" w:sz="0" w:space="0" w:color="auto"/>
        <w:bottom w:val="none" w:sz="0" w:space="0" w:color="auto"/>
        <w:right w:val="none" w:sz="0" w:space="0" w:color="auto"/>
      </w:divBdr>
      <w:divsChild>
        <w:div w:id="24603374">
          <w:marLeft w:val="0"/>
          <w:marRight w:val="0"/>
          <w:marTop w:val="0"/>
          <w:marBottom w:val="0"/>
          <w:divBdr>
            <w:top w:val="none" w:sz="0" w:space="0" w:color="auto"/>
            <w:left w:val="none" w:sz="0" w:space="0" w:color="auto"/>
            <w:bottom w:val="none" w:sz="0" w:space="0" w:color="auto"/>
            <w:right w:val="none" w:sz="0" w:space="0" w:color="auto"/>
          </w:divBdr>
        </w:div>
        <w:div w:id="41373710">
          <w:marLeft w:val="0"/>
          <w:marRight w:val="0"/>
          <w:marTop w:val="0"/>
          <w:marBottom w:val="0"/>
          <w:divBdr>
            <w:top w:val="none" w:sz="0" w:space="0" w:color="auto"/>
            <w:left w:val="none" w:sz="0" w:space="0" w:color="auto"/>
            <w:bottom w:val="none" w:sz="0" w:space="0" w:color="auto"/>
            <w:right w:val="none" w:sz="0" w:space="0" w:color="auto"/>
          </w:divBdr>
        </w:div>
        <w:div w:id="61024738">
          <w:marLeft w:val="0"/>
          <w:marRight w:val="0"/>
          <w:marTop w:val="0"/>
          <w:marBottom w:val="0"/>
          <w:divBdr>
            <w:top w:val="none" w:sz="0" w:space="0" w:color="auto"/>
            <w:left w:val="none" w:sz="0" w:space="0" w:color="auto"/>
            <w:bottom w:val="none" w:sz="0" w:space="0" w:color="auto"/>
            <w:right w:val="none" w:sz="0" w:space="0" w:color="auto"/>
          </w:divBdr>
        </w:div>
        <w:div w:id="84111388">
          <w:marLeft w:val="0"/>
          <w:marRight w:val="0"/>
          <w:marTop w:val="0"/>
          <w:marBottom w:val="0"/>
          <w:divBdr>
            <w:top w:val="none" w:sz="0" w:space="0" w:color="auto"/>
            <w:left w:val="none" w:sz="0" w:space="0" w:color="auto"/>
            <w:bottom w:val="none" w:sz="0" w:space="0" w:color="auto"/>
            <w:right w:val="none" w:sz="0" w:space="0" w:color="auto"/>
          </w:divBdr>
        </w:div>
        <w:div w:id="87308975">
          <w:marLeft w:val="0"/>
          <w:marRight w:val="0"/>
          <w:marTop w:val="0"/>
          <w:marBottom w:val="0"/>
          <w:divBdr>
            <w:top w:val="none" w:sz="0" w:space="0" w:color="auto"/>
            <w:left w:val="none" w:sz="0" w:space="0" w:color="auto"/>
            <w:bottom w:val="none" w:sz="0" w:space="0" w:color="auto"/>
            <w:right w:val="none" w:sz="0" w:space="0" w:color="auto"/>
          </w:divBdr>
        </w:div>
        <w:div w:id="152651557">
          <w:marLeft w:val="0"/>
          <w:marRight w:val="0"/>
          <w:marTop w:val="0"/>
          <w:marBottom w:val="0"/>
          <w:divBdr>
            <w:top w:val="none" w:sz="0" w:space="0" w:color="auto"/>
            <w:left w:val="none" w:sz="0" w:space="0" w:color="auto"/>
            <w:bottom w:val="none" w:sz="0" w:space="0" w:color="auto"/>
            <w:right w:val="none" w:sz="0" w:space="0" w:color="auto"/>
          </w:divBdr>
        </w:div>
        <w:div w:id="157311750">
          <w:marLeft w:val="0"/>
          <w:marRight w:val="0"/>
          <w:marTop w:val="0"/>
          <w:marBottom w:val="0"/>
          <w:divBdr>
            <w:top w:val="none" w:sz="0" w:space="0" w:color="auto"/>
            <w:left w:val="none" w:sz="0" w:space="0" w:color="auto"/>
            <w:bottom w:val="none" w:sz="0" w:space="0" w:color="auto"/>
            <w:right w:val="none" w:sz="0" w:space="0" w:color="auto"/>
          </w:divBdr>
        </w:div>
        <w:div w:id="178861631">
          <w:marLeft w:val="0"/>
          <w:marRight w:val="0"/>
          <w:marTop w:val="0"/>
          <w:marBottom w:val="0"/>
          <w:divBdr>
            <w:top w:val="none" w:sz="0" w:space="0" w:color="auto"/>
            <w:left w:val="none" w:sz="0" w:space="0" w:color="auto"/>
            <w:bottom w:val="none" w:sz="0" w:space="0" w:color="auto"/>
            <w:right w:val="none" w:sz="0" w:space="0" w:color="auto"/>
          </w:divBdr>
        </w:div>
        <w:div w:id="179007799">
          <w:marLeft w:val="0"/>
          <w:marRight w:val="0"/>
          <w:marTop w:val="0"/>
          <w:marBottom w:val="0"/>
          <w:divBdr>
            <w:top w:val="none" w:sz="0" w:space="0" w:color="auto"/>
            <w:left w:val="none" w:sz="0" w:space="0" w:color="auto"/>
            <w:bottom w:val="none" w:sz="0" w:space="0" w:color="auto"/>
            <w:right w:val="none" w:sz="0" w:space="0" w:color="auto"/>
          </w:divBdr>
        </w:div>
        <w:div w:id="192765575">
          <w:marLeft w:val="0"/>
          <w:marRight w:val="0"/>
          <w:marTop w:val="0"/>
          <w:marBottom w:val="0"/>
          <w:divBdr>
            <w:top w:val="none" w:sz="0" w:space="0" w:color="auto"/>
            <w:left w:val="none" w:sz="0" w:space="0" w:color="auto"/>
            <w:bottom w:val="none" w:sz="0" w:space="0" w:color="auto"/>
            <w:right w:val="none" w:sz="0" w:space="0" w:color="auto"/>
          </w:divBdr>
        </w:div>
        <w:div w:id="200171146">
          <w:marLeft w:val="0"/>
          <w:marRight w:val="0"/>
          <w:marTop w:val="0"/>
          <w:marBottom w:val="0"/>
          <w:divBdr>
            <w:top w:val="none" w:sz="0" w:space="0" w:color="auto"/>
            <w:left w:val="none" w:sz="0" w:space="0" w:color="auto"/>
            <w:bottom w:val="none" w:sz="0" w:space="0" w:color="auto"/>
            <w:right w:val="none" w:sz="0" w:space="0" w:color="auto"/>
          </w:divBdr>
        </w:div>
        <w:div w:id="219558114">
          <w:marLeft w:val="0"/>
          <w:marRight w:val="0"/>
          <w:marTop w:val="0"/>
          <w:marBottom w:val="0"/>
          <w:divBdr>
            <w:top w:val="none" w:sz="0" w:space="0" w:color="auto"/>
            <w:left w:val="none" w:sz="0" w:space="0" w:color="auto"/>
            <w:bottom w:val="none" w:sz="0" w:space="0" w:color="auto"/>
            <w:right w:val="none" w:sz="0" w:space="0" w:color="auto"/>
          </w:divBdr>
        </w:div>
        <w:div w:id="261574594">
          <w:marLeft w:val="0"/>
          <w:marRight w:val="0"/>
          <w:marTop w:val="0"/>
          <w:marBottom w:val="0"/>
          <w:divBdr>
            <w:top w:val="none" w:sz="0" w:space="0" w:color="auto"/>
            <w:left w:val="none" w:sz="0" w:space="0" w:color="auto"/>
            <w:bottom w:val="none" w:sz="0" w:space="0" w:color="auto"/>
            <w:right w:val="none" w:sz="0" w:space="0" w:color="auto"/>
          </w:divBdr>
        </w:div>
        <w:div w:id="265581108">
          <w:marLeft w:val="0"/>
          <w:marRight w:val="0"/>
          <w:marTop w:val="0"/>
          <w:marBottom w:val="0"/>
          <w:divBdr>
            <w:top w:val="none" w:sz="0" w:space="0" w:color="auto"/>
            <w:left w:val="none" w:sz="0" w:space="0" w:color="auto"/>
            <w:bottom w:val="none" w:sz="0" w:space="0" w:color="auto"/>
            <w:right w:val="none" w:sz="0" w:space="0" w:color="auto"/>
          </w:divBdr>
        </w:div>
        <w:div w:id="271515931">
          <w:marLeft w:val="0"/>
          <w:marRight w:val="0"/>
          <w:marTop w:val="0"/>
          <w:marBottom w:val="0"/>
          <w:divBdr>
            <w:top w:val="none" w:sz="0" w:space="0" w:color="auto"/>
            <w:left w:val="none" w:sz="0" w:space="0" w:color="auto"/>
            <w:bottom w:val="none" w:sz="0" w:space="0" w:color="auto"/>
            <w:right w:val="none" w:sz="0" w:space="0" w:color="auto"/>
          </w:divBdr>
        </w:div>
        <w:div w:id="282729551">
          <w:marLeft w:val="0"/>
          <w:marRight w:val="0"/>
          <w:marTop w:val="0"/>
          <w:marBottom w:val="0"/>
          <w:divBdr>
            <w:top w:val="none" w:sz="0" w:space="0" w:color="auto"/>
            <w:left w:val="none" w:sz="0" w:space="0" w:color="auto"/>
            <w:bottom w:val="none" w:sz="0" w:space="0" w:color="auto"/>
            <w:right w:val="none" w:sz="0" w:space="0" w:color="auto"/>
          </w:divBdr>
        </w:div>
        <w:div w:id="310642102">
          <w:marLeft w:val="0"/>
          <w:marRight w:val="0"/>
          <w:marTop w:val="0"/>
          <w:marBottom w:val="0"/>
          <w:divBdr>
            <w:top w:val="none" w:sz="0" w:space="0" w:color="auto"/>
            <w:left w:val="none" w:sz="0" w:space="0" w:color="auto"/>
            <w:bottom w:val="none" w:sz="0" w:space="0" w:color="auto"/>
            <w:right w:val="none" w:sz="0" w:space="0" w:color="auto"/>
          </w:divBdr>
        </w:div>
        <w:div w:id="313605049">
          <w:marLeft w:val="0"/>
          <w:marRight w:val="0"/>
          <w:marTop w:val="0"/>
          <w:marBottom w:val="0"/>
          <w:divBdr>
            <w:top w:val="none" w:sz="0" w:space="0" w:color="auto"/>
            <w:left w:val="none" w:sz="0" w:space="0" w:color="auto"/>
            <w:bottom w:val="none" w:sz="0" w:space="0" w:color="auto"/>
            <w:right w:val="none" w:sz="0" w:space="0" w:color="auto"/>
          </w:divBdr>
        </w:div>
        <w:div w:id="318729115">
          <w:marLeft w:val="0"/>
          <w:marRight w:val="0"/>
          <w:marTop w:val="0"/>
          <w:marBottom w:val="0"/>
          <w:divBdr>
            <w:top w:val="none" w:sz="0" w:space="0" w:color="auto"/>
            <w:left w:val="none" w:sz="0" w:space="0" w:color="auto"/>
            <w:bottom w:val="none" w:sz="0" w:space="0" w:color="auto"/>
            <w:right w:val="none" w:sz="0" w:space="0" w:color="auto"/>
          </w:divBdr>
        </w:div>
        <w:div w:id="328362395">
          <w:marLeft w:val="0"/>
          <w:marRight w:val="0"/>
          <w:marTop w:val="0"/>
          <w:marBottom w:val="0"/>
          <w:divBdr>
            <w:top w:val="none" w:sz="0" w:space="0" w:color="auto"/>
            <w:left w:val="none" w:sz="0" w:space="0" w:color="auto"/>
            <w:bottom w:val="none" w:sz="0" w:space="0" w:color="auto"/>
            <w:right w:val="none" w:sz="0" w:space="0" w:color="auto"/>
          </w:divBdr>
        </w:div>
        <w:div w:id="330258006">
          <w:marLeft w:val="0"/>
          <w:marRight w:val="0"/>
          <w:marTop w:val="0"/>
          <w:marBottom w:val="0"/>
          <w:divBdr>
            <w:top w:val="none" w:sz="0" w:space="0" w:color="auto"/>
            <w:left w:val="none" w:sz="0" w:space="0" w:color="auto"/>
            <w:bottom w:val="none" w:sz="0" w:space="0" w:color="auto"/>
            <w:right w:val="none" w:sz="0" w:space="0" w:color="auto"/>
          </w:divBdr>
        </w:div>
        <w:div w:id="392628923">
          <w:marLeft w:val="0"/>
          <w:marRight w:val="0"/>
          <w:marTop w:val="0"/>
          <w:marBottom w:val="0"/>
          <w:divBdr>
            <w:top w:val="none" w:sz="0" w:space="0" w:color="auto"/>
            <w:left w:val="none" w:sz="0" w:space="0" w:color="auto"/>
            <w:bottom w:val="none" w:sz="0" w:space="0" w:color="auto"/>
            <w:right w:val="none" w:sz="0" w:space="0" w:color="auto"/>
          </w:divBdr>
        </w:div>
        <w:div w:id="402339895">
          <w:marLeft w:val="0"/>
          <w:marRight w:val="0"/>
          <w:marTop w:val="0"/>
          <w:marBottom w:val="0"/>
          <w:divBdr>
            <w:top w:val="none" w:sz="0" w:space="0" w:color="auto"/>
            <w:left w:val="none" w:sz="0" w:space="0" w:color="auto"/>
            <w:bottom w:val="none" w:sz="0" w:space="0" w:color="auto"/>
            <w:right w:val="none" w:sz="0" w:space="0" w:color="auto"/>
          </w:divBdr>
        </w:div>
        <w:div w:id="404911739">
          <w:marLeft w:val="0"/>
          <w:marRight w:val="0"/>
          <w:marTop w:val="0"/>
          <w:marBottom w:val="0"/>
          <w:divBdr>
            <w:top w:val="none" w:sz="0" w:space="0" w:color="auto"/>
            <w:left w:val="none" w:sz="0" w:space="0" w:color="auto"/>
            <w:bottom w:val="none" w:sz="0" w:space="0" w:color="auto"/>
            <w:right w:val="none" w:sz="0" w:space="0" w:color="auto"/>
          </w:divBdr>
        </w:div>
        <w:div w:id="441848098">
          <w:marLeft w:val="0"/>
          <w:marRight w:val="0"/>
          <w:marTop w:val="0"/>
          <w:marBottom w:val="0"/>
          <w:divBdr>
            <w:top w:val="none" w:sz="0" w:space="0" w:color="auto"/>
            <w:left w:val="none" w:sz="0" w:space="0" w:color="auto"/>
            <w:bottom w:val="none" w:sz="0" w:space="0" w:color="auto"/>
            <w:right w:val="none" w:sz="0" w:space="0" w:color="auto"/>
          </w:divBdr>
        </w:div>
        <w:div w:id="488449204">
          <w:marLeft w:val="0"/>
          <w:marRight w:val="0"/>
          <w:marTop w:val="0"/>
          <w:marBottom w:val="0"/>
          <w:divBdr>
            <w:top w:val="none" w:sz="0" w:space="0" w:color="auto"/>
            <w:left w:val="none" w:sz="0" w:space="0" w:color="auto"/>
            <w:bottom w:val="none" w:sz="0" w:space="0" w:color="auto"/>
            <w:right w:val="none" w:sz="0" w:space="0" w:color="auto"/>
          </w:divBdr>
        </w:div>
        <w:div w:id="519395797">
          <w:marLeft w:val="0"/>
          <w:marRight w:val="0"/>
          <w:marTop w:val="0"/>
          <w:marBottom w:val="0"/>
          <w:divBdr>
            <w:top w:val="none" w:sz="0" w:space="0" w:color="auto"/>
            <w:left w:val="none" w:sz="0" w:space="0" w:color="auto"/>
            <w:bottom w:val="none" w:sz="0" w:space="0" w:color="auto"/>
            <w:right w:val="none" w:sz="0" w:space="0" w:color="auto"/>
          </w:divBdr>
        </w:div>
        <w:div w:id="572589939">
          <w:marLeft w:val="0"/>
          <w:marRight w:val="0"/>
          <w:marTop w:val="0"/>
          <w:marBottom w:val="0"/>
          <w:divBdr>
            <w:top w:val="none" w:sz="0" w:space="0" w:color="auto"/>
            <w:left w:val="none" w:sz="0" w:space="0" w:color="auto"/>
            <w:bottom w:val="none" w:sz="0" w:space="0" w:color="auto"/>
            <w:right w:val="none" w:sz="0" w:space="0" w:color="auto"/>
          </w:divBdr>
        </w:div>
        <w:div w:id="574124093">
          <w:marLeft w:val="0"/>
          <w:marRight w:val="0"/>
          <w:marTop w:val="0"/>
          <w:marBottom w:val="0"/>
          <w:divBdr>
            <w:top w:val="none" w:sz="0" w:space="0" w:color="auto"/>
            <w:left w:val="none" w:sz="0" w:space="0" w:color="auto"/>
            <w:bottom w:val="none" w:sz="0" w:space="0" w:color="auto"/>
            <w:right w:val="none" w:sz="0" w:space="0" w:color="auto"/>
          </w:divBdr>
        </w:div>
        <w:div w:id="616525660">
          <w:marLeft w:val="0"/>
          <w:marRight w:val="0"/>
          <w:marTop w:val="0"/>
          <w:marBottom w:val="0"/>
          <w:divBdr>
            <w:top w:val="none" w:sz="0" w:space="0" w:color="auto"/>
            <w:left w:val="none" w:sz="0" w:space="0" w:color="auto"/>
            <w:bottom w:val="none" w:sz="0" w:space="0" w:color="auto"/>
            <w:right w:val="none" w:sz="0" w:space="0" w:color="auto"/>
          </w:divBdr>
        </w:div>
        <w:div w:id="680354019">
          <w:marLeft w:val="0"/>
          <w:marRight w:val="0"/>
          <w:marTop w:val="0"/>
          <w:marBottom w:val="0"/>
          <w:divBdr>
            <w:top w:val="none" w:sz="0" w:space="0" w:color="auto"/>
            <w:left w:val="none" w:sz="0" w:space="0" w:color="auto"/>
            <w:bottom w:val="none" w:sz="0" w:space="0" w:color="auto"/>
            <w:right w:val="none" w:sz="0" w:space="0" w:color="auto"/>
          </w:divBdr>
        </w:div>
        <w:div w:id="719596078">
          <w:marLeft w:val="0"/>
          <w:marRight w:val="0"/>
          <w:marTop w:val="0"/>
          <w:marBottom w:val="0"/>
          <w:divBdr>
            <w:top w:val="none" w:sz="0" w:space="0" w:color="auto"/>
            <w:left w:val="none" w:sz="0" w:space="0" w:color="auto"/>
            <w:bottom w:val="none" w:sz="0" w:space="0" w:color="auto"/>
            <w:right w:val="none" w:sz="0" w:space="0" w:color="auto"/>
          </w:divBdr>
        </w:div>
        <w:div w:id="738015207">
          <w:marLeft w:val="0"/>
          <w:marRight w:val="0"/>
          <w:marTop w:val="0"/>
          <w:marBottom w:val="0"/>
          <w:divBdr>
            <w:top w:val="none" w:sz="0" w:space="0" w:color="auto"/>
            <w:left w:val="none" w:sz="0" w:space="0" w:color="auto"/>
            <w:bottom w:val="none" w:sz="0" w:space="0" w:color="auto"/>
            <w:right w:val="none" w:sz="0" w:space="0" w:color="auto"/>
          </w:divBdr>
        </w:div>
        <w:div w:id="763695958">
          <w:marLeft w:val="0"/>
          <w:marRight w:val="0"/>
          <w:marTop w:val="0"/>
          <w:marBottom w:val="0"/>
          <w:divBdr>
            <w:top w:val="none" w:sz="0" w:space="0" w:color="auto"/>
            <w:left w:val="none" w:sz="0" w:space="0" w:color="auto"/>
            <w:bottom w:val="none" w:sz="0" w:space="0" w:color="auto"/>
            <w:right w:val="none" w:sz="0" w:space="0" w:color="auto"/>
          </w:divBdr>
        </w:div>
        <w:div w:id="800346054">
          <w:marLeft w:val="0"/>
          <w:marRight w:val="0"/>
          <w:marTop w:val="0"/>
          <w:marBottom w:val="0"/>
          <w:divBdr>
            <w:top w:val="none" w:sz="0" w:space="0" w:color="auto"/>
            <w:left w:val="none" w:sz="0" w:space="0" w:color="auto"/>
            <w:bottom w:val="none" w:sz="0" w:space="0" w:color="auto"/>
            <w:right w:val="none" w:sz="0" w:space="0" w:color="auto"/>
          </w:divBdr>
        </w:div>
        <w:div w:id="806237141">
          <w:marLeft w:val="0"/>
          <w:marRight w:val="0"/>
          <w:marTop w:val="0"/>
          <w:marBottom w:val="0"/>
          <w:divBdr>
            <w:top w:val="none" w:sz="0" w:space="0" w:color="auto"/>
            <w:left w:val="none" w:sz="0" w:space="0" w:color="auto"/>
            <w:bottom w:val="none" w:sz="0" w:space="0" w:color="auto"/>
            <w:right w:val="none" w:sz="0" w:space="0" w:color="auto"/>
          </w:divBdr>
        </w:div>
        <w:div w:id="818614315">
          <w:marLeft w:val="0"/>
          <w:marRight w:val="0"/>
          <w:marTop w:val="0"/>
          <w:marBottom w:val="0"/>
          <w:divBdr>
            <w:top w:val="none" w:sz="0" w:space="0" w:color="auto"/>
            <w:left w:val="none" w:sz="0" w:space="0" w:color="auto"/>
            <w:bottom w:val="none" w:sz="0" w:space="0" w:color="auto"/>
            <w:right w:val="none" w:sz="0" w:space="0" w:color="auto"/>
          </w:divBdr>
        </w:div>
        <w:div w:id="850221155">
          <w:marLeft w:val="0"/>
          <w:marRight w:val="0"/>
          <w:marTop w:val="0"/>
          <w:marBottom w:val="0"/>
          <w:divBdr>
            <w:top w:val="none" w:sz="0" w:space="0" w:color="auto"/>
            <w:left w:val="none" w:sz="0" w:space="0" w:color="auto"/>
            <w:bottom w:val="none" w:sz="0" w:space="0" w:color="auto"/>
            <w:right w:val="none" w:sz="0" w:space="0" w:color="auto"/>
          </w:divBdr>
        </w:div>
        <w:div w:id="874387805">
          <w:marLeft w:val="0"/>
          <w:marRight w:val="0"/>
          <w:marTop w:val="0"/>
          <w:marBottom w:val="0"/>
          <w:divBdr>
            <w:top w:val="none" w:sz="0" w:space="0" w:color="auto"/>
            <w:left w:val="none" w:sz="0" w:space="0" w:color="auto"/>
            <w:bottom w:val="none" w:sz="0" w:space="0" w:color="auto"/>
            <w:right w:val="none" w:sz="0" w:space="0" w:color="auto"/>
          </w:divBdr>
        </w:div>
        <w:div w:id="889878300">
          <w:marLeft w:val="0"/>
          <w:marRight w:val="0"/>
          <w:marTop w:val="0"/>
          <w:marBottom w:val="0"/>
          <w:divBdr>
            <w:top w:val="none" w:sz="0" w:space="0" w:color="auto"/>
            <w:left w:val="none" w:sz="0" w:space="0" w:color="auto"/>
            <w:bottom w:val="none" w:sz="0" w:space="0" w:color="auto"/>
            <w:right w:val="none" w:sz="0" w:space="0" w:color="auto"/>
          </w:divBdr>
        </w:div>
        <w:div w:id="917982107">
          <w:marLeft w:val="0"/>
          <w:marRight w:val="0"/>
          <w:marTop w:val="0"/>
          <w:marBottom w:val="0"/>
          <w:divBdr>
            <w:top w:val="none" w:sz="0" w:space="0" w:color="auto"/>
            <w:left w:val="none" w:sz="0" w:space="0" w:color="auto"/>
            <w:bottom w:val="none" w:sz="0" w:space="0" w:color="auto"/>
            <w:right w:val="none" w:sz="0" w:space="0" w:color="auto"/>
          </w:divBdr>
        </w:div>
        <w:div w:id="995694395">
          <w:marLeft w:val="0"/>
          <w:marRight w:val="0"/>
          <w:marTop w:val="0"/>
          <w:marBottom w:val="0"/>
          <w:divBdr>
            <w:top w:val="none" w:sz="0" w:space="0" w:color="auto"/>
            <w:left w:val="none" w:sz="0" w:space="0" w:color="auto"/>
            <w:bottom w:val="none" w:sz="0" w:space="0" w:color="auto"/>
            <w:right w:val="none" w:sz="0" w:space="0" w:color="auto"/>
          </w:divBdr>
        </w:div>
        <w:div w:id="1002976330">
          <w:marLeft w:val="0"/>
          <w:marRight w:val="0"/>
          <w:marTop w:val="0"/>
          <w:marBottom w:val="0"/>
          <w:divBdr>
            <w:top w:val="none" w:sz="0" w:space="0" w:color="auto"/>
            <w:left w:val="none" w:sz="0" w:space="0" w:color="auto"/>
            <w:bottom w:val="none" w:sz="0" w:space="0" w:color="auto"/>
            <w:right w:val="none" w:sz="0" w:space="0" w:color="auto"/>
          </w:divBdr>
        </w:div>
        <w:div w:id="1005791957">
          <w:marLeft w:val="0"/>
          <w:marRight w:val="0"/>
          <w:marTop w:val="0"/>
          <w:marBottom w:val="0"/>
          <w:divBdr>
            <w:top w:val="none" w:sz="0" w:space="0" w:color="auto"/>
            <w:left w:val="none" w:sz="0" w:space="0" w:color="auto"/>
            <w:bottom w:val="none" w:sz="0" w:space="0" w:color="auto"/>
            <w:right w:val="none" w:sz="0" w:space="0" w:color="auto"/>
          </w:divBdr>
        </w:div>
        <w:div w:id="1008870434">
          <w:marLeft w:val="0"/>
          <w:marRight w:val="0"/>
          <w:marTop w:val="0"/>
          <w:marBottom w:val="0"/>
          <w:divBdr>
            <w:top w:val="none" w:sz="0" w:space="0" w:color="auto"/>
            <w:left w:val="none" w:sz="0" w:space="0" w:color="auto"/>
            <w:bottom w:val="none" w:sz="0" w:space="0" w:color="auto"/>
            <w:right w:val="none" w:sz="0" w:space="0" w:color="auto"/>
          </w:divBdr>
        </w:div>
        <w:div w:id="1014111672">
          <w:marLeft w:val="0"/>
          <w:marRight w:val="0"/>
          <w:marTop w:val="0"/>
          <w:marBottom w:val="0"/>
          <w:divBdr>
            <w:top w:val="none" w:sz="0" w:space="0" w:color="auto"/>
            <w:left w:val="none" w:sz="0" w:space="0" w:color="auto"/>
            <w:bottom w:val="none" w:sz="0" w:space="0" w:color="auto"/>
            <w:right w:val="none" w:sz="0" w:space="0" w:color="auto"/>
          </w:divBdr>
        </w:div>
        <w:div w:id="1026062864">
          <w:marLeft w:val="0"/>
          <w:marRight w:val="0"/>
          <w:marTop w:val="0"/>
          <w:marBottom w:val="0"/>
          <w:divBdr>
            <w:top w:val="none" w:sz="0" w:space="0" w:color="auto"/>
            <w:left w:val="none" w:sz="0" w:space="0" w:color="auto"/>
            <w:bottom w:val="none" w:sz="0" w:space="0" w:color="auto"/>
            <w:right w:val="none" w:sz="0" w:space="0" w:color="auto"/>
          </w:divBdr>
        </w:div>
        <w:div w:id="1059207732">
          <w:marLeft w:val="0"/>
          <w:marRight w:val="0"/>
          <w:marTop w:val="0"/>
          <w:marBottom w:val="0"/>
          <w:divBdr>
            <w:top w:val="none" w:sz="0" w:space="0" w:color="auto"/>
            <w:left w:val="none" w:sz="0" w:space="0" w:color="auto"/>
            <w:bottom w:val="none" w:sz="0" w:space="0" w:color="auto"/>
            <w:right w:val="none" w:sz="0" w:space="0" w:color="auto"/>
          </w:divBdr>
        </w:div>
        <w:div w:id="1064063299">
          <w:marLeft w:val="0"/>
          <w:marRight w:val="0"/>
          <w:marTop w:val="0"/>
          <w:marBottom w:val="0"/>
          <w:divBdr>
            <w:top w:val="none" w:sz="0" w:space="0" w:color="auto"/>
            <w:left w:val="none" w:sz="0" w:space="0" w:color="auto"/>
            <w:bottom w:val="none" w:sz="0" w:space="0" w:color="auto"/>
            <w:right w:val="none" w:sz="0" w:space="0" w:color="auto"/>
          </w:divBdr>
        </w:div>
        <w:div w:id="1072386462">
          <w:marLeft w:val="0"/>
          <w:marRight w:val="0"/>
          <w:marTop w:val="0"/>
          <w:marBottom w:val="0"/>
          <w:divBdr>
            <w:top w:val="none" w:sz="0" w:space="0" w:color="auto"/>
            <w:left w:val="none" w:sz="0" w:space="0" w:color="auto"/>
            <w:bottom w:val="none" w:sz="0" w:space="0" w:color="auto"/>
            <w:right w:val="none" w:sz="0" w:space="0" w:color="auto"/>
          </w:divBdr>
        </w:div>
        <w:div w:id="1126390487">
          <w:marLeft w:val="0"/>
          <w:marRight w:val="0"/>
          <w:marTop w:val="0"/>
          <w:marBottom w:val="0"/>
          <w:divBdr>
            <w:top w:val="none" w:sz="0" w:space="0" w:color="auto"/>
            <w:left w:val="none" w:sz="0" w:space="0" w:color="auto"/>
            <w:bottom w:val="none" w:sz="0" w:space="0" w:color="auto"/>
            <w:right w:val="none" w:sz="0" w:space="0" w:color="auto"/>
          </w:divBdr>
        </w:div>
        <w:div w:id="1135297502">
          <w:marLeft w:val="0"/>
          <w:marRight w:val="0"/>
          <w:marTop w:val="0"/>
          <w:marBottom w:val="0"/>
          <w:divBdr>
            <w:top w:val="none" w:sz="0" w:space="0" w:color="auto"/>
            <w:left w:val="none" w:sz="0" w:space="0" w:color="auto"/>
            <w:bottom w:val="none" w:sz="0" w:space="0" w:color="auto"/>
            <w:right w:val="none" w:sz="0" w:space="0" w:color="auto"/>
          </w:divBdr>
        </w:div>
        <w:div w:id="1141077719">
          <w:marLeft w:val="0"/>
          <w:marRight w:val="0"/>
          <w:marTop w:val="0"/>
          <w:marBottom w:val="0"/>
          <w:divBdr>
            <w:top w:val="none" w:sz="0" w:space="0" w:color="auto"/>
            <w:left w:val="none" w:sz="0" w:space="0" w:color="auto"/>
            <w:bottom w:val="none" w:sz="0" w:space="0" w:color="auto"/>
            <w:right w:val="none" w:sz="0" w:space="0" w:color="auto"/>
          </w:divBdr>
        </w:div>
        <w:div w:id="1160582367">
          <w:marLeft w:val="0"/>
          <w:marRight w:val="0"/>
          <w:marTop w:val="0"/>
          <w:marBottom w:val="0"/>
          <w:divBdr>
            <w:top w:val="none" w:sz="0" w:space="0" w:color="auto"/>
            <w:left w:val="none" w:sz="0" w:space="0" w:color="auto"/>
            <w:bottom w:val="none" w:sz="0" w:space="0" w:color="auto"/>
            <w:right w:val="none" w:sz="0" w:space="0" w:color="auto"/>
          </w:divBdr>
        </w:div>
        <w:div w:id="1260212815">
          <w:marLeft w:val="0"/>
          <w:marRight w:val="0"/>
          <w:marTop w:val="0"/>
          <w:marBottom w:val="0"/>
          <w:divBdr>
            <w:top w:val="none" w:sz="0" w:space="0" w:color="auto"/>
            <w:left w:val="none" w:sz="0" w:space="0" w:color="auto"/>
            <w:bottom w:val="none" w:sz="0" w:space="0" w:color="auto"/>
            <w:right w:val="none" w:sz="0" w:space="0" w:color="auto"/>
          </w:divBdr>
        </w:div>
        <w:div w:id="1269653650">
          <w:marLeft w:val="0"/>
          <w:marRight w:val="0"/>
          <w:marTop w:val="0"/>
          <w:marBottom w:val="0"/>
          <w:divBdr>
            <w:top w:val="none" w:sz="0" w:space="0" w:color="auto"/>
            <w:left w:val="none" w:sz="0" w:space="0" w:color="auto"/>
            <w:bottom w:val="none" w:sz="0" w:space="0" w:color="auto"/>
            <w:right w:val="none" w:sz="0" w:space="0" w:color="auto"/>
          </w:divBdr>
        </w:div>
        <w:div w:id="1340348558">
          <w:marLeft w:val="0"/>
          <w:marRight w:val="0"/>
          <w:marTop w:val="0"/>
          <w:marBottom w:val="0"/>
          <w:divBdr>
            <w:top w:val="none" w:sz="0" w:space="0" w:color="auto"/>
            <w:left w:val="none" w:sz="0" w:space="0" w:color="auto"/>
            <w:bottom w:val="none" w:sz="0" w:space="0" w:color="auto"/>
            <w:right w:val="none" w:sz="0" w:space="0" w:color="auto"/>
          </w:divBdr>
        </w:div>
        <w:div w:id="1343170299">
          <w:marLeft w:val="0"/>
          <w:marRight w:val="0"/>
          <w:marTop w:val="0"/>
          <w:marBottom w:val="0"/>
          <w:divBdr>
            <w:top w:val="none" w:sz="0" w:space="0" w:color="auto"/>
            <w:left w:val="none" w:sz="0" w:space="0" w:color="auto"/>
            <w:bottom w:val="none" w:sz="0" w:space="0" w:color="auto"/>
            <w:right w:val="none" w:sz="0" w:space="0" w:color="auto"/>
          </w:divBdr>
        </w:div>
        <w:div w:id="1345323287">
          <w:marLeft w:val="0"/>
          <w:marRight w:val="0"/>
          <w:marTop w:val="0"/>
          <w:marBottom w:val="0"/>
          <w:divBdr>
            <w:top w:val="none" w:sz="0" w:space="0" w:color="auto"/>
            <w:left w:val="none" w:sz="0" w:space="0" w:color="auto"/>
            <w:bottom w:val="none" w:sz="0" w:space="0" w:color="auto"/>
            <w:right w:val="none" w:sz="0" w:space="0" w:color="auto"/>
          </w:divBdr>
        </w:div>
        <w:div w:id="1346397661">
          <w:marLeft w:val="0"/>
          <w:marRight w:val="0"/>
          <w:marTop w:val="0"/>
          <w:marBottom w:val="0"/>
          <w:divBdr>
            <w:top w:val="none" w:sz="0" w:space="0" w:color="auto"/>
            <w:left w:val="none" w:sz="0" w:space="0" w:color="auto"/>
            <w:bottom w:val="none" w:sz="0" w:space="0" w:color="auto"/>
            <w:right w:val="none" w:sz="0" w:space="0" w:color="auto"/>
          </w:divBdr>
        </w:div>
        <w:div w:id="1357804199">
          <w:marLeft w:val="0"/>
          <w:marRight w:val="0"/>
          <w:marTop w:val="0"/>
          <w:marBottom w:val="0"/>
          <w:divBdr>
            <w:top w:val="none" w:sz="0" w:space="0" w:color="auto"/>
            <w:left w:val="none" w:sz="0" w:space="0" w:color="auto"/>
            <w:bottom w:val="none" w:sz="0" w:space="0" w:color="auto"/>
            <w:right w:val="none" w:sz="0" w:space="0" w:color="auto"/>
          </w:divBdr>
        </w:div>
        <w:div w:id="1358460514">
          <w:marLeft w:val="0"/>
          <w:marRight w:val="0"/>
          <w:marTop w:val="0"/>
          <w:marBottom w:val="0"/>
          <w:divBdr>
            <w:top w:val="none" w:sz="0" w:space="0" w:color="auto"/>
            <w:left w:val="none" w:sz="0" w:space="0" w:color="auto"/>
            <w:bottom w:val="none" w:sz="0" w:space="0" w:color="auto"/>
            <w:right w:val="none" w:sz="0" w:space="0" w:color="auto"/>
          </w:divBdr>
        </w:div>
        <w:div w:id="1365016373">
          <w:marLeft w:val="0"/>
          <w:marRight w:val="0"/>
          <w:marTop w:val="0"/>
          <w:marBottom w:val="0"/>
          <w:divBdr>
            <w:top w:val="none" w:sz="0" w:space="0" w:color="auto"/>
            <w:left w:val="none" w:sz="0" w:space="0" w:color="auto"/>
            <w:bottom w:val="none" w:sz="0" w:space="0" w:color="auto"/>
            <w:right w:val="none" w:sz="0" w:space="0" w:color="auto"/>
          </w:divBdr>
        </w:div>
        <w:div w:id="1366903758">
          <w:marLeft w:val="0"/>
          <w:marRight w:val="0"/>
          <w:marTop w:val="0"/>
          <w:marBottom w:val="0"/>
          <w:divBdr>
            <w:top w:val="none" w:sz="0" w:space="0" w:color="auto"/>
            <w:left w:val="none" w:sz="0" w:space="0" w:color="auto"/>
            <w:bottom w:val="none" w:sz="0" w:space="0" w:color="auto"/>
            <w:right w:val="none" w:sz="0" w:space="0" w:color="auto"/>
          </w:divBdr>
        </w:div>
        <w:div w:id="1424571306">
          <w:marLeft w:val="0"/>
          <w:marRight w:val="0"/>
          <w:marTop w:val="0"/>
          <w:marBottom w:val="0"/>
          <w:divBdr>
            <w:top w:val="none" w:sz="0" w:space="0" w:color="auto"/>
            <w:left w:val="none" w:sz="0" w:space="0" w:color="auto"/>
            <w:bottom w:val="none" w:sz="0" w:space="0" w:color="auto"/>
            <w:right w:val="none" w:sz="0" w:space="0" w:color="auto"/>
          </w:divBdr>
        </w:div>
        <w:div w:id="1432509604">
          <w:marLeft w:val="0"/>
          <w:marRight w:val="0"/>
          <w:marTop w:val="0"/>
          <w:marBottom w:val="0"/>
          <w:divBdr>
            <w:top w:val="none" w:sz="0" w:space="0" w:color="auto"/>
            <w:left w:val="none" w:sz="0" w:space="0" w:color="auto"/>
            <w:bottom w:val="none" w:sz="0" w:space="0" w:color="auto"/>
            <w:right w:val="none" w:sz="0" w:space="0" w:color="auto"/>
          </w:divBdr>
        </w:div>
        <w:div w:id="1470902079">
          <w:marLeft w:val="0"/>
          <w:marRight w:val="0"/>
          <w:marTop w:val="0"/>
          <w:marBottom w:val="0"/>
          <w:divBdr>
            <w:top w:val="none" w:sz="0" w:space="0" w:color="auto"/>
            <w:left w:val="none" w:sz="0" w:space="0" w:color="auto"/>
            <w:bottom w:val="none" w:sz="0" w:space="0" w:color="auto"/>
            <w:right w:val="none" w:sz="0" w:space="0" w:color="auto"/>
          </w:divBdr>
        </w:div>
        <w:div w:id="1576746104">
          <w:marLeft w:val="0"/>
          <w:marRight w:val="0"/>
          <w:marTop w:val="0"/>
          <w:marBottom w:val="0"/>
          <w:divBdr>
            <w:top w:val="none" w:sz="0" w:space="0" w:color="auto"/>
            <w:left w:val="none" w:sz="0" w:space="0" w:color="auto"/>
            <w:bottom w:val="none" w:sz="0" w:space="0" w:color="auto"/>
            <w:right w:val="none" w:sz="0" w:space="0" w:color="auto"/>
          </w:divBdr>
        </w:div>
        <w:div w:id="1591550479">
          <w:marLeft w:val="0"/>
          <w:marRight w:val="0"/>
          <w:marTop w:val="0"/>
          <w:marBottom w:val="0"/>
          <w:divBdr>
            <w:top w:val="none" w:sz="0" w:space="0" w:color="auto"/>
            <w:left w:val="none" w:sz="0" w:space="0" w:color="auto"/>
            <w:bottom w:val="none" w:sz="0" w:space="0" w:color="auto"/>
            <w:right w:val="none" w:sz="0" w:space="0" w:color="auto"/>
          </w:divBdr>
        </w:div>
        <w:div w:id="1593272174">
          <w:marLeft w:val="0"/>
          <w:marRight w:val="0"/>
          <w:marTop w:val="0"/>
          <w:marBottom w:val="0"/>
          <w:divBdr>
            <w:top w:val="none" w:sz="0" w:space="0" w:color="auto"/>
            <w:left w:val="none" w:sz="0" w:space="0" w:color="auto"/>
            <w:bottom w:val="none" w:sz="0" w:space="0" w:color="auto"/>
            <w:right w:val="none" w:sz="0" w:space="0" w:color="auto"/>
          </w:divBdr>
        </w:div>
        <w:div w:id="1599094470">
          <w:marLeft w:val="0"/>
          <w:marRight w:val="0"/>
          <w:marTop w:val="0"/>
          <w:marBottom w:val="0"/>
          <w:divBdr>
            <w:top w:val="none" w:sz="0" w:space="0" w:color="auto"/>
            <w:left w:val="none" w:sz="0" w:space="0" w:color="auto"/>
            <w:bottom w:val="none" w:sz="0" w:space="0" w:color="auto"/>
            <w:right w:val="none" w:sz="0" w:space="0" w:color="auto"/>
          </w:divBdr>
        </w:div>
        <w:div w:id="1599827281">
          <w:marLeft w:val="0"/>
          <w:marRight w:val="0"/>
          <w:marTop w:val="0"/>
          <w:marBottom w:val="0"/>
          <w:divBdr>
            <w:top w:val="none" w:sz="0" w:space="0" w:color="auto"/>
            <w:left w:val="none" w:sz="0" w:space="0" w:color="auto"/>
            <w:bottom w:val="none" w:sz="0" w:space="0" w:color="auto"/>
            <w:right w:val="none" w:sz="0" w:space="0" w:color="auto"/>
          </w:divBdr>
        </w:div>
        <w:div w:id="1624577583">
          <w:marLeft w:val="0"/>
          <w:marRight w:val="0"/>
          <w:marTop w:val="0"/>
          <w:marBottom w:val="0"/>
          <w:divBdr>
            <w:top w:val="none" w:sz="0" w:space="0" w:color="auto"/>
            <w:left w:val="none" w:sz="0" w:space="0" w:color="auto"/>
            <w:bottom w:val="none" w:sz="0" w:space="0" w:color="auto"/>
            <w:right w:val="none" w:sz="0" w:space="0" w:color="auto"/>
          </w:divBdr>
        </w:div>
        <w:div w:id="1643803329">
          <w:marLeft w:val="0"/>
          <w:marRight w:val="0"/>
          <w:marTop w:val="0"/>
          <w:marBottom w:val="0"/>
          <w:divBdr>
            <w:top w:val="none" w:sz="0" w:space="0" w:color="auto"/>
            <w:left w:val="none" w:sz="0" w:space="0" w:color="auto"/>
            <w:bottom w:val="none" w:sz="0" w:space="0" w:color="auto"/>
            <w:right w:val="none" w:sz="0" w:space="0" w:color="auto"/>
          </w:divBdr>
        </w:div>
        <w:div w:id="1650280234">
          <w:marLeft w:val="0"/>
          <w:marRight w:val="0"/>
          <w:marTop w:val="0"/>
          <w:marBottom w:val="0"/>
          <w:divBdr>
            <w:top w:val="none" w:sz="0" w:space="0" w:color="auto"/>
            <w:left w:val="none" w:sz="0" w:space="0" w:color="auto"/>
            <w:bottom w:val="none" w:sz="0" w:space="0" w:color="auto"/>
            <w:right w:val="none" w:sz="0" w:space="0" w:color="auto"/>
          </w:divBdr>
        </w:div>
        <w:div w:id="1654868954">
          <w:marLeft w:val="0"/>
          <w:marRight w:val="0"/>
          <w:marTop w:val="0"/>
          <w:marBottom w:val="0"/>
          <w:divBdr>
            <w:top w:val="none" w:sz="0" w:space="0" w:color="auto"/>
            <w:left w:val="none" w:sz="0" w:space="0" w:color="auto"/>
            <w:bottom w:val="none" w:sz="0" w:space="0" w:color="auto"/>
            <w:right w:val="none" w:sz="0" w:space="0" w:color="auto"/>
          </w:divBdr>
        </w:div>
        <w:div w:id="1667052556">
          <w:marLeft w:val="0"/>
          <w:marRight w:val="0"/>
          <w:marTop w:val="0"/>
          <w:marBottom w:val="0"/>
          <w:divBdr>
            <w:top w:val="none" w:sz="0" w:space="0" w:color="auto"/>
            <w:left w:val="none" w:sz="0" w:space="0" w:color="auto"/>
            <w:bottom w:val="none" w:sz="0" w:space="0" w:color="auto"/>
            <w:right w:val="none" w:sz="0" w:space="0" w:color="auto"/>
          </w:divBdr>
        </w:div>
        <w:div w:id="1739940234">
          <w:marLeft w:val="0"/>
          <w:marRight w:val="0"/>
          <w:marTop w:val="0"/>
          <w:marBottom w:val="0"/>
          <w:divBdr>
            <w:top w:val="none" w:sz="0" w:space="0" w:color="auto"/>
            <w:left w:val="none" w:sz="0" w:space="0" w:color="auto"/>
            <w:bottom w:val="none" w:sz="0" w:space="0" w:color="auto"/>
            <w:right w:val="none" w:sz="0" w:space="0" w:color="auto"/>
          </w:divBdr>
        </w:div>
        <w:div w:id="1749421787">
          <w:marLeft w:val="0"/>
          <w:marRight w:val="0"/>
          <w:marTop w:val="0"/>
          <w:marBottom w:val="0"/>
          <w:divBdr>
            <w:top w:val="none" w:sz="0" w:space="0" w:color="auto"/>
            <w:left w:val="none" w:sz="0" w:space="0" w:color="auto"/>
            <w:bottom w:val="none" w:sz="0" w:space="0" w:color="auto"/>
            <w:right w:val="none" w:sz="0" w:space="0" w:color="auto"/>
          </w:divBdr>
        </w:div>
        <w:div w:id="1752777791">
          <w:marLeft w:val="0"/>
          <w:marRight w:val="0"/>
          <w:marTop w:val="0"/>
          <w:marBottom w:val="0"/>
          <w:divBdr>
            <w:top w:val="none" w:sz="0" w:space="0" w:color="auto"/>
            <w:left w:val="none" w:sz="0" w:space="0" w:color="auto"/>
            <w:bottom w:val="none" w:sz="0" w:space="0" w:color="auto"/>
            <w:right w:val="none" w:sz="0" w:space="0" w:color="auto"/>
          </w:divBdr>
        </w:div>
        <w:div w:id="1759519111">
          <w:marLeft w:val="0"/>
          <w:marRight w:val="0"/>
          <w:marTop w:val="0"/>
          <w:marBottom w:val="0"/>
          <w:divBdr>
            <w:top w:val="none" w:sz="0" w:space="0" w:color="auto"/>
            <w:left w:val="none" w:sz="0" w:space="0" w:color="auto"/>
            <w:bottom w:val="none" w:sz="0" w:space="0" w:color="auto"/>
            <w:right w:val="none" w:sz="0" w:space="0" w:color="auto"/>
          </w:divBdr>
        </w:div>
        <w:div w:id="1780953351">
          <w:marLeft w:val="0"/>
          <w:marRight w:val="0"/>
          <w:marTop w:val="0"/>
          <w:marBottom w:val="0"/>
          <w:divBdr>
            <w:top w:val="none" w:sz="0" w:space="0" w:color="auto"/>
            <w:left w:val="none" w:sz="0" w:space="0" w:color="auto"/>
            <w:bottom w:val="none" w:sz="0" w:space="0" w:color="auto"/>
            <w:right w:val="none" w:sz="0" w:space="0" w:color="auto"/>
          </w:divBdr>
        </w:div>
        <w:div w:id="1782993219">
          <w:marLeft w:val="0"/>
          <w:marRight w:val="0"/>
          <w:marTop w:val="0"/>
          <w:marBottom w:val="0"/>
          <w:divBdr>
            <w:top w:val="none" w:sz="0" w:space="0" w:color="auto"/>
            <w:left w:val="none" w:sz="0" w:space="0" w:color="auto"/>
            <w:bottom w:val="none" w:sz="0" w:space="0" w:color="auto"/>
            <w:right w:val="none" w:sz="0" w:space="0" w:color="auto"/>
          </w:divBdr>
        </w:div>
        <w:div w:id="1785079298">
          <w:marLeft w:val="0"/>
          <w:marRight w:val="0"/>
          <w:marTop w:val="0"/>
          <w:marBottom w:val="0"/>
          <w:divBdr>
            <w:top w:val="none" w:sz="0" w:space="0" w:color="auto"/>
            <w:left w:val="none" w:sz="0" w:space="0" w:color="auto"/>
            <w:bottom w:val="none" w:sz="0" w:space="0" w:color="auto"/>
            <w:right w:val="none" w:sz="0" w:space="0" w:color="auto"/>
          </w:divBdr>
        </w:div>
        <w:div w:id="1804500705">
          <w:marLeft w:val="0"/>
          <w:marRight w:val="0"/>
          <w:marTop w:val="0"/>
          <w:marBottom w:val="0"/>
          <w:divBdr>
            <w:top w:val="none" w:sz="0" w:space="0" w:color="auto"/>
            <w:left w:val="none" w:sz="0" w:space="0" w:color="auto"/>
            <w:bottom w:val="none" w:sz="0" w:space="0" w:color="auto"/>
            <w:right w:val="none" w:sz="0" w:space="0" w:color="auto"/>
          </w:divBdr>
        </w:div>
        <w:div w:id="1817837729">
          <w:marLeft w:val="0"/>
          <w:marRight w:val="0"/>
          <w:marTop w:val="0"/>
          <w:marBottom w:val="0"/>
          <w:divBdr>
            <w:top w:val="none" w:sz="0" w:space="0" w:color="auto"/>
            <w:left w:val="none" w:sz="0" w:space="0" w:color="auto"/>
            <w:bottom w:val="none" w:sz="0" w:space="0" w:color="auto"/>
            <w:right w:val="none" w:sz="0" w:space="0" w:color="auto"/>
          </w:divBdr>
        </w:div>
        <w:div w:id="1826167706">
          <w:marLeft w:val="0"/>
          <w:marRight w:val="0"/>
          <w:marTop w:val="0"/>
          <w:marBottom w:val="0"/>
          <w:divBdr>
            <w:top w:val="none" w:sz="0" w:space="0" w:color="auto"/>
            <w:left w:val="none" w:sz="0" w:space="0" w:color="auto"/>
            <w:bottom w:val="none" w:sz="0" w:space="0" w:color="auto"/>
            <w:right w:val="none" w:sz="0" w:space="0" w:color="auto"/>
          </w:divBdr>
        </w:div>
        <w:div w:id="1851597713">
          <w:marLeft w:val="0"/>
          <w:marRight w:val="0"/>
          <w:marTop w:val="0"/>
          <w:marBottom w:val="0"/>
          <w:divBdr>
            <w:top w:val="none" w:sz="0" w:space="0" w:color="auto"/>
            <w:left w:val="none" w:sz="0" w:space="0" w:color="auto"/>
            <w:bottom w:val="none" w:sz="0" w:space="0" w:color="auto"/>
            <w:right w:val="none" w:sz="0" w:space="0" w:color="auto"/>
          </w:divBdr>
        </w:div>
        <w:div w:id="1884246984">
          <w:marLeft w:val="0"/>
          <w:marRight w:val="0"/>
          <w:marTop w:val="0"/>
          <w:marBottom w:val="0"/>
          <w:divBdr>
            <w:top w:val="none" w:sz="0" w:space="0" w:color="auto"/>
            <w:left w:val="none" w:sz="0" w:space="0" w:color="auto"/>
            <w:bottom w:val="none" w:sz="0" w:space="0" w:color="auto"/>
            <w:right w:val="none" w:sz="0" w:space="0" w:color="auto"/>
          </w:divBdr>
        </w:div>
        <w:div w:id="1889295969">
          <w:marLeft w:val="0"/>
          <w:marRight w:val="0"/>
          <w:marTop w:val="0"/>
          <w:marBottom w:val="0"/>
          <w:divBdr>
            <w:top w:val="none" w:sz="0" w:space="0" w:color="auto"/>
            <w:left w:val="none" w:sz="0" w:space="0" w:color="auto"/>
            <w:bottom w:val="none" w:sz="0" w:space="0" w:color="auto"/>
            <w:right w:val="none" w:sz="0" w:space="0" w:color="auto"/>
          </w:divBdr>
        </w:div>
        <w:div w:id="1892230506">
          <w:marLeft w:val="0"/>
          <w:marRight w:val="0"/>
          <w:marTop w:val="0"/>
          <w:marBottom w:val="0"/>
          <w:divBdr>
            <w:top w:val="none" w:sz="0" w:space="0" w:color="auto"/>
            <w:left w:val="none" w:sz="0" w:space="0" w:color="auto"/>
            <w:bottom w:val="none" w:sz="0" w:space="0" w:color="auto"/>
            <w:right w:val="none" w:sz="0" w:space="0" w:color="auto"/>
          </w:divBdr>
        </w:div>
        <w:div w:id="1961062155">
          <w:marLeft w:val="0"/>
          <w:marRight w:val="0"/>
          <w:marTop w:val="0"/>
          <w:marBottom w:val="0"/>
          <w:divBdr>
            <w:top w:val="none" w:sz="0" w:space="0" w:color="auto"/>
            <w:left w:val="none" w:sz="0" w:space="0" w:color="auto"/>
            <w:bottom w:val="none" w:sz="0" w:space="0" w:color="auto"/>
            <w:right w:val="none" w:sz="0" w:space="0" w:color="auto"/>
          </w:divBdr>
        </w:div>
        <w:div w:id="1963418941">
          <w:marLeft w:val="0"/>
          <w:marRight w:val="0"/>
          <w:marTop w:val="0"/>
          <w:marBottom w:val="0"/>
          <w:divBdr>
            <w:top w:val="none" w:sz="0" w:space="0" w:color="auto"/>
            <w:left w:val="none" w:sz="0" w:space="0" w:color="auto"/>
            <w:bottom w:val="none" w:sz="0" w:space="0" w:color="auto"/>
            <w:right w:val="none" w:sz="0" w:space="0" w:color="auto"/>
          </w:divBdr>
        </w:div>
        <w:div w:id="2019885462">
          <w:marLeft w:val="0"/>
          <w:marRight w:val="0"/>
          <w:marTop w:val="0"/>
          <w:marBottom w:val="0"/>
          <w:divBdr>
            <w:top w:val="none" w:sz="0" w:space="0" w:color="auto"/>
            <w:left w:val="none" w:sz="0" w:space="0" w:color="auto"/>
            <w:bottom w:val="none" w:sz="0" w:space="0" w:color="auto"/>
            <w:right w:val="none" w:sz="0" w:space="0" w:color="auto"/>
          </w:divBdr>
        </w:div>
        <w:div w:id="2051684125">
          <w:marLeft w:val="0"/>
          <w:marRight w:val="0"/>
          <w:marTop w:val="0"/>
          <w:marBottom w:val="0"/>
          <w:divBdr>
            <w:top w:val="none" w:sz="0" w:space="0" w:color="auto"/>
            <w:left w:val="none" w:sz="0" w:space="0" w:color="auto"/>
            <w:bottom w:val="none" w:sz="0" w:space="0" w:color="auto"/>
            <w:right w:val="none" w:sz="0" w:space="0" w:color="auto"/>
          </w:divBdr>
        </w:div>
        <w:div w:id="2056076326">
          <w:marLeft w:val="0"/>
          <w:marRight w:val="0"/>
          <w:marTop w:val="0"/>
          <w:marBottom w:val="0"/>
          <w:divBdr>
            <w:top w:val="none" w:sz="0" w:space="0" w:color="auto"/>
            <w:left w:val="none" w:sz="0" w:space="0" w:color="auto"/>
            <w:bottom w:val="none" w:sz="0" w:space="0" w:color="auto"/>
            <w:right w:val="none" w:sz="0" w:space="0" w:color="auto"/>
          </w:divBdr>
        </w:div>
        <w:div w:id="2059670155">
          <w:marLeft w:val="0"/>
          <w:marRight w:val="0"/>
          <w:marTop w:val="0"/>
          <w:marBottom w:val="0"/>
          <w:divBdr>
            <w:top w:val="none" w:sz="0" w:space="0" w:color="auto"/>
            <w:left w:val="none" w:sz="0" w:space="0" w:color="auto"/>
            <w:bottom w:val="none" w:sz="0" w:space="0" w:color="auto"/>
            <w:right w:val="none" w:sz="0" w:space="0" w:color="auto"/>
          </w:divBdr>
        </w:div>
        <w:div w:id="2072531193">
          <w:marLeft w:val="0"/>
          <w:marRight w:val="0"/>
          <w:marTop w:val="0"/>
          <w:marBottom w:val="0"/>
          <w:divBdr>
            <w:top w:val="none" w:sz="0" w:space="0" w:color="auto"/>
            <w:left w:val="none" w:sz="0" w:space="0" w:color="auto"/>
            <w:bottom w:val="none" w:sz="0" w:space="0" w:color="auto"/>
            <w:right w:val="none" w:sz="0" w:space="0" w:color="auto"/>
          </w:divBdr>
        </w:div>
        <w:div w:id="2098162078">
          <w:marLeft w:val="0"/>
          <w:marRight w:val="0"/>
          <w:marTop w:val="0"/>
          <w:marBottom w:val="0"/>
          <w:divBdr>
            <w:top w:val="none" w:sz="0" w:space="0" w:color="auto"/>
            <w:left w:val="none" w:sz="0" w:space="0" w:color="auto"/>
            <w:bottom w:val="none" w:sz="0" w:space="0" w:color="auto"/>
            <w:right w:val="none" w:sz="0" w:space="0" w:color="auto"/>
          </w:divBdr>
        </w:div>
        <w:div w:id="2101563761">
          <w:marLeft w:val="0"/>
          <w:marRight w:val="0"/>
          <w:marTop w:val="0"/>
          <w:marBottom w:val="0"/>
          <w:divBdr>
            <w:top w:val="none" w:sz="0" w:space="0" w:color="auto"/>
            <w:left w:val="none" w:sz="0" w:space="0" w:color="auto"/>
            <w:bottom w:val="none" w:sz="0" w:space="0" w:color="auto"/>
            <w:right w:val="none" w:sz="0" w:space="0" w:color="auto"/>
          </w:divBdr>
        </w:div>
      </w:divsChild>
    </w:div>
    <w:div w:id="578953403">
      <w:bodyDiv w:val="1"/>
      <w:marLeft w:val="0"/>
      <w:marRight w:val="0"/>
      <w:marTop w:val="0"/>
      <w:marBottom w:val="0"/>
      <w:divBdr>
        <w:top w:val="none" w:sz="0" w:space="0" w:color="auto"/>
        <w:left w:val="none" w:sz="0" w:space="0" w:color="auto"/>
        <w:bottom w:val="none" w:sz="0" w:space="0" w:color="auto"/>
        <w:right w:val="none" w:sz="0" w:space="0" w:color="auto"/>
      </w:divBdr>
    </w:div>
    <w:div w:id="579219255">
      <w:bodyDiv w:val="1"/>
      <w:marLeft w:val="0"/>
      <w:marRight w:val="0"/>
      <w:marTop w:val="0"/>
      <w:marBottom w:val="0"/>
      <w:divBdr>
        <w:top w:val="none" w:sz="0" w:space="0" w:color="auto"/>
        <w:left w:val="none" w:sz="0" w:space="0" w:color="auto"/>
        <w:bottom w:val="none" w:sz="0" w:space="0" w:color="auto"/>
        <w:right w:val="none" w:sz="0" w:space="0" w:color="auto"/>
      </w:divBdr>
    </w:div>
    <w:div w:id="581453339">
      <w:bodyDiv w:val="1"/>
      <w:marLeft w:val="0"/>
      <w:marRight w:val="0"/>
      <w:marTop w:val="0"/>
      <w:marBottom w:val="0"/>
      <w:divBdr>
        <w:top w:val="none" w:sz="0" w:space="0" w:color="auto"/>
        <w:left w:val="none" w:sz="0" w:space="0" w:color="auto"/>
        <w:bottom w:val="none" w:sz="0" w:space="0" w:color="auto"/>
        <w:right w:val="none" w:sz="0" w:space="0" w:color="auto"/>
      </w:divBdr>
      <w:divsChild>
        <w:div w:id="367070001">
          <w:marLeft w:val="0"/>
          <w:marRight w:val="0"/>
          <w:marTop w:val="0"/>
          <w:marBottom w:val="225"/>
          <w:divBdr>
            <w:top w:val="none" w:sz="0" w:space="0" w:color="auto"/>
            <w:left w:val="none" w:sz="0" w:space="0" w:color="auto"/>
            <w:bottom w:val="none" w:sz="0" w:space="0" w:color="auto"/>
            <w:right w:val="none" w:sz="0" w:space="0" w:color="auto"/>
          </w:divBdr>
          <w:divsChild>
            <w:div w:id="851802801">
              <w:marLeft w:val="0"/>
              <w:marRight w:val="0"/>
              <w:marTop w:val="0"/>
              <w:marBottom w:val="0"/>
              <w:divBdr>
                <w:top w:val="none" w:sz="0" w:space="0" w:color="auto"/>
                <w:left w:val="none" w:sz="0" w:space="0" w:color="auto"/>
                <w:bottom w:val="none" w:sz="0" w:space="0" w:color="auto"/>
                <w:right w:val="none" w:sz="0" w:space="0" w:color="auto"/>
              </w:divBdr>
            </w:div>
          </w:divsChild>
        </w:div>
        <w:div w:id="376972829">
          <w:marLeft w:val="0"/>
          <w:marRight w:val="0"/>
          <w:marTop w:val="0"/>
          <w:marBottom w:val="225"/>
          <w:divBdr>
            <w:top w:val="none" w:sz="0" w:space="0" w:color="auto"/>
            <w:left w:val="none" w:sz="0" w:space="0" w:color="auto"/>
            <w:bottom w:val="none" w:sz="0" w:space="0" w:color="auto"/>
            <w:right w:val="none" w:sz="0" w:space="0" w:color="auto"/>
          </w:divBdr>
          <w:divsChild>
            <w:div w:id="1147085847">
              <w:marLeft w:val="0"/>
              <w:marRight w:val="0"/>
              <w:marTop w:val="0"/>
              <w:marBottom w:val="0"/>
              <w:divBdr>
                <w:top w:val="none" w:sz="0" w:space="0" w:color="auto"/>
                <w:left w:val="none" w:sz="0" w:space="0" w:color="auto"/>
                <w:bottom w:val="none" w:sz="0" w:space="0" w:color="auto"/>
                <w:right w:val="none" w:sz="0" w:space="0" w:color="auto"/>
              </w:divBdr>
            </w:div>
          </w:divsChild>
        </w:div>
        <w:div w:id="382145948">
          <w:marLeft w:val="0"/>
          <w:marRight w:val="0"/>
          <w:marTop w:val="0"/>
          <w:marBottom w:val="225"/>
          <w:divBdr>
            <w:top w:val="none" w:sz="0" w:space="0" w:color="auto"/>
            <w:left w:val="none" w:sz="0" w:space="0" w:color="auto"/>
            <w:bottom w:val="none" w:sz="0" w:space="0" w:color="auto"/>
            <w:right w:val="none" w:sz="0" w:space="0" w:color="auto"/>
          </w:divBdr>
          <w:divsChild>
            <w:div w:id="955864671">
              <w:marLeft w:val="0"/>
              <w:marRight w:val="0"/>
              <w:marTop w:val="0"/>
              <w:marBottom w:val="0"/>
              <w:divBdr>
                <w:top w:val="none" w:sz="0" w:space="0" w:color="auto"/>
                <w:left w:val="none" w:sz="0" w:space="0" w:color="auto"/>
                <w:bottom w:val="none" w:sz="0" w:space="0" w:color="auto"/>
                <w:right w:val="none" w:sz="0" w:space="0" w:color="auto"/>
              </w:divBdr>
            </w:div>
          </w:divsChild>
        </w:div>
        <w:div w:id="674458433">
          <w:marLeft w:val="0"/>
          <w:marRight w:val="0"/>
          <w:marTop w:val="0"/>
          <w:marBottom w:val="225"/>
          <w:divBdr>
            <w:top w:val="none" w:sz="0" w:space="0" w:color="auto"/>
            <w:left w:val="none" w:sz="0" w:space="0" w:color="auto"/>
            <w:bottom w:val="none" w:sz="0" w:space="0" w:color="auto"/>
            <w:right w:val="none" w:sz="0" w:space="0" w:color="auto"/>
          </w:divBdr>
          <w:divsChild>
            <w:div w:id="112985833">
              <w:marLeft w:val="0"/>
              <w:marRight w:val="0"/>
              <w:marTop w:val="0"/>
              <w:marBottom w:val="0"/>
              <w:divBdr>
                <w:top w:val="none" w:sz="0" w:space="0" w:color="auto"/>
                <w:left w:val="none" w:sz="0" w:space="0" w:color="auto"/>
                <w:bottom w:val="none" w:sz="0" w:space="0" w:color="auto"/>
                <w:right w:val="none" w:sz="0" w:space="0" w:color="auto"/>
              </w:divBdr>
            </w:div>
          </w:divsChild>
        </w:div>
        <w:div w:id="778448227">
          <w:marLeft w:val="0"/>
          <w:marRight w:val="0"/>
          <w:marTop w:val="0"/>
          <w:marBottom w:val="225"/>
          <w:divBdr>
            <w:top w:val="none" w:sz="0" w:space="0" w:color="auto"/>
            <w:left w:val="none" w:sz="0" w:space="0" w:color="auto"/>
            <w:bottom w:val="none" w:sz="0" w:space="0" w:color="auto"/>
            <w:right w:val="none" w:sz="0" w:space="0" w:color="auto"/>
          </w:divBdr>
          <w:divsChild>
            <w:div w:id="1456364692">
              <w:marLeft w:val="0"/>
              <w:marRight w:val="0"/>
              <w:marTop w:val="0"/>
              <w:marBottom w:val="0"/>
              <w:divBdr>
                <w:top w:val="none" w:sz="0" w:space="0" w:color="auto"/>
                <w:left w:val="none" w:sz="0" w:space="0" w:color="auto"/>
                <w:bottom w:val="none" w:sz="0" w:space="0" w:color="auto"/>
                <w:right w:val="none" w:sz="0" w:space="0" w:color="auto"/>
              </w:divBdr>
            </w:div>
          </w:divsChild>
        </w:div>
        <w:div w:id="992873951">
          <w:marLeft w:val="0"/>
          <w:marRight w:val="0"/>
          <w:marTop w:val="0"/>
          <w:marBottom w:val="225"/>
          <w:divBdr>
            <w:top w:val="none" w:sz="0" w:space="0" w:color="auto"/>
            <w:left w:val="none" w:sz="0" w:space="0" w:color="auto"/>
            <w:bottom w:val="none" w:sz="0" w:space="0" w:color="auto"/>
            <w:right w:val="none" w:sz="0" w:space="0" w:color="auto"/>
          </w:divBdr>
          <w:divsChild>
            <w:div w:id="1902131409">
              <w:marLeft w:val="0"/>
              <w:marRight w:val="0"/>
              <w:marTop w:val="0"/>
              <w:marBottom w:val="0"/>
              <w:divBdr>
                <w:top w:val="none" w:sz="0" w:space="0" w:color="auto"/>
                <w:left w:val="none" w:sz="0" w:space="0" w:color="auto"/>
                <w:bottom w:val="none" w:sz="0" w:space="0" w:color="auto"/>
                <w:right w:val="none" w:sz="0" w:space="0" w:color="auto"/>
              </w:divBdr>
            </w:div>
          </w:divsChild>
        </w:div>
        <w:div w:id="1091316455">
          <w:marLeft w:val="0"/>
          <w:marRight w:val="0"/>
          <w:marTop w:val="0"/>
          <w:marBottom w:val="225"/>
          <w:divBdr>
            <w:top w:val="none" w:sz="0" w:space="0" w:color="auto"/>
            <w:left w:val="none" w:sz="0" w:space="0" w:color="auto"/>
            <w:bottom w:val="none" w:sz="0" w:space="0" w:color="auto"/>
            <w:right w:val="none" w:sz="0" w:space="0" w:color="auto"/>
          </w:divBdr>
          <w:divsChild>
            <w:div w:id="1327703638">
              <w:marLeft w:val="0"/>
              <w:marRight w:val="0"/>
              <w:marTop w:val="0"/>
              <w:marBottom w:val="0"/>
              <w:divBdr>
                <w:top w:val="none" w:sz="0" w:space="0" w:color="auto"/>
                <w:left w:val="none" w:sz="0" w:space="0" w:color="auto"/>
                <w:bottom w:val="none" w:sz="0" w:space="0" w:color="auto"/>
                <w:right w:val="none" w:sz="0" w:space="0" w:color="auto"/>
              </w:divBdr>
            </w:div>
          </w:divsChild>
        </w:div>
        <w:div w:id="1555578176">
          <w:marLeft w:val="0"/>
          <w:marRight w:val="0"/>
          <w:marTop w:val="0"/>
          <w:marBottom w:val="225"/>
          <w:divBdr>
            <w:top w:val="none" w:sz="0" w:space="0" w:color="auto"/>
            <w:left w:val="none" w:sz="0" w:space="0" w:color="auto"/>
            <w:bottom w:val="none" w:sz="0" w:space="0" w:color="auto"/>
            <w:right w:val="none" w:sz="0" w:space="0" w:color="auto"/>
          </w:divBdr>
        </w:div>
        <w:div w:id="1861893356">
          <w:marLeft w:val="0"/>
          <w:marRight w:val="0"/>
          <w:marTop w:val="0"/>
          <w:marBottom w:val="225"/>
          <w:divBdr>
            <w:top w:val="none" w:sz="0" w:space="0" w:color="auto"/>
            <w:left w:val="none" w:sz="0" w:space="0" w:color="auto"/>
            <w:bottom w:val="none" w:sz="0" w:space="0" w:color="auto"/>
            <w:right w:val="none" w:sz="0" w:space="0" w:color="auto"/>
          </w:divBdr>
          <w:divsChild>
            <w:div w:id="199645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59580">
      <w:bodyDiv w:val="1"/>
      <w:marLeft w:val="0"/>
      <w:marRight w:val="0"/>
      <w:marTop w:val="0"/>
      <w:marBottom w:val="0"/>
      <w:divBdr>
        <w:top w:val="none" w:sz="0" w:space="0" w:color="auto"/>
        <w:left w:val="none" w:sz="0" w:space="0" w:color="auto"/>
        <w:bottom w:val="none" w:sz="0" w:space="0" w:color="auto"/>
        <w:right w:val="none" w:sz="0" w:space="0" w:color="auto"/>
      </w:divBdr>
    </w:div>
    <w:div w:id="585727047">
      <w:bodyDiv w:val="1"/>
      <w:marLeft w:val="0"/>
      <w:marRight w:val="0"/>
      <w:marTop w:val="0"/>
      <w:marBottom w:val="0"/>
      <w:divBdr>
        <w:top w:val="none" w:sz="0" w:space="0" w:color="auto"/>
        <w:left w:val="none" w:sz="0" w:space="0" w:color="auto"/>
        <w:bottom w:val="none" w:sz="0" w:space="0" w:color="auto"/>
        <w:right w:val="none" w:sz="0" w:space="0" w:color="auto"/>
      </w:divBdr>
    </w:div>
    <w:div w:id="606043081">
      <w:bodyDiv w:val="1"/>
      <w:marLeft w:val="0"/>
      <w:marRight w:val="0"/>
      <w:marTop w:val="0"/>
      <w:marBottom w:val="0"/>
      <w:divBdr>
        <w:top w:val="none" w:sz="0" w:space="0" w:color="auto"/>
        <w:left w:val="none" w:sz="0" w:space="0" w:color="auto"/>
        <w:bottom w:val="none" w:sz="0" w:space="0" w:color="auto"/>
        <w:right w:val="none" w:sz="0" w:space="0" w:color="auto"/>
      </w:divBdr>
    </w:div>
    <w:div w:id="607851456">
      <w:bodyDiv w:val="1"/>
      <w:marLeft w:val="0"/>
      <w:marRight w:val="0"/>
      <w:marTop w:val="0"/>
      <w:marBottom w:val="0"/>
      <w:divBdr>
        <w:top w:val="none" w:sz="0" w:space="0" w:color="auto"/>
        <w:left w:val="none" w:sz="0" w:space="0" w:color="auto"/>
        <w:bottom w:val="none" w:sz="0" w:space="0" w:color="auto"/>
        <w:right w:val="none" w:sz="0" w:space="0" w:color="auto"/>
      </w:divBdr>
    </w:div>
    <w:div w:id="623119635">
      <w:bodyDiv w:val="1"/>
      <w:marLeft w:val="0"/>
      <w:marRight w:val="0"/>
      <w:marTop w:val="0"/>
      <w:marBottom w:val="0"/>
      <w:divBdr>
        <w:top w:val="none" w:sz="0" w:space="0" w:color="auto"/>
        <w:left w:val="none" w:sz="0" w:space="0" w:color="auto"/>
        <w:bottom w:val="none" w:sz="0" w:space="0" w:color="auto"/>
        <w:right w:val="none" w:sz="0" w:space="0" w:color="auto"/>
      </w:divBdr>
      <w:divsChild>
        <w:div w:id="94518501">
          <w:marLeft w:val="0"/>
          <w:marRight w:val="0"/>
          <w:marTop w:val="0"/>
          <w:marBottom w:val="225"/>
          <w:divBdr>
            <w:top w:val="none" w:sz="0" w:space="0" w:color="auto"/>
            <w:left w:val="none" w:sz="0" w:space="0" w:color="auto"/>
            <w:bottom w:val="none" w:sz="0" w:space="0" w:color="auto"/>
            <w:right w:val="none" w:sz="0" w:space="0" w:color="auto"/>
          </w:divBdr>
        </w:div>
        <w:div w:id="282342986">
          <w:marLeft w:val="0"/>
          <w:marRight w:val="0"/>
          <w:marTop w:val="0"/>
          <w:marBottom w:val="225"/>
          <w:divBdr>
            <w:top w:val="none" w:sz="0" w:space="0" w:color="auto"/>
            <w:left w:val="none" w:sz="0" w:space="0" w:color="auto"/>
            <w:bottom w:val="none" w:sz="0" w:space="0" w:color="auto"/>
            <w:right w:val="none" w:sz="0" w:space="0" w:color="auto"/>
          </w:divBdr>
          <w:divsChild>
            <w:div w:id="1368405807">
              <w:marLeft w:val="0"/>
              <w:marRight w:val="0"/>
              <w:marTop w:val="0"/>
              <w:marBottom w:val="0"/>
              <w:divBdr>
                <w:top w:val="none" w:sz="0" w:space="0" w:color="auto"/>
                <w:left w:val="none" w:sz="0" w:space="0" w:color="auto"/>
                <w:bottom w:val="none" w:sz="0" w:space="0" w:color="auto"/>
                <w:right w:val="none" w:sz="0" w:space="0" w:color="auto"/>
              </w:divBdr>
            </w:div>
          </w:divsChild>
        </w:div>
        <w:div w:id="921597695">
          <w:marLeft w:val="0"/>
          <w:marRight w:val="0"/>
          <w:marTop w:val="0"/>
          <w:marBottom w:val="225"/>
          <w:divBdr>
            <w:top w:val="none" w:sz="0" w:space="0" w:color="auto"/>
            <w:left w:val="none" w:sz="0" w:space="0" w:color="auto"/>
            <w:bottom w:val="none" w:sz="0" w:space="0" w:color="auto"/>
            <w:right w:val="none" w:sz="0" w:space="0" w:color="auto"/>
          </w:divBdr>
          <w:divsChild>
            <w:div w:id="331377333">
              <w:marLeft w:val="0"/>
              <w:marRight w:val="0"/>
              <w:marTop w:val="0"/>
              <w:marBottom w:val="0"/>
              <w:divBdr>
                <w:top w:val="none" w:sz="0" w:space="0" w:color="auto"/>
                <w:left w:val="none" w:sz="0" w:space="0" w:color="auto"/>
                <w:bottom w:val="none" w:sz="0" w:space="0" w:color="auto"/>
                <w:right w:val="none" w:sz="0" w:space="0" w:color="auto"/>
              </w:divBdr>
            </w:div>
          </w:divsChild>
        </w:div>
        <w:div w:id="1863128776">
          <w:marLeft w:val="0"/>
          <w:marRight w:val="0"/>
          <w:marTop w:val="0"/>
          <w:marBottom w:val="225"/>
          <w:divBdr>
            <w:top w:val="none" w:sz="0" w:space="0" w:color="auto"/>
            <w:left w:val="none" w:sz="0" w:space="0" w:color="auto"/>
            <w:bottom w:val="none" w:sz="0" w:space="0" w:color="auto"/>
            <w:right w:val="none" w:sz="0" w:space="0" w:color="auto"/>
          </w:divBdr>
          <w:divsChild>
            <w:div w:id="822745886">
              <w:marLeft w:val="0"/>
              <w:marRight w:val="0"/>
              <w:marTop w:val="0"/>
              <w:marBottom w:val="0"/>
              <w:divBdr>
                <w:top w:val="none" w:sz="0" w:space="0" w:color="auto"/>
                <w:left w:val="none" w:sz="0" w:space="0" w:color="auto"/>
                <w:bottom w:val="none" w:sz="0" w:space="0" w:color="auto"/>
                <w:right w:val="none" w:sz="0" w:space="0" w:color="auto"/>
              </w:divBdr>
            </w:div>
          </w:divsChild>
        </w:div>
        <w:div w:id="1955210500">
          <w:marLeft w:val="0"/>
          <w:marRight w:val="0"/>
          <w:marTop w:val="0"/>
          <w:marBottom w:val="225"/>
          <w:divBdr>
            <w:top w:val="none" w:sz="0" w:space="0" w:color="auto"/>
            <w:left w:val="none" w:sz="0" w:space="0" w:color="auto"/>
            <w:bottom w:val="none" w:sz="0" w:space="0" w:color="auto"/>
            <w:right w:val="none" w:sz="0" w:space="0" w:color="auto"/>
          </w:divBdr>
          <w:divsChild>
            <w:div w:id="154077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50724">
      <w:bodyDiv w:val="1"/>
      <w:marLeft w:val="0"/>
      <w:marRight w:val="0"/>
      <w:marTop w:val="0"/>
      <w:marBottom w:val="0"/>
      <w:divBdr>
        <w:top w:val="none" w:sz="0" w:space="0" w:color="auto"/>
        <w:left w:val="none" w:sz="0" w:space="0" w:color="auto"/>
        <w:bottom w:val="none" w:sz="0" w:space="0" w:color="auto"/>
        <w:right w:val="none" w:sz="0" w:space="0" w:color="auto"/>
      </w:divBdr>
    </w:div>
    <w:div w:id="636879994">
      <w:bodyDiv w:val="1"/>
      <w:marLeft w:val="0"/>
      <w:marRight w:val="0"/>
      <w:marTop w:val="0"/>
      <w:marBottom w:val="0"/>
      <w:divBdr>
        <w:top w:val="none" w:sz="0" w:space="0" w:color="auto"/>
        <w:left w:val="none" w:sz="0" w:space="0" w:color="auto"/>
        <w:bottom w:val="none" w:sz="0" w:space="0" w:color="auto"/>
        <w:right w:val="none" w:sz="0" w:space="0" w:color="auto"/>
      </w:divBdr>
    </w:div>
    <w:div w:id="638193457">
      <w:bodyDiv w:val="1"/>
      <w:marLeft w:val="0"/>
      <w:marRight w:val="0"/>
      <w:marTop w:val="0"/>
      <w:marBottom w:val="0"/>
      <w:divBdr>
        <w:top w:val="none" w:sz="0" w:space="0" w:color="auto"/>
        <w:left w:val="none" w:sz="0" w:space="0" w:color="auto"/>
        <w:bottom w:val="none" w:sz="0" w:space="0" w:color="auto"/>
        <w:right w:val="none" w:sz="0" w:space="0" w:color="auto"/>
      </w:divBdr>
    </w:div>
    <w:div w:id="639924894">
      <w:bodyDiv w:val="1"/>
      <w:marLeft w:val="0"/>
      <w:marRight w:val="0"/>
      <w:marTop w:val="0"/>
      <w:marBottom w:val="0"/>
      <w:divBdr>
        <w:top w:val="none" w:sz="0" w:space="0" w:color="auto"/>
        <w:left w:val="none" w:sz="0" w:space="0" w:color="auto"/>
        <w:bottom w:val="none" w:sz="0" w:space="0" w:color="auto"/>
        <w:right w:val="none" w:sz="0" w:space="0" w:color="auto"/>
      </w:divBdr>
      <w:divsChild>
        <w:div w:id="484008934">
          <w:marLeft w:val="0"/>
          <w:marRight w:val="0"/>
          <w:marTop w:val="0"/>
          <w:marBottom w:val="0"/>
          <w:divBdr>
            <w:top w:val="none" w:sz="0" w:space="0" w:color="auto"/>
            <w:left w:val="none" w:sz="0" w:space="0" w:color="auto"/>
            <w:bottom w:val="none" w:sz="0" w:space="0" w:color="auto"/>
            <w:right w:val="none" w:sz="0" w:space="0" w:color="auto"/>
          </w:divBdr>
          <w:divsChild>
            <w:div w:id="470637398">
              <w:marLeft w:val="0"/>
              <w:marRight w:val="0"/>
              <w:marTop w:val="0"/>
              <w:marBottom w:val="0"/>
              <w:divBdr>
                <w:top w:val="none" w:sz="0" w:space="0" w:color="auto"/>
                <w:left w:val="none" w:sz="0" w:space="0" w:color="auto"/>
                <w:bottom w:val="none" w:sz="0" w:space="0" w:color="auto"/>
                <w:right w:val="none" w:sz="0" w:space="0" w:color="auto"/>
              </w:divBdr>
              <w:divsChild>
                <w:div w:id="1913586168">
                  <w:marLeft w:val="0"/>
                  <w:marRight w:val="0"/>
                  <w:marTop w:val="0"/>
                  <w:marBottom w:val="0"/>
                  <w:divBdr>
                    <w:top w:val="none" w:sz="0" w:space="0" w:color="auto"/>
                    <w:left w:val="none" w:sz="0" w:space="0" w:color="auto"/>
                    <w:bottom w:val="none" w:sz="0" w:space="0" w:color="auto"/>
                    <w:right w:val="none" w:sz="0" w:space="0" w:color="auto"/>
                  </w:divBdr>
                  <w:divsChild>
                    <w:div w:id="131336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9750356">
      <w:bodyDiv w:val="1"/>
      <w:marLeft w:val="0"/>
      <w:marRight w:val="0"/>
      <w:marTop w:val="0"/>
      <w:marBottom w:val="0"/>
      <w:divBdr>
        <w:top w:val="none" w:sz="0" w:space="0" w:color="auto"/>
        <w:left w:val="none" w:sz="0" w:space="0" w:color="auto"/>
        <w:bottom w:val="none" w:sz="0" w:space="0" w:color="auto"/>
        <w:right w:val="none" w:sz="0" w:space="0" w:color="auto"/>
      </w:divBdr>
    </w:div>
    <w:div w:id="651255263">
      <w:bodyDiv w:val="1"/>
      <w:marLeft w:val="0"/>
      <w:marRight w:val="0"/>
      <w:marTop w:val="0"/>
      <w:marBottom w:val="0"/>
      <w:divBdr>
        <w:top w:val="none" w:sz="0" w:space="0" w:color="auto"/>
        <w:left w:val="none" w:sz="0" w:space="0" w:color="auto"/>
        <w:bottom w:val="none" w:sz="0" w:space="0" w:color="auto"/>
        <w:right w:val="none" w:sz="0" w:space="0" w:color="auto"/>
      </w:divBdr>
    </w:div>
    <w:div w:id="657224633">
      <w:bodyDiv w:val="1"/>
      <w:marLeft w:val="0"/>
      <w:marRight w:val="0"/>
      <w:marTop w:val="0"/>
      <w:marBottom w:val="0"/>
      <w:divBdr>
        <w:top w:val="none" w:sz="0" w:space="0" w:color="auto"/>
        <w:left w:val="none" w:sz="0" w:space="0" w:color="auto"/>
        <w:bottom w:val="none" w:sz="0" w:space="0" w:color="auto"/>
        <w:right w:val="none" w:sz="0" w:space="0" w:color="auto"/>
      </w:divBdr>
    </w:div>
    <w:div w:id="661855122">
      <w:bodyDiv w:val="1"/>
      <w:marLeft w:val="0"/>
      <w:marRight w:val="0"/>
      <w:marTop w:val="0"/>
      <w:marBottom w:val="0"/>
      <w:divBdr>
        <w:top w:val="none" w:sz="0" w:space="0" w:color="auto"/>
        <w:left w:val="none" w:sz="0" w:space="0" w:color="auto"/>
        <w:bottom w:val="none" w:sz="0" w:space="0" w:color="auto"/>
        <w:right w:val="none" w:sz="0" w:space="0" w:color="auto"/>
      </w:divBdr>
    </w:div>
    <w:div w:id="671493724">
      <w:bodyDiv w:val="1"/>
      <w:marLeft w:val="0"/>
      <w:marRight w:val="0"/>
      <w:marTop w:val="0"/>
      <w:marBottom w:val="0"/>
      <w:divBdr>
        <w:top w:val="none" w:sz="0" w:space="0" w:color="auto"/>
        <w:left w:val="none" w:sz="0" w:space="0" w:color="auto"/>
        <w:bottom w:val="none" w:sz="0" w:space="0" w:color="auto"/>
        <w:right w:val="none" w:sz="0" w:space="0" w:color="auto"/>
      </w:divBdr>
    </w:div>
    <w:div w:id="672955291">
      <w:bodyDiv w:val="1"/>
      <w:marLeft w:val="0"/>
      <w:marRight w:val="0"/>
      <w:marTop w:val="0"/>
      <w:marBottom w:val="0"/>
      <w:divBdr>
        <w:top w:val="none" w:sz="0" w:space="0" w:color="auto"/>
        <w:left w:val="none" w:sz="0" w:space="0" w:color="auto"/>
        <w:bottom w:val="none" w:sz="0" w:space="0" w:color="auto"/>
        <w:right w:val="none" w:sz="0" w:space="0" w:color="auto"/>
      </w:divBdr>
    </w:div>
    <w:div w:id="673607097">
      <w:bodyDiv w:val="1"/>
      <w:marLeft w:val="0"/>
      <w:marRight w:val="0"/>
      <w:marTop w:val="0"/>
      <w:marBottom w:val="0"/>
      <w:divBdr>
        <w:top w:val="none" w:sz="0" w:space="0" w:color="auto"/>
        <w:left w:val="none" w:sz="0" w:space="0" w:color="auto"/>
        <w:bottom w:val="none" w:sz="0" w:space="0" w:color="auto"/>
        <w:right w:val="none" w:sz="0" w:space="0" w:color="auto"/>
      </w:divBdr>
    </w:div>
    <w:div w:id="673803305">
      <w:bodyDiv w:val="1"/>
      <w:marLeft w:val="0"/>
      <w:marRight w:val="0"/>
      <w:marTop w:val="0"/>
      <w:marBottom w:val="0"/>
      <w:divBdr>
        <w:top w:val="none" w:sz="0" w:space="0" w:color="auto"/>
        <w:left w:val="none" w:sz="0" w:space="0" w:color="auto"/>
        <w:bottom w:val="none" w:sz="0" w:space="0" w:color="auto"/>
        <w:right w:val="none" w:sz="0" w:space="0" w:color="auto"/>
      </w:divBdr>
      <w:divsChild>
        <w:div w:id="194002978">
          <w:marLeft w:val="0"/>
          <w:marRight w:val="0"/>
          <w:marTop w:val="0"/>
          <w:marBottom w:val="225"/>
          <w:divBdr>
            <w:top w:val="none" w:sz="0" w:space="0" w:color="auto"/>
            <w:left w:val="none" w:sz="0" w:space="0" w:color="auto"/>
            <w:bottom w:val="none" w:sz="0" w:space="0" w:color="auto"/>
            <w:right w:val="none" w:sz="0" w:space="0" w:color="auto"/>
          </w:divBdr>
          <w:divsChild>
            <w:div w:id="1184172470">
              <w:marLeft w:val="0"/>
              <w:marRight w:val="0"/>
              <w:marTop w:val="0"/>
              <w:marBottom w:val="0"/>
              <w:divBdr>
                <w:top w:val="none" w:sz="0" w:space="0" w:color="auto"/>
                <w:left w:val="none" w:sz="0" w:space="0" w:color="auto"/>
                <w:bottom w:val="none" w:sz="0" w:space="0" w:color="auto"/>
                <w:right w:val="none" w:sz="0" w:space="0" w:color="auto"/>
              </w:divBdr>
            </w:div>
          </w:divsChild>
        </w:div>
        <w:div w:id="403525335">
          <w:marLeft w:val="0"/>
          <w:marRight w:val="0"/>
          <w:marTop w:val="0"/>
          <w:marBottom w:val="225"/>
          <w:divBdr>
            <w:top w:val="none" w:sz="0" w:space="0" w:color="auto"/>
            <w:left w:val="none" w:sz="0" w:space="0" w:color="auto"/>
            <w:bottom w:val="none" w:sz="0" w:space="0" w:color="auto"/>
            <w:right w:val="none" w:sz="0" w:space="0" w:color="auto"/>
          </w:divBdr>
          <w:divsChild>
            <w:div w:id="2059935336">
              <w:marLeft w:val="0"/>
              <w:marRight w:val="0"/>
              <w:marTop w:val="0"/>
              <w:marBottom w:val="0"/>
              <w:divBdr>
                <w:top w:val="none" w:sz="0" w:space="0" w:color="auto"/>
                <w:left w:val="none" w:sz="0" w:space="0" w:color="auto"/>
                <w:bottom w:val="none" w:sz="0" w:space="0" w:color="auto"/>
                <w:right w:val="none" w:sz="0" w:space="0" w:color="auto"/>
              </w:divBdr>
            </w:div>
          </w:divsChild>
        </w:div>
        <w:div w:id="1569414115">
          <w:marLeft w:val="0"/>
          <w:marRight w:val="0"/>
          <w:marTop w:val="0"/>
          <w:marBottom w:val="225"/>
          <w:divBdr>
            <w:top w:val="none" w:sz="0" w:space="0" w:color="auto"/>
            <w:left w:val="none" w:sz="0" w:space="0" w:color="auto"/>
            <w:bottom w:val="none" w:sz="0" w:space="0" w:color="auto"/>
            <w:right w:val="none" w:sz="0" w:space="0" w:color="auto"/>
          </w:divBdr>
          <w:divsChild>
            <w:div w:id="493838946">
              <w:marLeft w:val="0"/>
              <w:marRight w:val="0"/>
              <w:marTop w:val="0"/>
              <w:marBottom w:val="0"/>
              <w:divBdr>
                <w:top w:val="none" w:sz="0" w:space="0" w:color="auto"/>
                <w:left w:val="none" w:sz="0" w:space="0" w:color="auto"/>
                <w:bottom w:val="none" w:sz="0" w:space="0" w:color="auto"/>
                <w:right w:val="none" w:sz="0" w:space="0" w:color="auto"/>
              </w:divBdr>
            </w:div>
          </w:divsChild>
        </w:div>
        <w:div w:id="1671519093">
          <w:marLeft w:val="0"/>
          <w:marRight w:val="0"/>
          <w:marTop w:val="0"/>
          <w:marBottom w:val="225"/>
          <w:divBdr>
            <w:top w:val="none" w:sz="0" w:space="0" w:color="auto"/>
            <w:left w:val="none" w:sz="0" w:space="0" w:color="auto"/>
            <w:bottom w:val="none" w:sz="0" w:space="0" w:color="auto"/>
            <w:right w:val="none" w:sz="0" w:space="0" w:color="auto"/>
          </w:divBdr>
        </w:div>
      </w:divsChild>
    </w:div>
    <w:div w:id="674646142">
      <w:bodyDiv w:val="1"/>
      <w:marLeft w:val="0"/>
      <w:marRight w:val="0"/>
      <w:marTop w:val="0"/>
      <w:marBottom w:val="0"/>
      <w:divBdr>
        <w:top w:val="none" w:sz="0" w:space="0" w:color="auto"/>
        <w:left w:val="none" w:sz="0" w:space="0" w:color="auto"/>
        <w:bottom w:val="none" w:sz="0" w:space="0" w:color="auto"/>
        <w:right w:val="none" w:sz="0" w:space="0" w:color="auto"/>
      </w:divBdr>
    </w:div>
    <w:div w:id="687215045">
      <w:bodyDiv w:val="1"/>
      <w:marLeft w:val="0"/>
      <w:marRight w:val="0"/>
      <w:marTop w:val="0"/>
      <w:marBottom w:val="0"/>
      <w:divBdr>
        <w:top w:val="none" w:sz="0" w:space="0" w:color="auto"/>
        <w:left w:val="none" w:sz="0" w:space="0" w:color="auto"/>
        <w:bottom w:val="none" w:sz="0" w:space="0" w:color="auto"/>
        <w:right w:val="none" w:sz="0" w:space="0" w:color="auto"/>
      </w:divBdr>
    </w:div>
    <w:div w:id="699664098">
      <w:bodyDiv w:val="1"/>
      <w:marLeft w:val="0"/>
      <w:marRight w:val="0"/>
      <w:marTop w:val="0"/>
      <w:marBottom w:val="0"/>
      <w:divBdr>
        <w:top w:val="none" w:sz="0" w:space="0" w:color="auto"/>
        <w:left w:val="none" w:sz="0" w:space="0" w:color="auto"/>
        <w:bottom w:val="none" w:sz="0" w:space="0" w:color="auto"/>
        <w:right w:val="none" w:sz="0" w:space="0" w:color="auto"/>
      </w:divBdr>
    </w:div>
    <w:div w:id="723916673">
      <w:bodyDiv w:val="1"/>
      <w:marLeft w:val="0"/>
      <w:marRight w:val="0"/>
      <w:marTop w:val="0"/>
      <w:marBottom w:val="0"/>
      <w:divBdr>
        <w:top w:val="none" w:sz="0" w:space="0" w:color="auto"/>
        <w:left w:val="none" w:sz="0" w:space="0" w:color="auto"/>
        <w:bottom w:val="none" w:sz="0" w:space="0" w:color="auto"/>
        <w:right w:val="none" w:sz="0" w:space="0" w:color="auto"/>
      </w:divBdr>
    </w:div>
    <w:div w:id="729351259">
      <w:bodyDiv w:val="1"/>
      <w:marLeft w:val="0"/>
      <w:marRight w:val="0"/>
      <w:marTop w:val="0"/>
      <w:marBottom w:val="0"/>
      <w:divBdr>
        <w:top w:val="none" w:sz="0" w:space="0" w:color="auto"/>
        <w:left w:val="none" w:sz="0" w:space="0" w:color="auto"/>
        <w:bottom w:val="none" w:sz="0" w:space="0" w:color="auto"/>
        <w:right w:val="none" w:sz="0" w:space="0" w:color="auto"/>
      </w:divBdr>
    </w:div>
    <w:div w:id="731973885">
      <w:bodyDiv w:val="1"/>
      <w:marLeft w:val="0"/>
      <w:marRight w:val="0"/>
      <w:marTop w:val="0"/>
      <w:marBottom w:val="0"/>
      <w:divBdr>
        <w:top w:val="none" w:sz="0" w:space="0" w:color="auto"/>
        <w:left w:val="none" w:sz="0" w:space="0" w:color="auto"/>
        <w:bottom w:val="none" w:sz="0" w:space="0" w:color="auto"/>
        <w:right w:val="none" w:sz="0" w:space="0" w:color="auto"/>
      </w:divBdr>
    </w:div>
    <w:div w:id="733772656">
      <w:bodyDiv w:val="1"/>
      <w:marLeft w:val="0"/>
      <w:marRight w:val="0"/>
      <w:marTop w:val="0"/>
      <w:marBottom w:val="0"/>
      <w:divBdr>
        <w:top w:val="none" w:sz="0" w:space="0" w:color="auto"/>
        <w:left w:val="none" w:sz="0" w:space="0" w:color="auto"/>
        <w:bottom w:val="none" w:sz="0" w:space="0" w:color="auto"/>
        <w:right w:val="none" w:sz="0" w:space="0" w:color="auto"/>
      </w:divBdr>
    </w:div>
    <w:div w:id="735469989">
      <w:bodyDiv w:val="1"/>
      <w:marLeft w:val="0"/>
      <w:marRight w:val="0"/>
      <w:marTop w:val="0"/>
      <w:marBottom w:val="0"/>
      <w:divBdr>
        <w:top w:val="none" w:sz="0" w:space="0" w:color="auto"/>
        <w:left w:val="none" w:sz="0" w:space="0" w:color="auto"/>
        <w:bottom w:val="none" w:sz="0" w:space="0" w:color="auto"/>
        <w:right w:val="none" w:sz="0" w:space="0" w:color="auto"/>
      </w:divBdr>
      <w:divsChild>
        <w:div w:id="1954164734">
          <w:marLeft w:val="0"/>
          <w:marRight w:val="0"/>
          <w:marTop w:val="0"/>
          <w:marBottom w:val="0"/>
          <w:divBdr>
            <w:top w:val="none" w:sz="0" w:space="0" w:color="auto"/>
            <w:left w:val="none" w:sz="0" w:space="0" w:color="auto"/>
            <w:bottom w:val="none" w:sz="0" w:space="0" w:color="auto"/>
            <w:right w:val="none" w:sz="0" w:space="0" w:color="auto"/>
          </w:divBdr>
        </w:div>
      </w:divsChild>
    </w:div>
    <w:div w:id="737289244">
      <w:bodyDiv w:val="1"/>
      <w:marLeft w:val="0"/>
      <w:marRight w:val="0"/>
      <w:marTop w:val="0"/>
      <w:marBottom w:val="0"/>
      <w:divBdr>
        <w:top w:val="none" w:sz="0" w:space="0" w:color="auto"/>
        <w:left w:val="none" w:sz="0" w:space="0" w:color="auto"/>
        <w:bottom w:val="none" w:sz="0" w:space="0" w:color="auto"/>
        <w:right w:val="none" w:sz="0" w:space="0" w:color="auto"/>
      </w:divBdr>
      <w:divsChild>
        <w:div w:id="1528182125">
          <w:marLeft w:val="0"/>
          <w:marRight w:val="0"/>
          <w:marTop w:val="0"/>
          <w:marBottom w:val="0"/>
          <w:divBdr>
            <w:top w:val="none" w:sz="0" w:space="0" w:color="auto"/>
            <w:left w:val="none" w:sz="0" w:space="0" w:color="auto"/>
            <w:bottom w:val="none" w:sz="0" w:space="0" w:color="auto"/>
            <w:right w:val="none" w:sz="0" w:space="0" w:color="auto"/>
          </w:divBdr>
        </w:div>
        <w:div w:id="1604148817">
          <w:marLeft w:val="0"/>
          <w:marRight w:val="296"/>
          <w:marTop w:val="0"/>
          <w:marBottom w:val="0"/>
          <w:divBdr>
            <w:top w:val="none" w:sz="0" w:space="0" w:color="auto"/>
            <w:left w:val="none" w:sz="0" w:space="0" w:color="auto"/>
            <w:bottom w:val="none" w:sz="0" w:space="0" w:color="auto"/>
            <w:right w:val="none" w:sz="0" w:space="0" w:color="auto"/>
          </w:divBdr>
        </w:div>
      </w:divsChild>
    </w:div>
    <w:div w:id="746919766">
      <w:bodyDiv w:val="1"/>
      <w:marLeft w:val="0"/>
      <w:marRight w:val="0"/>
      <w:marTop w:val="0"/>
      <w:marBottom w:val="0"/>
      <w:divBdr>
        <w:top w:val="none" w:sz="0" w:space="0" w:color="auto"/>
        <w:left w:val="none" w:sz="0" w:space="0" w:color="auto"/>
        <w:bottom w:val="none" w:sz="0" w:space="0" w:color="auto"/>
        <w:right w:val="none" w:sz="0" w:space="0" w:color="auto"/>
      </w:divBdr>
      <w:divsChild>
        <w:div w:id="1210843804">
          <w:marLeft w:val="0"/>
          <w:marRight w:val="0"/>
          <w:marTop w:val="0"/>
          <w:marBottom w:val="0"/>
          <w:divBdr>
            <w:top w:val="none" w:sz="0" w:space="0" w:color="auto"/>
            <w:left w:val="none" w:sz="0" w:space="0" w:color="auto"/>
            <w:bottom w:val="none" w:sz="0" w:space="0" w:color="auto"/>
            <w:right w:val="none" w:sz="0" w:space="0" w:color="auto"/>
          </w:divBdr>
          <w:divsChild>
            <w:div w:id="542668620">
              <w:marLeft w:val="0"/>
              <w:marRight w:val="0"/>
              <w:marTop w:val="0"/>
              <w:marBottom w:val="0"/>
              <w:divBdr>
                <w:top w:val="none" w:sz="0" w:space="0" w:color="auto"/>
                <w:left w:val="none" w:sz="0" w:space="0" w:color="auto"/>
                <w:bottom w:val="none" w:sz="0" w:space="0" w:color="auto"/>
                <w:right w:val="none" w:sz="0" w:space="0" w:color="auto"/>
              </w:divBdr>
              <w:divsChild>
                <w:div w:id="917321963">
                  <w:marLeft w:val="0"/>
                  <w:marRight w:val="0"/>
                  <w:marTop w:val="0"/>
                  <w:marBottom w:val="0"/>
                  <w:divBdr>
                    <w:top w:val="none" w:sz="0" w:space="0" w:color="auto"/>
                    <w:left w:val="none" w:sz="0" w:space="0" w:color="auto"/>
                    <w:bottom w:val="none" w:sz="0" w:space="0" w:color="auto"/>
                    <w:right w:val="none" w:sz="0" w:space="0" w:color="auto"/>
                  </w:divBdr>
                  <w:divsChild>
                    <w:div w:id="181087707">
                      <w:marLeft w:val="0"/>
                      <w:marRight w:val="0"/>
                      <w:marTop w:val="0"/>
                      <w:marBottom w:val="0"/>
                      <w:divBdr>
                        <w:top w:val="none" w:sz="0" w:space="0" w:color="auto"/>
                        <w:left w:val="none" w:sz="0" w:space="0" w:color="auto"/>
                        <w:bottom w:val="none" w:sz="0" w:space="0" w:color="auto"/>
                        <w:right w:val="none" w:sz="0" w:space="0" w:color="auto"/>
                      </w:divBdr>
                      <w:divsChild>
                        <w:div w:id="1887175510">
                          <w:marLeft w:val="0"/>
                          <w:marRight w:val="0"/>
                          <w:marTop w:val="0"/>
                          <w:marBottom w:val="0"/>
                          <w:divBdr>
                            <w:top w:val="none" w:sz="0" w:space="0" w:color="auto"/>
                            <w:left w:val="none" w:sz="0" w:space="0" w:color="auto"/>
                            <w:bottom w:val="none" w:sz="0" w:space="0" w:color="auto"/>
                            <w:right w:val="none" w:sz="0" w:space="0" w:color="auto"/>
                          </w:divBdr>
                          <w:divsChild>
                            <w:div w:id="62246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9159709">
      <w:bodyDiv w:val="1"/>
      <w:marLeft w:val="0"/>
      <w:marRight w:val="0"/>
      <w:marTop w:val="0"/>
      <w:marBottom w:val="0"/>
      <w:divBdr>
        <w:top w:val="none" w:sz="0" w:space="0" w:color="auto"/>
        <w:left w:val="none" w:sz="0" w:space="0" w:color="auto"/>
        <w:bottom w:val="none" w:sz="0" w:space="0" w:color="auto"/>
        <w:right w:val="none" w:sz="0" w:space="0" w:color="auto"/>
      </w:divBdr>
    </w:div>
    <w:div w:id="750740882">
      <w:bodyDiv w:val="1"/>
      <w:marLeft w:val="0"/>
      <w:marRight w:val="0"/>
      <w:marTop w:val="0"/>
      <w:marBottom w:val="0"/>
      <w:divBdr>
        <w:top w:val="none" w:sz="0" w:space="0" w:color="auto"/>
        <w:left w:val="none" w:sz="0" w:space="0" w:color="auto"/>
        <w:bottom w:val="none" w:sz="0" w:space="0" w:color="auto"/>
        <w:right w:val="none" w:sz="0" w:space="0" w:color="auto"/>
      </w:divBdr>
    </w:div>
    <w:div w:id="766577610">
      <w:bodyDiv w:val="1"/>
      <w:marLeft w:val="0"/>
      <w:marRight w:val="0"/>
      <w:marTop w:val="0"/>
      <w:marBottom w:val="0"/>
      <w:divBdr>
        <w:top w:val="none" w:sz="0" w:space="0" w:color="auto"/>
        <w:left w:val="none" w:sz="0" w:space="0" w:color="auto"/>
        <w:bottom w:val="none" w:sz="0" w:space="0" w:color="auto"/>
        <w:right w:val="none" w:sz="0" w:space="0" w:color="auto"/>
      </w:divBdr>
      <w:divsChild>
        <w:div w:id="1932275940">
          <w:marLeft w:val="0"/>
          <w:marRight w:val="0"/>
          <w:marTop w:val="0"/>
          <w:marBottom w:val="0"/>
          <w:divBdr>
            <w:top w:val="none" w:sz="0" w:space="0" w:color="auto"/>
            <w:left w:val="none" w:sz="0" w:space="0" w:color="auto"/>
            <w:bottom w:val="none" w:sz="0" w:space="0" w:color="auto"/>
            <w:right w:val="none" w:sz="0" w:space="0" w:color="auto"/>
          </w:divBdr>
          <w:divsChild>
            <w:div w:id="1820800347">
              <w:marLeft w:val="0"/>
              <w:marRight w:val="0"/>
              <w:marTop w:val="0"/>
              <w:marBottom w:val="0"/>
              <w:divBdr>
                <w:top w:val="none" w:sz="0" w:space="0" w:color="auto"/>
                <w:left w:val="none" w:sz="0" w:space="0" w:color="auto"/>
                <w:bottom w:val="none" w:sz="0" w:space="0" w:color="auto"/>
                <w:right w:val="none" w:sz="0" w:space="0" w:color="auto"/>
              </w:divBdr>
              <w:divsChild>
                <w:div w:id="1015153183">
                  <w:marLeft w:val="0"/>
                  <w:marRight w:val="0"/>
                  <w:marTop w:val="0"/>
                  <w:marBottom w:val="0"/>
                  <w:divBdr>
                    <w:top w:val="none" w:sz="0" w:space="0" w:color="auto"/>
                    <w:left w:val="none" w:sz="0" w:space="0" w:color="auto"/>
                    <w:bottom w:val="none" w:sz="0" w:space="0" w:color="auto"/>
                    <w:right w:val="none" w:sz="0" w:space="0" w:color="auto"/>
                  </w:divBdr>
                  <w:divsChild>
                    <w:div w:id="1322612559">
                      <w:marLeft w:val="0"/>
                      <w:marRight w:val="0"/>
                      <w:marTop w:val="0"/>
                      <w:marBottom w:val="0"/>
                      <w:divBdr>
                        <w:top w:val="none" w:sz="0" w:space="0" w:color="auto"/>
                        <w:left w:val="none" w:sz="0" w:space="0" w:color="auto"/>
                        <w:bottom w:val="none" w:sz="0" w:space="0" w:color="auto"/>
                        <w:right w:val="none" w:sz="0" w:space="0" w:color="auto"/>
                      </w:divBdr>
                      <w:divsChild>
                        <w:div w:id="281032243">
                          <w:marLeft w:val="0"/>
                          <w:marRight w:val="0"/>
                          <w:marTop w:val="0"/>
                          <w:marBottom w:val="0"/>
                          <w:divBdr>
                            <w:top w:val="none" w:sz="0" w:space="0" w:color="auto"/>
                            <w:left w:val="none" w:sz="0" w:space="0" w:color="auto"/>
                            <w:bottom w:val="none" w:sz="0" w:space="0" w:color="auto"/>
                            <w:right w:val="none" w:sz="0" w:space="0" w:color="auto"/>
                          </w:divBdr>
                          <w:divsChild>
                            <w:div w:id="109059034">
                              <w:marLeft w:val="0"/>
                              <w:marRight w:val="0"/>
                              <w:marTop w:val="0"/>
                              <w:marBottom w:val="0"/>
                              <w:divBdr>
                                <w:top w:val="none" w:sz="0" w:space="0" w:color="auto"/>
                                <w:left w:val="none" w:sz="0" w:space="0" w:color="auto"/>
                                <w:bottom w:val="none" w:sz="0" w:space="0" w:color="auto"/>
                                <w:right w:val="none" w:sz="0" w:space="0" w:color="auto"/>
                              </w:divBdr>
                              <w:divsChild>
                                <w:div w:id="71362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7194227">
      <w:bodyDiv w:val="1"/>
      <w:marLeft w:val="0"/>
      <w:marRight w:val="0"/>
      <w:marTop w:val="0"/>
      <w:marBottom w:val="0"/>
      <w:divBdr>
        <w:top w:val="none" w:sz="0" w:space="0" w:color="auto"/>
        <w:left w:val="none" w:sz="0" w:space="0" w:color="auto"/>
        <w:bottom w:val="none" w:sz="0" w:space="0" w:color="auto"/>
        <w:right w:val="none" w:sz="0" w:space="0" w:color="auto"/>
      </w:divBdr>
      <w:divsChild>
        <w:div w:id="1226331601">
          <w:blockQuote w:val="1"/>
          <w:marLeft w:val="0"/>
          <w:marRight w:val="0"/>
          <w:marTop w:val="225"/>
          <w:marBottom w:val="225"/>
          <w:divBdr>
            <w:top w:val="none" w:sz="0" w:space="0" w:color="auto"/>
            <w:left w:val="single" w:sz="24" w:space="11" w:color="DDDDDD"/>
            <w:bottom w:val="none" w:sz="0" w:space="0" w:color="auto"/>
            <w:right w:val="none" w:sz="0" w:space="0" w:color="auto"/>
          </w:divBdr>
        </w:div>
      </w:divsChild>
    </w:div>
    <w:div w:id="768698553">
      <w:bodyDiv w:val="1"/>
      <w:marLeft w:val="0"/>
      <w:marRight w:val="0"/>
      <w:marTop w:val="0"/>
      <w:marBottom w:val="0"/>
      <w:divBdr>
        <w:top w:val="none" w:sz="0" w:space="0" w:color="auto"/>
        <w:left w:val="none" w:sz="0" w:space="0" w:color="auto"/>
        <w:bottom w:val="none" w:sz="0" w:space="0" w:color="auto"/>
        <w:right w:val="none" w:sz="0" w:space="0" w:color="auto"/>
      </w:divBdr>
    </w:div>
    <w:div w:id="770928709">
      <w:bodyDiv w:val="1"/>
      <w:marLeft w:val="0"/>
      <w:marRight w:val="0"/>
      <w:marTop w:val="0"/>
      <w:marBottom w:val="0"/>
      <w:divBdr>
        <w:top w:val="none" w:sz="0" w:space="0" w:color="auto"/>
        <w:left w:val="none" w:sz="0" w:space="0" w:color="auto"/>
        <w:bottom w:val="none" w:sz="0" w:space="0" w:color="auto"/>
        <w:right w:val="none" w:sz="0" w:space="0" w:color="auto"/>
      </w:divBdr>
    </w:div>
    <w:div w:id="771124348">
      <w:bodyDiv w:val="1"/>
      <w:marLeft w:val="0"/>
      <w:marRight w:val="0"/>
      <w:marTop w:val="0"/>
      <w:marBottom w:val="0"/>
      <w:divBdr>
        <w:top w:val="none" w:sz="0" w:space="0" w:color="auto"/>
        <w:left w:val="none" w:sz="0" w:space="0" w:color="auto"/>
        <w:bottom w:val="none" w:sz="0" w:space="0" w:color="auto"/>
        <w:right w:val="none" w:sz="0" w:space="0" w:color="auto"/>
      </w:divBdr>
      <w:divsChild>
        <w:div w:id="2003851501">
          <w:marLeft w:val="0"/>
          <w:marRight w:val="0"/>
          <w:marTop w:val="150"/>
          <w:marBottom w:val="150"/>
          <w:divBdr>
            <w:top w:val="none" w:sz="0" w:space="0" w:color="auto"/>
            <w:left w:val="none" w:sz="0" w:space="0" w:color="auto"/>
            <w:bottom w:val="none" w:sz="0" w:space="0" w:color="auto"/>
            <w:right w:val="none" w:sz="0" w:space="0" w:color="auto"/>
          </w:divBdr>
          <w:divsChild>
            <w:div w:id="63864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6485">
      <w:bodyDiv w:val="1"/>
      <w:marLeft w:val="0"/>
      <w:marRight w:val="0"/>
      <w:marTop w:val="0"/>
      <w:marBottom w:val="0"/>
      <w:divBdr>
        <w:top w:val="none" w:sz="0" w:space="0" w:color="auto"/>
        <w:left w:val="none" w:sz="0" w:space="0" w:color="auto"/>
        <w:bottom w:val="none" w:sz="0" w:space="0" w:color="auto"/>
        <w:right w:val="none" w:sz="0" w:space="0" w:color="auto"/>
      </w:divBdr>
    </w:div>
    <w:div w:id="776172894">
      <w:bodyDiv w:val="1"/>
      <w:marLeft w:val="0"/>
      <w:marRight w:val="0"/>
      <w:marTop w:val="0"/>
      <w:marBottom w:val="0"/>
      <w:divBdr>
        <w:top w:val="none" w:sz="0" w:space="0" w:color="auto"/>
        <w:left w:val="none" w:sz="0" w:space="0" w:color="auto"/>
        <w:bottom w:val="none" w:sz="0" w:space="0" w:color="auto"/>
        <w:right w:val="none" w:sz="0" w:space="0" w:color="auto"/>
      </w:divBdr>
    </w:div>
    <w:div w:id="784543123">
      <w:bodyDiv w:val="1"/>
      <w:marLeft w:val="0"/>
      <w:marRight w:val="0"/>
      <w:marTop w:val="0"/>
      <w:marBottom w:val="0"/>
      <w:divBdr>
        <w:top w:val="none" w:sz="0" w:space="0" w:color="auto"/>
        <w:left w:val="none" w:sz="0" w:space="0" w:color="auto"/>
        <w:bottom w:val="none" w:sz="0" w:space="0" w:color="auto"/>
        <w:right w:val="none" w:sz="0" w:space="0" w:color="auto"/>
      </w:divBdr>
    </w:div>
    <w:div w:id="785001771">
      <w:bodyDiv w:val="1"/>
      <w:marLeft w:val="0"/>
      <w:marRight w:val="0"/>
      <w:marTop w:val="0"/>
      <w:marBottom w:val="0"/>
      <w:divBdr>
        <w:top w:val="none" w:sz="0" w:space="0" w:color="auto"/>
        <w:left w:val="none" w:sz="0" w:space="0" w:color="auto"/>
        <w:bottom w:val="none" w:sz="0" w:space="0" w:color="auto"/>
        <w:right w:val="none" w:sz="0" w:space="0" w:color="auto"/>
      </w:divBdr>
      <w:divsChild>
        <w:div w:id="40249819">
          <w:marLeft w:val="0"/>
          <w:marRight w:val="0"/>
          <w:marTop w:val="0"/>
          <w:marBottom w:val="0"/>
          <w:divBdr>
            <w:top w:val="none" w:sz="0" w:space="0" w:color="auto"/>
            <w:left w:val="none" w:sz="0" w:space="0" w:color="auto"/>
            <w:bottom w:val="none" w:sz="0" w:space="0" w:color="auto"/>
            <w:right w:val="none" w:sz="0" w:space="0" w:color="auto"/>
          </w:divBdr>
          <w:divsChild>
            <w:div w:id="1014767892">
              <w:marLeft w:val="0"/>
              <w:marRight w:val="0"/>
              <w:marTop w:val="0"/>
              <w:marBottom w:val="0"/>
              <w:divBdr>
                <w:top w:val="none" w:sz="0" w:space="0" w:color="auto"/>
                <w:left w:val="none" w:sz="0" w:space="0" w:color="auto"/>
                <w:bottom w:val="none" w:sz="0" w:space="0" w:color="auto"/>
                <w:right w:val="none" w:sz="0" w:space="0" w:color="auto"/>
              </w:divBdr>
              <w:divsChild>
                <w:div w:id="83693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88275">
          <w:marLeft w:val="0"/>
          <w:marRight w:val="0"/>
          <w:marTop w:val="0"/>
          <w:marBottom w:val="0"/>
          <w:divBdr>
            <w:top w:val="none" w:sz="0" w:space="0" w:color="auto"/>
            <w:left w:val="none" w:sz="0" w:space="0" w:color="auto"/>
            <w:bottom w:val="none" w:sz="0" w:space="0" w:color="auto"/>
            <w:right w:val="none" w:sz="0" w:space="0" w:color="auto"/>
          </w:divBdr>
        </w:div>
      </w:divsChild>
    </w:div>
    <w:div w:id="789906761">
      <w:bodyDiv w:val="1"/>
      <w:marLeft w:val="0"/>
      <w:marRight w:val="0"/>
      <w:marTop w:val="0"/>
      <w:marBottom w:val="0"/>
      <w:divBdr>
        <w:top w:val="none" w:sz="0" w:space="0" w:color="auto"/>
        <w:left w:val="none" w:sz="0" w:space="0" w:color="auto"/>
        <w:bottom w:val="none" w:sz="0" w:space="0" w:color="auto"/>
        <w:right w:val="none" w:sz="0" w:space="0" w:color="auto"/>
      </w:divBdr>
    </w:div>
    <w:div w:id="792747479">
      <w:bodyDiv w:val="1"/>
      <w:marLeft w:val="0"/>
      <w:marRight w:val="0"/>
      <w:marTop w:val="0"/>
      <w:marBottom w:val="0"/>
      <w:divBdr>
        <w:top w:val="none" w:sz="0" w:space="0" w:color="auto"/>
        <w:left w:val="none" w:sz="0" w:space="0" w:color="auto"/>
        <w:bottom w:val="none" w:sz="0" w:space="0" w:color="auto"/>
        <w:right w:val="none" w:sz="0" w:space="0" w:color="auto"/>
      </w:divBdr>
      <w:divsChild>
        <w:div w:id="1521553590">
          <w:marLeft w:val="0"/>
          <w:marRight w:val="0"/>
          <w:marTop w:val="0"/>
          <w:marBottom w:val="0"/>
          <w:divBdr>
            <w:top w:val="none" w:sz="0" w:space="0" w:color="auto"/>
            <w:left w:val="none" w:sz="0" w:space="0" w:color="auto"/>
            <w:bottom w:val="none" w:sz="0" w:space="0" w:color="auto"/>
            <w:right w:val="none" w:sz="0" w:space="0" w:color="auto"/>
          </w:divBdr>
          <w:divsChild>
            <w:div w:id="2120683203">
              <w:marLeft w:val="0"/>
              <w:marRight w:val="0"/>
              <w:marTop w:val="0"/>
              <w:marBottom w:val="0"/>
              <w:divBdr>
                <w:top w:val="none" w:sz="0" w:space="0" w:color="auto"/>
                <w:left w:val="none" w:sz="0" w:space="0" w:color="auto"/>
                <w:bottom w:val="none" w:sz="0" w:space="0" w:color="auto"/>
                <w:right w:val="none" w:sz="0" w:space="0" w:color="auto"/>
              </w:divBdr>
              <w:divsChild>
                <w:div w:id="1061951383">
                  <w:marLeft w:val="0"/>
                  <w:marRight w:val="0"/>
                  <w:marTop w:val="0"/>
                  <w:marBottom w:val="0"/>
                  <w:divBdr>
                    <w:top w:val="none" w:sz="0" w:space="0" w:color="auto"/>
                    <w:left w:val="none" w:sz="0" w:space="0" w:color="auto"/>
                    <w:bottom w:val="none" w:sz="0" w:space="0" w:color="auto"/>
                    <w:right w:val="none" w:sz="0" w:space="0" w:color="auto"/>
                  </w:divBdr>
                  <w:divsChild>
                    <w:div w:id="247469082">
                      <w:marLeft w:val="0"/>
                      <w:marRight w:val="0"/>
                      <w:marTop w:val="0"/>
                      <w:marBottom w:val="0"/>
                      <w:divBdr>
                        <w:top w:val="none" w:sz="0" w:space="0" w:color="auto"/>
                        <w:left w:val="none" w:sz="0" w:space="0" w:color="auto"/>
                        <w:bottom w:val="none" w:sz="0" w:space="0" w:color="auto"/>
                        <w:right w:val="none" w:sz="0" w:space="0" w:color="auto"/>
                      </w:divBdr>
                      <w:divsChild>
                        <w:div w:id="135596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8111894">
      <w:bodyDiv w:val="1"/>
      <w:marLeft w:val="0"/>
      <w:marRight w:val="0"/>
      <w:marTop w:val="0"/>
      <w:marBottom w:val="0"/>
      <w:divBdr>
        <w:top w:val="none" w:sz="0" w:space="0" w:color="auto"/>
        <w:left w:val="none" w:sz="0" w:space="0" w:color="auto"/>
        <w:bottom w:val="none" w:sz="0" w:space="0" w:color="auto"/>
        <w:right w:val="none" w:sz="0" w:space="0" w:color="auto"/>
      </w:divBdr>
    </w:div>
    <w:div w:id="798378952">
      <w:bodyDiv w:val="1"/>
      <w:marLeft w:val="0"/>
      <w:marRight w:val="0"/>
      <w:marTop w:val="0"/>
      <w:marBottom w:val="0"/>
      <w:divBdr>
        <w:top w:val="none" w:sz="0" w:space="0" w:color="auto"/>
        <w:left w:val="none" w:sz="0" w:space="0" w:color="auto"/>
        <w:bottom w:val="none" w:sz="0" w:space="0" w:color="auto"/>
        <w:right w:val="none" w:sz="0" w:space="0" w:color="auto"/>
      </w:divBdr>
    </w:div>
    <w:div w:id="799149281">
      <w:bodyDiv w:val="1"/>
      <w:marLeft w:val="0"/>
      <w:marRight w:val="0"/>
      <w:marTop w:val="0"/>
      <w:marBottom w:val="0"/>
      <w:divBdr>
        <w:top w:val="none" w:sz="0" w:space="0" w:color="auto"/>
        <w:left w:val="none" w:sz="0" w:space="0" w:color="auto"/>
        <w:bottom w:val="none" w:sz="0" w:space="0" w:color="auto"/>
        <w:right w:val="none" w:sz="0" w:space="0" w:color="auto"/>
      </w:divBdr>
    </w:div>
    <w:div w:id="809323427">
      <w:bodyDiv w:val="1"/>
      <w:marLeft w:val="0"/>
      <w:marRight w:val="0"/>
      <w:marTop w:val="0"/>
      <w:marBottom w:val="0"/>
      <w:divBdr>
        <w:top w:val="none" w:sz="0" w:space="0" w:color="auto"/>
        <w:left w:val="none" w:sz="0" w:space="0" w:color="auto"/>
        <w:bottom w:val="none" w:sz="0" w:space="0" w:color="auto"/>
        <w:right w:val="none" w:sz="0" w:space="0" w:color="auto"/>
      </w:divBdr>
    </w:div>
    <w:div w:id="810562620">
      <w:bodyDiv w:val="1"/>
      <w:marLeft w:val="0"/>
      <w:marRight w:val="0"/>
      <w:marTop w:val="0"/>
      <w:marBottom w:val="0"/>
      <w:divBdr>
        <w:top w:val="none" w:sz="0" w:space="0" w:color="auto"/>
        <w:left w:val="none" w:sz="0" w:space="0" w:color="auto"/>
        <w:bottom w:val="none" w:sz="0" w:space="0" w:color="auto"/>
        <w:right w:val="none" w:sz="0" w:space="0" w:color="auto"/>
      </w:divBdr>
      <w:divsChild>
        <w:div w:id="179590174">
          <w:marLeft w:val="0"/>
          <w:marRight w:val="0"/>
          <w:marTop w:val="0"/>
          <w:marBottom w:val="0"/>
          <w:divBdr>
            <w:top w:val="none" w:sz="0" w:space="0" w:color="auto"/>
            <w:left w:val="none" w:sz="0" w:space="0" w:color="auto"/>
            <w:bottom w:val="none" w:sz="0" w:space="0" w:color="auto"/>
            <w:right w:val="none" w:sz="0" w:space="0" w:color="auto"/>
          </w:divBdr>
          <w:divsChild>
            <w:div w:id="1684937480">
              <w:marLeft w:val="0"/>
              <w:marRight w:val="0"/>
              <w:marTop w:val="0"/>
              <w:marBottom w:val="0"/>
              <w:divBdr>
                <w:top w:val="none" w:sz="0" w:space="0" w:color="auto"/>
                <w:left w:val="none" w:sz="0" w:space="0" w:color="auto"/>
                <w:bottom w:val="none" w:sz="0" w:space="0" w:color="auto"/>
                <w:right w:val="none" w:sz="0" w:space="0" w:color="auto"/>
              </w:divBdr>
              <w:divsChild>
                <w:div w:id="376779835">
                  <w:marLeft w:val="0"/>
                  <w:marRight w:val="0"/>
                  <w:marTop w:val="0"/>
                  <w:marBottom w:val="0"/>
                  <w:divBdr>
                    <w:top w:val="none" w:sz="0" w:space="0" w:color="auto"/>
                    <w:left w:val="none" w:sz="0" w:space="0" w:color="auto"/>
                    <w:bottom w:val="none" w:sz="0" w:space="0" w:color="auto"/>
                    <w:right w:val="none" w:sz="0" w:space="0" w:color="auto"/>
                  </w:divBdr>
                  <w:divsChild>
                    <w:div w:id="1615399370">
                      <w:marLeft w:val="0"/>
                      <w:marRight w:val="0"/>
                      <w:marTop w:val="0"/>
                      <w:marBottom w:val="0"/>
                      <w:divBdr>
                        <w:top w:val="none" w:sz="0" w:space="0" w:color="auto"/>
                        <w:left w:val="none" w:sz="0" w:space="0" w:color="auto"/>
                        <w:bottom w:val="none" w:sz="0" w:space="0" w:color="auto"/>
                        <w:right w:val="none" w:sz="0" w:space="0" w:color="auto"/>
                      </w:divBdr>
                      <w:divsChild>
                        <w:div w:id="123859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2285521">
      <w:bodyDiv w:val="1"/>
      <w:marLeft w:val="0"/>
      <w:marRight w:val="0"/>
      <w:marTop w:val="0"/>
      <w:marBottom w:val="0"/>
      <w:divBdr>
        <w:top w:val="none" w:sz="0" w:space="0" w:color="auto"/>
        <w:left w:val="none" w:sz="0" w:space="0" w:color="auto"/>
        <w:bottom w:val="none" w:sz="0" w:space="0" w:color="auto"/>
        <w:right w:val="none" w:sz="0" w:space="0" w:color="auto"/>
      </w:divBdr>
      <w:divsChild>
        <w:div w:id="1065957011">
          <w:marLeft w:val="0"/>
          <w:marRight w:val="0"/>
          <w:marTop w:val="0"/>
          <w:marBottom w:val="0"/>
          <w:divBdr>
            <w:top w:val="none" w:sz="0" w:space="0" w:color="auto"/>
            <w:left w:val="none" w:sz="0" w:space="0" w:color="auto"/>
            <w:bottom w:val="none" w:sz="0" w:space="0" w:color="auto"/>
            <w:right w:val="none" w:sz="0" w:space="0" w:color="auto"/>
          </w:divBdr>
          <w:divsChild>
            <w:div w:id="180626773">
              <w:marLeft w:val="0"/>
              <w:marRight w:val="0"/>
              <w:marTop w:val="0"/>
              <w:marBottom w:val="360"/>
              <w:divBdr>
                <w:top w:val="none" w:sz="0" w:space="0" w:color="auto"/>
                <w:left w:val="none" w:sz="0" w:space="0" w:color="auto"/>
                <w:bottom w:val="none" w:sz="0" w:space="0" w:color="auto"/>
                <w:right w:val="none" w:sz="0" w:space="0" w:color="auto"/>
              </w:divBdr>
            </w:div>
            <w:div w:id="200674996">
              <w:marLeft w:val="0"/>
              <w:marRight w:val="0"/>
              <w:marTop w:val="0"/>
              <w:marBottom w:val="360"/>
              <w:divBdr>
                <w:top w:val="none" w:sz="0" w:space="0" w:color="auto"/>
                <w:left w:val="none" w:sz="0" w:space="0" w:color="auto"/>
                <w:bottom w:val="none" w:sz="0" w:space="0" w:color="auto"/>
                <w:right w:val="none" w:sz="0" w:space="0" w:color="auto"/>
              </w:divBdr>
            </w:div>
            <w:div w:id="345134900">
              <w:marLeft w:val="0"/>
              <w:marRight w:val="0"/>
              <w:marTop w:val="0"/>
              <w:marBottom w:val="360"/>
              <w:divBdr>
                <w:top w:val="none" w:sz="0" w:space="0" w:color="auto"/>
                <w:left w:val="none" w:sz="0" w:space="0" w:color="auto"/>
                <w:bottom w:val="none" w:sz="0" w:space="0" w:color="auto"/>
                <w:right w:val="none" w:sz="0" w:space="0" w:color="auto"/>
              </w:divBdr>
            </w:div>
            <w:div w:id="367023451">
              <w:marLeft w:val="0"/>
              <w:marRight w:val="0"/>
              <w:marTop w:val="0"/>
              <w:marBottom w:val="360"/>
              <w:divBdr>
                <w:top w:val="none" w:sz="0" w:space="0" w:color="auto"/>
                <w:left w:val="none" w:sz="0" w:space="0" w:color="auto"/>
                <w:bottom w:val="none" w:sz="0" w:space="0" w:color="auto"/>
                <w:right w:val="none" w:sz="0" w:space="0" w:color="auto"/>
              </w:divBdr>
            </w:div>
            <w:div w:id="518006648">
              <w:marLeft w:val="0"/>
              <w:marRight w:val="0"/>
              <w:marTop w:val="0"/>
              <w:marBottom w:val="0"/>
              <w:divBdr>
                <w:top w:val="none" w:sz="0" w:space="0" w:color="auto"/>
                <w:left w:val="none" w:sz="0" w:space="0" w:color="auto"/>
                <w:bottom w:val="none" w:sz="0" w:space="0" w:color="auto"/>
                <w:right w:val="none" w:sz="0" w:space="0" w:color="auto"/>
              </w:divBdr>
              <w:divsChild>
                <w:div w:id="94521283">
                  <w:marLeft w:val="0"/>
                  <w:marRight w:val="0"/>
                  <w:marTop w:val="0"/>
                  <w:marBottom w:val="0"/>
                  <w:divBdr>
                    <w:top w:val="none" w:sz="0" w:space="0" w:color="auto"/>
                    <w:left w:val="none" w:sz="0" w:space="0" w:color="auto"/>
                    <w:bottom w:val="none" w:sz="0" w:space="0" w:color="auto"/>
                    <w:right w:val="none" w:sz="0" w:space="0" w:color="auto"/>
                  </w:divBdr>
                  <w:divsChild>
                    <w:div w:id="109651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862395">
              <w:marLeft w:val="0"/>
              <w:marRight w:val="0"/>
              <w:marTop w:val="0"/>
              <w:marBottom w:val="360"/>
              <w:divBdr>
                <w:top w:val="none" w:sz="0" w:space="0" w:color="auto"/>
                <w:left w:val="none" w:sz="0" w:space="0" w:color="auto"/>
                <w:bottom w:val="none" w:sz="0" w:space="0" w:color="auto"/>
                <w:right w:val="none" w:sz="0" w:space="0" w:color="auto"/>
              </w:divBdr>
            </w:div>
            <w:div w:id="857933024">
              <w:marLeft w:val="0"/>
              <w:marRight w:val="0"/>
              <w:marTop w:val="0"/>
              <w:marBottom w:val="360"/>
              <w:divBdr>
                <w:top w:val="none" w:sz="0" w:space="0" w:color="auto"/>
                <w:left w:val="none" w:sz="0" w:space="0" w:color="auto"/>
                <w:bottom w:val="none" w:sz="0" w:space="0" w:color="auto"/>
                <w:right w:val="none" w:sz="0" w:space="0" w:color="auto"/>
              </w:divBdr>
            </w:div>
            <w:div w:id="1023434799">
              <w:marLeft w:val="0"/>
              <w:marRight w:val="0"/>
              <w:marTop w:val="0"/>
              <w:marBottom w:val="0"/>
              <w:divBdr>
                <w:top w:val="none" w:sz="0" w:space="0" w:color="auto"/>
                <w:left w:val="none" w:sz="0" w:space="0" w:color="auto"/>
                <w:bottom w:val="none" w:sz="0" w:space="0" w:color="auto"/>
                <w:right w:val="none" w:sz="0" w:space="0" w:color="auto"/>
              </w:divBdr>
            </w:div>
            <w:div w:id="1056200460">
              <w:marLeft w:val="0"/>
              <w:marRight w:val="0"/>
              <w:marTop w:val="0"/>
              <w:marBottom w:val="360"/>
              <w:divBdr>
                <w:top w:val="none" w:sz="0" w:space="0" w:color="auto"/>
                <w:left w:val="none" w:sz="0" w:space="0" w:color="auto"/>
                <w:bottom w:val="none" w:sz="0" w:space="0" w:color="auto"/>
                <w:right w:val="none" w:sz="0" w:space="0" w:color="auto"/>
              </w:divBdr>
            </w:div>
            <w:div w:id="1367296582">
              <w:marLeft w:val="0"/>
              <w:marRight w:val="0"/>
              <w:marTop w:val="0"/>
              <w:marBottom w:val="360"/>
              <w:divBdr>
                <w:top w:val="none" w:sz="0" w:space="0" w:color="auto"/>
                <w:left w:val="none" w:sz="0" w:space="0" w:color="auto"/>
                <w:bottom w:val="none" w:sz="0" w:space="0" w:color="auto"/>
                <w:right w:val="none" w:sz="0" w:space="0" w:color="auto"/>
              </w:divBdr>
            </w:div>
            <w:div w:id="1588347915">
              <w:marLeft w:val="0"/>
              <w:marRight w:val="0"/>
              <w:marTop w:val="0"/>
              <w:marBottom w:val="0"/>
              <w:divBdr>
                <w:top w:val="none" w:sz="0" w:space="0" w:color="auto"/>
                <w:left w:val="none" w:sz="0" w:space="0" w:color="auto"/>
                <w:bottom w:val="none" w:sz="0" w:space="0" w:color="auto"/>
                <w:right w:val="none" w:sz="0" w:space="0" w:color="auto"/>
              </w:divBdr>
              <w:divsChild>
                <w:div w:id="541674370">
                  <w:marLeft w:val="0"/>
                  <w:marRight w:val="0"/>
                  <w:marTop w:val="0"/>
                  <w:marBottom w:val="0"/>
                  <w:divBdr>
                    <w:top w:val="none" w:sz="0" w:space="0" w:color="auto"/>
                    <w:left w:val="none" w:sz="0" w:space="0" w:color="auto"/>
                    <w:bottom w:val="none" w:sz="0" w:space="0" w:color="auto"/>
                    <w:right w:val="none" w:sz="0" w:space="0" w:color="auto"/>
                  </w:divBdr>
                  <w:divsChild>
                    <w:div w:id="92040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907818">
              <w:marLeft w:val="0"/>
              <w:marRight w:val="0"/>
              <w:marTop w:val="0"/>
              <w:marBottom w:val="360"/>
              <w:divBdr>
                <w:top w:val="none" w:sz="0" w:space="0" w:color="auto"/>
                <w:left w:val="none" w:sz="0" w:space="0" w:color="auto"/>
                <w:bottom w:val="none" w:sz="0" w:space="0" w:color="auto"/>
                <w:right w:val="none" w:sz="0" w:space="0" w:color="auto"/>
              </w:divBdr>
            </w:div>
            <w:div w:id="1682776702">
              <w:marLeft w:val="0"/>
              <w:marRight w:val="0"/>
              <w:marTop w:val="0"/>
              <w:marBottom w:val="0"/>
              <w:divBdr>
                <w:top w:val="none" w:sz="0" w:space="0" w:color="auto"/>
                <w:left w:val="none" w:sz="0" w:space="0" w:color="auto"/>
                <w:bottom w:val="none" w:sz="0" w:space="0" w:color="auto"/>
                <w:right w:val="none" w:sz="0" w:space="0" w:color="auto"/>
              </w:divBdr>
            </w:div>
            <w:div w:id="2001153964">
              <w:marLeft w:val="0"/>
              <w:marRight w:val="0"/>
              <w:marTop w:val="0"/>
              <w:marBottom w:val="360"/>
              <w:divBdr>
                <w:top w:val="none" w:sz="0" w:space="0" w:color="auto"/>
                <w:left w:val="none" w:sz="0" w:space="0" w:color="auto"/>
                <w:bottom w:val="none" w:sz="0" w:space="0" w:color="auto"/>
                <w:right w:val="none" w:sz="0" w:space="0" w:color="auto"/>
              </w:divBdr>
            </w:div>
            <w:div w:id="2042051149">
              <w:marLeft w:val="0"/>
              <w:marRight w:val="0"/>
              <w:marTop w:val="0"/>
              <w:marBottom w:val="360"/>
              <w:divBdr>
                <w:top w:val="none" w:sz="0" w:space="0" w:color="auto"/>
                <w:left w:val="none" w:sz="0" w:space="0" w:color="auto"/>
                <w:bottom w:val="none" w:sz="0" w:space="0" w:color="auto"/>
                <w:right w:val="none" w:sz="0" w:space="0" w:color="auto"/>
              </w:divBdr>
            </w:div>
            <w:div w:id="206563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845396">
      <w:bodyDiv w:val="1"/>
      <w:marLeft w:val="0"/>
      <w:marRight w:val="0"/>
      <w:marTop w:val="0"/>
      <w:marBottom w:val="0"/>
      <w:divBdr>
        <w:top w:val="none" w:sz="0" w:space="0" w:color="auto"/>
        <w:left w:val="none" w:sz="0" w:space="0" w:color="auto"/>
        <w:bottom w:val="none" w:sz="0" w:space="0" w:color="auto"/>
        <w:right w:val="none" w:sz="0" w:space="0" w:color="auto"/>
      </w:divBdr>
    </w:div>
    <w:div w:id="822043503">
      <w:bodyDiv w:val="1"/>
      <w:marLeft w:val="0"/>
      <w:marRight w:val="0"/>
      <w:marTop w:val="0"/>
      <w:marBottom w:val="0"/>
      <w:divBdr>
        <w:top w:val="none" w:sz="0" w:space="0" w:color="auto"/>
        <w:left w:val="none" w:sz="0" w:space="0" w:color="auto"/>
        <w:bottom w:val="none" w:sz="0" w:space="0" w:color="auto"/>
        <w:right w:val="none" w:sz="0" w:space="0" w:color="auto"/>
      </w:divBdr>
    </w:div>
    <w:div w:id="824973790">
      <w:bodyDiv w:val="1"/>
      <w:marLeft w:val="0"/>
      <w:marRight w:val="0"/>
      <w:marTop w:val="0"/>
      <w:marBottom w:val="0"/>
      <w:divBdr>
        <w:top w:val="none" w:sz="0" w:space="0" w:color="auto"/>
        <w:left w:val="none" w:sz="0" w:space="0" w:color="auto"/>
        <w:bottom w:val="none" w:sz="0" w:space="0" w:color="auto"/>
        <w:right w:val="none" w:sz="0" w:space="0" w:color="auto"/>
      </w:divBdr>
    </w:div>
    <w:div w:id="826439335">
      <w:bodyDiv w:val="1"/>
      <w:marLeft w:val="0"/>
      <w:marRight w:val="0"/>
      <w:marTop w:val="0"/>
      <w:marBottom w:val="0"/>
      <w:divBdr>
        <w:top w:val="none" w:sz="0" w:space="0" w:color="auto"/>
        <w:left w:val="none" w:sz="0" w:space="0" w:color="auto"/>
        <w:bottom w:val="none" w:sz="0" w:space="0" w:color="auto"/>
        <w:right w:val="none" w:sz="0" w:space="0" w:color="auto"/>
      </w:divBdr>
    </w:div>
    <w:div w:id="829447484">
      <w:bodyDiv w:val="1"/>
      <w:marLeft w:val="0"/>
      <w:marRight w:val="0"/>
      <w:marTop w:val="0"/>
      <w:marBottom w:val="0"/>
      <w:divBdr>
        <w:top w:val="none" w:sz="0" w:space="0" w:color="auto"/>
        <w:left w:val="none" w:sz="0" w:space="0" w:color="auto"/>
        <w:bottom w:val="none" w:sz="0" w:space="0" w:color="auto"/>
        <w:right w:val="none" w:sz="0" w:space="0" w:color="auto"/>
      </w:divBdr>
    </w:div>
    <w:div w:id="837353574">
      <w:bodyDiv w:val="1"/>
      <w:marLeft w:val="0"/>
      <w:marRight w:val="0"/>
      <w:marTop w:val="0"/>
      <w:marBottom w:val="0"/>
      <w:divBdr>
        <w:top w:val="none" w:sz="0" w:space="0" w:color="auto"/>
        <w:left w:val="none" w:sz="0" w:space="0" w:color="auto"/>
        <w:bottom w:val="none" w:sz="0" w:space="0" w:color="auto"/>
        <w:right w:val="none" w:sz="0" w:space="0" w:color="auto"/>
      </w:divBdr>
      <w:divsChild>
        <w:div w:id="10181991">
          <w:marLeft w:val="0"/>
          <w:marRight w:val="0"/>
          <w:marTop w:val="0"/>
          <w:marBottom w:val="225"/>
          <w:divBdr>
            <w:top w:val="none" w:sz="0" w:space="0" w:color="auto"/>
            <w:left w:val="none" w:sz="0" w:space="0" w:color="auto"/>
            <w:bottom w:val="none" w:sz="0" w:space="0" w:color="auto"/>
            <w:right w:val="none" w:sz="0" w:space="0" w:color="auto"/>
          </w:divBdr>
          <w:divsChild>
            <w:div w:id="1244216364">
              <w:marLeft w:val="0"/>
              <w:marRight w:val="0"/>
              <w:marTop w:val="0"/>
              <w:marBottom w:val="0"/>
              <w:divBdr>
                <w:top w:val="none" w:sz="0" w:space="0" w:color="auto"/>
                <w:left w:val="none" w:sz="0" w:space="0" w:color="auto"/>
                <w:bottom w:val="none" w:sz="0" w:space="0" w:color="auto"/>
                <w:right w:val="none" w:sz="0" w:space="0" w:color="auto"/>
              </w:divBdr>
            </w:div>
          </w:divsChild>
        </w:div>
        <w:div w:id="17125589">
          <w:marLeft w:val="0"/>
          <w:marRight w:val="0"/>
          <w:marTop w:val="0"/>
          <w:marBottom w:val="225"/>
          <w:divBdr>
            <w:top w:val="none" w:sz="0" w:space="0" w:color="auto"/>
            <w:left w:val="none" w:sz="0" w:space="0" w:color="auto"/>
            <w:bottom w:val="none" w:sz="0" w:space="0" w:color="auto"/>
            <w:right w:val="none" w:sz="0" w:space="0" w:color="auto"/>
          </w:divBdr>
          <w:divsChild>
            <w:div w:id="1812363920">
              <w:marLeft w:val="0"/>
              <w:marRight w:val="0"/>
              <w:marTop w:val="0"/>
              <w:marBottom w:val="0"/>
              <w:divBdr>
                <w:top w:val="none" w:sz="0" w:space="0" w:color="auto"/>
                <w:left w:val="none" w:sz="0" w:space="0" w:color="auto"/>
                <w:bottom w:val="none" w:sz="0" w:space="0" w:color="auto"/>
                <w:right w:val="none" w:sz="0" w:space="0" w:color="auto"/>
              </w:divBdr>
            </w:div>
          </w:divsChild>
        </w:div>
        <w:div w:id="90904629">
          <w:marLeft w:val="0"/>
          <w:marRight w:val="0"/>
          <w:marTop w:val="0"/>
          <w:marBottom w:val="225"/>
          <w:divBdr>
            <w:top w:val="none" w:sz="0" w:space="0" w:color="auto"/>
            <w:left w:val="none" w:sz="0" w:space="0" w:color="auto"/>
            <w:bottom w:val="none" w:sz="0" w:space="0" w:color="auto"/>
            <w:right w:val="none" w:sz="0" w:space="0" w:color="auto"/>
          </w:divBdr>
          <w:divsChild>
            <w:div w:id="64647997">
              <w:marLeft w:val="0"/>
              <w:marRight w:val="0"/>
              <w:marTop w:val="0"/>
              <w:marBottom w:val="0"/>
              <w:divBdr>
                <w:top w:val="none" w:sz="0" w:space="0" w:color="auto"/>
                <w:left w:val="none" w:sz="0" w:space="0" w:color="auto"/>
                <w:bottom w:val="none" w:sz="0" w:space="0" w:color="auto"/>
                <w:right w:val="none" w:sz="0" w:space="0" w:color="auto"/>
              </w:divBdr>
            </w:div>
          </w:divsChild>
        </w:div>
        <w:div w:id="202982475">
          <w:marLeft w:val="0"/>
          <w:marRight w:val="0"/>
          <w:marTop w:val="0"/>
          <w:marBottom w:val="225"/>
          <w:divBdr>
            <w:top w:val="none" w:sz="0" w:space="0" w:color="auto"/>
            <w:left w:val="none" w:sz="0" w:space="0" w:color="auto"/>
            <w:bottom w:val="none" w:sz="0" w:space="0" w:color="auto"/>
            <w:right w:val="none" w:sz="0" w:space="0" w:color="auto"/>
          </w:divBdr>
          <w:divsChild>
            <w:div w:id="619262383">
              <w:marLeft w:val="0"/>
              <w:marRight w:val="0"/>
              <w:marTop w:val="0"/>
              <w:marBottom w:val="0"/>
              <w:divBdr>
                <w:top w:val="none" w:sz="0" w:space="0" w:color="auto"/>
                <w:left w:val="none" w:sz="0" w:space="0" w:color="auto"/>
                <w:bottom w:val="none" w:sz="0" w:space="0" w:color="auto"/>
                <w:right w:val="none" w:sz="0" w:space="0" w:color="auto"/>
              </w:divBdr>
            </w:div>
          </w:divsChild>
        </w:div>
        <w:div w:id="215550325">
          <w:marLeft w:val="0"/>
          <w:marRight w:val="0"/>
          <w:marTop w:val="0"/>
          <w:marBottom w:val="225"/>
          <w:divBdr>
            <w:top w:val="none" w:sz="0" w:space="0" w:color="auto"/>
            <w:left w:val="none" w:sz="0" w:space="0" w:color="auto"/>
            <w:bottom w:val="none" w:sz="0" w:space="0" w:color="auto"/>
            <w:right w:val="none" w:sz="0" w:space="0" w:color="auto"/>
          </w:divBdr>
          <w:divsChild>
            <w:div w:id="2129935801">
              <w:marLeft w:val="0"/>
              <w:marRight w:val="0"/>
              <w:marTop w:val="0"/>
              <w:marBottom w:val="0"/>
              <w:divBdr>
                <w:top w:val="none" w:sz="0" w:space="0" w:color="auto"/>
                <w:left w:val="none" w:sz="0" w:space="0" w:color="auto"/>
                <w:bottom w:val="none" w:sz="0" w:space="0" w:color="auto"/>
                <w:right w:val="none" w:sz="0" w:space="0" w:color="auto"/>
              </w:divBdr>
            </w:div>
          </w:divsChild>
        </w:div>
        <w:div w:id="281882323">
          <w:marLeft w:val="0"/>
          <w:marRight w:val="0"/>
          <w:marTop w:val="0"/>
          <w:marBottom w:val="225"/>
          <w:divBdr>
            <w:top w:val="none" w:sz="0" w:space="0" w:color="auto"/>
            <w:left w:val="none" w:sz="0" w:space="0" w:color="auto"/>
            <w:bottom w:val="none" w:sz="0" w:space="0" w:color="auto"/>
            <w:right w:val="none" w:sz="0" w:space="0" w:color="auto"/>
          </w:divBdr>
          <w:divsChild>
            <w:div w:id="1416978653">
              <w:marLeft w:val="0"/>
              <w:marRight w:val="0"/>
              <w:marTop w:val="0"/>
              <w:marBottom w:val="0"/>
              <w:divBdr>
                <w:top w:val="none" w:sz="0" w:space="0" w:color="auto"/>
                <w:left w:val="none" w:sz="0" w:space="0" w:color="auto"/>
                <w:bottom w:val="none" w:sz="0" w:space="0" w:color="auto"/>
                <w:right w:val="none" w:sz="0" w:space="0" w:color="auto"/>
              </w:divBdr>
            </w:div>
          </w:divsChild>
        </w:div>
        <w:div w:id="350421582">
          <w:marLeft w:val="0"/>
          <w:marRight w:val="0"/>
          <w:marTop w:val="0"/>
          <w:marBottom w:val="225"/>
          <w:divBdr>
            <w:top w:val="none" w:sz="0" w:space="0" w:color="auto"/>
            <w:left w:val="none" w:sz="0" w:space="0" w:color="auto"/>
            <w:bottom w:val="none" w:sz="0" w:space="0" w:color="auto"/>
            <w:right w:val="none" w:sz="0" w:space="0" w:color="auto"/>
          </w:divBdr>
          <w:divsChild>
            <w:div w:id="467670311">
              <w:marLeft w:val="0"/>
              <w:marRight w:val="0"/>
              <w:marTop w:val="0"/>
              <w:marBottom w:val="0"/>
              <w:divBdr>
                <w:top w:val="none" w:sz="0" w:space="0" w:color="auto"/>
                <w:left w:val="none" w:sz="0" w:space="0" w:color="auto"/>
                <w:bottom w:val="none" w:sz="0" w:space="0" w:color="auto"/>
                <w:right w:val="none" w:sz="0" w:space="0" w:color="auto"/>
              </w:divBdr>
            </w:div>
          </w:divsChild>
        </w:div>
        <w:div w:id="806052645">
          <w:marLeft w:val="0"/>
          <w:marRight w:val="0"/>
          <w:marTop w:val="0"/>
          <w:marBottom w:val="225"/>
          <w:divBdr>
            <w:top w:val="none" w:sz="0" w:space="0" w:color="auto"/>
            <w:left w:val="none" w:sz="0" w:space="0" w:color="auto"/>
            <w:bottom w:val="none" w:sz="0" w:space="0" w:color="auto"/>
            <w:right w:val="none" w:sz="0" w:space="0" w:color="auto"/>
          </w:divBdr>
        </w:div>
        <w:div w:id="1704865897">
          <w:marLeft w:val="0"/>
          <w:marRight w:val="0"/>
          <w:marTop w:val="0"/>
          <w:marBottom w:val="225"/>
          <w:divBdr>
            <w:top w:val="none" w:sz="0" w:space="0" w:color="auto"/>
            <w:left w:val="none" w:sz="0" w:space="0" w:color="auto"/>
            <w:bottom w:val="none" w:sz="0" w:space="0" w:color="auto"/>
            <w:right w:val="none" w:sz="0" w:space="0" w:color="auto"/>
          </w:divBdr>
          <w:divsChild>
            <w:div w:id="325979817">
              <w:marLeft w:val="0"/>
              <w:marRight w:val="0"/>
              <w:marTop w:val="0"/>
              <w:marBottom w:val="0"/>
              <w:divBdr>
                <w:top w:val="none" w:sz="0" w:space="0" w:color="auto"/>
                <w:left w:val="none" w:sz="0" w:space="0" w:color="auto"/>
                <w:bottom w:val="none" w:sz="0" w:space="0" w:color="auto"/>
                <w:right w:val="none" w:sz="0" w:space="0" w:color="auto"/>
              </w:divBdr>
            </w:div>
          </w:divsChild>
        </w:div>
        <w:div w:id="2020618390">
          <w:marLeft w:val="0"/>
          <w:marRight w:val="0"/>
          <w:marTop w:val="0"/>
          <w:marBottom w:val="225"/>
          <w:divBdr>
            <w:top w:val="none" w:sz="0" w:space="0" w:color="auto"/>
            <w:left w:val="none" w:sz="0" w:space="0" w:color="auto"/>
            <w:bottom w:val="none" w:sz="0" w:space="0" w:color="auto"/>
            <w:right w:val="none" w:sz="0" w:space="0" w:color="auto"/>
          </w:divBdr>
          <w:divsChild>
            <w:div w:id="130674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164518">
      <w:bodyDiv w:val="1"/>
      <w:marLeft w:val="0"/>
      <w:marRight w:val="0"/>
      <w:marTop w:val="0"/>
      <w:marBottom w:val="0"/>
      <w:divBdr>
        <w:top w:val="none" w:sz="0" w:space="0" w:color="auto"/>
        <w:left w:val="none" w:sz="0" w:space="0" w:color="auto"/>
        <w:bottom w:val="none" w:sz="0" w:space="0" w:color="auto"/>
        <w:right w:val="none" w:sz="0" w:space="0" w:color="auto"/>
      </w:divBdr>
      <w:divsChild>
        <w:div w:id="157111995">
          <w:marLeft w:val="336"/>
          <w:marRight w:val="0"/>
          <w:marTop w:val="120"/>
          <w:marBottom w:val="312"/>
          <w:divBdr>
            <w:top w:val="none" w:sz="0" w:space="0" w:color="auto"/>
            <w:left w:val="none" w:sz="0" w:space="0" w:color="auto"/>
            <w:bottom w:val="none" w:sz="0" w:space="0" w:color="auto"/>
            <w:right w:val="none" w:sz="0" w:space="0" w:color="auto"/>
          </w:divBdr>
          <w:divsChild>
            <w:div w:id="1323434374">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825586498">
          <w:marLeft w:val="0"/>
          <w:marRight w:val="0"/>
          <w:marTop w:val="0"/>
          <w:marBottom w:val="120"/>
          <w:divBdr>
            <w:top w:val="none" w:sz="0" w:space="0" w:color="auto"/>
            <w:left w:val="none" w:sz="0" w:space="0" w:color="auto"/>
            <w:bottom w:val="none" w:sz="0" w:space="0" w:color="auto"/>
            <w:right w:val="none" w:sz="0" w:space="0" w:color="auto"/>
          </w:divBdr>
        </w:div>
      </w:divsChild>
    </w:div>
    <w:div w:id="847670172">
      <w:bodyDiv w:val="1"/>
      <w:marLeft w:val="0"/>
      <w:marRight w:val="0"/>
      <w:marTop w:val="0"/>
      <w:marBottom w:val="0"/>
      <w:divBdr>
        <w:top w:val="none" w:sz="0" w:space="0" w:color="auto"/>
        <w:left w:val="none" w:sz="0" w:space="0" w:color="auto"/>
        <w:bottom w:val="none" w:sz="0" w:space="0" w:color="auto"/>
        <w:right w:val="none" w:sz="0" w:space="0" w:color="auto"/>
      </w:divBdr>
    </w:div>
    <w:div w:id="849098005">
      <w:bodyDiv w:val="1"/>
      <w:marLeft w:val="0"/>
      <w:marRight w:val="0"/>
      <w:marTop w:val="0"/>
      <w:marBottom w:val="0"/>
      <w:divBdr>
        <w:top w:val="none" w:sz="0" w:space="0" w:color="auto"/>
        <w:left w:val="none" w:sz="0" w:space="0" w:color="auto"/>
        <w:bottom w:val="none" w:sz="0" w:space="0" w:color="auto"/>
        <w:right w:val="none" w:sz="0" w:space="0" w:color="auto"/>
      </w:divBdr>
    </w:div>
    <w:div w:id="852114587">
      <w:bodyDiv w:val="1"/>
      <w:marLeft w:val="0"/>
      <w:marRight w:val="0"/>
      <w:marTop w:val="0"/>
      <w:marBottom w:val="0"/>
      <w:divBdr>
        <w:top w:val="none" w:sz="0" w:space="0" w:color="auto"/>
        <w:left w:val="none" w:sz="0" w:space="0" w:color="auto"/>
        <w:bottom w:val="none" w:sz="0" w:space="0" w:color="auto"/>
        <w:right w:val="none" w:sz="0" w:space="0" w:color="auto"/>
      </w:divBdr>
    </w:div>
    <w:div w:id="856819334">
      <w:bodyDiv w:val="1"/>
      <w:marLeft w:val="0"/>
      <w:marRight w:val="0"/>
      <w:marTop w:val="0"/>
      <w:marBottom w:val="0"/>
      <w:divBdr>
        <w:top w:val="none" w:sz="0" w:space="0" w:color="auto"/>
        <w:left w:val="none" w:sz="0" w:space="0" w:color="auto"/>
        <w:bottom w:val="none" w:sz="0" w:space="0" w:color="auto"/>
        <w:right w:val="none" w:sz="0" w:space="0" w:color="auto"/>
      </w:divBdr>
    </w:div>
    <w:div w:id="872769263">
      <w:bodyDiv w:val="1"/>
      <w:marLeft w:val="0"/>
      <w:marRight w:val="0"/>
      <w:marTop w:val="0"/>
      <w:marBottom w:val="0"/>
      <w:divBdr>
        <w:top w:val="none" w:sz="0" w:space="0" w:color="auto"/>
        <w:left w:val="none" w:sz="0" w:space="0" w:color="auto"/>
        <w:bottom w:val="none" w:sz="0" w:space="0" w:color="auto"/>
        <w:right w:val="none" w:sz="0" w:space="0" w:color="auto"/>
      </w:divBdr>
    </w:div>
    <w:div w:id="875855033">
      <w:bodyDiv w:val="1"/>
      <w:marLeft w:val="0"/>
      <w:marRight w:val="0"/>
      <w:marTop w:val="0"/>
      <w:marBottom w:val="0"/>
      <w:divBdr>
        <w:top w:val="none" w:sz="0" w:space="0" w:color="auto"/>
        <w:left w:val="none" w:sz="0" w:space="0" w:color="auto"/>
        <w:bottom w:val="none" w:sz="0" w:space="0" w:color="auto"/>
        <w:right w:val="none" w:sz="0" w:space="0" w:color="auto"/>
      </w:divBdr>
    </w:div>
    <w:div w:id="881553499">
      <w:bodyDiv w:val="1"/>
      <w:marLeft w:val="0"/>
      <w:marRight w:val="0"/>
      <w:marTop w:val="0"/>
      <w:marBottom w:val="0"/>
      <w:divBdr>
        <w:top w:val="none" w:sz="0" w:space="0" w:color="auto"/>
        <w:left w:val="none" w:sz="0" w:space="0" w:color="auto"/>
        <w:bottom w:val="none" w:sz="0" w:space="0" w:color="auto"/>
        <w:right w:val="none" w:sz="0" w:space="0" w:color="auto"/>
      </w:divBdr>
    </w:div>
    <w:div w:id="891502394">
      <w:bodyDiv w:val="1"/>
      <w:marLeft w:val="0"/>
      <w:marRight w:val="0"/>
      <w:marTop w:val="0"/>
      <w:marBottom w:val="0"/>
      <w:divBdr>
        <w:top w:val="none" w:sz="0" w:space="0" w:color="auto"/>
        <w:left w:val="none" w:sz="0" w:space="0" w:color="auto"/>
        <w:bottom w:val="none" w:sz="0" w:space="0" w:color="auto"/>
        <w:right w:val="none" w:sz="0" w:space="0" w:color="auto"/>
      </w:divBdr>
    </w:div>
    <w:div w:id="906454705">
      <w:bodyDiv w:val="1"/>
      <w:marLeft w:val="0"/>
      <w:marRight w:val="0"/>
      <w:marTop w:val="0"/>
      <w:marBottom w:val="0"/>
      <w:divBdr>
        <w:top w:val="none" w:sz="0" w:space="0" w:color="auto"/>
        <w:left w:val="none" w:sz="0" w:space="0" w:color="auto"/>
        <w:bottom w:val="none" w:sz="0" w:space="0" w:color="auto"/>
        <w:right w:val="none" w:sz="0" w:space="0" w:color="auto"/>
      </w:divBdr>
    </w:div>
    <w:div w:id="911694109">
      <w:bodyDiv w:val="1"/>
      <w:marLeft w:val="0"/>
      <w:marRight w:val="0"/>
      <w:marTop w:val="0"/>
      <w:marBottom w:val="0"/>
      <w:divBdr>
        <w:top w:val="none" w:sz="0" w:space="0" w:color="auto"/>
        <w:left w:val="none" w:sz="0" w:space="0" w:color="auto"/>
        <w:bottom w:val="none" w:sz="0" w:space="0" w:color="auto"/>
        <w:right w:val="none" w:sz="0" w:space="0" w:color="auto"/>
      </w:divBdr>
    </w:div>
    <w:div w:id="915090348">
      <w:bodyDiv w:val="1"/>
      <w:marLeft w:val="0"/>
      <w:marRight w:val="0"/>
      <w:marTop w:val="0"/>
      <w:marBottom w:val="0"/>
      <w:divBdr>
        <w:top w:val="none" w:sz="0" w:space="0" w:color="auto"/>
        <w:left w:val="none" w:sz="0" w:space="0" w:color="auto"/>
        <w:bottom w:val="none" w:sz="0" w:space="0" w:color="auto"/>
        <w:right w:val="none" w:sz="0" w:space="0" w:color="auto"/>
      </w:divBdr>
      <w:divsChild>
        <w:div w:id="1944680981">
          <w:marLeft w:val="0"/>
          <w:marRight w:val="0"/>
          <w:marTop w:val="0"/>
          <w:marBottom w:val="0"/>
          <w:divBdr>
            <w:top w:val="none" w:sz="0" w:space="0" w:color="auto"/>
            <w:left w:val="none" w:sz="0" w:space="0" w:color="auto"/>
            <w:bottom w:val="none" w:sz="0" w:space="0" w:color="auto"/>
            <w:right w:val="none" w:sz="0" w:space="0" w:color="auto"/>
          </w:divBdr>
        </w:div>
      </w:divsChild>
    </w:div>
    <w:div w:id="917834662">
      <w:bodyDiv w:val="1"/>
      <w:marLeft w:val="0"/>
      <w:marRight w:val="0"/>
      <w:marTop w:val="0"/>
      <w:marBottom w:val="0"/>
      <w:divBdr>
        <w:top w:val="none" w:sz="0" w:space="0" w:color="auto"/>
        <w:left w:val="none" w:sz="0" w:space="0" w:color="auto"/>
        <w:bottom w:val="none" w:sz="0" w:space="0" w:color="auto"/>
        <w:right w:val="none" w:sz="0" w:space="0" w:color="auto"/>
      </w:divBdr>
      <w:divsChild>
        <w:div w:id="113140245">
          <w:marLeft w:val="0"/>
          <w:marRight w:val="0"/>
          <w:marTop w:val="0"/>
          <w:marBottom w:val="225"/>
          <w:divBdr>
            <w:top w:val="none" w:sz="0" w:space="0" w:color="auto"/>
            <w:left w:val="none" w:sz="0" w:space="0" w:color="auto"/>
            <w:bottom w:val="none" w:sz="0" w:space="0" w:color="auto"/>
            <w:right w:val="none" w:sz="0" w:space="0" w:color="auto"/>
          </w:divBdr>
          <w:divsChild>
            <w:div w:id="705640972">
              <w:marLeft w:val="0"/>
              <w:marRight w:val="0"/>
              <w:marTop w:val="0"/>
              <w:marBottom w:val="0"/>
              <w:divBdr>
                <w:top w:val="none" w:sz="0" w:space="0" w:color="auto"/>
                <w:left w:val="none" w:sz="0" w:space="0" w:color="auto"/>
                <w:bottom w:val="none" w:sz="0" w:space="0" w:color="auto"/>
                <w:right w:val="none" w:sz="0" w:space="0" w:color="auto"/>
              </w:divBdr>
            </w:div>
          </w:divsChild>
        </w:div>
        <w:div w:id="118961901">
          <w:marLeft w:val="0"/>
          <w:marRight w:val="0"/>
          <w:marTop w:val="0"/>
          <w:marBottom w:val="225"/>
          <w:divBdr>
            <w:top w:val="none" w:sz="0" w:space="0" w:color="auto"/>
            <w:left w:val="none" w:sz="0" w:space="0" w:color="auto"/>
            <w:bottom w:val="none" w:sz="0" w:space="0" w:color="auto"/>
            <w:right w:val="none" w:sz="0" w:space="0" w:color="auto"/>
          </w:divBdr>
        </w:div>
        <w:div w:id="643243041">
          <w:marLeft w:val="0"/>
          <w:marRight w:val="0"/>
          <w:marTop w:val="0"/>
          <w:marBottom w:val="225"/>
          <w:divBdr>
            <w:top w:val="none" w:sz="0" w:space="0" w:color="auto"/>
            <w:left w:val="none" w:sz="0" w:space="0" w:color="auto"/>
            <w:bottom w:val="none" w:sz="0" w:space="0" w:color="auto"/>
            <w:right w:val="none" w:sz="0" w:space="0" w:color="auto"/>
          </w:divBdr>
          <w:divsChild>
            <w:div w:id="166659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031511">
      <w:bodyDiv w:val="1"/>
      <w:marLeft w:val="0"/>
      <w:marRight w:val="0"/>
      <w:marTop w:val="0"/>
      <w:marBottom w:val="0"/>
      <w:divBdr>
        <w:top w:val="none" w:sz="0" w:space="0" w:color="auto"/>
        <w:left w:val="none" w:sz="0" w:space="0" w:color="auto"/>
        <w:bottom w:val="none" w:sz="0" w:space="0" w:color="auto"/>
        <w:right w:val="none" w:sz="0" w:space="0" w:color="auto"/>
      </w:divBdr>
    </w:div>
    <w:div w:id="923145362">
      <w:bodyDiv w:val="1"/>
      <w:marLeft w:val="0"/>
      <w:marRight w:val="0"/>
      <w:marTop w:val="0"/>
      <w:marBottom w:val="0"/>
      <w:divBdr>
        <w:top w:val="none" w:sz="0" w:space="0" w:color="auto"/>
        <w:left w:val="none" w:sz="0" w:space="0" w:color="auto"/>
        <w:bottom w:val="none" w:sz="0" w:space="0" w:color="auto"/>
        <w:right w:val="none" w:sz="0" w:space="0" w:color="auto"/>
      </w:divBdr>
    </w:div>
    <w:div w:id="923688911">
      <w:bodyDiv w:val="1"/>
      <w:marLeft w:val="0"/>
      <w:marRight w:val="0"/>
      <w:marTop w:val="0"/>
      <w:marBottom w:val="0"/>
      <w:divBdr>
        <w:top w:val="none" w:sz="0" w:space="0" w:color="auto"/>
        <w:left w:val="none" w:sz="0" w:space="0" w:color="auto"/>
        <w:bottom w:val="none" w:sz="0" w:space="0" w:color="auto"/>
        <w:right w:val="none" w:sz="0" w:space="0" w:color="auto"/>
      </w:divBdr>
    </w:div>
    <w:div w:id="929973559">
      <w:bodyDiv w:val="1"/>
      <w:marLeft w:val="0"/>
      <w:marRight w:val="0"/>
      <w:marTop w:val="0"/>
      <w:marBottom w:val="0"/>
      <w:divBdr>
        <w:top w:val="none" w:sz="0" w:space="0" w:color="auto"/>
        <w:left w:val="none" w:sz="0" w:space="0" w:color="auto"/>
        <w:bottom w:val="none" w:sz="0" w:space="0" w:color="auto"/>
        <w:right w:val="none" w:sz="0" w:space="0" w:color="auto"/>
      </w:divBdr>
      <w:divsChild>
        <w:div w:id="755245473">
          <w:marLeft w:val="0"/>
          <w:marRight w:val="0"/>
          <w:marTop w:val="0"/>
          <w:marBottom w:val="0"/>
          <w:divBdr>
            <w:top w:val="single" w:sz="6" w:space="6" w:color="D3D3D3"/>
            <w:left w:val="single" w:sz="6" w:space="12" w:color="D3D3D3"/>
            <w:bottom w:val="single" w:sz="6" w:space="6" w:color="D3D3D3"/>
            <w:right w:val="single" w:sz="6" w:space="0" w:color="D3D3D3"/>
          </w:divBdr>
        </w:div>
      </w:divsChild>
    </w:div>
    <w:div w:id="930162530">
      <w:bodyDiv w:val="1"/>
      <w:marLeft w:val="0"/>
      <w:marRight w:val="0"/>
      <w:marTop w:val="0"/>
      <w:marBottom w:val="0"/>
      <w:divBdr>
        <w:top w:val="none" w:sz="0" w:space="0" w:color="auto"/>
        <w:left w:val="none" w:sz="0" w:space="0" w:color="auto"/>
        <w:bottom w:val="none" w:sz="0" w:space="0" w:color="auto"/>
        <w:right w:val="none" w:sz="0" w:space="0" w:color="auto"/>
      </w:divBdr>
    </w:div>
    <w:div w:id="931817677">
      <w:bodyDiv w:val="1"/>
      <w:marLeft w:val="0"/>
      <w:marRight w:val="0"/>
      <w:marTop w:val="0"/>
      <w:marBottom w:val="0"/>
      <w:divBdr>
        <w:top w:val="none" w:sz="0" w:space="0" w:color="auto"/>
        <w:left w:val="none" w:sz="0" w:space="0" w:color="auto"/>
        <w:bottom w:val="none" w:sz="0" w:space="0" w:color="auto"/>
        <w:right w:val="none" w:sz="0" w:space="0" w:color="auto"/>
      </w:divBdr>
      <w:divsChild>
        <w:div w:id="1653825397">
          <w:marLeft w:val="0"/>
          <w:marRight w:val="0"/>
          <w:marTop w:val="0"/>
          <w:marBottom w:val="0"/>
          <w:divBdr>
            <w:top w:val="none" w:sz="0" w:space="0" w:color="auto"/>
            <w:left w:val="none" w:sz="0" w:space="0" w:color="auto"/>
            <w:bottom w:val="none" w:sz="0" w:space="0" w:color="auto"/>
            <w:right w:val="none" w:sz="0" w:space="0" w:color="auto"/>
          </w:divBdr>
          <w:divsChild>
            <w:div w:id="933778954">
              <w:marLeft w:val="0"/>
              <w:marRight w:val="0"/>
              <w:marTop w:val="0"/>
              <w:marBottom w:val="0"/>
              <w:divBdr>
                <w:top w:val="none" w:sz="0" w:space="0" w:color="auto"/>
                <w:left w:val="none" w:sz="0" w:space="0" w:color="auto"/>
                <w:bottom w:val="none" w:sz="0" w:space="0" w:color="auto"/>
                <w:right w:val="none" w:sz="0" w:space="0" w:color="auto"/>
              </w:divBdr>
              <w:divsChild>
                <w:div w:id="1725910900">
                  <w:marLeft w:val="0"/>
                  <w:marRight w:val="0"/>
                  <w:marTop w:val="0"/>
                  <w:marBottom w:val="0"/>
                  <w:divBdr>
                    <w:top w:val="none" w:sz="0" w:space="0" w:color="auto"/>
                    <w:left w:val="none" w:sz="0" w:space="0" w:color="auto"/>
                    <w:bottom w:val="none" w:sz="0" w:space="0" w:color="auto"/>
                    <w:right w:val="none" w:sz="0" w:space="0" w:color="auto"/>
                  </w:divBdr>
                  <w:divsChild>
                    <w:div w:id="118378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248761">
      <w:bodyDiv w:val="1"/>
      <w:marLeft w:val="0"/>
      <w:marRight w:val="0"/>
      <w:marTop w:val="0"/>
      <w:marBottom w:val="0"/>
      <w:divBdr>
        <w:top w:val="none" w:sz="0" w:space="0" w:color="auto"/>
        <w:left w:val="none" w:sz="0" w:space="0" w:color="auto"/>
        <w:bottom w:val="none" w:sz="0" w:space="0" w:color="auto"/>
        <w:right w:val="none" w:sz="0" w:space="0" w:color="auto"/>
      </w:divBdr>
      <w:divsChild>
        <w:div w:id="443036076">
          <w:marLeft w:val="0"/>
          <w:marRight w:val="0"/>
          <w:marTop w:val="0"/>
          <w:marBottom w:val="0"/>
          <w:divBdr>
            <w:top w:val="none" w:sz="0" w:space="0" w:color="auto"/>
            <w:left w:val="none" w:sz="0" w:space="0" w:color="auto"/>
            <w:bottom w:val="none" w:sz="0" w:space="0" w:color="auto"/>
            <w:right w:val="none" w:sz="0" w:space="0" w:color="auto"/>
          </w:divBdr>
          <w:divsChild>
            <w:div w:id="928587498">
              <w:marLeft w:val="60"/>
              <w:marRight w:val="0"/>
              <w:marTop w:val="0"/>
              <w:marBottom w:val="0"/>
              <w:divBdr>
                <w:top w:val="none" w:sz="0" w:space="0" w:color="auto"/>
                <w:left w:val="none" w:sz="0" w:space="0" w:color="auto"/>
                <w:bottom w:val="none" w:sz="0" w:space="0" w:color="auto"/>
                <w:right w:val="none" w:sz="0" w:space="0" w:color="auto"/>
              </w:divBdr>
              <w:divsChild>
                <w:div w:id="1893343959">
                  <w:marLeft w:val="0"/>
                  <w:marRight w:val="0"/>
                  <w:marTop w:val="0"/>
                  <w:marBottom w:val="0"/>
                  <w:divBdr>
                    <w:top w:val="none" w:sz="0" w:space="0" w:color="auto"/>
                    <w:left w:val="none" w:sz="0" w:space="0" w:color="auto"/>
                    <w:bottom w:val="none" w:sz="0" w:space="0" w:color="auto"/>
                    <w:right w:val="none" w:sz="0" w:space="0" w:color="auto"/>
                  </w:divBdr>
                  <w:divsChild>
                    <w:div w:id="653679218">
                      <w:marLeft w:val="0"/>
                      <w:marRight w:val="0"/>
                      <w:marTop w:val="0"/>
                      <w:marBottom w:val="120"/>
                      <w:divBdr>
                        <w:top w:val="single" w:sz="6" w:space="0" w:color="F5F5F5"/>
                        <w:left w:val="single" w:sz="6" w:space="0" w:color="F5F5F5"/>
                        <w:bottom w:val="single" w:sz="6" w:space="0" w:color="F5F5F5"/>
                        <w:right w:val="single" w:sz="6" w:space="0" w:color="F5F5F5"/>
                      </w:divBdr>
                      <w:divsChild>
                        <w:div w:id="224417629">
                          <w:marLeft w:val="0"/>
                          <w:marRight w:val="0"/>
                          <w:marTop w:val="0"/>
                          <w:marBottom w:val="0"/>
                          <w:divBdr>
                            <w:top w:val="none" w:sz="0" w:space="0" w:color="auto"/>
                            <w:left w:val="none" w:sz="0" w:space="0" w:color="auto"/>
                            <w:bottom w:val="none" w:sz="0" w:space="0" w:color="auto"/>
                            <w:right w:val="none" w:sz="0" w:space="0" w:color="auto"/>
                          </w:divBdr>
                          <w:divsChild>
                            <w:div w:id="21378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3838345">
          <w:marLeft w:val="0"/>
          <w:marRight w:val="0"/>
          <w:marTop w:val="0"/>
          <w:marBottom w:val="0"/>
          <w:divBdr>
            <w:top w:val="none" w:sz="0" w:space="0" w:color="auto"/>
            <w:left w:val="none" w:sz="0" w:space="0" w:color="auto"/>
            <w:bottom w:val="none" w:sz="0" w:space="0" w:color="auto"/>
            <w:right w:val="none" w:sz="0" w:space="0" w:color="auto"/>
          </w:divBdr>
          <w:divsChild>
            <w:div w:id="2033142270">
              <w:marLeft w:val="0"/>
              <w:marRight w:val="60"/>
              <w:marTop w:val="0"/>
              <w:marBottom w:val="0"/>
              <w:divBdr>
                <w:top w:val="none" w:sz="0" w:space="0" w:color="auto"/>
                <w:left w:val="none" w:sz="0" w:space="0" w:color="auto"/>
                <w:bottom w:val="none" w:sz="0" w:space="0" w:color="auto"/>
                <w:right w:val="none" w:sz="0" w:space="0" w:color="auto"/>
              </w:divBdr>
              <w:divsChild>
                <w:div w:id="2087335986">
                  <w:marLeft w:val="0"/>
                  <w:marRight w:val="0"/>
                  <w:marTop w:val="0"/>
                  <w:marBottom w:val="120"/>
                  <w:divBdr>
                    <w:top w:val="single" w:sz="6" w:space="0" w:color="A0A0A0"/>
                    <w:left w:val="single" w:sz="6" w:space="0" w:color="B9B9B9"/>
                    <w:bottom w:val="single" w:sz="6" w:space="0" w:color="B9B9B9"/>
                    <w:right w:val="single" w:sz="6" w:space="0" w:color="B9B9B9"/>
                  </w:divBdr>
                  <w:divsChild>
                    <w:div w:id="1806654554">
                      <w:marLeft w:val="0"/>
                      <w:marRight w:val="0"/>
                      <w:marTop w:val="0"/>
                      <w:marBottom w:val="0"/>
                      <w:divBdr>
                        <w:top w:val="none" w:sz="0" w:space="0" w:color="auto"/>
                        <w:left w:val="none" w:sz="0" w:space="0" w:color="auto"/>
                        <w:bottom w:val="none" w:sz="0" w:space="0" w:color="auto"/>
                        <w:right w:val="none" w:sz="0" w:space="0" w:color="auto"/>
                      </w:divBdr>
                    </w:div>
                    <w:div w:id="205438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872301">
      <w:bodyDiv w:val="1"/>
      <w:marLeft w:val="0"/>
      <w:marRight w:val="0"/>
      <w:marTop w:val="0"/>
      <w:marBottom w:val="0"/>
      <w:divBdr>
        <w:top w:val="none" w:sz="0" w:space="0" w:color="auto"/>
        <w:left w:val="none" w:sz="0" w:space="0" w:color="auto"/>
        <w:bottom w:val="none" w:sz="0" w:space="0" w:color="auto"/>
        <w:right w:val="none" w:sz="0" w:space="0" w:color="auto"/>
      </w:divBdr>
    </w:div>
    <w:div w:id="942614804">
      <w:bodyDiv w:val="1"/>
      <w:marLeft w:val="0"/>
      <w:marRight w:val="0"/>
      <w:marTop w:val="0"/>
      <w:marBottom w:val="0"/>
      <w:divBdr>
        <w:top w:val="none" w:sz="0" w:space="0" w:color="auto"/>
        <w:left w:val="none" w:sz="0" w:space="0" w:color="auto"/>
        <w:bottom w:val="none" w:sz="0" w:space="0" w:color="auto"/>
        <w:right w:val="none" w:sz="0" w:space="0" w:color="auto"/>
      </w:divBdr>
    </w:div>
    <w:div w:id="945229405">
      <w:bodyDiv w:val="1"/>
      <w:marLeft w:val="0"/>
      <w:marRight w:val="0"/>
      <w:marTop w:val="0"/>
      <w:marBottom w:val="0"/>
      <w:divBdr>
        <w:top w:val="none" w:sz="0" w:space="0" w:color="auto"/>
        <w:left w:val="none" w:sz="0" w:space="0" w:color="auto"/>
        <w:bottom w:val="none" w:sz="0" w:space="0" w:color="auto"/>
        <w:right w:val="none" w:sz="0" w:space="0" w:color="auto"/>
      </w:divBdr>
      <w:divsChild>
        <w:div w:id="609819536">
          <w:marLeft w:val="0"/>
          <w:marRight w:val="0"/>
          <w:marTop w:val="0"/>
          <w:marBottom w:val="480"/>
          <w:divBdr>
            <w:top w:val="none" w:sz="0" w:space="0" w:color="auto"/>
            <w:left w:val="none" w:sz="0" w:space="0" w:color="auto"/>
            <w:bottom w:val="none" w:sz="0" w:space="0" w:color="auto"/>
            <w:right w:val="none" w:sz="0" w:space="0" w:color="auto"/>
          </w:divBdr>
        </w:div>
        <w:div w:id="1086264973">
          <w:marLeft w:val="0"/>
          <w:marRight w:val="0"/>
          <w:marTop w:val="0"/>
          <w:marBottom w:val="480"/>
          <w:divBdr>
            <w:top w:val="none" w:sz="0" w:space="0" w:color="auto"/>
            <w:left w:val="none" w:sz="0" w:space="0" w:color="auto"/>
            <w:bottom w:val="none" w:sz="0" w:space="0" w:color="auto"/>
            <w:right w:val="none" w:sz="0" w:space="0" w:color="auto"/>
          </w:divBdr>
          <w:divsChild>
            <w:div w:id="1021668094">
              <w:marLeft w:val="0"/>
              <w:marRight w:val="0"/>
              <w:marTop w:val="0"/>
              <w:marBottom w:val="0"/>
              <w:divBdr>
                <w:top w:val="none" w:sz="0" w:space="0" w:color="auto"/>
                <w:left w:val="none" w:sz="0" w:space="0" w:color="auto"/>
                <w:bottom w:val="none" w:sz="0" w:space="0" w:color="auto"/>
                <w:right w:val="none" w:sz="0" w:space="0" w:color="auto"/>
              </w:divBdr>
              <w:divsChild>
                <w:div w:id="2120291701">
                  <w:marLeft w:val="0"/>
                  <w:marRight w:val="0"/>
                  <w:marTop w:val="0"/>
                  <w:marBottom w:val="0"/>
                  <w:divBdr>
                    <w:top w:val="none" w:sz="0" w:space="0" w:color="auto"/>
                    <w:left w:val="none" w:sz="0" w:space="0" w:color="auto"/>
                    <w:bottom w:val="none" w:sz="0" w:space="0" w:color="auto"/>
                    <w:right w:val="none" w:sz="0" w:space="0" w:color="auto"/>
                  </w:divBdr>
                  <w:divsChild>
                    <w:div w:id="168663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093896">
      <w:bodyDiv w:val="1"/>
      <w:marLeft w:val="0"/>
      <w:marRight w:val="0"/>
      <w:marTop w:val="0"/>
      <w:marBottom w:val="0"/>
      <w:divBdr>
        <w:top w:val="none" w:sz="0" w:space="0" w:color="auto"/>
        <w:left w:val="none" w:sz="0" w:space="0" w:color="auto"/>
        <w:bottom w:val="none" w:sz="0" w:space="0" w:color="auto"/>
        <w:right w:val="none" w:sz="0" w:space="0" w:color="auto"/>
      </w:divBdr>
    </w:div>
    <w:div w:id="952053955">
      <w:bodyDiv w:val="1"/>
      <w:marLeft w:val="0"/>
      <w:marRight w:val="0"/>
      <w:marTop w:val="0"/>
      <w:marBottom w:val="0"/>
      <w:divBdr>
        <w:top w:val="none" w:sz="0" w:space="0" w:color="auto"/>
        <w:left w:val="none" w:sz="0" w:space="0" w:color="auto"/>
        <w:bottom w:val="none" w:sz="0" w:space="0" w:color="auto"/>
        <w:right w:val="none" w:sz="0" w:space="0" w:color="auto"/>
      </w:divBdr>
    </w:div>
    <w:div w:id="952637342">
      <w:bodyDiv w:val="1"/>
      <w:marLeft w:val="0"/>
      <w:marRight w:val="0"/>
      <w:marTop w:val="0"/>
      <w:marBottom w:val="0"/>
      <w:divBdr>
        <w:top w:val="none" w:sz="0" w:space="0" w:color="auto"/>
        <w:left w:val="none" w:sz="0" w:space="0" w:color="auto"/>
        <w:bottom w:val="none" w:sz="0" w:space="0" w:color="auto"/>
        <w:right w:val="none" w:sz="0" w:space="0" w:color="auto"/>
      </w:divBdr>
    </w:div>
    <w:div w:id="953246502">
      <w:bodyDiv w:val="1"/>
      <w:marLeft w:val="0"/>
      <w:marRight w:val="0"/>
      <w:marTop w:val="0"/>
      <w:marBottom w:val="0"/>
      <w:divBdr>
        <w:top w:val="none" w:sz="0" w:space="0" w:color="auto"/>
        <w:left w:val="none" w:sz="0" w:space="0" w:color="auto"/>
        <w:bottom w:val="none" w:sz="0" w:space="0" w:color="auto"/>
        <w:right w:val="none" w:sz="0" w:space="0" w:color="auto"/>
      </w:divBdr>
    </w:div>
    <w:div w:id="955529990">
      <w:bodyDiv w:val="1"/>
      <w:marLeft w:val="0"/>
      <w:marRight w:val="0"/>
      <w:marTop w:val="0"/>
      <w:marBottom w:val="0"/>
      <w:divBdr>
        <w:top w:val="none" w:sz="0" w:space="0" w:color="auto"/>
        <w:left w:val="none" w:sz="0" w:space="0" w:color="auto"/>
        <w:bottom w:val="none" w:sz="0" w:space="0" w:color="auto"/>
        <w:right w:val="none" w:sz="0" w:space="0" w:color="auto"/>
      </w:divBdr>
      <w:divsChild>
        <w:div w:id="214702283">
          <w:marLeft w:val="0"/>
          <w:marRight w:val="0"/>
          <w:marTop w:val="0"/>
          <w:marBottom w:val="225"/>
          <w:divBdr>
            <w:top w:val="none" w:sz="0" w:space="0" w:color="auto"/>
            <w:left w:val="none" w:sz="0" w:space="0" w:color="auto"/>
            <w:bottom w:val="none" w:sz="0" w:space="0" w:color="auto"/>
            <w:right w:val="none" w:sz="0" w:space="0" w:color="auto"/>
          </w:divBdr>
          <w:divsChild>
            <w:div w:id="81608105">
              <w:marLeft w:val="0"/>
              <w:marRight w:val="0"/>
              <w:marTop w:val="0"/>
              <w:marBottom w:val="0"/>
              <w:divBdr>
                <w:top w:val="none" w:sz="0" w:space="0" w:color="auto"/>
                <w:left w:val="none" w:sz="0" w:space="0" w:color="auto"/>
                <w:bottom w:val="none" w:sz="0" w:space="0" w:color="auto"/>
                <w:right w:val="none" w:sz="0" w:space="0" w:color="auto"/>
              </w:divBdr>
            </w:div>
          </w:divsChild>
        </w:div>
        <w:div w:id="1088236631">
          <w:marLeft w:val="0"/>
          <w:marRight w:val="0"/>
          <w:marTop w:val="0"/>
          <w:marBottom w:val="225"/>
          <w:divBdr>
            <w:top w:val="none" w:sz="0" w:space="0" w:color="auto"/>
            <w:left w:val="none" w:sz="0" w:space="0" w:color="auto"/>
            <w:bottom w:val="none" w:sz="0" w:space="0" w:color="auto"/>
            <w:right w:val="none" w:sz="0" w:space="0" w:color="auto"/>
          </w:divBdr>
          <w:divsChild>
            <w:div w:id="2008555957">
              <w:marLeft w:val="0"/>
              <w:marRight w:val="0"/>
              <w:marTop w:val="0"/>
              <w:marBottom w:val="0"/>
              <w:divBdr>
                <w:top w:val="none" w:sz="0" w:space="0" w:color="auto"/>
                <w:left w:val="none" w:sz="0" w:space="0" w:color="auto"/>
                <w:bottom w:val="none" w:sz="0" w:space="0" w:color="auto"/>
                <w:right w:val="none" w:sz="0" w:space="0" w:color="auto"/>
              </w:divBdr>
            </w:div>
          </w:divsChild>
        </w:div>
        <w:div w:id="1261185290">
          <w:marLeft w:val="0"/>
          <w:marRight w:val="0"/>
          <w:marTop w:val="0"/>
          <w:marBottom w:val="225"/>
          <w:divBdr>
            <w:top w:val="none" w:sz="0" w:space="0" w:color="auto"/>
            <w:left w:val="none" w:sz="0" w:space="0" w:color="auto"/>
            <w:bottom w:val="none" w:sz="0" w:space="0" w:color="auto"/>
            <w:right w:val="none" w:sz="0" w:space="0" w:color="auto"/>
          </w:divBdr>
          <w:divsChild>
            <w:div w:id="1602909444">
              <w:marLeft w:val="0"/>
              <w:marRight w:val="0"/>
              <w:marTop w:val="0"/>
              <w:marBottom w:val="0"/>
              <w:divBdr>
                <w:top w:val="none" w:sz="0" w:space="0" w:color="auto"/>
                <w:left w:val="none" w:sz="0" w:space="0" w:color="auto"/>
                <w:bottom w:val="none" w:sz="0" w:space="0" w:color="auto"/>
                <w:right w:val="none" w:sz="0" w:space="0" w:color="auto"/>
              </w:divBdr>
            </w:div>
          </w:divsChild>
        </w:div>
        <w:div w:id="1659924338">
          <w:marLeft w:val="0"/>
          <w:marRight w:val="0"/>
          <w:marTop w:val="0"/>
          <w:marBottom w:val="225"/>
          <w:divBdr>
            <w:top w:val="none" w:sz="0" w:space="0" w:color="auto"/>
            <w:left w:val="none" w:sz="0" w:space="0" w:color="auto"/>
            <w:bottom w:val="none" w:sz="0" w:space="0" w:color="auto"/>
            <w:right w:val="none" w:sz="0" w:space="0" w:color="auto"/>
          </w:divBdr>
          <w:divsChild>
            <w:div w:id="69909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01845">
      <w:bodyDiv w:val="1"/>
      <w:marLeft w:val="0"/>
      <w:marRight w:val="0"/>
      <w:marTop w:val="0"/>
      <w:marBottom w:val="0"/>
      <w:divBdr>
        <w:top w:val="none" w:sz="0" w:space="0" w:color="auto"/>
        <w:left w:val="none" w:sz="0" w:space="0" w:color="auto"/>
        <w:bottom w:val="none" w:sz="0" w:space="0" w:color="auto"/>
        <w:right w:val="none" w:sz="0" w:space="0" w:color="auto"/>
      </w:divBdr>
    </w:div>
    <w:div w:id="970087833">
      <w:bodyDiv w:val="1"/>
      <w:marLeft w:val="0"/>
      <w:marRight w:val="0"/>
      <w:marTop w:val="0"/>
      <w:marBottom w:val="0"/>
      <w:divBdr>
        <w:top w:val="none" w:sz="0" w:space="0" w:color="auto"/>
        <w:left w:val="none" w:sz="0" w:space="0" w:color="auto"/>
        <w:bottom w:val="none" w:sz="0" w:space="0" w:color="auto"/>
        <w:right w:val="none" w:sz="0" w:space="0" w:color="auto"/>
      </w:divBdr>
    </w:div>
    <w:div w:id="1000935879">
      <w:bodyDiv w:val="1"/>
      <w:marLeft w:val="0"/>
      <w:marRight w:val="0"/>
      <w:marTop w:val="0"/>
      <w:marBottom w:val="0"/>
      <w:divBdr>
        <w:top w:val="none" w:sz="0" w:space="0" w:color="auto"/>
        <w:left w:val="none" w:sz="0" w:space="0" w:color="auto"/>
        <w:bottom w:val="none" w:sz="0" w:space="0" w:color="auto"/>
        <w:right w:val="none" w:sz="0" w:space="0" w:color="auto"/>
      </w:divBdr>
    </w:div>
    <w:div w:id="1005477963">
      <w:bodyDiv w:val="1"/>
      <w:marLeft w:val="0"/>
      <w:marRight w:val="0"/>
      <w:marTop w:val="0"/>
      <w:marBottom w:val="0"/>
      <w:divBdr>
        <w:top w:val="none" w:sz="0" w:space="0" w:color="auto"/>
        <w:left w:val="none" w:sz="0" w:space="0" w:color="auto"/>
        <w:bottom w:val="none" w:sz="0" w:space="0" w:color="auto"/>
        <w:right w:val="none" w:sz="0" w:space="0" w:color="auto"/>
      </w:divBdr>
      <w:divsChild>
        <w:div w:id="1422219932">
          <w:marLeft w:val="0"/>
          <w:marRight w:val="0"/>
          <w:marTop w:val="0"/>
          <w:marBottom w:val="0"/>
          <w:divBdr>
            <w:top w:val="none" w:sz="0" w:space="0" w:color="auto"/>
            <w:left w:val="none" w:sz="0" w:space="0" w:color="auto"/>
            <w:bottom w:val="none" w:sz="0" w:space="0" w:color="auto"/>
            <w:right w:val="none" w:sz="0" w:space="0" w:color="auto"/>
          </w:divBdr>
        </w:div>
        <w:div w:id="1810517828">
          <w:marLeft w:val="0"/>
          <w:marRight w:val="296"/>
          <w:marTop w:val="0"/>
          <w:marBottom w:val="0"/>
          <w:divBdr>
            <w:top w:val="none" w:sz="0" w:space="0" w:color="auto"/>
            <w:left w:val="none" w:sz="0" w:space="0" w:color="auto"/>
            <w:bottom w:val="none" w:sz="0" w:space="0" w:color="auto"/>
            <w:right w:val="none" w:sz="0" w:space="0" w:color="auto"/>
          </w:divBdr>
        </w:div>
      </w:divsChild>
    </w:div>
    <w:div w:id="1009525315">
      <w:bodyDiv w:val="1"/>
      <w:marLeft w:val="0"/>
      <w:marRight w:val="0"/>
      <w:marTop w:val="0"/>
      <w:marBottom w:val="0"/>
      <w:divBdr>
        <w:top w:val="none" w:sz="0" w:space="0" w:color="auto"/>
        <w:left w:val="none" w:sz="0" w:space="0" w:color="auto"/>
        <w:bottom w:val="none" w:sz="0" w:space="0" w:color="auto"/>
        <w:right w:val="none" w:sz="0" w:space="0" w:color="auto"/>
      </w:divBdr>
      <w:divsChild>
        <w:div w:id="1761831251">
          <w:marLeft w:val="0"/>
          <w:marRight w:val="0"/>
          <w:marTop w:val="0"/>
          <w:marBottom w:val="0"/>
          <w:divBdr>
            <w:top w:val="none" w:sz="0" w:space="0" w:color="auto"/>
            <w:left w:val="none" w:sz="0" w:space="0" w:color="auto"/>
            <w:bottom w:val="none" w:sz="0" w:space="0" w:color="auto"/>
            <w:right w:val="none" w:sz="0" w:space="0" w:color="auto"/>
          </w:divBdr>
          <w:divsChild>
            <w:div w:id="718019622">
              <w:marLeft w:val="0"/>
              <w:marRight w:val="0"/>
              <w:marTop w:val="0"/>
              <w:marBottom w:val="0"/>
              <w:divBdr>
                <w:top w:val="none" w:sz="0" w:space="0" w:color="auto"/>
                <w:left w:val="none" w:sz="0" w:space="0" w:color="auto"/>
                <w:bottom w:val="none" w:sz="0" w:space="0" w:color="auto"/>
                <w:right w:val="none" w:sz="0" w:space="0" w:color="auto"/>
              </w:divBdr>
              <w:divsChild>
                <w:div w:id="836306428">
                  <w:marLeft w:val="0"/>
                  <w:marRight w:val="0"/>
                  <w:marTop w:val="0"/>
                  <w:marBottom w:val="0"/>
                  <w:divBdr>
                    <w:top w:val="none" w:sz="0" w:space="0" w:color="auto"/>
                    <w:left w:val="none" w:sz="0" w:space="0" w:color="auto"/>
                    <w:bottom w:val="none" w:sz="0" w:space="0" w:color="auto"/>
                    <w:right w:val="none" w:sz="0" w:space="0" w:color="auto"/>
                  </w:divBdr>
                  <w:divsChild>
                    <w:div w:id="1396703894">
                      <w:marLeft w:val="0"/>
                      <w:marRight w:val="0"/>
                      <w:marTop w:val="0"/>
                      <w:marBottom w:val="0"/>
                      <w:divBdr>
                        <w:top w:val="none" w:sz="0" w:space="0" w:color="auto"/>
                        <w:left w:val="none" w:sz="0" w:space="0" w:color="auto"/>
                        <w:bottom w:val="none" w:sz="0" w:space="0" w:color="auto"/>
                        <w:right w:val="none" w:sz="0" w:space="0" w:color="auto"/>
                      </w:divBdr>
                      <w:divsChild>
                        <w:div w:id="172911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1104010">
      <w:bodyDiv w:val="1"/>
      <w:marLeft w:val="0"/>
      <w:marRight w:val="0"/>
      <w:marTop w:val="0"/>
      <w:marBottom w:val="0"/>
      <w:divBdr>
        <w:top w:val="none" w:sz="0" w:space="0" w:color="auto"/>
        <w:left w:val="none" w:sz="0" w:space="0" w:color="auto"/>
        <w:bottom w:val="none" w:sz="0" w:space="0" w:color="auto"/>
        <w:right w:val="none" w:sz="0" w:space="0" w:color="auto"/>
      </w:divBdr>
    </w:div>
    <w:div w:id="1014460451">
      <w:bodyDiv w:val="1"/>
      <w:marLeft w:val="0"/>
      <w:marRight w:val="0"/>
      <w:marTop w:val="0"/>
      <w:marBottom w:val="0"/>
      <w:divBdr>
        <w:top w:val="none" w:sz="0" w:space="0" w:color="auto"/>
        <w:left w:val="none" w:sz="0" w:space="0" w:color="auto"/>
        <w:bottom w:val="none" w:sz="0" w:space="0" w:color="auto"/>
        <w:right w:val="none" w:sz="0" w:space="0" w:color="auto"/>
      </w:divBdr>
      <w:divsChild>
        <w:div w:id="651373967">
          <w:marLeft w:val="0"/>
          <w:marRight w:val="0"/>
          <w:marTop w:val="0"/>
          <w:marBottom w:val="0"/>
          <w:divBdr>
            <w:top w:val="none" w:sz="0" w:space="0" w:color="auto"/>
            <w:left w:val="none" w:sz="0" w:space="0" w:color="auto"/>
            <w:bottom w:val="none" w:sz="0" w:space="0" w:color="auto"/>
            <w:right w:val="none" w:sz="0" w:space="0" w:color="auto"/>
          </w:divBdr>
        </w:div>
        <w:div w:id="1356418352">
          <w:marLeft w:val="0"/>
          <w:marRight w:val="0"/>
          <w:marTop w:val="0"/>
          <w:marBottom w:val="0"/>
          <w:divBdr>
            <w:top w:val="none" w:sz="0" w:space="0" w:color="auto"/>
            <w:left w:val="none" w:sz="0" w:space="0" w:color="auto"/>
            <w:bottom w:val="none" w:sz="0" w:space="0" w:color="auto"/>
            <w:right w:val="none" w:sz="0" w:space="0" w:color="auto"/>
          </w:divBdr>
        </w:div>
      </w:divsChild>
    </w:div>
    <w:div w:id="1016804865">
      <w:bodyDiv w:val="1"/>
      <w:marLeft w:val="0"/>
      <w:marRight w:val="0"/>
      <w:marTop w:val="0"/>
      <w:marBottom w:val="0"/>
      <w:divBdr>
        <w:top w:val="none" w:sz="0" w:space="0" w:color="auto"/>
        <w:left w:val="none" w:sz="0" w:space="0" w:color="auto"/>
        <w:bottom w:val="none" w:sz="0" w:space="0" w:color="auto"/>
        <w:right w:val="none" w:sz="0" w:space="0" w:color="auto"/>
      </w:divBdr>
    </w:div>
    <w:div w:id="1022171795">
      <w:bodyDiv w:val="1"/>
      <w:marLeft w:val="0"/>
      <w:marRight w:val="0"/>
      <w:marTop w:val="0"/>
      <w:marBottom w:val="0"/>
      <w:divBdr>
        <w:top w:val="none" w:sz="0" w:space="0" w:color="auto"/>
        <w:left w:val="none" w:sz="0" w:space="0" w:color="auto"/>
        <w:bottom w:val="none" w:sz="0" w:space="0" w:color="auto"/>
        <w:right w:val="none" w:sz="0" w:space="0" w:color="auto"/>
      </w:divBdr>
    </w:div>
    <w:div w:id="1023869627">
      <w:bodyDiv w:val="1"/>
      <w:marLeft w:val="0"/>
      <w:marRight w:val="0"/>
      <w:marTop w:val="0"/>
      <w:marBottom w:val="0"/>
      <w:divBdr>
        <w:top w:val="none" w:sz="0" w:space="0" w:color="auto"/>
        <w:left w:val="none" w:sz="0" w:space="0" w:color="auto"/>
        <w:bottom w:val="none" w:sz="0" w:space="0" w:color="auto"/>
        <w:right w:val="none" w:sz="0" w:space="0" w:color="auto"/>
      </w:divBdr>
    </w:div>
    <w:div w:id="1027178075">
      <w:bodyDiv w:val="1"/>
      <w:marLeft w:val="0"/>
      <w:marRight w:val="0"/>
      <w:marTop w:val="0"/>
      <w:marBottom w:val="0"/>
      <w:divBdr>
        <w:top w:val="none" w:sz="0" w:space="0" w:color="auto"/>
        <w:left w:val="none" w:sz="0" w:space="0" w:color="auto"/>
        <w:bottom w:val="none" w:sz="0" w:space="0" w:color="auto"/>
        <w:right w:val="none" w:sz="0" w:space="0" w:color="auto"/>
      </w:divBdr>
    </w:div>
    <w:div w:id="1030112447">
      <w:bodyDiv w:val="1"/>
      <w:marLeft w:val="0"/>
      <w:marRight w:val="0"/>
      <w:marTop w:val="0"/>
      <w:marBottom w:val="0"/>
      <w:divBdr>
        <w:top w:val="none" w:sz="0" w:space="0" w:color="auto"/>
        <w:left w:val="none" w:sz="0" w:space="0" w:color="auto"/>
        <w:bottom w:val="none" w:sz="0" w:space="0" w:color="auto"/>
        <w:right w:val="none" w:sz="0" w:space="0" w:color="auto"/>
      </w:divBdr>
    </w:div>
    <w:div w:id="1031422451">
      <w:bodyDiv w:val="1"/>
      <w:marLeft w:val="0"/>
      <w:marRight w:val="0"/>
      <w:marTop w:val="0"/>
      <w:marBottom w:val="0"/>
      <w:divBdr>
        <w:top w:val="none" w:sz="0" w:space="0" w:color="auto"/>
        <w:left w:val="none" w:sz="0" w:space="0" w:color="auto"/>
        <w:bottom w:val="none" w:sz="0" w:space="0" w:color="auto"/>
        <w:right w:val="none" w:sz="0" w:space="0" w:color="auto"/>
      </w:divBdr>
      <w:divsChild>
        <w:div w:id="51929282">
          <w:marLeft w:val="0"/>
          <w:marRight w:val="0"/>
          <w:marTop w:val="0"/>
          <w:marBottom w:val="0"/>
          <w:divBdr>
            <w:top w:val="none" w:sz="0" w:space="0" w:color="auto"/>
            <w:left w:val="none" w:sz="0" w:space="0" w:color="auto"/>
            <w:bottom w:val="none" w:sz="0" w:space="0" w:color="auto"/>
            <w:right w:val="none" w:sz="0" w:space="0" w:color="auto"/>
          </w:divBdr>
        </w:div>
        <w:div w:id="457727752">
          <w:marLeft w:val="0"/>
          <w:marRight w:val="0"/>
          <w:marTop w:val="0"/>
          <w:marBottom w:val="0"/>
          <w:divBdr>
            <w:top w:val="none" w:sz="0" w:space="0" w:color="auto"/>
            <w:left w:val="none" w:sz="0" w:space="0" w:color="auto"/>
            <w:bottom w:val="none" w:sz="0" w:space="0" w:color="auto"/>
            <w:right w:val="none" w:sz="0" w:space="0" w:color="auto"/>
          </w:divBdr>
        </w:div>
        <w:div w:id="871310959">
          <w:marLeft w:val="0"/>
          <w:marRight w:val="0"/>
          <w:marTop w:val="0"/>
          <w:marBottom w:val="0"/>
          <w:divBdr>
            <w:top w:val="none" w:sz="0" w:space="0" w:color="auto"/>
            <w:left w:val="none" w:sz="0" w:space="0" w:color="auto"/>
            <w:bottom w:val="none" w:sz="0" w:space="0" w:color="auto"/>
            <w:right w:val="none" w:sz="0" w:space="0" w:color="auto"/>
          </w:divBdr>
        </w:div>
        <w:div w:id="987368241">
          <w:marLeft w:val="0"/>
          <w:marRight w:val="0"/>
          <w:marTop w:val="0"/>
          <w:marBottom w:val="0"/>
          <w:divBdr>
            <w:top w:val="none" w:sz="0" w:space="0" w:color="auto"/>
            <w:left w:val="none" w:sz="0" w:space="0" w:color="auto"/>
            <w:bottom w:val="none" w:sz="0" w:space="0" w:color="auto"/>
            <w:right w:val="none" w:sz="0" w:space="0" w:color="auto"/>
          </w:divBdr>
        </w:div>
        <w:div w:id="1307735588">
          <w:marLeft w:val="0"/>
          <w:marRight w:val="0"/>
          <w:marTop w:val="0"/>
          <w:marBottom w:val="0"/>
          <w:divBdr>
            <w:top w:val="none" w:sz="0" w:space="0" w:color="auto"/>
            <w:left w:val="none" w:sz="0" w:space="0" w:color="auto"/>
            <w:bottom w:val="none" w:sz="0" w:space="0" w:color="auto"/>
            <w:right w:val="none" w:sz="0" w:space="0" w:color="auto"/>
          </w:divBdr>
        </w:div>
        <w:div w:id="1339229579">
          <w:marLeft w:val="0"/>
          <w:marRight w:val="0"/>
          <w:marTop w:val="0"/>
          <w:marBottom w:val="0"/>
          <w:divBdr>
            <w:top w:val="none" w:sz="0" w:space="0" w:color="auto"/>
            <w:left w:val="none" w:sz="0" w:space="0" w:color="auto"/>
            <w:bottom w:val="none" w:sz="0" w:space="0" w:color="auto"/>
            <w:right w:val="none" w:sz="0" w:space="0" w:color="auto"/>
          </w:divBdr>
        </w:div>
        <w:div w:id="1376735019">
          <w:marLeft w:val="0"/>
          <w:marRight w:val="0"/>
          <w:marTop w:val="0"/>
          <w:marBottom w:val="0"/>
          <w:divBdr>
            <w:top w:val="none" w:sz="0" w:space="0" w:color="auto"/>
            <w:left w:val="none" w:sz="0" w:space="0" w:color="auto"/>
            <w:bottom w:val="none" w:sz="0" w:space="0" w:color="auto"/>
            <w:right w:val="none" w:sz="0" w:space="0" w:color="auto"/>
          </w:divBdr>
        </w:div>
        <w:div w:id="1738480851">
          <w:marLeft w:val="0"/>
          <w:marRight w:val="0"/>
          <w:marTop w:val="0"/>
          <w:marBottom w:val="0"/>
          <w:divBdr>
            <w:top w:val="none" w:sz="0" w:space="0" w:color="auto"/>
            <w:left w:val="none" w:sz="0" w:space="0" w:color="auto"/>
            <w:bottom w:val="none" w:sz="0" w:space="0" w:color="auto"/>
            <w:right w:val="none" w:sz="0" w:space="0" w:color="auto"/>
          </w:divBdr>
        </w:div>
      </w:divsChild>
    </w:div>
    <w:div w:id="1037968252">
      <w:bodyDiv w:val="1"/>
      <w:marLeft w:val="0"/>
      <w:marRight w:val="0"/>
      <w:marTop w:val="0"/>
      <w:marBottom w:val="0"/>
      <w:divBdr>
        <w:top w:val="none" w:sz="0" w:space="0" w:color="auto"/>
        <w:left w:val="none" w:sz="0" w:space="0" w:color="auto"/>
        <w:bottom w:val="none" w:sz="0" w:space="0" w:color="auto"/>
        <w:right w:val="none" w:sz="0" w:space="0" w:color="auto"/>
      </w:divBdr>
    </w:div>
    <w:div w:id="1038236390">
      <w:bodyDiv w:val="1"/>
      <w:marLeft w:val="0"/>
      <w:marRight w:val="0"/>
      <w:marTop w:val="0"/>
      <w:marBottom w:val="0"/>
      <w:divBdr>
        <w:top w:val="none" w:sz="0" w:space="0" w:color="auto"/>
        <w:left w:val="none" w:sz="0" w:space="0" w:color="auto"/>
        <w:bottom w:val="none" w:sz="0" w:space="0" w:color="auto"/>
        <w:right w:val="none" w:sz="0" w:space="0" w:color="auto"/>
      </w:divBdr>
    </w:div>
    <w:div w:id="1043675471">
      <w:bodyDiv w:val="1"/>
      <w:marLeft w:val="0"/>
      <w:marRight w:val="0"/>
      <w:marTop w:val="0"/>
      <w:marBottom w:val="0"/>
      <w:divBdr>
        <w:top w:val="none" w:sz="0" w:space="0" w:color="auto"/>
        <w:left w:val="none" w:sz="0" w:space="0" w:color="auto"/>
        <w:bottom w:val="none" w:sz="0" w:space="0" w:color="auto"/>
        <w:right w:val="none" w:sz="0" w:space="0" w:color="auto"/>
      </w:divBdr>
    </w:div>
    <w:div w:id="1043946596">
      <w:bodyDiv w:val="1"/>
      <w:marLeft w:val="0"/>
      <w:marRight w:val="0"/>
      <w:marTop w:val="0"/>
      <w:marBottom w:val="0"/>
      <w:divBdr>
        <w:top w:val="none" w:sz="0" w:space="0" w:color="auto"/>
        <w:left w:val="none" w:sz="0" w:space="0" w:color="auto"/>
        <w:bottom w:val="none" w:sz="0" w:space="0" w:color="auto"/>
        <w:right w:val="none" w:sz="0" w:space="0" w:color="auto"/>
      </w:divBdr>
    </w:div>
    <w:div w:id="1051270279">
      <w:bodyDiv w:val="1"/>
      <w:marLeft w:val="0"/>
      <w:marRight w:val="0"/>
      <w:marTop w:val="0"/>
      <w:marBottom w:val="0"/>
      <w:divBdr>
        <w:top w:val="none" w:sz="0" w:space="0" w:color="auto"/>
        <w:left w:val="none" w:sz="0" w:space="0" w:color="auto"/>
        <w:bottom w:val="none" w:sz="0" w:space="0" w:color="auto"/>
        <w:right w:val="none" w:sz="0" w:space="0" w:color="auto"/>
      </w:divBdr>
    </w:div>
    <w:div w:id="1057439700">
      <w:bodyDiv w:val="1"/>
      <w:marLeft w:val="0"/>
      <w:marRight w:val="0"/>
      <w:marTop w:val="0"/>
      <w:marBottom w:val="0"/>
      <w:divBdr>
        <w:top w:val="none" w:sz="0" w:space="0" w:color="auto"/>
        <w:left w:val="none" w:sz="0" w:space="0" w:color="auto"/>
        <w:bottom w:val="none" w:sz="0" w:space="0" w:color="auto"/>
        <w:right w:val="none" w:sz="0" w:space="0" w:color="auto"/>
      </w:divBdr>
    </w:div>
    <w:div w:id="1060136437">
      <w:bodyDiv w:val="1"/>
      <w:marLeft w:val="0"/>
      <w:marRight w:val="0"/>
      <w:marTop w:val="0"/>
      <w:marBottom w:val="0"/>
      <w:divBdr>
        <w:top w:val="none" w:sz="0" w:space="0" w:color="auto"/>
        <w:left w:val="none" w:sz="0" w:space="0" w:color="auto"/>
        <w:bottom w:val="none" w:sz="0" w:space="0" w:color="auto"/>
        <w:right w:val="none" w:sz="0" w:space="0" w:color="auto"/>
      </w:divBdr>
    </w:div>
    <w:div w:id="1060328966">
      <w:bodyDiv w:val="1"/>
      <w:marLeft w:val="0"/>
      <w:marRight w:val="0"/>
      <w:marTop w:val="0"/>
      <w:marBottom w:val="0"/>
      <w:divBdr>
        <w:top w:val="none" w:sz="0" w:space="0" w:color="auto"/>
        <w:left w:val="none" w:sz="0" w:space="0" w:color="auto"/>
        <w:bottom w:val="none" w:sz="0" w:space="0" w:color="auto"/>
        <w:right w:val="none" w:sz="0" w:space="0" w:color="auto"/>
      </w:divBdr>
      <w:divsChild>
        <w:div w:id="50621154">
          <w:marLeft w:val="0"/>
          <w:marRight w:val="75"/>
          <w:marTop w:val="0"/>
          <w:marBottom w:val="120"/>
          <w:divBdr>
            <w:top w:val="none" w:sz="0" w:space="0" w:color="auto"/>
            <w:left w:val="none" w:sz="0" w:space="0" w:color="auto"/>
            <w:bottom w:val="none" w:sz="0" w:space="0" w:color="auto"/>
            <w:right w:val="none" w:sz="0" w:space="0" w:color="auto"/>
          </w:divBdr>
        </w:div>
        <w:div w:id="927422645">
          <w:marLeft w:val="300"/>
          <w:marRight w:val="75"/>
          <w:marTop w:val="0"/>
          <w:marBottom w:val="0"/>
          <w:divBdr>
            <w:top w:val="none" w:sz="0" w:space="0" w:color="auto"/>
            <w:left w:val="none" w:sz="0" w:space="0" w:color="auto"/>
            <w:bottom w:val="none" w:sz="0" w:space="0" w:color="auto"/>
            <w:right w:val="none" w:sz="0" w:space="0" w:color="auto"/>
          </w:divBdr>
          <w:divsChild>
            <w:div w:id="2034453349">
              <w:marLeft w:val="450"/>
              <w:marRight w:val="450"/>
              <w:marTop w:val="0"/>
              <w:marBottom w:val="0"/>
              <w:divBdr>
                <w:top w:val="none" w:sz="0" w:space="0" w:color="auto"/>
                <w:left w:val="none" w:sz="0" w:space="0" w:color="auto"/>
                <w:bottom w:val="none" w:sz="0" w:space="0" w:color="auto"/>
                <w:right w:val="none" w:sz="0" w:space="0" w:color="auto"/>
              </w:divBdr>
            </w:div>
            <w:div w:id="2095977571">
              <w:marLeft w:val="450"/>
              <w:marRight w:val="450"/>
              <w:marTop w:val="0"/>
              <w:marBottom w:val="0"/>
              <w:divBdr>
                <w:top w:val="none" w:sz="0" w:space="0" w:color="auto"/>
                <w:left w:val="none" w:sz="0" w:space="0" w:color="auto"/>
                <w:bottom w:val="none" w:sz="0" w:space="0" w:color="auto"/>
                <w:right w:val="none" w:sz="0" w:space="0" w:color="auto"/>
              </w:divBdr>
            </w:div>
            <w:div w:id="893538508">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 w:id="1062676323">
      <w:bodyDiv w:val="1"/>
      <w:marLeft w:val="0"/>
      <w:marRight w:val="0"/>
      <w:marTop w:val="0"/>
      <w:marBottom w:val="0"/>
      <w:divBdr>
        <w:top w:val="none" w:sz="0" w:space="0" w:color="auto"/>
        <w:left w:val="none" w:sz="0" w:space="0" w:color="auto"/>
        <w:bottom w:val="none" w:sz="0" w:space="0" w:color="auto"/>
        <w:right w:val="none" w:sz="0" w:space="0" w:color="auto"/>
      </w:divBdr>
    </w:div>
    <w:div w:id="1073159639">
      <w:bodyDiv w:val="1"/>
      <w:marLeft w:val="0"/>
      <w:marRight w:val="0"/>
      <w:marTop w:val="0"/>
      <w:marBottom w:val="0"/>
      <w:divBdr>
        <w:top w:val="none" w:sz="0" w:space="0" w:color="auto"/>
        <w:left w:val="none" w:sz="0" w:space="0" w:color="auto"/>
        <w:bottom w:val="none" w:sz="0" w:space="0" w:color="auto"/>
        <w:right w:val="none" w:sz="0" w:space="0" w:color="auto"/>
      </w:divBdr>
    </w:div>
    <w:div w:id="1073704160">
      <w:bodyDiv w:val="1"/>
      <w:marLeft w:val="0"/>
      <w:marRight w:val="0"/>
      <w:marTop w:val="0"/>
      <w:marBottom w:val="0"/>
      <w:divBdr>
        <w:top w:val="none" w:sz="0" w:space="0" w:color="auto"/>
        <w:left w:val="none" w:sz="0" w:space="0" w:color="auto"/>
        <w:bottom w:val="none" w:sz="0" w:space="0" w:color="auto"/>
        <w:right w:val="none" w:sz="0" w:space="0" w:color="auto"/>
      </w:divBdr>
    </w:div>
    <w:div w:id="1092512903">
      <w:bodyDiv w:val="1"/>
      <w:marLeft w:val="0"/>
      <w:marRight w:val="0"/>
      <w:marTop w:val="0"/>
      <w:marBottom w:val="0"/>
      <w:divBdr>
        <w:top w:val="none" w:sz="0" w:space="0" w:color="auto"/>
        <w:left w:val="none" w:sz="0" w:space="0" w:color="auto"/>
        <w:bottom w:val="none" w:sz="0" w:space="0" w:color="auto"/>
        <w:right w:val="none" w:sz="0" w:space="0" w:color="auto"/>
      </w:divBdr>
    </w:div>
    <w:div w:id="1094745901">
      <w:bodyDiv w:val="1"/>
      <w:marLeft w:val="0"/>
      <w:marRight w:val="0"/>
      <w:marTop w:val="0"/>
      <w:marBottom w:val="0"/>
      <w:divBdr>
        <w:top w:val="none" w:sz="0" w:space="0" w:color="auto"/>
        <w:left w:val="none" w:sz="0" w:space="0" w:color="auto"/>
        <w:bottom w:val="none" w:sz="0" w:space="0" w:color="auto"/>
        <w:right w:val="none" w:sz="0" w:space="0" w:color="auto"/>
      </w:divBdr>
    </w:div>
    <w:div w:id="1097095504">
      <w:bodyDiv w:val="1"/>
      <w:marLeft w:val="0"/>
      <w:marRight w:val="0"/>
      <w:marTop w:val="0"/>
      <w:marBottom w:val="0"/>
      <w:divBdr>
        <w:top w:val="none" w:sz="0" w:space="0" w:color="auto"/>
        <w:left w:val="none" w:sz="0" w:space="0" w:color="auto"/>
        <w:bottom w:val="none" w:sz="0" w:space="0" w:color="auto"/>
        <w:right w:val="none" w:sz="0" w:space="0" w:color="auto"/>
      </w:divBdr>
    </w:div>
    <w:div w:id="1109086139">
      <w:bodyDiv w:val="1"/>
      <w:marLeft w:val="0"/>
      <w:marRight w:val="0"/>
      <w:marTop w:val="0"/>
      <w:marBottom w:val="0"/>
      <w:divBdr>
        <w:top w:val="none" w:sz="0" w:space="0" w:color="auto"/>
        <w:left w:val="none" w:sz="0" w:space="0" w:color="auto"/>
        <w:bottom w:val="none" w:sz="0" w:space="0" w:color="auto"/>
        <w:right w:val="none" w:sz="0" w:space="0" w:color="auto"/>
      </w:divBdr>
    </w:div>
    <w:div w:id="1113400204">
      <w:bodyDiv w:val="1"/>
      <w:marLeft w:val="0"/>
      <w:marRight w:val="0"/>
      <w:marTop w:val="0"/>
      <w:marBottom w:val="0"/>
      <w:divBdr>
        <w:top w:val="none" w:sz="0" w:space="0" w:color="auto"/>
        <w:left w:val="none" w:sz="0" w:space="0" w:color="auto"/>
        <w:bottom w:val="none" w:sz="0" w:space="0" w:color="auto"/>
        <w:right w:val="none" w:sz="0" w:space="0" w:color="auto"/>
      </w:divBdr>
    </w:div>
    <w:div w:id="1116291686">
      <w:bodyDiv w:val="1"/>
      <w:marLeft w:val="0"/>
      <w:marRight w:val="0"/>
      <w:marTop w:val="0"/>
      <w:marBottom w:val="0"/>
      <w:divBdr>
        <w:top w:val="none" w:sz="0" w:space="0" w:color="auto"/>
        <w:left w:val="none" w:sz="0" w:space="0" w:color="auto"/>
        <w:bottom w:val="none" w:sz="0" w:space="0" w:color="auto"/>
        <w:right w:val="none" w:sz="0" w:space="0" w:color="auto"/>
      </w:divBdr>
      <w:divsChild>
        <w:div w:id="231938514">
          <w:marLeft w:val="2640"/>
          <w:marRight w:val="0"/>
          <w:marTop w:val="0"/>
          <w:marBottom w:val="0"/>
          <w:divBdr>
            <w:top w:val="single" w:sz="6" w:space="15" w:color="A7D7F9"/>
            <w:left w:val="single" w:sz="6" w:space="18" w:color="A7D7F9"/>
            <w:bottom w:val="single" w:sz="6" w:space="18" w:color="A7D7F9"/>
            <w:right w:val="single" w:sz="2" w:space="18" w:color="A7D7F9"/>
          </w:divBdr>
          <w:divsChild>
            <w:div w:id="982001764">
              <w:marLeft w:val="0"/>
              <w:marRight w:val="0"/>
              <w:marTop w:val="0"/>
              <w:marBottom w:val="0"/>
              <w:divBdr>
                <w:top w:val="none" w:sz="0" w:space="0" w:color="auto"/>
                <w:left w:val="none" w:sz="0" w:space="0" w:color="auto"/>
                <w:bottom w:val="none" w:sz="0" w:space="0" w:color="auto"/>
                <w:right w:val="none" w:sz="0" w:space="0" w:color="auto"/>
              </w:divBdr>
              <w:divsChild>
                <w:div w:id="1077165525">
                  <w:marLeft w:val="0"/>
                  <w:marRight w:val="0"/>
                  <w:marTop w:val="240"/>
                  <w:marBottom w:val="0"/>
                  <w:divBdr>
                    <w:top w:val="single" w:sz="6" w:space="4" w:color="A2A9B1"/>
                    <w:left w:val="single" w:sz="6" w:space="4" w:color="A2A9B1"/>
                    <w:bottom w:val="single" w:sz="6" w:space="4" w:color="A2A9B1"/>
                    <w:right w:val="single" w:sz="6" w:space="4" w:color="A2A9B1"/>
                  </w:divBdr>
                  <w:divsChild>
                    <w:div w:id="286744067">
                      <w:marLeft w:val="0"/>
                      <w:marRight w:val="0"/>
                      <w:marTop w:val="0"/>
                      <w:marBottom w:val="0"/>
                      <w:divBdr>
                        <w:top w:val="none" w:sz="0" w:space="0" w:color="auto"/>
                        <w:left w:val="none" w:sz="0" w:space="0" w:color="auto"/>
                        <w:bottom w:val="none" w:sz="0" w:space="0" w:color="auto"/>
                        <w:right w:val="none" w:sz="0" w:space="0" w:color="auto"/>
                      </w:divBdr>
                    </w:div>
                  </w:divsChild>
                </w:div>
                <w:div w:id="1900245792">
                  <w:marLeft w:val="0"/>
                  <w:marRight w:val="0"/>
                  <w:marTop w:val="0"/>
                  <w:marBottom w:val="0"/>
                  <w:divBdr>
                    <w:top w:val="none" w:sz="0" w:space="0" w:color="auto"/>
                    <w:left w:val="none" w:sz="0" w:space="0" w:color="auto"/>
                    <w:bottom w:val="none" w:sz="0" w:space="0" w:color="auto"/>
                    <w:right w:val="none" w:sz="0" w:space="0" w:color="auto"/>
                  </w:divBdr>
                  <w:divsChild>
                    <w:div w:id="476069445">
                      <w:marLeft w:val="0"/>
                      <w:marRight w:val="0"/>
                      <w:marTop w:val="0"/>
                      <w:marBottom w:val="0"/>
                      <w:divBdr>
                        <w:top w:val="none" w:sz="0" w:space="0" w:color="auto"/>
                        <w:left w:val="none" w:sz="0" w:space="0" w:color="auto"/>
                        <w:bottom w:val="none" w:sz="0" w:space="0" w:color="auto"/>
                        <w:right w:val="none" w:sz="0" w:space="0" w:color="auto"/>
                      </w:divBdr>
                      <w:divsChild>
                        <w:div w:id="108325598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290984440">
          <w:marLeft w:val="0"/>
          <w:marRight w:val="0"/>
          <w:marTop w:val="0"/>
          <w:marBottom w:val="0"/>
          <w:divBdr>
            <w:top w:val="none" w:sz="0" w:space="0" w:color="auto"/>
            <w:left w:val="none" w:sz="0" w:space="0" w:color="auto"/>
            <w:bottom w:val="none" w:sz="0" w:space="0" w:color="auto"/>
            <w:right w:val="none" w:sz="0" w:space="0" w:color="auto"/>
          </w:divBdr>
          <w:divsChild>
            <w:div w:id="446389653">
              <w:marLeft w:val="0"/>
              <w:marRight w:val="0"/>
              <w:marTop w:val="0"/>
              <w:marBottom w:val="0"/>
              <w:divBdr>
                <w:top w:val="none" w:sz="0" w:space="0" w:color="auto"/>
                <w:left w:val="none" w:sz="0" w:space="0" w:color="auto"/>
                <w:bottom w:val="none" w:sz="0" w:space="0" w:color="auto"/>
                <w:right w:val="none" w:sz="0" w:space="0" w:color="auto"/>
              </w:divBdr>
              <w:divsChild>
                <w:div w:id="10767616">
                  <w:marLeft w:val="0"/>
                  <w:marRight w:val="0"/>
                  <w:marTop w:val="600"/>
                  <w:marBottom w:val="0"/>
                  <w:divBdr>
                    <w:top w:val="none" w:sz="0" w:space="0" w:color="auto"/>
                    <w:left w:val="none" w:sz="0" w:space="0" w:color="auto"/>
                    <w:bottom w:val="none" w:sz="0" w:space="0" w:color="auto"/>
                    <w:right w:val="none" w:sz="0" w:space="0" w:color="auto"/>
                  </w:divBdr>
                  <w:divsChild>
                    <w:div w:id="57675260">
                      <w:marLeft w:val="120"/>
                      <w:marRight w:val="240"/>
                      <w:marTop w:val="0"/>
                      <w:marBottom w:val="0"/>
                      <w:divBdr>
                        <w:top w:val="none" w:sz="0" w:space="0" w:color="auto"/>
                        <w:left w:val="none" w:sz="0" w:space="0" w:color="auto"/>
                        <w:bottom w:val="none" w:sz="0" w:space="0" w:color="auto"/>
                        <w:right w:val="none" w:sz="0" w:space="0" w:color="auto"/>
                      </w:divBdr>
                      <w:divsChild>
                        <w:div w:id="503470366">
                          <w:marLeft w:val="0"/>
                          <w:marRight w:val="0"/>
                          <w:marTop w:val="156"/>
                          <w:marBottom w:val="0"/>
                          <w:divBdr>
                            <w:top w:val="single" w:sz="6" w:space="0" w:color="A2A9B1"/>
                            <w:left w:val="single" w:sz="6" w:space="0" w:color="A2A9B1"/>
                            <w:bottom w:val="single" w:sz="6" w:space="0" w:color="A2A9B1"/>
                            <w:right w:val="single" w:sz="6" w:space="17" w:color="A2A9B1"/>
                          </w:divBdr>
                        </w:div>
                      </w:divsChild>
                    </w:div>
                    <w:div w:id="1774280104">
                      <w:marLeft w:val="0"/>
                      <w:marRight w:val="0"/>
                      <w:marTop w:val="0"/>
                      <w:marBottom w:val="0"/>
                      <w:divBdr>
                        <w:top w:val="none" w:sz="0" w:space="0" w:color="auto"/>
                        <w:left w:val="none" w:sz="0" w:space="0" w:color="auto"/>
                        <w:bottom w:val="none" w:sz="0" w:space="0" w:color="auto"/>
                        <w:right w:val="none" w:sz="0" w:space="0" w:color="auto"/>
                      </w:divBdr>
                    </w:div>
                  </w:divsChild>
                </w:div>
                <w:div w:id="1617715924">
                  <w:marLeft w:val="0"/>
                  <w:marRight w:val="0"/>
                  <w:marTop w:val="0"/>
                  <w:marBottom w:val="0"/>
                  <w:divBdr>
                    <w:top w:val="none" w:sz="0" w:space="0" w:color="auto"/>
                    <w:left w:val="none" w:sz="0" w:space="0" w:color="auto"/>
                    <w:bottom w:val="none" w:sz="0" w:space="0" w:color="auto"/>
                    <w:right w:val="none" w:sz="0" w:space="0" w:color="auto"/>
                  </w:divBdr>
                </w:div>
                <w:div w:id="2007589270">
                  <w:marLeft w:val="2640"/>
                  <w:marRight w:val="0"/>
                  <w:marTop w:val="600"/>
                  <w:marBottom w:val="0"/>
                  <w:divBdr>
                    <w:top w:val="none" w:sz="0" w:space="0" w:color="auto"/>
                    <w:left w:val="none" w:sz="0" w:space="0" w:color="auto"/>
                    <w:bottom w:val="none" w:sz="0" w:space="0" w:color="auto"/>
                    <w:right w:val="none" w:sz="0" w:space="0" w:color="auto"/>
                  </w:divBdr>
                  <w:divsChild>
                    <w:div w:id="173126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888490">
              <w:marLeft w:val="0"/>
              <w:marRight w:val="0"/>
              <w:marTop w:val="0"/>
              <w:marBottom w:val="0"/>
              <w:divBdr>
                <w:top w:val="none" w:sz="0" w:space="0" w:color="auto"/>
                <w:left w:val="none" w:sz="0" w:space="0" w:color="auto"/>
                <w:bottom w:val="none" w:sz="0" w:space="0" w:color="auto"/>
                <w:right w:val="none" w:sz="0" w:space="0" w:color="auto"/>
              </w:divBdr>
              <w:divsChild>
                <w:div w:id="401367506">
                  <w:marLeft w:val="168"/>
                  <w:marRight w:val="144"/>
                  <w:marTop w:val="0"/>
                  <w:marBottom w:val="0"/>
                  <w:divBdr>
                    <w:top w:val="none" w:sz="0" w:space="0" w:color="auto"/>
                    <w:left w:val="none" w:sz="0" w:space="0" w:color="auto"/>
                    <w:bottom w:val="none" w:sz="0" w:space="0" w:color="auto"/>
                    <w:right w:val="none" w:sz="0" w:space="0" w:color="auto"/>
                  </w:divBdr>
                  <w:divsChild>
                    <w:div w:id="1556550381">
                      <w:marLeft w:val="120"/>
                      <w:marRight w:val="0"/>
                      <w:marTop w:val="0"/>
                      <w:marBottom w:val="0"/>
                      <w:divBdr>
                        <w:top w:val="none" w:sz="0" w:space="0" w:color="auto"/>
                        <w:left w:val="none" w:sz="0" w:space="0" w:color="auto"/>
                        <w:bottom w:val="none" w:sz="0" w:space="0" w:color="auto"/>
                        <w:right w:val="none" w:sz="0" w:space="0" w:color="auto"/>
                      </w:divBdr>
                    </w:div>
                  </w:divsChild>
                </w:div>
                <w:div w:id="1089540177">
                  <w:marLeft w:val="168"/>
                  <w:marRight w:val="144"/>
                  <w:marTop w:val="0"/>
                  <w:marBottom w:val="0"/>
                  <w:divBdr>
                    <w:top w:val="none" w:sz="0" w:space="0" w:color="auto"/>
                    <w:left w:val="none" w:sz="0" w:space="0" w:color="auto"/>
                    <w:bottom w:val="none" w:sz="0" w:space="0" w:color="auto"/>
                    <w:right w:val="none" w:sz="0" w:space="0" w:color="auto"/>
                  </w:divBdr>
                  <w:divsChild>
                    <w:div w:id="1582176906">
                      <w:marLeft w:val="120"/>
                      <w:marRight w:val="0"/>
                      <w:marTop w:val="0"/>
                      <w:marBottom w:val="0"/>
                      <w:divBdr>
                        <w:top w:val="none" w:sz="0" w:space="0" w:color="auto"/>
                        <w:left w:val="none" w:sz="0" w:space="0" w:color="auto"/>
                        <w:bottom w:val="none" w:sz="0" w:space="0" w:color="auto"/>
                        <w:right w:val="none" w:sz="0" w:space="0" w:color="auto"/>
                      </w:divBdr>
                      <w:divsChild>
                        <w:div w:id="199355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4756">
                  <w:marLeft w:val="168"/>
                  <w:marRight w:val="144"/>
                  <w:marTop w:val="0"/>
                  <w:marBottom w:val="0"/>
                  <w:divBdr>
                    <w:top w:val="none" w:sz="0" w:space="0" w:color="auto"/>
                    <w:left w:val="none" w:sz="0" w:space="0" w:color="auto"/>
                    <w:bottom w:val="none" w:sz="0" w:space="0" w:color="auto"/>
                    <w:right w:val="none" w:sz="0" w:space="0" w:color="auto"/>
                  </w:divBdr>
                  <w:divsChild>
                    <w:div w:id="2036492193">
                      <w:marLeft w:val="120"/>
                      <w:marRight w:val="0"/>
                      <w:marTop w:val="0"/>
                      <w:marBottom w:val="0"/>
                      <w:divBdr>
                        <w:top w:val="none" w:sz="0" w:space="0" w:color="auto"/>
                        <w:left w:val="none" w:sz="0" w:space="0" w:color="auto"/>
                        <w:bottom w:val="none" w:sz="0" w:space="0" w:color="auto"/>
                        <w:right w:val="none" w:sz="0" w:space="0" w:color="auto"/>
                      </w:divBdr>
                    </w:div>
                  </w:divsChild>
                </w:div>
                <w:div w:id="1744450190">
                  <w:marLeft w:val="168"/>
                  <w:marRight w:val="144"/>
                  <w:marTop w:val="0"/>
                  <w:marBottom w:val="0"/>
                  <w:divBdr>
                    <w:top w:val="none" w:sz="0" w:space="0" w:color="auto"/>
                    <w:left w:val="none" w:sz="0" w:space="0" w:color="auto"/>
                    <w:bottom w:val="none" w:sz="0" w:space="0" w:color="auto"/>
                    <w:right w:val="none" w:sz="0" w:space="0" w:color="auto"/>
                  </w:divBdr>
                  <w:divsChild>
                    <w:div w:id="1367756294">
                      <w:marLeft w:val="120"/>
                      <w:marRight w:val="0"/>
                      <w:marTop w:val="0"/>
                      <w:marBottom w:val="0"/>
                      <w:divBdr>
                        <w:top w:val="none" w:sz="0" w:space="0" w:color="auto"/>
                        <w:left w:val="none" w:sz="0" w:space="0" w:color="auto"/>
                        <w:bottom w:val="none" w:sz="0" w:space="0" w:color="auto"/>
                        <w:right w:val="none" w:sz="0" w:space="0" w:color="auto"/>
                      </w:divBdr>
                    </w:div>
                  </w:divsChild>
                </w:div>
                <w:div w:id="1836803985">
                  <w:marLeft w:val="168"/>
                  <w:marRight w:val="144"/>
                  <w:marTop w:val="240"/>
                  <w:marBottom w:val="0"/>
                  <w:divBdr>
                    <w:top w:val="none" w:sz="0" w:space="0" w:color="auto"/>
                    <w:left w:val="none" w:sz="0" w:space="0" w:color="auto"/>
                    <w:bottom w:val="none" w:sz="0" w:space="0" w:color="auto"/>
                    <w:right w:val="none" w:sz="0" w:space="0" w:color="auto"/>
                  </w:divBdr>
                  <w:divsChild>
                    <w:div w:id="170027248">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905322">
          <w:marLeft w:val="2640"/>
          <w:marRight w:val="0"/>
          <w:marTop w:val="0"/>
          <w:marBottom w:val="0"/>
          <w:divBdr>
            <w:top w:val="none" w:sz="0" w:space="0" w:color="auto"/>
            <w:left w:val="none" w:sz="0" w:space="0" w:color="auto"/>
            <w:bottom w:val="none" w:sz="0" w:space="0" w:color="auto"/>
            <w:right w:val="none" w:sz="0" w:space="0" w:color="auto"/>
          </w:divBdr>
        </w:div>
      </w:divsChild>
    </w:div>
    <w:div w:id="1117142989">
      <w:bodyDiv w:val="1"/>
      <w:marLeft w:val="0"/>
      <w:marRight w:val="0"/>
      <w:marTop w:val="0"/>
      <w:marBottom w:val="0"/>
      <w:divBdr>
        <w:top w:val="none" w:sz="0" w:space="0" w:color="auto"/>
        <w:left w:val="none" w:sz="0" w:space="0" w:color="auto"/>
        <w:bottom w:val="none" w:sz="0" w:space="0" w:color="auto"/>
        <w:right w:val="none" w:sz="0" w:space="0" w:color="auto"/>
      </w:divBdr>
    </w:div>
    <w:div w:id="1117335743">
      <w:bodyDiv w:val="1"/>
      <w:marLeft w:val="0"/>
      <w:marRight w:val="0"/>
      <w:marTop w:val="0"/>
      <w:marBottom w:val="0"/>
      <w:divBdr>
        <w:top w:val="none" w:sz="0" w:space="0" w:color="auto"/>
        <w:left w:val="none" w:sz="0" w:space="0" w:color="auto"/>
        <w:bottom w:val="none" w:sz="0" w:space="0" w:color="auto"/>
        <w:right w:val="none" w:sz="0" w:space="0" w:color="auto"/>
      </w:divBdr>
    </w:div>
    <w:div w:id="1124083837">
      <w:bodyDiv w:val="1"/>
      <w:marLeft w:val="0"/>
      <w:marRight w:val="0"/>
      <w:marTop w:val="0"/>
      <w:marBottom w:val="0"/>
      <w:divBdr>
        <w:top w:val="none" w:sz="0" w:space="0" w:color="auto"/>
        <w:left w:val="none" w:sz="0" w:space="0" w:color="auto"/>
        <w:bottom w:val="none" w:sz="0" w:space="0" w:color="auto"/>
        <w:right w:val="none" w:sz="0" w:space="0" w:color="auto"/>
      </w:divBdr>
    </w:div>
    <w:div w:id="1129012937">
      <w:bodyDiv w:val="1"/>
      <w:marLeft w:val="0"/>
      <w:marRight w:val="0"/>
      <w:marTop w:val="0"/>
      <w:marBottom w:val="0"/>
      <w:divBdr>
        <w:top w:val="none" w:sz="0" w:space="0" w:color="auto"/>
        <w:left w:val="none" w:sz="0" w:space="0" w:color="auto"/>
        <w:bottom w:val="none" w:sz="0" w:space="0" w:color="auto"/>
        <w:right w:val="none" w:sz="0" w:space="0" w:color="auto"/>
      </w:divBdr>
      <w:divsChild>
        <w:div w:id="15080793">
          <w:marLeft w:val="0"/>
          <w:marRight w:val="0"/>
          <w:marTop w:val="0"/>
          <w:marBottom w:val="0"/>
          <w:divBdr>
            <w:top w:val="none" w:sz="0" w:space="0" w:color="auto"/>
            <w:left w:val="none" w:sz="0" w:space="0" w:color="auto"/>
            <w:bottom w:val="none" w:sz="0" w:space="0" w:color="auto"/>
            <w:right w:val="none" w:sz="0" w:space="0" w:color="auto"/>
          </w:divBdr>
        </w:div>
        <w:div w:id="24865149">
          <w:marLeft w:val="0"/>
          <w:marRight w:val="0"/>
          <w:marTop w:val="0"/>
          <w:marBottom w:val="0"/>
          <w:divBdr>
            <w:top w:val="none" w:sz="0" w:space="0" w:color="auto"/>
            <w:left w:val="none" w:sz="0" w:space="0" w:color="auto"/>
            <w:bottom w:val="none" w:sz="0" w:space="0" w:color="auto"/>
            <w:right w:val="none" w:sz="0" w:space="0" w:color="auto"/>
          </w:divBdr>
        </w:div>
        <w:div w:id="38671162">
          <w:marLeft w:val="0"/>
          <w:marRight w:val="0"/>
          <w:marTop w:val="0"/>
          <w:marBottom w:val="0"/>
          <w:divBdr>
            <w:top w:val="none" w:sz="0" w:space="0" w:color="auto"/>
            <w:left w:val="none" w:sz="0" w:space="0" w:color="auto"/>
            <w:bottom w:val="none" w:sz="0" w:space="0" w:color="auto"/>
            <w:right w:val="none" w:sz="0" w:space="0" w:color="auto"/>
          </w:divBdr>
        </w:div>
        <w:div w:id="51583471">
          <w:marLeft w:val="0"/>
          <w:marRight w:val="0"/>
          <w:marTop w:val="0"/>
          <w:marBottom w:val="0"/>
          <w:divBdr>
            <w:top w:val="none" w:sz="0" w:space="0" w:color="auto"/>
            <w:left w:val="none" w:sz="0" w:space="0" w:color="auto"/>
            <w:bottom w:val="none" w:sz="0" w:space="0" w:color="auto"/>
            <w:right w:val="none" w:sz="0" w:space="0" w:color="auto"/>
          </w:divBdr>
        </w:div>
        <w:div w:id="54476814">
          <w:marLeft w:val="0"/>
          <w:marRight w:val="0"/>
          <w:marTop w:val="0"/>
          <w:marBottom w:val="0"/>
          <w:divBdr>
            <w:top w:val="none" w:sz="0" w:space="0" w:color="auto"/>
            <w:left w:val="none" w:sz="0" w:space="0" w:color="auto"/>
            <w:bottom w:val="none" w:sz="0" w:space="0" w:color="auto"/>
            <w:right w:val="none" w:sz="0" w:space="0" w:color="auto"/>
          </w:divBdr>
        </w:div>
        <w:div w:id="61759536">
          <w:marLeft w:val="0"/>
          <w:marRight w:val="0"/>
          <w:marTop w:val="0"/>
          <w:marBottom w:val="0"/>
          <w:divBdr>
            <w:top w:val="none" w:sz="0" w:space="0" w:color="auto"/>
            <w:left w:val="none" w:sz="0" w:space="0" w:color="auto"/>
            <w:bottom w:val="none" w:sz="0" w:space="0" w:color="auto"/>
            <w:right w:val="none" w:sz="0" w:space="0" w:color="auto"/>
          </w:divBdr>
        </w:div>
        <w:div w:id="111943600">
          <w:marLeft w:val="0"/>
          <w:marRight w:val="0"/>
          <w:marTop w:val="0"/>
          <w:marBottom w:val="0"/>
          <w:divBdr>
            <w:top w:val="none" w:sz="0" w:space="0" w:color="auto"/>
            <w:left w:val="none" w:sz="0" w:space="0" w:color="auto"/>
            <w:bottom w:val="none" w:sz="0" w:space="0" w:color="auto"/>
            <w:right w:val="none" w:sz="0" w:space="0" w:color="auto"/>
          </w:divBdr>
        </w:div>
        <w:div w:id="117534775">
          <w:marLeft w:val="0"/>
          <w:marRight w:val="0"/>
          <w:marTop w:val="0"/>
          <w:marBottom w:val="0"/>
          <w:divBdr>
            <w:top w:val="none" w:sz="0" w:space="0" w:color="auto"/>
            <w:left w:val="none" w:sz="0" w:space="0" w:color="auto"/>
            <w:bottom w:val="none" w:sz="0" w:space="0" w:color="auto"/>
            <w:right w:val="none" w:sz="0" w:space="0" w:color="auto"/>
          </w:divBdr>
        </w:div>
        <w:div w:id="120274814">
          <w:marLeft w:val="0"/>
          <w:marRight w:val="0"/>
          <w:marTop w:val="0"/>
          <w:marBottom w:val="0"/>
          <w:divBdr>
            <w:top w:val="none" w:sz="0" w:space="0" w:color="auto"/>
            <w:left w:val="none" w:sz="0" w:space="0" w:color="auto"/>
            <w:bottom w:val="none" w:sz="0" w:space="0" w:color="auto"/>
            <w:right w:val="none" w:sz="0" w:space="0" w:color="auto"/>
          </w:divBdr>
        </w:div>
        <w:div w:id="164787653">
          <w:marLeft w:val="0"/>
          <w:marRight w:val="0"/>
          <w:marTop w:val="0"/>
          <w:marBottom w:val="0"/>
          <w:divBdr>
            <w:top w:val="none" w:sz="0" w:space="0" w:color="auto"/>
            <w:left w:val="none" w:sz="0" w:space="0" w:color="auto"/>
            <w:bottom w:val="none" w:sz="0" w:space="0" w:color="auto"/>
            <w:right w:val="none" w:sz="0" w:space="0" w:color="auto"/>
          </w:divBdr>
        </w:div>
        <w:div w:id="209999965">
          <w:marLeft w:val="0"/>
          <w:marRight w:val="0"/>
          <w:marTop w:val="0"/>
          <w:marBottom w:val="0"/>
          <w:divBdr>
            <w:top w:val="none" w:sz="0" w:space="0" w:color="auto"/>
            <w:left w:val="none" w:sz="0" w:space="0" w:color="auto"/>
            <w:bottom w:val="none" w:sz="0" w:space="0" w:color="auto"/>
            <w:right w:val="none" w:sz="0" w:space="0" w:color="auto"/>
          </w:divBdr>
        </w:div>
        <w:div w:id="213589898">
          <w:marLeft w:val="0"/>
          <w:marRight w:val="0"/>
          <w:marTop w:val="0"/>
          <w:marBottom w:val="0"/>
          <w:divBdr>
            <w:top w:val="none" w:sz="0" w:space="0" w:color="auto"/>
            <w:left w:val="none" w:sz="0" w:space="0" w:color="auto"/>
            <w:bottom w:val="none" w:sz="0" w:space="0" w:color="auto"/>
            <w:right w:val="none" w:sz="0" w:space="0" w:color="auto"/>
          </w:divBdr>
        </w:div>
        <w:div w:id="237057840">
          <w:marLeft w:val="0"/>
          <w:marRight w:val="0"/>
          <w:marTop w:val="0"/>
          <w:marBottom w:val="0"/>
          <w:divBdr>
            <w:top w:val="none" w:sz="0" w:space="0" w:color="auto"/>
            <w:left w:val="none" w:sz="0" w:space="0" w:color="auto"/>
            <w:bottom w:val="none" w:sz="0" w:space="0" w:color="auto"/>
            <w:right w:val="none" w:sz="0" w:space="0" w:color="auto"/>
          </w:divBdr>
        </w:div>
        <w:div w:id="241722776">
          <w:marLeft w:val="0"/>
          <w:marRight w:val="0"/>
          <w:marTop w:val="0"/>
          <w:marBottom w:val="0"/>
          <w:divBdr>
            <w:top w:val="none" w:sz="0" w:space="0" w:color="auto"/>
            <w:left w:val="none" w:sz="0" w:space="0" w:color="auto"/>
            <w:bottom w:val="none" w:sz="0" w:space="0" w:color="auto"/>
            <w:right w:val="none" w:sz="0" w:space="0" w:color="auto"/>
          </w:divBdr>
        </w:div>
        <w:div w:id="256713106">
          <w:marLeft w:val="0"/>
          <w:marRight w:val="0"/>
          <w:marTop w:val="0"/>
          <w:marBottom w:val="0"/>
          <w:divBdr>
            <w:top w:val="none" w:sz="0" w:space="0" w:color="auto"/>
            <w:left w:val="none" w:sz="0" w:space="0" w:color="auto"/>
            <w:bottom w:val="none" w:sz="0" w:space="0" w:color="auto"/>
            <w:right w:val="none" w:sz="0" w:space="0" w:color="auto"/>
          </w:divBdr>
        </w:div>
        <w:div w:id="257981700">
          <w:marLeft w:val="0"/>
          <w:marRight w:val="0"/>
          <w:marTop w:val="0"/>
          <w:marBottom w:val="0"/>
          <w:divBdr>
            <w:top w:val="none" w:sz="0" w:space="0" w:color="auto"/>
            <w:left w:val="none" w:sz="0" w:space="0" w:color="auto"/>
            <w:bottom w:val="none" w:sz="0" w:space="0" w:color="auto"/>
            <w:right w:val="none" w:sz="0" w:space="0" w:color="auto"/>
          </w:divBdr>
        </w:div>
        <w:div w:id="269746411">
          <w:marLeft w:val="0"/>
          <w:marRight w:val="0"/>
          <w:marTop w:val="0"/>
          <w:marBottom w:val="0"/>
          <w:divBdr>
            <w:top w:val="none" w:sz="0" w:space="0" w:color="auto"/>
            <w:left w:val="none" w:sz="0" w:space="0" w:color="auto"/>
            <w:bottom w:val="none" w:sz="0" w:space="0" w:color="auto"/>
            <w:right w:val="none" w:sz="0" w:space="0" w:color="auto"/>
          </w:divBdr>
        </w:div>
        <w:div w:id="270750952">
          <w:marLeft w:val="0"/>
          <w:marRight w:val="0"/>
          <w:marTop w:val="0"/>
          <w:marBottom w:val="0"/>
          <w:divBdr>
            <w:top w:val="none" w:sz="0" w:space="0" w:color="auto"/>
            <w:left w:val="none" w:sz="0" w:space="0" w:color="auto"/>
            <w:bottom w:val="none" w:sz="0" w:space="0" w:color="auto"/>
            <w:right w:val="none" w:sz="0" w:space="0" w:color="auto"/>
          </w:divBdr>
        </w:div>
        <w:div w:id="273101299">
          <w:marLeft w:val="0"/>
          <w:marRight w:val="0"/>
          <w:marTop w:val="0"/>
          <w:marBottom w:val="0"/>
          <w:divBdr>
            <w:top w:val="none" w:sz="0" w:space="0" w:color="auto"/>
            <w:left w:val="none" w:sz="0" w:space="0" w:color="auto"/>
            <w:bottom w:val="none" w:sz="0" w:space="0" w:color="auto"/>
            <w:right w:val="none" w:sz="0" w:space="0" w:color="auto"/>
          </w:divBdr>
        </w:div>
        <w:div w:id="292175828">
          <w:marLeft w:val="0"/>
          <w:marRight w:val="0"/>
          <w:marTop w:val="0"/>
          <w:marBottom w:val="0"/>
          <w:divBdr>
            <w:top w:val="none" w:sz="0" w:space="0" w:color="auto"/>
            <w:left w:val="none" w:sz="0" w:space="0" w:color="auto"/>
            <w:bottom w:val="none" w:sz="0" w:space="0" w:color="auto"/>
            <w:right w:val="none" w:sz="0" w:space="0" w:color="auto"/>
          </w:divBdr>
        </w:div>
        <w:div w:id="295377885">
          <w:marLeft w:val="0"/>
          <w:marRight w:val="0"/>
          <w:marTop w:val="0"/>
          <w:marBottom w:val="0"/>
          <w:divBdr>
            <w:top w:val="none" w:sz="0" w:space="0" w:color="auto"/>
            <w:left w:val="none" w:sz="0" w:space="0" w:color="auto"/>
            <w:bottom w:val="none" w:sz="0" w:space="0" w:color="auto"/>
            <w:right w:val="none" w:sz="0" w:space="0" w:color="auto"/>
          </w:divBdr>
        </w:div>
        <w:div w:id="315915527">
          <w:marLeft w:val="0"/>
          <w:marRight w:val="0"/>
          <w:marTop w:val="0"/>
          <w:marBottom w:val="0"/>
          <w:divBdr>
            <w:top w:val="none" w:sz="0" w:space="0" w:color="auto"/>
            <w:left w:val="none" w:sz="0" w:space="0" w:color="auto"/>
            <w:bottom w:val="none" w:sz="0" w:space="0" w:color="auto"/>
            <w:right w:val="none" w:sz="0" w:space="0" w:color="auto"/>
          </w:divBdr>
        </w:div>
        <w:div w:id="330763031">
          <w:marLeft w:val="0"/>
          <w:marRight w:val="0"/>
          <w:marTop w:val="0"/>
          <w:marBottom w:val="0"/>
          <w:divBdr>
            <w:top w:val="none" w:sz="0" w:space="0" w:color="auto"/>
            <w:left w:val="none" w:sz="0" w:space="0" w:color="auto"/>
            <w:bottom w:val="none" w:sz="0" w:space="0" w:color="auto"/>
            <w:right w:val="none" w:sz="0" w:space="0" w:color="auto"/>
          </w:divBdr>
        </w:div>
        <w:div w:id="340863080">
          <w:marLeft w:val="0"/>
          <w:marRight w:val="0"/>
          <w:marTop w:val="0"/>
          <w:marBottom w:val="0"/>
          <w:divBdr>
            <w:top w:val="none" w:sz="0" w:space="0" w:color="auto"/>
            <w:left w:val="none" w:sz="0" w:space="0" w:color="auto"/>
            <w:bottom w:val="none" w:sz="0" w:space="0" w:color="auto"/>
            <w:right w:val="none" w:sz="0" w:space="0" w:color="auto"/>
          </w:divBdr>
        </w:div>
        <w:div w:id="342710166">
          <w:marLeft w:val="0"/>
          <w:marRight w:val="0"/>
          <w:marTop w:val="0"/>
          <w:marBottom w:val="0"/>
          <w:divBdr>
            <w:top w:val="none" w:sz="0" w:space="0" w:color="auto"/>
            <w:left w:val="none" w:sz="0" w:space="0" w:color="auto"/>
            <w:bottom w:val="none" w:sz="0" w:space="0" w:color="auto"/>
            <w:right w:val="none" w:sz="0" w:space="0" w:color="auto"/>
          </w:divBdr>
        </w:div>
        <w:div w:id="361443057">
          <w:marLeft w:val="0"/>
          <w:marRight w:val="0"/>
          <w:marTop w:val="0"/>
          <w:marBottom w:val="0"/>
          <w:divBdr>
            <w:top w:val="none" w:sz="0" w:space="0" w:color="auto"/>
            <w:left w:val="none" w:sz="0" w:space="0" w:color="auto"/>
            <w:bottom w:val="none" w:sz="0" w:space="0" w:color="auto"/>
            <w:right w:val="none" w:sz="0" w:space="0" w:color="auto"/>
          </w:divBdr>
        </w:div>
        <w:div w:id="369190306">
          <w:marLeft w:val="0"/>
          <w:marRight w:val="0"/>
          <w:marTop w:val="0"/>
          <w:marBottom w:val="0"/>
          <w:divBdr>
            <w:top w:val="none" w:sz="0" w:space="0" w:color="auto"/>
            <w:left w:val="none" w:sz="0" w:space="0" w:color="auto"/>
            <w:bottom w:val="none" w:sz="0" w:space="0" w:color="auto"/>
            <w:right w:val="none" w:sz="0" w:space="0" w:color="auto"/>
          </w:divBdr>
        </w:div>
        <w:div w:id="387270143">
          <w:marLeft w:val="0"/>
          <w:marRight w:val="0"/>
          <w:marTop w:val="0"/>
          <w:marBottom w:val="0"/>
          <w:divBdr>
            <w:top w:val="none" w:sz="0" w:space="0" w:color="auto"/>
            <w:left w:val="none" w:sz="0" w:space="0" w:color="auto"/>
            <w:bottom w:val="none" w:sz="0" w:space="0" w:color="auto"/>
            <w:right w:val="none" w:sz="0" w:space="0" w:color="auto"/>
          </w:divBdr>
        </w:div>
        <w:div w:id="393282129">
          <w:marLeft w:val="0"/>
          <w:marRight w:val="0"/>
          <w:marTop w:val="0"/>
          <w:marBottom w:val="0"/>
          <w:divBdr>
            <w:top w:val="none" w:sz="0" w:space="0" w:color="auto"/>
            <w:left w:val="none" w:sz="0" w:space="0" w:color="auto"/>
            <w:bottom w:val="none" w:sz="0" w:space="0" w:color="auto"/>
            <w:right w:val="none" w:sz="0" w:space="0" w:color="auto"/>
          </w:divBdr>
        </w:div>
        <w:div w:id="399644331">
          <w:marLeft w:val="0"/>
          <w:marRight w:val="0"/>
          <w:marTop w:val="0"/>
          <w:marBottom w:val="0"/>
          <w:divBdr>
            <w:top w:val="none" w:sz="0" w:space="0" w:color="auto"/>
            <w:left w:val="none" w:sz="0" w:space="0" w:color="auto"/>
            <w:bottom w:val="none" w:sz="0" w:space="0" w:color="auto"/>
            <w:right w:val="none" w:sz="0" w:space="0" w:color="auto"/>
          </w:divBdr>
        </w:div>
        <w:div w:id="410927313">
          <w:marLeft w:val="0"/>
          <w:marRight w:val="0"/>
          <w:marTop w:val="0"/>
          <w:marBottom w:val="0"/>
          <w:divBdr>
            <w:top w:val="none" w:sz="0" w:space="0" w:color="auto"/>
            <w:left w:val="none" w:sz="0" w:space="0" w:color="auto"/>
            <w:bottom w:val="none" w:sz="0" w:space="0" w:color="auto"/>
            <w:right w:val="none" w:sz="0" w:space="0" w:color="auto"/>
          </w:divBdr>
        </w:div>
        <w:div w:id="411852028">
          <w:marLeft w:val="0"/>
          <w:marRight w:val="0"/>
          <w:marTop w:val="0"/>
          <w:marBottom w:val="0"/>
          <w:divBdr>
            <w:top w:val="none" w:sz="0" w:space="0" w:color="auto"/>
            <w:left w:val="none" w:sz="0" w:space="0" w:color="auto"/>
            <w:bottom w:val="none" w:sz="0" w:space="0" w:color="auto"/>
            <w:right w:val="none" w:sz="0" w:space="0" w:color="auto"/>
          </w:divBdr>
        </w:div>
        <w:div w:id="413629888">
          <w:marLeft w:val="0"/>
          <w:marRight w:val="0"/>
          <w:marTop w:val="0"/>
          <w:marBottom w:val="0"/>
          <w:divBdr>
            <w:top w:val="none" w:sz="0" w:space="0" w:color="auto"/>
            <w:left w:val="none" w:sz="0" w:space="0" w:color="auto"/>
            <w:bottom w:val="none" w:sz="0" w:space="0" w:color="auto"/>
            <w:right w:val="none" w:sz="0" w:space="0" w:color="auto"/>
          </w:divBdr>
        </w:div>
        <w:div w:id="417404274">
          <w:marLeft w:val="0"/>
          <w:marRight w:val="0"/>
          <w:marTop w:val="0"/>
          <w:marBottom w:val="0"/>
          <w:divBdr>
            <w:top w:val="none" w:sz="0" w:space="0" w:color="auto"/>
            <w:left w:val="none" w:sz="0" w:space="0" w:color="auto"/>
            <w:bottom w:val="none" w:sz="0" w:space="0" w:color="auto"/>
            <w:right w:val="none" w:sz="0" w:space="0" w:color="auto"/>
          </w:divBdr>
        </w:div>
        <w:div w:id="420443962">
          <w:marLeft w:val="0"/>
          <w:marRight w:val="0"/>
          <w:marTop w:val="0"/>
          <w:marBottom w:val="0"/>
          <w:divBdr>
            <w:top w:val="none" w:sz="0" w:space="0" w:color="auto"/>
            <w:left w:val="none" w:sz="0" w:space="0" w:color="auto"/>
            <w:bottom w:val="none" w:sz="0" w:space="0" w:color="auto"/>
            <w:right w:val="none" w:sz="0" w:space="0" w:color="auto"/>
          </w:divBdr>
        </w:div>
        <w:div w:id="435635782">
          <w:marLeft w:val="0"/>
          <w:marRight w:val="0"/>
          <w:marTop w:val="0"/>
          <w:marBottom w:val="0"/>
          <w:divBdr>
            <w:top w:val="none" w:sz="0" w:space="0" w:color="auto"/>
            <w:left w:val="none" w:sz="0" w:space="0" w:color="auto"/>
            <w:bottom w:val="none" w:sz="0" w:space="0" w:color="auto"/>
            <w:right w:val="none" w:sz="0" w:space="0" w:color="auto"/>
          </w:divBdr>
        </w:div>
        <w:div w:id="453181852">
          <w:marLeft w:val="0"/>
          <w:marRight w:val="0"/>
          <w:marTop w:val="0"/>
          <w:marBottom w:val="0"/>
          <w:divBdr>
            <w:top w:val="none" w:sz="0" w:space="0" w:color="auto"/>
            <w:left w:val="none" w:sz="0" w:space="0" w:color="auto"/>
            <w:bottom w:val="none" w:sz="0" w:space="0" w:color="auto"/>
            <w:right w:val="none" w:sz="0" w:space="0" w:color="auto"/>
          </w:divBdr>
        </w:div>
        <w:div w:id="457257712">
          <w:marLeft w:val="0"/>
          <w:marRight w:val="0"/>
          <w:marTop w:val="0"/>
          <w:marBottom w:val="0"/>
          <w:divBdr>
            <w:top w:val="none" w:sz="0" w:space="0" w:color="auto"/>
            <w:left w:val="none" w:sz="0" w:space="0" w:color="auto"/>
            <w:bottom w:val="none" w:sz="0" w:space="0" w:color="auto"/>
            <w:right w:val="none" w:sz="0" w:space="0" w:color="auto"/>
          </w:divBdr>
        </w:div>
        <w:div w:id="466822181">
          <w:marLeft w:val="0"/>
          <w:marRight w:val="0"/>
          <w:marTop w:val="0"/>
          <w:marBottom w:val="0"/>
          <w:divBdr>
            <w:top w:val="none" w:sz="0" w:space="0" w:color="auto"/>
            <w:left w:val="none" w:sz="0" w:space="0" w:color="auto"/>
            <w:bottom w:val="none" w:sz="0" w:space="0" w:color="auto"/>
            <w:right w:val="none" w:sz="0" w:space="0" w:color="auto"/>
          </w:divBdr>
        </w:div>
        <w:div w:id="469632147">
          <w:marLeft w:val="0"/>
          <w:marRight w:val="0"/>
          <w:marTop w:val="0"/>
          <w:marBottom w:val="0"/>
          <w:divBdr>
            <w:top w:val="none" w:sz="0" w:space="0" w:color="auto"/>
            <w:left w:val="none" w:sz="0" w:space="0" w:color="auto"/>
            <w:bottom w:val="none" w:sz="0" w:space="0" w:color="auto"/>
            <w:right w:val="none" w:sz="0" w:space="0" w:color="auto"/>
          </w:divBdr>
        </w:div>
        <w:div w:id="489374669">
          <w:marLeft w:val="0"/>
          <w:marRight w:val="0"/>
          <w:marTop w:val="0"/>
          <w:marBottom w:val="0"/>
          <w:divBdr>
            <w:top w:val="none" w:sz="0" w:space="0" w:color="auto"/>
            <w:left w:val="none" w:sz="0" w:space="0" w:color="auto"/>
            <w:bottom w:val="none" w:sz="0" w:space="0" w:color="auto"/>
            <w:right w:val="none" w:sz="0" w:space="0" w:color="auto"/>
          </w:divBdr>
        </w:div>
        <w:div w:id="504128944">
          <w:marLeft w:val="0"/>
          <w:marRight w:val="0"/>
          <w:marTop w:val="0"/>
          <w:marBottom w:val="0"/>
          <w:divBdr>
            <w:top w:val="none" w:sz="0" w:space="0" w:color="auto"/>
            <w:left w:val="none" w:sz="0" w:space="0" w:color="auto"/>
            <w:bottom w:val="none" w:sz="0" w:space="0" w:color="auto"/>
            <w:right w:val="none" w:sz="0" w:space="0" w:color="auto"/>
          </w:divBdr>
        </w:div>
        <w:div w:id="542790996">
          <w:marLeft w:val="0"/>
          <w:marRight w:val="0"/>
          <w:marTop w:val="0"/>
          <w:marBottom w:val="0"/>
          <w:divBdr>
            <w:top w:val="none" w:sz="0" w:space="0" w:color="auto"/>
            <w:left w:val="none" w:sz="0" w:space="0" w:color="auto"/>
            <w:bottom w:val="none" w:sz="0" w:space="0" w:color="auto"/>
            <w:right w:val="none" w:sz="0" w:space="0" w:color="auto"/>
          </w:divBdr>
        </w:div>
        <w:div w:id="551616927">
          <w:marLeft w:val="0"/>
          <w:marRight w:val="0"/>
          <w:marTop w:val="0"/>
          <w:marBottom w:val="0"/>
          <w:divBdr>
            <w:top w:val="none" w:sz="0" w:space="0" w:color="auto"/>
            <w:left w:val="none" w:sz="0" w:space="0" w:color="auto"/>
            <w:bottom w:val="none" w:sz="0" w:space="0" w:color="auto"/>
            <w:right w:val="none" w:sz="0" w:space="0" w:color="auto"/>
          </w:divBdr>
        </w:div>
        <w:div w:id="559705927">
          <w:marLeft w:val="0"/>
          <w:marRight w:val="0"/>
          <w:marTop w:val="0"/>
          <w:marBottom w:val="0"/>
          <w:divBdr>
            <w:top w:val="none" w:sz="0" w:space="0" w:color="auto"/>
            <w:left w:val="none" w:sz="0" w:space="0" w:color="auto"/>
            <w:bottom w:val="none" w:sz="0" w:space="0" w:color="auto"/>
            <w:right w:val="none" w:sz="0" w:space="0" w:color="auto"/>
          </w:divBdr>
        </w:div>
        <w:div w:id="560092228">
          <w:marLeft w:val="0"/>
          <w:marRight w:val="0"/>
          <w:marTop w:val="0"/>
          <w:marBottom w:val="0"/>
          <w:divBdr>
            <w:top w:val="none" w:sz="0" w:space="0" w:color="auto"/>
            <w:left w:val="none" w:sz="0" w:space="0" w:color="auto"/>
            <w:bottom w:val="none" w:sz="0" w:space="0" w:color="auto"/>
            <w:right w:val="none" w:sz="0" w:space="0" w:color="auto"/>
          </w:divBdr>
        </w:div>
        <w:div w:id="568809986">
          <w:marLeft w:val="0"/>
          <w:marRight w:val="0"/>
          <w:marTop w:val="0"/>
          <w:marBottom w:val="0"/>
          <w:divBdr>
            <w:top w:val="none" w:sz="0" w:space="0" w:color="auto"/>
            <w:left w:val="none" w:sz="0" w:space="0" w:color="auto"/>
            <w:bottom w:val="none" w:sz="0" w:space="0" w:color="auto"/>
            <w:right w:val="none" w:sz="0" w:space="0" w:color="auto"/>
          </w:divBdr>
        </w:div>
        <w:div w:id="595090246">
          <w:marLeft w:val="0"/>
          <w:marRight w:val="0"/>
          <w:marTop w:val="0"/>
          <w:marBottom w:val="0"/>
          <w:divBdr>
            <w:top w:val="none" w:sz="0" w:space="0" w:color="auto"/>
            <w:left w:val="none" w:sz="0" w:space="0" w:color="auto"/>
            <w:bottom w:val="none" w:sz="0" w:space="0" w:color="auto"/>
            <w:right w:val="none" w:sz="0" w:space="0" w:color="auto"/>
          </w:divBdr>
        </w:div>
        <w:div w:id="669714938">
          <w:marLeft w:val="0"/>
          <w:marRight w:val="0"/>
          <w:marTop w:val="0"/>
          <w:marBottom w:val="0"/>
          <w:divBdr>
            <w:top w:val="none" w:sz="0" w:space="0" w:color="auto"/>
            <w:left w:val="none" w:sz="0" w:space="0" w:color="auto"/>
            <w:bottom w:val="none" w:sz="0" w:space="0" w:color="auto"/>
            <w:right w:val="none" w:sz="0" w:space="0" w:color="auto"/>
          </w:divBdr>
        </w:div>
        <w:div w:id="671377181">
          <w:marLeft w:val="0"/>
          <w:marRight w:val="0"/>
          <w:marTop w:val="0"/>
          <w:marBottom w:val="0"/>
          <w:divBdr>
            <w:top w:val="none" w:sz="0" w:space="0" w:color="auto"/>
            <w:left w:val="none" w:sz="0" w:space="0" w:color="auto"/>
            <w:bottom w:val="none" w:sz="0" w:space="0" w:color="auto"/>
            <w:right w:val="none" w:sz="0" w:space="0" w:color="auto"/>
          </w:divBdr>
        </w:div>
        <w:div w:id="680161281">
          <w:marLeft w:val="0"/>
          <w:marRight w:val="0"/>
          <w:marTop w:val="0"/>
          <w:marBottom w:val="0"/>
          <w:divBdr>
            <w:top w:val="none" w:sz="0" w:space="0" w:color="auto"/>
            <w:left w:val="none" w:sz="0" w:space="0" w:color="auto"/>
            <w:bottom w:val="none" w:sz="0" w:space="0" w:color="auto"/>
            <w:right w:val="none" w:sz="0" w:space="0" w:color="auto"/>
          </w:divBdr>
        </w:div>
        <w:div w:id="701595623">
          <w:marLeft w:val="0"/>
          <w:marRight w:val="0"/>
          <w:marTop w:val="0"/>
          <w:marBottom w:val="0"/>
          <w:divBdr>
            <w:top w:val="none" w:sz="0" w:space="0" w:color="auto"/>
            <w:left w:val="none" w:sz="0" w:space="0" w:color="auto"/>
            <w:bottom w:val="none" w:sz="0" w:space="0" w:color="auto"/>
            <w:right w:val="none" w:sz="0" w:space="0" w:color="auto"/>
          </w:divBdr>
        </w:div>
        <w:div w:id="717052996">
          <w:marLeft w:val="0"/>
          <w:marRight w:val="0"/>
          <w:marTop w:val="0"/>
          <w:marBottom w:val="0"/>
          <w:divBdr>
            <w:top w:val="none" w:sz="0" w:space="0" w:color="auto"/>
            <w:left w:val="none" w:sz="0" w:space="0" w:color="auto"/>
            <w:bottom w:val="none" w:sz="0" w:space="0" w:color="auto"/>
            <w:right w:val="none" w:sz="0" w:space="0" w:color="auto"/>
          </w:divBdr>
        </w:div>
        <w:div w:id="727537128">
          <w:marLeft w:val="0"/>
          <w:marRight w:val="0"/>
          <w:marTop w:val="0"/>
          <w:marBottom w:val="0"/>
          <w:divBdr>
            <w:top w:val="none" w:sz="0" w:space="0" w:color="auto"/>
            <w:left w:val="none" w:sz="0" w:space="0" w:color="auto"/>
            <w:bottom w:val="none" w:sz="0" w:space="0" w:color="auto"/>
            <w:right w:val="none" w:sz="0" w:space="0" w:color="auto"/>
          </w:divBdr>
        </w:div>
        <w:div w:id="762150014">
          <w:marLeft w:val="0"/>
          <w:marRight w:val="0"/>
          <w:marTop w:val="0"/>
          <w:marBottom w:val="0"/>
          <w:divBdr>
            <w:top w:val="none" w:sz="0" w:space="0" w:color="auto"/>
            <w:left w:val="none" w:sz="0" w:space="0" w:color="auto"/>
            <w:bottom w:val="none" w:sz="0" w:space="0" w:color="auto"/>
            <w:right w:val="none" w:sz="0" w:space="0" w:color="auto"/>
          </w:divBdr>
        </w:div>
        <w:div w:id="783890423">
          <w:marLeft w:val="0"/>
          <w:marRight w:val="0"/>
          <w:marTop w:val="0"/>
          <w:marBottom w:val="0"/>
          <w:divBdr>
            <w:top w:val="none" w:sz="0" w:space="0" w:color="auto"/>
            <w:left w:val="none" w:sz="0" w:space="0" w:color="auto"/>
            <w:bottom w:val="none" w:sz="0" w:space="0" w:color="auto"/>
            <w:right w:val="none" w:sz="0" w:space="0" w:color="auto"/>
          </w:divBdr>
        </w:div>
        <w:div w:id="788277189">
          <w:marLeft w:val="0"/>
          <w:marRight w:val="0"/>
          <w:marTop w:val="0"/>
          <w:marBottom w:val="0"/>
          <w:divBdr>
            <w:top w:val="none" w:sz="0" w:space="0" w:color="auto"/>
            <w:left w:val="none" w:sz="0" w:space="0" w:color="auto"/>
            <w:bottom w:val="none" w:sz="0" w:space="0" w:color="auto"/>
            <w:right w:val="none" w:sz="0" w:space="0" w:color="auto"/>
          </w:divBdr>
        </w:div>
        <w:div w:id="817842431">
          <w:marLeft w:val="0"/>
          <w:marRight w:val="0"/>
          <w:marTop w:val="0"/>
          <w:marBottom w:val="0"/>
          <w:divBdr>
            <w:top w:val="none" w:sz="0" w:space="0" w:color="auto"/>
            <w:left w:val="none" w:sz="0" w:space="0" w:color="auto"/>
            <w:bottom w:val="none" w:sz="0" w:space="0" w:color="auto"/>
            <w:right w:val="none" w:sz="0" w:space="0" w:color="auto"/>
          </w:divBdr>
        </w:div>
        <w:div w:id="829324571">
          <w:marLeft w:val="0"/>
          <w:marRight w:val="0"/>
          <w:marTop w:val="0"/>
          <w:marBottom w:val="0"/>
          <w:divBdr>
            <w:top w:val="none" w:sz="0" w:space="0" w:color="auto"/>
            <w:left w:val="none" w:sz="0" w:space="0" w:color="auto"/>
            <w:bottom w:val="none" w:sz="0" w:space="0" w:color="auto"/>
            <w:right w:val="none" w:sz="0" w:space="0" w:color="auto"/>
          </w:divBdr>
        </w:div>
        <w:div w:id="840588168">
          <w:marLeft w:val="0"/>
          <w:marRight w:val="0"/>
          <w:marTop w:val="0"/>
          <w:marBottom w:val="0"/>
          <w:divBdr>
            <w:top w:val="none" w:sz="0" w:space="0" w:color="auto"/>
            <w:left w:val="none" w:sz="0" w:space="0" w:color="auto"/>
            <w:bottom w:val="none" w:sz="0" w:space="0" w:color="auto"/>
            <w:right w:val="none" w:sz="0" w:space="0" w:color="auto"/>
          </w:divBdr>
        </w:div>
        <w:div w:id="840777557">
          <w:marLeft w:val="0"/>
          <w:marRight w:val="0"/>
          <w:marTop w:val="0"/>
          <w:marBottom w:val="0"/>
          <w:divBdr>
            <w:top w:val="none" w:sz="0" w:space="0" w:color="auto"/>
            <w:left w:val="none" w:sz="0" w:space="0" w:color="auto"/>
            <w:bottom w:val="none" w:sz="0" w:space="0" w:color="auto"/>
            <w:right w:val="none" w:sz="0" w:space="0" w:color="auto"/>
          </w:divBdr>
        </w:div>
        <w:div w:id="848257698">
          <w:marLeft w:val="0"/>
          <w:marRight w:val="0"/>
          <w:marTop w:val="0"/>
          <w:marBottom w:val="0"/>
          <w:divBdr>
            <w:top w:val="none" w:sz="0" w:space="0" w:color="auto"/>
            <w:left w:val="none" w:sz="0" w:space="0" w:color="auto"/>
            <w:bottom w:val="none" w:sz="0" w:space="0" w:color="auto"/>
            <w:right w:val="none" w:sz="0" w:space="0" w:color="auto"/>
          </w:divBdr>
        </w:div>
        <w:div w:id="852108616">
          <w:marLeft w:val="0"/>
          <w:marRight w:val="0"/>
          <w:marTop w:val="0"/>
          <w:marBottom w:val="0"/>
          <w:divBdr>
            <w:top w:val="none" w:sz="0" w:space="0" w:color="auto"/>
            <w:left w:val="none" w:sz="0" w:space="0" w:color="auto"/>
            <w:bottom w:val="none" w:sz="0" w:space="0" w:color="auto"/>
            <w:right w:val="none" w:sz="0" w:space="0" w:color="auto"/>
          </w:divBdr>
        </w:div>
        <w:div w:id="852492928">
          <w:marLeft w:val="0"/>
          <w:marRight w:val="0"/>
          <w:marTop w:val="0"/>
          <w:marBottom w:val="0"/>
          <w:divBdr>
            <w:top w:val="none" w:sz="0" w:space="0" w:color="auto"/>
            <w:left w:val="none" w:sz="0" w:space="0" w:color="auto"/>
            <w:bottom w:val="none" w:sz="0" w:space="0" w:color="auto"/>
            <w:right w:val="none" w:sz="0" w:space="0" w:color="auto"/>
          </w:divBdr>
        </w:div>
        <w:div w:id="875779225">
          <w:marLeft w:val="0"/>
          <w:marRight w:val="0"/>
          <w:marTop w:val="0"/>
          <w:marBottom w:val="0"/>
          <w:divBdr>
            <w:top w:val="none" w:sz="0" w:space="0" w:color="auto"/>
            <w:left w:val="none" w:sz="0" w:space="0" w:color="auto"/>
            <w:bottom w:val="none" w:sz="0" w:space="0" w:color="auto"/>
            <w:right w:val="none" w:sz="0" w:space="0" w:color="auto"/>
          </w:divBdr>
        </w:div>
        <w:div w:id="887836509">
          <w:marLeft w:val="0"/>
          <w:marRight w:val="0"/>
          <w:marTop w:val="0"/>
          <w:marBottom w:val="0"/>
          <w:divBdr>
            <w:top w:val="none" w:sz="0" w:space="0" w:color="auto"/>
            <w:left w:val="none" w:sz="0" w:space="0" w:color="auto"/>
            <w:bottom w:val="none" w:sz="0" w:space="0" w:color="auto"/>
            <w:right w:val="none" w:sz="0" w:space="0" w:color="auto"/>
          </w:divBdr>
        </w:div>
        <w:div w:id="888348254">
          <w:marLeft w:val="0"/>
          <w:marRight w:val="0"/>
          <w:marTop w:val="0"/>
          <w:marBottom w:val="0"/>
          <w:divBdr>
            <w:top w:val="none" w:sz="0" w:space="0" w:color="auto"/>
            <w:left w:val="none" w:sz="0" w:space="0" w:color="auto"/>
            <w:bottom w:val="none" w:sz="0" w:space="0" w:color="auto"/>
            <w:right w:val="none" w:sz="0" w:space="0" w:color="auto"/>
          </w:divBdr>
        </w:div>
        <w:div w:id="891112069">
          <w:marLeft w:val="0"/>
          <w:marRight w:val="0"/>
          <w:marTop w:val="0"/>
          <w:marBottom w:val="0"/>
          <w:divBdr>
            <w:top w:val="none" w:sz="0" w:space="0" w:color="auto"/>
            <w:left w:val="none" w:sz="0" w:space="0" w:color="auto"/>
            <w:bottom w:val="none" w:sz="0" w:space="0" w:color="auto"/>
            <w:right w:val="none" w:sz="0" w:space="0" w:color="auto"/>
          </w:divBdr>
        </w:div>
        <w:div w:id="924651445">
          <w:marLeft w:val="0"/>
          <w:marRight w:val="0"/>
          <w:marTop w:val="0"/>
          <w:marBottom w:val="0"/>
          <w:divBdr>
            <w:top w:val="none" w:sz="0" w:space="0" w:color="auto"/>
            <w:left w:val="none" w:sz="0" w:space="0" w:color="auto"/>
            <w:bottom w:val="none" w:sz="0" w:space="0" w:color="auto"/>
            <w:right w:val="none" w:sz="0" w:space="0" w:color="auto"/>
          </w:divBdr>
        </w:div>
        <w:div w:id="929044412">
          <w:marLeft w:val="0"/>
          <w:marRight w:val="0"/>
          <w:marTop w:val="0"/>
          <w:marBottom w:val="0"/>
          <w:divBdr>
            <w:top w:val="none" w:sz="0" w:space="0" w:color="auto"/>
            <w:left w:val="none" w:sz="0" w:space="0" w:color="auto"/>
            <w:bottom w:val="none" w:sz="0" w:space="0" w:color="auto"/>
            <w:right w:val="none" w:sz="0" w:space="0" w:color="auto"/>
          </w:divBdr>
        </w:div>
        <w:div w:id="942034415">
          <w:marLeft w:val="0"/>
          <w:marRight w:val="0"/>
          <w:marTop w:val="0"/>
          <w:marBottom w:val="0"/>
          <w:divBdr>
            <w:top w:val="none" w:sz="0" w:space="0" w:color="auto"/>
            <w:left w:val="none" w:sz="0" w:space="0" w:color="auto"/>
            <w:bottom w:val="none" w:sz="0" w:space="0" w:color="auto"/>
            <w:right w:val="none" w:sz="0" w:space="0" w:color="auto"/>
          </w:divBdr>
        </w:div>
        <w:div w:id="946353656">
          <w:marLeft w:val="0"/>
          <w:marRight w:val="0"/>
          <w:marTop w:val="0"/>
          <w:marBottom w:val="0"/>
          <w:divBdr>
            <w:top w:val="none" w:sz="0" w:space="0" w:color="auto"/>
            <w:left w:val="none" w:sz="0" w:space="0" w:color="auto"/>
            <w:bottom w:val="none" w:sz="0" w:space="0" w:color="auto"/>
            <w:right w:val="none" w:sz="0" w:space="0" w:color="auto"/>
          </w:divBdr>
        </w:div>
        <w:div w:id="953830164">
          <w:marLeft w:val="0"/>
          <w:marRight w:val="0"/>
          <w:marTop w:val="0"/>
          <w:marBottom w:val="0"/>
          <w:divBdr>
            <w:top w:val="none" w:sz="0" w:space="0" w:color="auto"/>
            <w:left w:val="none" w:sz="0" w:space="0" w:color="auto"/>
            <w:bottom w:val="none" w:sz="0" w:space="0" w:color="auto"/>
            <w:right w:val="none" w:sz="0" w:space="0" w:color="auto"/>
          </w:divBdr>
        </w:div>
        <w:div w:id="970021281">
          <w:marLeft w:val="0"/>
          <w:marRight w:val="0"/>
          <w:marTop w:val="0"/>
          <w:marBottom w:val="0"/>
          <w:divBdr>
            <w:top w:val="none" w:sz="0" w:space="0" w:color="auto"/>
            <w:left w:val="none" w:sz="0" w:space="0" w:color="auto"/>
            <w:bottom w:val="none" w:sz="0" w:space="0" w:color="auto"/>
            <w:right w:val="none" w:sz="0" w:space="0" w:color="auto"/>
          </w:divBdr>
        </w:div>
        <w:div w:id="972097303">
          <w:marLeft w:val="0"/>
          <w:marRight w:val="0"/>
          <w:marTop w:val="0"/>
          <w:marBottom w:val="0"/>
          <w:divBdr>
            <w:top w:val="none" w:sz="0" w:space="0" w:color="auto"/>
            <w:left w:val="none" w:sz="0" w:space="0" w:color="auto"/>
            <w:bottom w:val="none" w:sz="0" w:space="0" w:color="auto"/>
            <w:right w:val="none" w:sz="0" w:space="0" w:color="auto"/>
          </w:divBdr>
        </w:div>
        <w:div w:id="972909545">
          <w:marLeft w:val="0"/>
          <w:marRight w:val="0"/>
          <w:marTop w:val="0"/>
          <w:marBottom w:val="0"/>
          <w:divBdr>
            <w:top w:val="none" w:sz="0" w:space="0" w:color="auto"/>
            <w:left w:val="none" w:sz="0" w:space="0" w:color="auto"/>
            <w:bottom w:val="none" w:sz="0" w:space="0" w:color="auto"/>
            <w:right w:val="none" w:sz="0" w:space="0" w:color="auto"/>
          </w:divBdr>
        </w:div>
        <w:div w:id="979114598">
          <w:marLeft w:val="0"/>
          <w:marRight w:val="0"/>
          <w:marTop w:val="0"/>
          <w:marBottom w:val="0"/>
          <w:divBdr>
            <w:top w:val="none" w:sz="0" w:space="0" w:color="auto"/>
            <w:left w:val="none" w:sz="0" w:space="0" w:color="auto"/>
            <w:bottom w:val="none" w:sz="0" w:space="0" w:color="auto"/>
            <w:right w:val="none" w:sz="0" w:space="0" w:color="auto"/>
          </w:divBdr>
        </w:div>
        <w:div w:id="1002926563">
          <w:marLeft w:val="0"/>
          <w:marRight w:val="0"/>
          <w:marTop w:val="0"/>
          <w:marBottom w:val="0"/>
          <w:divBdr>
            <w:top w:val="none" w:sz="0" w:space="0" w:color="auto"/>
            <w:left w:val="none" w:sz="0" w:space="0" w:color="auto"/>
            <w:bottom w:val="none" w:sz="0" w:space="0" w:color="auto"/>
            <w:right w:val="none" w:sz="0" w:space="0" w:color="auto"/>
          </w:divBdr>
        </w:div>
        <w:div w:id="1030105395">
          <w:marLeft w:val="0"/>
          <w:marRight w:val="0"/>
          <w:marTop w:val="0"/>
          <w:marBottom w:val="0"/>
          <w:divBdr>
            <w:top w:val="none" w:sz="0" w:space="0" w:color="auto"/>
            <w:left w:val="none" w:sz="0" w:space="0" w:color="auto"/>
            <w:bottom w:val="none" w:sz="0" w:space="0" w:color="auto"/>
            <w:right w:val="none" w:sz="0" w:space="0" w:color="auto"/>
          </w:divBdr>
        </w:div>
        <w:div w:id="1031229174">
          <w:marLeft w:val="0"/>
          <w:marRight w:val="0"/>
          <w:marTop w:val="0"/>
          <w:marBottom w:val="0"/>
          <w:divBdr>
            <w:top w:val="none" w:sz="0" w:space="0" w:color="auto"/>
            <w:left w:val="none" w:sz="0" w:space="0" w:color="auto"/>
            <w:bottom w:val="none" w:sz="0" w:space="0" w:color="auto"/>
            <w:right w:val="none" w:sz="0" w:space="0" w:color="auto"/>
          </w:divBdr>
        </w:div>
        <w:div w:id="1056590283">
          <w:marLeft w:val="0"/>
          <w:marRight w:val="0"/>
          <w:marTop w:val="0"/>
          <w:marBottom w:val="0"/>
          <w:divBdr>
            <w:top w:val="none" w:sz="0" w:space="0" w:color="auto"/>
            <w:left w:val="none" w:sz="0" w:space="0" w:color="auto"/>
            <w:bottom w:val="none" w:sz="0" w:space="0" w:color="auto"/>
            <w:right w:val="none" w:sz="0" w:space="0" w:color="auto"/>
          </w:divBdr>
        </w:div>
        <w:div w:id="1068304843">
          <w:marLeft w:val="0"/>
          <w:marRight w:val="0"/>
          <w:marTop w:val="0"/>
          <w:marBottom w:val="0"/>
          <w:divBdr>
            <w:top w:val="none" w:sz="0" w:space="0" w:color="auto"/>
            <w:left w:val="none" w:sz="0" w:space="0" w:color="auto"/>
            <w:bottom w:val="none" w:sz="0" w:space="0" w:color="auto"/>
            <w:right w:val="none" w:sz="0" w:space="0" w:color="auto"/>
          </w:divBdr>
        </w:div>
        <w:div w:id="1085346763">
          <w:marLeft w:val="0"/>
          <w:marRight w:val="0"/>
          <w:marTop w:val="0"/>
          <w:marBottom w:val="0"/>
          <w:divBdr>
            <w:top w:val="none" w:sz="0" w:space="0" w:color="auto"/>
            <w:left w:val="none" w:sz="0" w:space="0" w:color="auto"/>
            <w:bottom w:val="none" w:sz="0" w:space="0" w:color="auto"/>
            <w:right w:val="none" w:sz="0" w:space="0" w:color="auto"/>
          </w:divBdr>
        </w:div>
        <w:div w:id="1113749621">
          <w:marLeft w:val="0"/>
          <w:marRight w:val="0"/>
          <w:marTop w:val="0"/>
          <w:marBottom w:val="0"/>
          <w:divBdr>
            <w:top w:val="none" w:sz="0" w:space="0" w:color="auto"/>
            <w:left w:val="none" w:sz="0" w:space="0" w:color="auto"/>
            <w:bottom w:val="none" w:sz="0" w:space="0" w:color="auto"/>
            <w:right w:val="none" w:sz="0" w:space="0" w:color="auto"/>
          </w:divBdr>
        </w:div>
        <w:div w:id="1115371237">
          <w:marLeft w:val="0"/>
          <w:marRight w:val="0"/>
          <w:marTop w:val="0"/>
          <w:marBottom w:val="0"/>
          <w:divBdr>
            <w:top w:val="none" w:sz="0" w:space="0" w:color="auto"/>
            <w:left w:val="none" w:sz="0" w:space="0" w:color="auto"/>
            <w:bottom w:val="none" w:sz="0" w:space="0" w:color="auto"/>
            <w:right w:val="none" w:sz="0" w:space="0" w:color="auto"/>
          </w:divBdr>
        </w:div>
        <w:div w:id="1121265914">
          <w:marLeft w:val="0"/>
          <w:marRight w:val="0"/>
          <w:marTop w:val="0"/>
          <w:marBottom w:val="0"/>
          <w:divBdr>
            <w:top w:val="none" w:sz="0" w:space="0" w:color="auto"/>
            <w:left w:val="none" w:sz="0" w:space="0" w:color="auto"/>
            <w:bottom w:val="none" w:sz="0" w:space="0" w:color="auto"/>
            <w:right w:val="none" w:sz="0" w:space="0" w:color="auto"/>
          </w:divBdr>
        </w:div>
        <w:div w:id="1130242556">
          <w:marLeft w:val="0"/>
          <w:marRight w:val="0"/>
          <w:marTop w:val="0"/>
          <w:marBottom w:val="0"/>
          <w:divBdr>
            <w:top w:val="none" w:sz="0" w:space="0" w:color="auto"/>
            <w:left w:val="none" w:sz="0" w:space="0" w:color="auto"/>
            <w:bottom w:val="none" w:sz="0" w:space="0" w:color="auto"/>
            <w:right w:val="none" w:sz="0" w:space="0" w:color="auto"/>
          </w:divBdr>
        </w:div>
        <w:div w:id="1139612329">
          <w:marLeft w:val="0"/>
          <w:marRight w:val="0"/>
          <w:marTop w:val="0"/>
          <w:marBottom w:val="0"/>
          <w:divBdr>
            <w:top w:val="none" w:sz="0" w:space="0" w:color="auto"/>
            <w:left w:val="none" w:sz="0" w:space="0" w:color="auto"/>
            <w:bottom w:val="none" w:sz="0" w:space="0" w:color="auto"/>
            <w:right w:val="none" w:sz="0" w:space="0" w:color="auto"/>
          </w:divBdr>
        </w:div>
        <w:div w:id="1148595904">
          <w:marLeft w:val="0"/>
          <w:marRight w:val="0"/>
          <w:marTop w:val="0"/>
          <w:marBottom w:val="0"/>
          <w:divBdr>
            <w:top w:val="none" w:sz="0" w:space="0" w:color="auto"/>
            <w:left w:val="none" w:sz="0" w:space="0" w:color="auto"/>
            <w:bottom w:val="none" w:sz="0" w:space="0" w:color="auto"/>
            <w:right w:val="none" w:sz="0" w:space="0" w:color="auto"/>
          </w:divBdr>
        </w:div>
        <w:div w:id="1150713854">
          <w:marLeft w:val="0"/>
          <w:marRight w:val="0"/>
          <w:marTop w:val="0"/>
          <w:marBottom w:val="0"/>
          <w:divBdr>
            <w:top w:val="none" w:sz="0" w:space="0" w:color="auto"/>
            <w:left w:val="none" w:sz="0" w:space="0" w:color="auto"/>
            <w:bottom w:val="none" w:sz="0" w:space="0" w:color="auto"/>
            <w:right w:val="none" w:sz="0" w:space="0" w:color="auto"/>
          </w:divBdr>
        </w:div>
        <w:div w:id="1157915601">
          <w:marLeft w:val="0"/>
          <w:marRight w:val="0"/>
          <w:marTop w:val="0"/>
          <w:marBottom w:val="0"/>
          <w:divBdr>
            <w:top w:val="none" w:sz="0" w:space="0" w:color="auto"/>
            <w:left w:val="none" w:sz="0" w:space="0" w:color="auto"/>
            <w:bottom w:val="none" w:sz="0" w:space="0" w:color="auto"/>
            <w:right w:val="none" w:sz="0" w:space="0" w:color="auto"/>
          </w:divBdr>
        </w:div>
        <w:div w:id="1187059748">
          <w:marLeft w:val="0"/>
          <w:marRight w:val="0"/>
          <w:marTop w:val="0"/>
          <w:marBottom w:val="0"/>
          <w:divBdr>
            <w:top w:val="none" w:sz="0" w:space="0" w:color="auto"/>
            <w:left w:val="none" w:sz="0" w:space="0" w:color="auto"/>
            <w:bottom w:val="none" w:sz="0" w:space="0" w:color="auto"/>
            <w:right w:val="none" w:sz="0" w:space="0" w:color="auto"/>
          </w:divBdr>
        </w:div>
        <w:div w:id="1193496536">
          <w:marLeft w:val="0"/>
          <w:marRight w:val="0"/>
          <w:marTop w:val="0"/>
          <w:marBottom w:val="0"/>
          <w:divBdr>
            <w:top w:val="none" w:sz="0" w:space="0" w:color="auto"/>
            <w:left w:val="none" w:sz="0" w:space="0" w:color="auto"/>
            <w:bottom w:val="none" w:sz="0" w:space="0" w:color="auto"/>
            <w:right w:val="none" w:sz="0" w:space="0" w:color="auto"/>
          </w:divBdr>
        </w:div>
        <w:div w:id="1214998753">
          <w:marLeft w:val="0"/>
          <w:marRight w:val="0"/>
          <w:marTop w:val="0"/>
          <w:marBottom w:val="0"/>
          <w:divBdr>
            <w:top w:val="none" w:sz="0" w:space="0" w:color="auto"/>
            <w:left w:val="none" w:sz="0" w:space="0" w:color="auto"/>
            <w:bottom w:val="none" w:sz="0" w:space="0" w:color="auto"/>
            <w:right w:val="none" w:sz="0" w:space="0" w:color="auto"/>
          </w:divBdr>
        </w:div>
        <w:div w:id="1217084357">
          <w:marLeft w:val="0"/>
          <w:marRight w:val="0"/>
          <w:marTop w:val="0"/>
          <w:marBottom w:val="0"/>
          <w:divBdr>
            <w:top w:val="none" w:sz="0" w:space="0" w:color="auto"/>
            <w:left w:val="none" w:sz="0" w:space="0" w:color="auto"/>
            <w:bottom w:val="none" w:sz="0" w:space="0" w:color="auto"/>
            <w:right w:val="none" w:sz="0" w:space="0" w:color="auto"/>
          </w:divBdr>
        </w:div>
        <w:div w:id="1232499276">
          <w:marLeft w:val="0"/>
          <w:marRight w:val="0"/>
          <w:marTop w:val="0"/>
          <w:marBottom w:val="0"/>
          <w:divBdr>
            <w:top w:val="none" w:sz="0" w:space="0" w:color="auto"/>
            <w:left w:val="none" w:sz="0" w:space="0" w:color="auto"/>
            <w:bottom w:val="none" w:sz="0" w:space="0" w:color="auto"/>
            <w:right w:val="none" w:sz="0" w:space="0" w:color="auto"/>
          </w:divBdr>
        </w:div>
        <w:div w:id="1241283962">
          <w:marLeft w:val="0"/>
          <w:marRight w:val="0"/>
          <w:marTop w:val="0"/>
          <w:marBottom w:val="0"/>
          <w:divBdr>
            <w:top w:val="none" w:sz="0" w:space="0" w:color="auto"/>
            <w:left w:val="none" w:sz="0" w:space="0" w:color="auto"/>
            <w:bottom w:val="none" w:sz="0" w:space="0" w:color="auto"/>
            <w:right w:val="none" w:sz="0" w:space="0" w:color="auto"/>
          </w:divBdr>
        </w:div>
        <w:div w:id="1241864937">
          <w:marLeft w:val="0"/>
          <w:marRight w:val="0"/>
          <w:marTop w:val="0"/>
          <w:marBottom w:val="0"/>
          <w:divBdr>
            <w:top w:val="none" w:sz="0" w:space="0" w:color="auto"/>
            <w:left w:val="none" w:sz="0" w:space="0" w:color="auto"/>
            <w:bottom w:val="none" w:sz="0" w:space="0" w:color="auto"/>
            <w:right w:val="none" w:sz="0" w:space="0" w:color="auto"/>
          </w:divBdr>
        </w:div>
        <w:div w:id="1248727022">
          <w:marLeft w:val="0"/>
          <w:marRight w:val="0"/>
          <w:marTop w:val="0"/>
          <w:marBottom w:val="0"/>
          <w:divBdr>
            <w:top w:val="none" w:sz="0" w:space="0" w:color="auto"/>
            <w:left w:val="none" w:sz="0" w:space="0" w:color="auto"/>
            <w:bottom w:val="none" w:sz="0" w:space="0" w:color="auto"/>
            <w:right w:val="none" w:sz="0" w:space="0" w:color="auto"/>
          </w:divBdr>
        </w:div>
        <w:div w:id="1249196424">
          <w:marLeft w:val="0"/>
          <w:marRight w:val="0"/>
          <w:marTop w:val="0"/>
          <w:marBottom w:val="0"/>
          <w:divBdr>
            <w:top w:val="none" w:sz="0" w:space="0" w:color="auto"/>
            <w:left w:val="none" w:sz="0" w:space="0" w:color="auto"/>
            <w:bottom w:val="none" w:sz="0" w:space="0" w:color="auto"/>
            <w:right w:val="none" w:sz="0" w:space="0" w:color="auto"/>
          </w:divBdr>
        </w:div>
        <w:div w:id="1254629243">
          <w:marLeft w:val="0"/>
          <w:marRight w:val="0"/>
          <w:marTop w:val="0"/>
          <w:marBottom w:val="0"/>
          <w:divBdr>
            <w:top w:val="none" w:sz="0" w:space="0" w:color="auto"/>
            <w:left w:val="none" w:sz="0" w:space="0" w:color="auto"/>
            <w:bottom w:val="none" w:sz="0" w:space="0" w:color="auto"/>
            <w:right w:val="none" w:sz="0" w:space="0" w:color="auto"/>
          </w:divBdr>
        </w:div>
        <w:div w:id="1266041024">
          <w:marLeft w:val="0"/>
          <w:marRight w:val="0"/>
          <w:marTop w:val="0"/>
          <w:marBottom w:val="0"/>
          <w:divBdr>
            <w:top w:val="none" w:sz="0" w:space="0" w:color="auto"/>
            <w:left w:val="none" w:sz="0" w:space="0" w:color="auto"/>
            <w:bottom w:val="none" w:sz="0" w:space="0" w:color="auto"/>
            <w:right w:val="none" w:sz="0" w:space="0" w:color="auto"/>
          </w:divBdr>
        </w:div>
        <w:div w:id="1291085119">
          <w:marLeft w:val="0"/>
          <w:marRight w:val="0"/>
          <w:marTop w:val="0"/>
          <w:marBottom w:val="0"/>
          <w:divBdr>
            <w:top w:val="none" w:sz="0" w:space="0" w:color="auto"/>
            <w:left w:val="none" w:sz="0" w:space="0" w:color="auto"/>
            <w:bottom w:val="none" w:sz="0" w:space="0" w:color="auto"/>
            <w:right w:val="none" w:sz="0" w:space="0" w:color="auto"/>
          </w:divBdr>
        </w:div>
        <w:div w:id="1300770304">
          <w:marLeft w:val="0"/>
          <w:marRight w:val="0"/>
          <w:marTop w:val="0"/>
          <w:marBottom w:val="0"/>
          <w:divBdr>
            <w:top w:val="none" w:sz="0" w:space="0" w:color="auto"/>
            <w:left w:val="none" w:sz="0" w:space="0" w:color="auto"/>
            <w:bottom w:val="none" w:sz="0" w:space="0" w:color="auto"/>
            <w:right w:val="none" w:sz="0" w:space="0" w:color="auto"/>
          </w:divBdr>
        </w:div>
        <w:div w:id="1308628966">
          <w:marLeft w:val="0"/>
          <w:marRight w:val="0"/>
          <w:marTop w:val="0"/>
          <w:marBottom w:val="0"/>
          <w:divBdr>
            <w:top w:val="none" w:sz="0" w:space="0" w:color="auto"/>
            <w:left w:val="none" w:sz="0" w:space="0" w:color="auto"/>
            <w:bottom w:val="none" w:sz="0" w:space="0" w:color="auto"/>
            <w:right w:val="none" w:sz="0" w:space="0" w:color="auto"/>
          </w:divBdr>
        </w:div>
        <w:div w:id="1325745364">
          <w:marLeft w:val="0"/>
          <w:marRight w:val="0"/>
          <w:marTop w:val="0"/>
          <w:marBottom w:val="0"/>
          <w:divBdr>
            <w:top w:val="none" w:sz="0" w:space="0" w:color="auto"/>
            <w:left w:val="none" w:sz="0" w:space="0" w:color="auto"/>
            <w:bottom w:val="none" w:sz="0" w:space="0" w:color="auto"/>
            <w:right w:val="none" w:sz="0" w:space="0" w:color="auto"/>
          </w:divBdr>
        </w:div>
        <w:div w:id="1327595010">
          <w:marLeft w:val="0"/>
          <w:marRight w:val="0"/>
          <w:marTop w:val="0"/>
          <w:marBottom w:val="0"/>
          <w:divBdr>
            <w:top w:val="none" w:sz="0" w:space="0" w:color="auto"/>
            <w:left w:val="none" w:sz="0" w:space="0" w:color="auto"/>
            <w:bottom w:val="none" w:sz="0" w:space="0" w:color="auto"/>
            <w:right w:val="none" w:sz="0" w:space="0" w:color="auto"/>
          </w:divBdr>
        </w:div>
        <w:div w:id="1337346405">
          <w:marLeft w:val="0"/>
          <w:marRight w:val="0"/>
          <w:marTop w:val="0"/>
          <w:marBottom w:val="0"/>
          <w:divBdr>
            <w:top w:val="none" w:sz="0" w:space="0" w:color="auto"/>
            <w:left w:val="none" w:sz="0" w:space="0" w:color="auto"/>
            <w:bottom w:val="none" w:sz="0" w:space="0" w:color="auto"/>
            <w:right w:val="none" w:sz="0" w:space="0" w:color="auto"/>
          </w:divBdr>
        </w:div>
        <w:div w:id="1342852525">
          <w:marLeft w:val="0"/>
          <w:marRight w:val="0"/>
          <w:marTop w:val="0"/>
          <w:marBottom w:val="0"/>
          <w:divBdr>
            <w:top w:val="none" w:sz="0" w:space="0" w:color="auto"/>
            <w:left w:val="none" w:sz="0" w:space="0" w:color="auto"/>
            <w:bottom w:val="none" w:sz="0" w:space="0" w:color="auto"/>
            <w:right w:val="none" w:sz="0" w:space="0" w:color="auto"/>
          </w:divBdr>
        </w:div>
        <w:div w:id="1360667461">
          <w:marLeft w:val="0"/>
          <w:marRight w:val="0"/>
          <w:marTop w:val="0"/>
          <w:marBottom w:val="0"/>
          <w:divBdr>
            <w:top w:val="none" w:sz="0" w:space="0" w:color="auto"/>
            <w:left w:val="none" w:sz="0" w:space="0" w:color="auto"/>
            <w:bottom w:val="none" w:sz="0" w:space="0" w:color="auto"/>
            <w:right w:val="none" w:sz="0" w:space="0" w:color="auto"/>
          </w:divBdr>
        </w:div>
        <w:div w:id="1380083756">
          <w:marLeft w:val="0"/>
          <w:marRight w:val="0"/>
          <w:marTop w:val="0"/>
          <w:marBottom w:val="0"/>
          <w:divBdr>
            <w:top w:val="none" w:sz="0" w:space="0" w:color="auto"/>
            <w:left w:val="none" w:sz="0" w:space="0" w:color="auto"/>
            <w:bottom w:val="none" w:sz="0" w:space="0" w:color="auto"/>
            <w:right w:val="none" w:sz="0" w:space="0" w:color="auto"/>
          </w:divBdr>
        </w:div>
        <w:div w:id="1406223882">
          <w:marLeft w:val="0"/>
          <w:marRight w:val="0"/>
          <w:marTop w:val="0"/>
          <w:marBottom w:val="0"/>
          <w:divBdr>
            <w:top w:val="none" w:sz="0" w:space="0" w:color="auto"/>
            <w:left w:val="none" w:sz="0" w:space="0" w:color="auto"/>
            <w:bottom w:val="none" w:sz="0" w:space="0" w:color="auto"/>
            <w:right w:val="none" w:sz="0" w:space="0" w:color="auto"/>
          </w:divBdr>
        </w:div>
        <w:div w:id="1409039107">
          <w:marLeft w:val="0"/>
          <w:marRight w:val="0"/>
          <w:marTop w:val="0"/>
          <w:marBottom w:val="0"/>
          <w:divBdr>
            <w:top w:val="none" w:sz="0" w:space="0" w:color="auto"/>
            <w:left w:val="none" w:sz="0" w:space="0" w:color="auto"/>
            <w:bottom w:val="none" w:sz="0" w:space="0" w:color="auto"/>
            <w:right w:val="none" w:sz="0" w:space="0" w:color="auto"/>
          </w:divBdr>
        </w:div>
        <w:div w:id="1424453848">
          <w:marLeft w:val="0"/>
          <w:marRight w:val="0"/>
          <w:marTop w:val="0"/>
          <w:marBottom w:val="0"/>
          <w:divBdr>
            <w:top w:val="none" w:sz="0" w:space="0" w:color="auto"/>
            <w:left w:val="none" w:sz="0" w:space="0" w:color="auto"/>
            <w:bottom w:val="none" w:sz="0" w:space="0" w:color="auto"/>
            <w:right w:val="none" w:sz="0" w:space="0" w:color="auto"/>
          </w:divBdr>
        </w:div>
        <w:div w:id="1431774357">
          <w:marLeft w:val="0"/>
          <w:marRight w:val="0"/>
          <w:marTop w:val="0"/>
          <w:marBottom w:val="0"/>
          <w:divBdr>
            <w:top w:val="none" w:sz="0" w:space="0" w:color="auto"/>
            <w:left w:val="none" w:sz="0" w:space="0" w:color="auto"/>
            <w:bottom w:val="none" w:sz="0" w:space="0" w:color="auto"/>
            <w:right w:val="none" w:sz="0" w:space="0" w:color="auto"/>
          </w:divBdr>
        </w:div>
        <w:div w:id="1433087948">
          <w:marLeft w:val="0"/>
          <w:marRight w:val="0"/>
          <w:marTop w:val="0"/>
          <w:marBottom w:val="0"/>
          <w:divBdr>
            <w:top w:val="none" w:sz="0" w:space="0" w:color="auto"/>
            <w:left w:val="none" w:sz="0" w:space="0" w:color="auto"/>
            <w:bottom w:val="none" w:sz="0" w:space="0" w:color="auto"/>
            <w:right w:val="none" w:sz="0" w:space="0" w:color="auto"/>
          </w:divBdr>
        </w:div>
        <w:div w:id="1437869318">
          <w:marLeft w:val="0"/>
          <w:marRight w:val="0"/>
          <w:marTop w:val="0"/>
          <w:marBottom w:val="0"/>
          <w:divBdr>
            <w:top w:val="none" w:sz="0" w:space="0" w:color="auto"/>
            <w:left w:val="none" w:sz="0" w:space="0" w:color="auto"/>
            <w:bottom w:val="none" w:sz="0" w:space="0" w:color="auto"/>
            <w:right w:val="none" w:sz="0" w:space="0" w:color="auto"/>
          </w:divBdr>
        </w:div>
        <w:div w:id="1464931185">
          <w:marLeft w:val="0"/>
          <w:marRight w:val="0"/>
          <w:marTop w:val="0"/>
          <w:marBottom w:val="0"/>
          <w:divBdr>
            <w:top w:val="none" w:sz="0" w:space="0" w:color="auto"/>
            <w:left w:val="none" w:sz="0" w:space="0" w:color="auto"/>
            <w:bottom w:val="none" w:sz="0" w:space="0" w:color="auto"/>
            <w:right w:val="none" w:sz="0" w:space="0" w:color="auto"/>
          </w:divBdr>
        </w:div>
        <w:div w:id="1486702845">
          <w:marLeft w:val="0"/>
          <w:marRight w:val="0"/>
          <w:marTop w:val="0"/>
          <w:marBottom w:val="0"/>
          <w:divBdr>
            <w:top w:val="none" w:sz="0" w:space="0" w:color="auto"/>
            <w:left w:val="none" w:sz="0" w:space="0" w:color="auto"/>
            <w:bottom w:val="none" w:sz="0" w:space="0" w:color="auto"/>
            <w:right w:val="none" w:sz="0" w:space="0" w:color="auto"/>
          </w:divBdr>
        </w:div>
        <w:div w:id="1493376982">
          <w:marLeft w:val="0"/>
          <w:marRight w:val="0"/>
          <w:marTop w:val="0"/>
          <w:marBottom w:val="0"/>
          <w:divBdr>
            <w:top w:val="none" w:sz="0" w:space="0" w:color="auto"/>
            <w:left w:val="none" w:sz="0" w:space="0" w:color="auto"/>
            <w:bottom w:val="none" w:sz="0" w:space="0" w:color="auto"/>
            <w:right w:val="none" w:sz="0" w:space="0" w:color="auto"/>
          </w:divBdr>
        </w:div>
        <w:div w:id="1497843643">
          <w:marLeft w:val="0"/>
          <w:marRight w:val="0"/>
          <w:marTop w:val="0"/>
          <w:marBottom w:val="0"/>
          <w:divBdr>
            <w:top w:val="none" w:sz="0" w:space="0" w:color="auto"/>
            <w:left w:val="none" w:sz="0" w:space="0" w:color="auto"/>
            <w:bottom w:val="none" w:sz="0" w:space="0" w:color="auto"/>
            <w:right w:val="none" w:sz="0" w:space="0" w:color="auto"/>
          </w:divBdr>
        </w:div>
        <w:div w:id="1512640192">
          <w:marLeft w:val="0"/>
          <w:marRight w:val="0"/>
          <w:marTop w:val="0"/>
          <w:marBottom w:val="0"/>
          <w:divBdr>
            <w:top w:val="none" w:sz="0" w:space="0" w:color="auto"/>
            <w:left w:val="none" w:sz="0" w:space="0" w:color="auto"/>
            <w:bottom w:val="none" w:sz="0" w:space="0" w:color="auto"/>
            <w:right w:val="none" w:sz="0" w:space="0" w:color="auto"/>
          </w:divBdr>
        </w:div>
        <w:div w:id="1539123866">
          <w:marLeft w:val="0"/>
          <w:marRight w:val="0"/>
          <w:marTop w:val="0"/>
          <w:marBottom w:val="0"/>
          <w:divBdr>
            <w:top w:val="none" w:sz="0" w:space="0" w:color="auto"/>
            <w:left w:val="none" w:sz="0" w:space="0" w:color="auto"/>
            <w:bottom w:val="none" w:sz="0" w:space="0" w:color="auto"/>
            <w:right w:val="none" w:sz="0" w:space="0" w:color="auto"/>
          </w:divBdr>
        </w:div>
        <w:div w:id="1564756903">
          <w:marLeft w:val="0"/>
          <w:marRight w:val="0"/>
          <w:marTop w:val="0"/>
          <w:marBottom w:val="0"/>
          <w:divBdr>
            <w:top w:val="none" w:sz="0" w:space="0" w:color="auto"/>
            <w:left w:val="none" w:sz="0" w:space="0" w:color="auto"/>
            <w:bottom w:val="none" w:sz="0" w:space="0" w:color="auto"/>
            <w:right w:val="none" w:sz="0" w:space="0" w:color="auto"/>
          </w:divBdr>
        </w:div>
        <w:div w:id="1582981623">
          <w:marLeft w:val="0"/>
          <w:marRight w:val="0"/>
          <w:marTop w:val="0"/>
          <w:marBottom w:val="0"/>
          <w:divBdr>
            <w:top w:val="none" w:sz="0" w:space="0" w:color="auto"/>
            <w:left w:val="none" w:sz="0" w:space="0" w:color="auto"/>
            <w:bottom w:val="none" w:sz="0" w:space="0" w:color="auto"/>
            <w:right w:val="none" w:sz="0" w:space="0" w:color="auto"/>
          </w:divBdr>
        </w:div>
        <w:div w:id="1589386913">
          <w:marLeft w:val="0"/>
          <w:marRight w:val="0"/>
          <w:marTop w:val="0"/>
          <w:marBottom w:val="0"/>
          <w:divBdr>
            <w:top w:val="none" w:sz="0" w:space="0" w:color="auto"/>
            <w:left w:val="none" w:sz="0" w:space="0" w:color="auto"/>
            <w:bottom w:val="none" w:sz="0" w:space="0" w:color="auto"/>
            <w:right w:val="none" w:sz="0" w:space="0" w:color="auto"/>
          </w:divBdr>
        </w:div>
        <w:div w:id="1611162454">
          <w:marLeft w:val="0"/>
          <w:marRight w:val="0"/>
          <w:marTop w:val="0"/>
          <w:marBottom w:val="0"/>
          <w:divBdr>
            <w:top w:val="none" w:sz="0" w:space="0" w:color="auto"/>
            <w:left w:val="none" w:sz="0" w:space="0" w:color="auto"/>
            <w:bottom w:val="none" w:sz="0" w:space="0" w:color="auto"/>
            <w:right w:val="none" w:sz="0" w:space="0" w:color="auto"/>
          </w:divBdr>
        </w:div>
        <w:div w:id="1627662191">
          <w:marLeft w:val="0"/>
          <w:marRight w:val="0"/>
          <w:marTop w:val="0"/>
          <w:marBottom w:val="0"/>
          <w:divBdr>
            <w:top w:val="none" w:sz="0" w:space="0" w:color="auto"/>
            <w:left w:val="none" w:sz="0" w:space="0" w:color="auto"/>
            <w:bottom w:val="none" w:sz="0" w:space="0" w:color="auto"/>
            <w:right w:val="none" w:sz="0" w:space="0" w:color="auto"/>
          </w:divBdr>
        </w:div>
        <w:div w:id="1631285588">
          <w:marLeft w:val="0"/>
          <w:marRight w:val="0"/>
          <w:marTop w:val="0"/>
          <w:marBottom w:val="0"/>
          <w:divBdr>
            <w:top w:val="none" w:sz="0" w:space="0" w:color="auto"/>
            <w:left w:val="none" w:sz="0" w:space="0" w:color="auto"/>
            <w:bottom w:val="none" w:sz="0" w:space="0" w:color="auto"/>
            <w:right w:val="none" w:sz="0" w:space="0" w:color="auto"/>
          </w:divBdr>
        </w:div>
        <w:div w:id="1659765572">
          <w:marLeft w:val="0"/>
          <w:marRight w:val="0"/>
          <w:marTop w:val="0"/>
          <w:marBottom w:val="0"/>
          <w:divBdr>
            <w:top w:val="none" w:sz="0" w:space="0" w:color="auto"/>
            <w:left w:val="none" w:sz="0" w:space="0" w:color="auto"/>
            <w:bottom w:val="none" w:sz="0" w:space="0" w:color="auto"/>
            <w:right w:val="none" w:sz="0" w:space="0" w:color="auto"/>
          </w:divBdr>
        </w:div>
        <w:div w:id="1672757887">
          <w:marLeft w:val="0"/>
          <w:marRight w:val="0"/>
          <w:marTop w:val="0"/>
          <w:marBottom w:val="0"/>
          <w:divBdr>
            <w:top w:val="none" w:sz="0" w:space="0" w:color="auto"/>
            <w:left w:val="none" w:sz="0" w:space="0" w:color="auto"/>
            <w:bottom w:val="none" w:sz="0" w:space="0" w:color="auto"/>
            <w:right w:val="none" w:sz="0" w:space="0" w:color="auto"/>
          </w:divBdr>
        </w:div>
        <w:div w:id="1688367535">
          <w:marLeft w:val="0"/>
          <w:marRight w:val="0"/>
          <w:marTop w:val="0"/>
          <w:marBottom w:val="0"/>
          <w:divBdr>
            <w:top w:val="none" w:sz="0" w:space="0" w:color="auto"/>
            <w:left w:val="none" w:sz="0" w:space="0" w:color="auto"/>
            <w:bottom w:val="none" w:sz="0" w:space="0" w:color="auto"/>
            <w:right w:val="none" w:sz="0" w:space="0" w:color="auto"/>
          </w:divBdr>
        </w:div>
        <w:div w:id="1722746696">
          <w:marLeft w:val="0"/>
          <w:marRight w:val="0"/>
          <w:marTop w:val="0"/>
          <w:marBottom w:val="0"/>
          <w:divBdr>
            <w:top w:val="none" w:sz="0" w:space="0" w:color="auto"/>
            <w:left w:val="none" w:sz="0" w:space="0" w:color="auto"/>
            <w:bottom w:val="none" w:sz="0" w:space="0" w:color="auto"/>
            <w:right w:val="none" w:sz="0" w:space="0" w:color="auto"/>
          </w:divBdr>
        </w:div>
        <w:div w:id="1743916589">
          <w:marLeft w:val="0"/>
          <w:marRight w:val="0"/>
          <w:marTop w:val="0"/>
          <w:marBottom w:val="0"/>
          <w:divBdr>
            <w:top w:val="none" w:sz="0" w:space="0" w:color="auto"/>
            <w:left w:val="none" w:sz="0" w:space="0" w:color="auto"/>
            <w:bottom w:val="none" w:sz="0" w:space="0" w:color="auto"/>
            <w:right w:val="none" w:sz="0" w:space="0" w:color="auto"/>
          </w:divBdr>
        </w:div>
        <w:div w:id="1744180487">
          <w:marLeft w:val="0"/>
          <w:marRight w:val="0"/>
          <w:marTop w:val="0"/>
          <w:marBottom w:val="0"/>
          <w:divBdr>
            <w:top w:val="none" w:sz="0" w:space="0" w:color="auto"/>
            <w:left w:val="none" w:sz="0" w:space="0" w:color="auto"/>
            <w:bottom w:val="none" w:sz="0" w:space="0" w:color="auto"/>
            <w:right w:val="none" w:sz="0" w:space="0" w:color="auto"/>
          </w:divBdr>
        </w:div>
        <w:div w:id="1785029836">
          <w:marLeft w:val="0"/>
          <w:marRight w:val="0"/>
          <w:marTop w:val="0"/>
          <w:marBottom w:val="0"/>
          <w:divBdr>
            <w:top w:val="none" w:sz="0" w:space="0" w:color="auto"/>
            <w:left w:val="none" w:sz="0" w:space="0" w:color="auto"/>
            <w:bottom w:val="none" w:sz="0" w:space="0" w:color="auto"/>
            <w:right w:val="none" w:sz="0" w:space="0" w:color="auto"/>
          </w:divBdr>
        </w:div>
        <w:div w:id="1785340409">
          <w:marLeft w:val="0"/>
          <w:marRight w:val="0"/>
          <w:marTop w:val="0"/>
          <w:marBottom w:val="0"/>
          <w:divBdr>
            <w:top w:val="none" w:sz="0" w:space="0" w:color="auto"/>
            <w:left w:val="none" w:sz="0" w:space="0" w:color="auto"/>
            <w:bottom w:val="none" w:sz="0" w:space="0" w:color="auto"/>
            <w:right w:val="none" w:sz="0" w:space="0" w:color="auto"/>
          </w:divBdr>
        </w:div>
        <w:div w:id="1792550133">
          <w:marLeft w:val="0"/>
          <w:marRight w:val="0"/>
          <w:marTop w:val="0"/>
          <w:marBottom w:val="0"/>
          <w:divBdr>
            <w:top w:val="none" w:sz="0" w:space="0" w:color="auto"/>
            <w:left w:val="none" w:sz="0" w:space="0" w:color="auto"/>
            <w:bottom w:val="none" w:sz="0" w:space="0" w:color="auto"/>
            <w:right w:val="none" w:sz="0" w:space="0" w:color="auto"/>
          </w:divBdr>
        </w:div>
        <w:div w:id="1800951509">
          <w:marLeft w:val="0"/>
          <w:marRight w:val="0"/>
          <w:marTop w:val="0"/>
          <w:marBottom w:val="0"/>
          <w:divBdr>
            <w:top w:val="none" w:sz="0" w:space="0" w:color="auto"/>
            <w:left w:val="none" w:sz="0" w:space="0" w:color="auto"/>
            <w:bottom w:val="none" w:sz="0" w:space="0" w:color="auto"/>
            <w:right w:val="none" w:sz="0" w:space="0" w:color="auto"/>
          </w:divBdr>
        </w:div>
        <w:div w:id="1815491330">
          <w:marLeft w:val="0"/>
          <w:marRight w:val="0"/>
          <w:marTop w:val="0"/>
          <w:marBottom w:val="0"/>
          <w:divBdr>
            <w:top w:val="none" w:sz="0" w:space="0" w:color="auto"/>
            <w:left w:val="none" w:sz="0" w:space="0" w:color="auto"/>
            <w:bottom w:val="none" w:sz="0" w:space="0" w:color="auto"/>
            <w:right w:val="none" w:sz="0" w:space="0" w:color="auto"/>
          </w:divBdr>
        </w:div>
        <w:div w:id="1822961615">
          <w:marLeft w:val="0"/>
          <w:marRight w:val="0"/>
          <w:marTop w:val="0"/>
          <w:marBottom w:val="0"/>
          <w:divBdr>
            <w:top w:val="none" w:sz="0" w:space="0" w:color="auto"/>
            <w:left w:val="none" w:sz="0" w:space="0" w:color="auto"/>
            <w:bottom w:val="none" w:sz="0" w:space="0" w:color="auto"/>
            <w:right w:val="none" w:sz="0" w:space="0" w:color="auto"/>
          </w:divBdr>
        </w:div>
        <w:div w:id="1841847937">
          <w:marLeft w:val="0"/>
          <w:marRight w:val="0"/>
          <w:marTop w:val="0"/>
          <w:marBottom w:val="0"/>
          <w:divBdr>
            <w:top w:val="none" w:sz="0" w:space="0" w:color="auto"/>
            <w:left w:val="none" w:sz="0" w:space="0" w:color="auto"/>
            <w:bottom w:val="none" w:sz="0" w:space="0" w:color="auto"/>
            <w:right w:val="none" w:sz="0" w:space="0" w:color="auto"/>
          </w:divBdr>
        </w:div>
        <w:div w:id="1864661807">
          <w:marLeft w:val="0"/>
          <w:marRight w:val="0"/>
          <w:marTop w:val="0"/>
          <w:marBottom w:val="0"/>
          <w:divBdr>
            <w:top w:val="none" w:sz="0" w:space="0" w:color="auto"/>
            <w:left w:val="none" w:sz="0" w:space="0" w:color="auto"/>
            <w:bottom w:val="none" w:sz="0" w:space="0" w:color="auto"/>
            <w:right w:val="none" w:sz="0" w:space="0" w:color="auto"/>
          </w:divBdr>
        </w:div>
        <w:div w:id="1866214858">
          <w:marLeft w:val="0"/>
          <w:marRight w:val="0"/>
          <w:marTop w:val="0"/>
          <w:marBottom w:val="0"/>
          <w:divBdr>
            <w:top w:val="none" w:sz="0" w:space="0" w:color="auto"/>
            <w:left w:val="none" w:sz="0" w:space="0" w:color="auto"/>
            <w:bottom w:val="none" w:sz="0" w:space="0" w:color="auto"/>
            <w:right w:val="none" w:sz="0" w:space="0" w:color="auto"/>
          </w:divBdr>
        </w:div>
        <w:div w:id="1873613520">
          <w:marLeft w:val="0"/>
          <w:marRight w:val="0"/>
          <w:marTop w:val="0"/>
          <w:marBottom w:val="0"/>
          <w:divBdr>
            <w:top w:val="none" w:sz="0" w:space="0" w:color="auto"/>
            <w:left w:val="none" w:sz="0" w:space="0" w:color="auto"/>
            <w:bottom w:val="none" w:sz="0" w:space="0" w:color="auto"/>
            <w:right w:val="none" w:sz="0" w:space="0" w:color="auto"/>
          </w:divBdr>
        </w:div>
        <w:div w:id="1902715858">
          <w:marLeft w:val="0"/>
          <w:marRight w:val="0"/>
          <w:marTop w:val="0"/>
          <w:marBottom w:val="0"/>
          <w:divBdr>
            <w:top w:val="none" w:sz="0" w:space="0" w:color="auto"/>
            <w:left w:val="none" w:sz="0" w:space="0" w:color="auto"/>
            <w:bottom w:val="none" w:sz="0" w:space="0" w:color="auto"/>
            <w:right w:val="none" w:sz="0" w:space="0" w:color="auto"/>
          </w:divBdr>
        </w:div>
        <w:div w:id="1911572867">
          <w:marLeft w:val="0"/>
          <w:marRight w:val="0"/>
          <w:marTop w:val="0"/>
          <w:marBottom w:val="0"/>
          <w:divBdr>
            <w:top w:val="none" w:sz="0" w:space="0" w:color="auto"/>
            <w:left w:val="none" w:sz="0" w:space="0" w:color="auto"/>
            <w:bottom w:val="none" w:sz="0" w:space="0" w:color="auto"/>
            <w:right w:val="none" w:sz="0" w:space="0" w:color="auto"/>
          </w:divBdr>
        </w:div>
        <w:div w:id="1924220100">
          <w:marLeft w:val="0"/>
          <w:marRight w:val="0"/>
          <w:marTop w:val="0"/>
          <w:marBottom w:val="0"/>
          <w:divBdr>
            <w:top w:val="none" w:sz="0" w:space="0" w:color="auto"/>
            <w:left w:val="none" w:sz="0" w:space="0" w:color="auto"/>
            <w:bottom w:val="none" w:sz="0" w:space="0" w:color="auto"/>
            <w:right w:val="none" w:sz="0" w:space="0" w:color="auto"/>
          </w:divBdr>
        </w:div>
        <w:div w:id="1941721509">
          <w:marLeft w:val="0"/>
          <w:marRight w:val="0"/>
          <w:marTop w:val="0"/>
          <w:marBottom w:val="0"/>
          <w:divBdr>
            <w:top w:val="none" w:sz="0" w:space="0" w:color="auto"/>
            <w:left w:val="none" w:sz="0" w:space="0" w:color="auto"/>
            <w:bottom w:val="none" w:sz="0" w:space="0" w:color="auto"/>
            <w:right w:val="none" w:sz="0" w:space="0" w:color="auto"/>
          </w:divBdr>
        </w:div>
        <w:div w:id="1943103352">
          <w:marLeft w:val="0"/>
          <w:marRight w:val="0"/>
          <w:marTop w:val="0"/>
          <w:marBottom w:val="0"/>
          <w:divBdr>
            <w:top w:val="none" w:sz="0" w:space="0" w:color="auto"/>
            <w:left w:val="none" w:sz="0" w:space="0" w:color="auto"/>
            <w:bottom w:val="none" w:sz="0" w:space="0" w:color="auto"/>
            <w:right w:val="none" w:sz="0" w:space="0" w:color="auto"/>
          </w:divBdr>
        </w:div>
        <w:div w:id="1948149317">
          <w:marLeft w:val="0"/>
          <w:marRight w:val="0"/>
          <w:marTop w:val="0"/>
          <w:marBottom w:val="0"/>
          <w:divBdr>
            <w:top w:val="none" w:sz="0" w:space="0" w:color="auto"/>
            <w:left w:val="none" w:sz="0" w:space="0" w:color="auto"/>
            <w:bottom w:val="none" w:sz="0" w:space="0" w:color="auto"/>
            <w:right w:val="none" w:sz="0" w:space="0" w:color="auto"/>
          </w:divBdr>
        </w:div>
        <w:div w:id="1969820690">
          <w:marLeft w:val="0"/>
          <w:marRight w:val="0"/>
          <w:marTop w:val="0"/>
          <w:marBottom w:val="0"/>
          <w:divBdr>
            <w:top w:val="none" w:sz="0" w:space="0" w:color="auto"/>
            <w:left w:val="none" w:sz="0" w:space="0" w:color="auto"/>
            <w:bottom w:val="none" w:sz="0" w:space="0" w:color="auto"/>
            <w:right w:val="none" w:sz="0" w:space="0" w:color="auto"/>
          </w:divBdr>
        </w:div>
        <w:div w:id="2000187348">
          <w:marLeft w:val="0"/>
          <w:marRight w:val="0"/>
          <w:marTop w:val="0"/>
          <w:marBottom w:val="0"/>
          <w:divBdr>
            <w:top w:val="none" w:sz="0" w:space="0" w:color="auto"/>
            <w:left w:val="none" w:sz="0" w:space="0" w:color="auto"/>
            <w:bottom w:val="none" w:sz="0" w:space="0" w:color="auto"/>
            <w:right w:val="none" w:sz="0" w:space="0" w:color="auto"/>
          </w:divBdr>
        </w:div>
        <w:div w:id="2015761114">
          <w:marLeft w:val="0"/>
          <w:marRight w:val="0"/>
          <w:marTop w:val="0"/>
          <w:marBottom w:val="0"/>
          <w:divBdr>
            <w:top w:val="none" w:sz="0" w:space="0" w:color="auto"/>
            <w:left w:val="none" w:sz="0" w:space="0" w:color="auto"/>
            <w:bottom w:val="none" w:sz="0" w:space="0" w:color="auto"/>
            <w:right w:val="none" w:sz="0" w:space="0" w:color="auto"/>
          </w:divBdr>
        </w:div>
        <w:div w:id="2034305426">
          <w:marLeft w:val="0"/>
          <w:marRight w:val="0"/>
          <w:marTop w:val="0"/>
          <w:marBottom w:val="0"/>
          <w:divBdr>
            <w:top w:val="none" w:sz="0" w:space="0" w:color="auto"/>
            <w:left w:val="none" w:sz="0" w:space="0" w:color="auto"/>
            <w:bottom w:val="none" w:sz="0" w:space="0" w:color="auto"/>
            <w:right w:val="none" w:sz="0" w:space="0" w:color="auto"/>
          </w:divBdr>
        </w:div>
        <w:div w:id="2046561042">
          <w:marLeft w:val="0"/>
          <w:marRight w:val="0"/>
          <w:marTop w:val="0"/>
          <w:marBottom w:val="0"/>
          <w:divBdr>
            <w:top w:val="none" w:sz="0" w:space="0" w:color="auto"/>
            <w:left w:val="none" w:sz="0" w:space="0" w:color="auto"/>
            <w:bottom w:val="none" w:sz="0" w:space="0" w:color="auto"/>
            <w:right w:val="none" w:sz="0" w:space="0" w:color="auto"/>
          </w:divBdr>
        </w:div>
        <w:div w:id="2053536497">
          <w:marLeft w:val="0"/>
          <w:marRight w:val="0"/>
          <w:marTop w:val="0"/>
          <w:marBottom w:val="0"/>
          <w:divBdr>
            <w:top w:val="none" w:sz="0" w:space="0" w:color="auto"/>
            <w:left w:val="none" w:sz="0" w:space="0" w:color="auto"/>
            <w:bottom w:val="none" w:sz="0" w:space="0" w:color="auto"/>
            <w:right w:val="none" w:sz="0" w:space="0" w:color="auto"/>
          </w:divBdr>
        </w:div>
        <w:div w:id="2055034423">
          <w:marLeft w:val="0"/>
          <w:marRight w:val="0"/>
          <w:marTop w:val="0"/>
          <w:marBottom w:val="0"/>
          <w:divBdr>
            <w:top w:val="none" w:sz="0" w:space="0" w:color="auto"/>
            <w:left w:val="none" w:sz="0" w:space="0" w:color="auto"/>
            <w:bottom w:val="none" w:sz="0" w:space="0" w:color="auto"/>
            <w:right w:val="none" w:sz="0" w:space="0" w:color="auto"/>
          </w:divBdr>
        </w:div>
        <w:div w:id="2059501407">
          <w:marLeft w:val="0"/>
          <w:marRight w:val="0"/>
          <w:marTop w:val="0"/>
          <w:marBottom w:val="0"/>
          <w:divBdr>
            <w:top w:val="none" w:sz="0" w:space="0" w:color="auto"/>
            <w:left w:val="none" w:sz="0" w:space="0" w:color="auto"/>
            <w:bottom w:val="none" w:sz="0" w:space="0" w:color="auto"/>
            <w:right w:val="none" w:sz="0" w:space="0" w:color="auto"/>
          </w:divBdr>
        </w:div>
        <w:div w:id="2069912578">
          <w:marLeft w:val="0"/>
          <w:marRight w:val="0"/>
          <w:marTop w:val="0"/>
          <w:marBottom w:val="0"/>
          <w:divBdr>
            <w:top w:val="none" w:sz="0" w:space="0" w:color="auto"/>
            <w:left w:val="none" w:sz="0" w:space="0" w:color="auto"/>
            <w:bottom w:val="none" w:sz="0" w:space="0" w:color="auto"/>
            <w:right w:val="none" w:sz="0" w:space="0" w:color="auto"/>
          </w:divBdr>
        </w:div>
        <w:div w:id="2070836619">
          <w:marLeft w:val="0"/>
          <w:marRight w:val="0"/>
          <w:marTop w:val="0"/>
          <w:marBottom w:val="0"/>
          <w:divBdr>
            <w:top w:val="none" w:sz="0" w:space="0" w:color="auto"/>
            <w:left w:val="none" w:sz="0" w:space="0" w:color="auto"/>
            <w:bottom w:val="none" w:sz="0" w:space="0" w:color="auto"/>
            <w:right w:val="none" w:sz="0" w:space="0" w:color="auto"/>
          </w:divBdr>
        </w:div>
        <w:div w:id="2071537431">
          <w:marLeft w:val="0"/>
          <w:marRight w:val="0"/>
          <w:marTop w:val="0"/>
          <w:marBottom w:val="0"/>
          <w:divBdr>
            <w:top w:val="none" w:sz="0" w:space="0" w:color="auto"/>
            <w:left w:val="none" w:sz="0" w:space="0" w:color="auto"/>
            <w:bottom w:val="none" w:sz="0" w:space="0" w:color="auto"/>
            <w:right w:val="none" w:sz="0" w:space="0" w:color="auto"/>
          </w:divBdr>
        </w:div>
        <w:div w:id="2120030536">
          <w:marLeft w:val="0"/>
          <w:marRight w:val="0"/>
          <w:marTop w:val="0"/>
          <w:marBottom w:val="0"/>
          <w:divBdr>
            <w:top w:val="none" w:sz="0" w:space="0" w:color="auto"/>
            <w:left w:val="none" w:sz="0" w:space="0" w:color="auto"/>
            <w:bottom w:val="none" w:sz="0" w:space="0" w:color="auto"/>
            <w:right w:val="none" w:sz="0" w:space="0" w:color="auto"/>
          </w:divBdr>
        </w:div>
        <w:div w:id="2134251995">
          <w:marLeft w:val="0"/>
          <w:marRight w:val="0"/>
          <w:marTop w:val="0"/>
          <w:marBottom w:val="0"/>
          <w:divBdr>
            <w:top w:val="none" w:sz="0" w:space="0" w:color="auto"/>
            <w:left w:val="none" w:sz="0" w:space="0" w:color="auto"/>
            <w:bottom w:val="none" w:sz="0" w:space="0" w:color="auto"/>
            <w:right w:val="none" w:sz="0" w:space="0" w:color="auto"/>
          </w:divBdr>
        </w:div>
        <w:div w:id="2139913034">
          <w:marLeft w:val="0"/>
          <w:marRight w:val="0"/>
          <w:marTop w:val="0"/>
          <w:marBottom w:val="0"/>
          <w:divBdr>
            <w:top w:val="none" w:sz="0" w:space="0" w:color="auto"/>
            <w:left w:val="none" w:sz="0" w:space="0" w:color="auto"/>
            <w:bottom w:val="none" w:sz="0" w:space="0" w:color="auto"/>
            <w:right w:val="none" w:sz="0" w:space="0" w:color="auto"/>
          </w:divBdr>
        </w:div>
      </w:divsChild>
    </w:div>
    <w:div w:id="1131021895">
      <w:bodyDiv w:val="1"/>
      <w:marLeft w:val="0"/>
      <w:marRight w:val="0"/>
      <w:marTop w:val="0"/>
      <w:marBottom w:val="0"/>
      <w:divBdr>
        <w:top w:val="none" w:sz="0" w:space="0" w:color="auto"/>
        <w:left w:val="none" w:sz="0" w:space="0" w:color="auto"/>
        <w:bottom w:val="none" w:sz="0" w:space="0" w:color="auto"/>
        <w:right w:val="none" w:sz="0" w:space="0" w:color="auto"/>
      </w:divBdr>
    </w:div>
    <w:div w:id="1134835462">
      <w:bodyDiv w:val="1"/>
      <w:marLeft w:val="0"/>
      <w:marRight w:val="0"/>
      <w:marTop w:val="0"/>
      <w:marBottom w:val="0"/>
      <w:divBdr>
        <w:top w:val="none" w:sz="0" w:space="0" w:color="auto"/>
        <w:left w:val="none" w:sz="0" w:space="0" w:color="auto"/>
        <w:bottom w:val="none" w:sz="0" w:space="0" w:color="auto"/>
        <w:right w:val="none" w:sz="0" w:space="0" w:color="auto"/>
      </w:divBdr>
    </w:div>
    <w:div w:id="1137841377">
      <w:bodyDiv w:val="1"/>
      <w:marLeft w:val="0"/>
      <w:marRight w:val="0"/>
      <w:marTop w:val="0"/>
      <w:marBottom w:val="0"/>
      <w:divBdr>
        <w:top w:val="none" w:sz="0" w:space="0" w:color="auto"/>
        <w:left w:val="none" w:sz="0" w:space="0" w:color="auto"/>
        <w:bottom w:val="none" w:sz="0" w:space="0" w:color="auto"/>
        <w:right w:val="none" w:sz="0" w:space="0" w:color="auto"/>
      </w:divBdr>
    </w:div>
    <w:div w:id="1138306970">
      <w:bodyDiv w:val="1"/>
      <w:marLeft w:val="0"/>
      <w:marRight w:val="0"/>
      <w:marTop w:val="0"/>
      <w:marBottom w:val="0"/>
      <w:divBdr>
        <w:top w:val="none" w:sz="0" w:space="0" w:color="auto"/>
        <w:left w:val="none" w:sz="0" w:space="0" w:color="auto"/>
        <w:bottom w:val="none" w:sz="0" w:space="0" w:color="auto"/>
        <w:right w:val="none" w:sz="0" w:space="0" w:color="auto"/>
      </w:divBdr>
    </w:div>
    <w:div w:id="1140810412">
      <w:bodyDiv w:val="1"/>
      <w:marLeft w:val="0"/>
      <w:marRight w:val="0"/>
      <w:marTop w:val="0"/>
      <w:marBottom w:val="0"/>
      <w:divBdr>
        <w:top w:val="none" w:sz="0" w:space="0" w:color="auto"/>
        <w:left w:val="none" w:sz="0" w:space="0" w:color="auto"/>
        <w:bottom w:val="none" w:sz="0" w:space="0" w:color="auto"/>
        <w:right w:val="none" w:sz="0" w:space="0" w:color="auto"/>
      </w:divBdr>
      <w:divsChild>
        <w:div w:id="670105723">
          <w:marLeft w:val="0"/>
          <w:marRight w:val="0"/>
          <w:marTop w:val="0"/>
          <w:marBottom w:val="120"/>
          <w:divBdr>
            <w:top w:val="none" w:sz="0" w:space="0" w:color="auto"/>
            <w:left w:val="none" w:sz="0" w:space="0" w:color="auto"/>
            <w:bottom w:val="none" w:sz="0" w:space="0" w:color="auto"/>
            <w:right w:val="none" w:sz="0" w:space="0" w:color="auto"/>
          </w:divBdr>
        </w:div>
      </w:divsChild>
    </w:div>
    <w:div w:id="1141771454">
      <w:bodyDiv w:val="1"/>
      <w:marLeft w:val="0"/>
      <w:marRight w:val="0"/>
      <w:marTop w:val="0"/>
      <w:marBottom w:val="0"/>
      <w:divBdr>
        <w:top w:val="none" w:sz="0" w:space="0" w:color="auto"/>
        <w:left w:val="none" w:sz="0" w:space="0" w:color="auto"/>
        <w:bottom w:val="none" w:sz="0" w:space="0" w:color="auto"/>
        <w:right w:val="none" w:sz="0" w:space="0" w:color="auto"/>
      </w:divBdr>
    </w:div>
    <w:div w:id="1152793828">
      <w:bodyDiv w:val="1"/>
      <w:marLeft w:val="0"/>
      <w:marRight w:val="0"/>
      <w:marTop w:val="0"/>
      <w:marBottom w:val="0"/>
      <w:divBdr>
        <w:top w:val="none" w:sz="0" w:space="0" w:color="auto"/>
        <w:left w:val="none" w:sz="0" w:space="0" w:color="auto"/>
        <w:bottom w:val="none" w:sz="0" w:space="0" w:color="auto"/>
        <w:right w:val="none" w:sz="0" w:space="0" w:color="auto"/>
      </w:divBdr>
    </w:div>
    <w:div w:id="1167096119">
      <w:bodyDiv w:val="1"/>
      <w:marLeft w:val="0"/>
      <w:marRight w:val="0"/>
      <w:marTop w:val="0"/>
      <w:marBottom w:val="0"/>
      <w:divBdr>
        <w:top w:val="none" w:sz="0" w:space="0" w:color="auto"/>
        <w:left w:val="none" w:sz="0" w:space="0" w:color="auto"/>
        <w:bottom w:val="none" w:sz="0" w:space="0" w:color="auto"/>
        <w:right w:val="none" w:sz="0" w:space="0" w:color="auto"/>
      </w:divBdr>
    </w:div>
    <w:div w:id="1173447038">
      <w:bodyDiv w:val="1"/>
      <w:marLeft w:val="0"/>
      <w:marRight w:val="0"/>
      <w:marTop w:val="0"/>
      <w:marBottom w:val="0"/>
      <w:divBdr>
        <w:top w:val="none" w:sz="0" w:space="0" w:color="auto"/>
        <w:left w:val="none" w:sz="0" w:space="0" w:color="auto"/>
        <w:bottom w:val="none" w:sz="0" w:space="0" w:color="auto"/>
        <w:right w:val="none" w:sz="0" w:space="0" w:color="auto"/>
      </w:divBdr>
      <w:divsChild>
        <w:div w:id="1789011078">
          <w:marLeft w:val="336"/>
          <w:marRight w:val="0"/>
          <w:marTop w:val="120"/>
          <w:marBottom w:val="312"/>
          <w:divBdr>
            <w:top w:val="none" w:sz="0" w:space="0" w:color="auto"/>
            <w:left w:val="none" w:sz="0" w:space="0" w:color="auto"/>
            <w:bottom w:val="none" w:sz="0" w:space="0" w:color="auto"/>
            <w:right w:val="none" w:sz="0" w:space="0" w:color="auto"/>
          </w:divBdr>
          <w:divsChild>
            <w:div w:id="1114521687">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173646818">
      <w:bodyDiv w:val="1"/>
      <w:marLeft w:val="0"/>
      <w:marRight w:val="0"/>
      <w:marTop w:val="0"/>
      <w:marBottom w:val="0"/>
      <w:divBdr>
        <w:top w:val="none" w:sz="0" w:space="0" w:color="auto"/>
        <w:left w:val="none" w:sz="0" w:space="0" w:color="auto"/>
        <w:bottom w:val="none" w:sz="0" w:space="0" w:color="auto"/>
        <w:right w:val="none" w:sz="0" w:space="0" w:color="auto"/>
      </w:divBdr>
    </w:div>
    <w:div w:id="1175805483">
      <w:bodyDiv w:val="1"/>
      <w:marLeft w:val="0"/>
      <w:marRight w:val="0"/>
      <w:marTop w:val="0"/>
      <w:marBottom w:val="0"/>
      <w:divBdr>
        <w:top w:val="none" w:sz="0" w:space="0" w:color="auto"/>
        <w:left w:val="none" w:sz="0" w:space="0" w:color="auto"/>
        <w:bottom w:val="none" w:sz="0" w:space="0" w:color="auto"/>
        <w:right w:val="none" w:sz="0" w:space="0" w:color="auto"/>
      </w:divBdr>
    </w:div>
    <w:div w:id="1181972062">
      <w:bodyDiv w:val="1"/>
      <w:marLeft w:val="0"/>
      <w:marRight w:val="0"/>
      <w:marTop w:val="0"/>
      <w:marBottom w:val="0"/>
      <w:divBdr>
        <w:top w:val="none" w:sz="0" w:space="0" w:color="auto"/>
        <w:left w:val="none" w:sz="0" w:space="0" w:color="auto"/>
        <w:bottom w:val="none" w:sz="0" w:space="0" w:color="auto"/>
        <w:right w:val="none" w:sz="0" w:space="0" w:color="auto"/>
      </w:divBdr>
    </w:div>
    <w:div w:id="1182358670">
      <w:bodyDiv w:val="1"/>
      <w:marLeft w:val="0"/>
      <w:marRight w:val="0"/>
      <w:marTop w:val="0"/>
      <w:marBottom w:val="0"/>
      <w:divBdr>
        <w:top w:val="none" w:sz="0" w:space="0" w:color="auto"/>
        <w:left w:val="none" w:sz="0" w:space="0" w:color="auto"/>
        <w:bottom w:val="none" w:sz="0" w:space="0" w:color="auto"/>
        <w:right w:val="none" w:sz="0" w:space="0" w:color="auto"/>
      </w:divBdr>
      <w:divsChild>
        <w:div w:id="178396211">
          <w:marLeft w:val="-20235"/>
          <w:marRight w:val="0"/>
          <w:marTop w:val="375"/>
          <w:marBottom w:val="0"/>
          <w:divBdr>
            <w:top w:val="none" w:sz="0" w:space="0" w:color="auto"/>
            <w:left w:val="none" w:sz="0" w:space="0" w:color="auto"/>
            <w:bottom w:val="none" w:sz="0" w:space="0" w:color="auto"/>
            <w:right w:val="none" w:sz="0" w:space="0" w:color="auto"/>
          </w:divBdr>
          <w:divsChild>
            <w:div w:id="1465154085">
              <w:marLeft w:val="300"/>
              <w:marRight w:val="300"/>
              <w:marTop w:val="300"/>
              <w:marBottom w:val="300"/>
              <w:divBdr>
                <w:top w:val="none" w:sz="0" w:space="0" w:color="auto"/>
                <w:left w:val="none" w:sz="0" w:space="0" w:color="auto"/>
                <w:bottom w:val="none" w:sz="0" w:space="0" w:color="auto"/>
                <w:right w:val="none" w:sz="0" w:space="0" w:color="auto"/>
              </w:divBdr>
              <w:divsChild>
                <w:div w:id="179242313">
                  <w:marLeft w:val="0"/>
                  <w:marRight w:val="0"/>
                  <w:marTop w:val="300"/>
                  <w:marBottom w:val="300"/>
                  <w:divBdr>
                    <w:top w:val="none" w:sz="0" w:space="0" w:color="auto"/>
                    <w:left w:val="none" w:sz="0" w:space="0" w:color="auto"/>
                    <w:bottom w:val="none" w:sz="0" w:space="0" w:color="auto"/>
                    <w:right w:val="none" w:sz="0" w:space="0" w:color="auto"/>
                  </w:divBdr>
                  <w:divsChild>
                    <w:div w:id="1325817289">
                      <w:marLeft w:val="0"/>
                      <w:marRight w:val="0"/>
                      <w:marTop w:val="0"/>
                      <w:marBottom w:val="0"/>
                      <w:divBdr>
                        <w:top w:val="none" w:sz="0" w:space="0" w:color="auto"/>
                        <w:left w:val="none" w:sz="0" w:space="0" w:color="auto"/>
                        <w:bottom w:val="none" w:sz="0" w:space="0" w:color="auto"/>
                        <w:right w:val="none" w:sz="0" w:space="0" w:color="auto"/>
                      </w:divBdr>
                      <w:divsChild>
                        <w:div w:id="208394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6385772">
          <w:marLeft w:val="-3300"/>
          <w:marRight w:val="0"/>
          <w:marTop w:val="375"/>
          <w:marBottom w:val="0"/>
          <w:divBdr>
            <w:top w:val="none" w:sz="0" w:space="0" w:color="auto"/>
            <w:left w:val="none" w:sz="0" w:space="0" w:color="auto"/>
            <w:bottom w:val="none" w:sz="0" w:space="0" w:color="auto"/>
            <w:right w:val="none" w:sz="0" w:space="0" w:color="auto"/>
          </w:divBdr>
          <w:divsChild>
            <w:div w:id="1839732830">
              <w:marLeft w:val="300"/>
              <w:marRight w:val="300"/>
              <w:marTop w:val="300"/>
              <w:marBottom w:val="300"/>
              <w:divBdr>
                <w:top w:val="none" w:sz="0" w:space="0" w:color="auto"/>
                <w:left w:val="none" w:sz="0" w:space="0" w:color="auto"/>
                <w:bottom w:val="none" w:sz="0" w:space="0" w:color="auto"/>
                <w:right w:val="none" w:sz="0" w:space="0" w:color="auto"/>
              </w:divBdr>
              <w:divsChild>
                <w:div w:id="335108749">
                  <w:marLeft w:val="0"/>
                  <w:marRight w:val="0"/>
                  <w:marTop w:val="300"/>
                  <w:marBottom w:val="300"/>
                  <w:divBdr>
                    <w:top w:val="none" w:sz="0" w:space="0" w:color="auto"/>
                    <w:left w:val="none" w:sz="0" w:space="0" w:color="auto"/>
                    <w:bottom w:val="none" w:sz="0" w:space="0" w:color="auto"/>
                    <w:right w:val="none" w:sz="0" w:space="0" w:color="auto"/>
                  </w:divBdr>
                  <w:divsChild>
                    <w:div w:id="2046445236">
                      <w:marLeft w:val="0"/>
                      <w:marRight w:val="0"/>
                      <w:marTop w:val="0"/>
                      <w:marBottom w:val="0"/>
                      <w:divBdr>
                        <w:top w:val="none" w:sz="0" w:space="0" w:color="auto"/>
                        <w:left w:val="none" w:sz="0" w:space="0" w:color="auto"/>
                        <w:bottom w:val="none" w:sz="0" w:space="0" w:color="auto"/>
                        <w:right w:val="none" w:sz="0" w:space="0" w:color="auto"/>
                      </w:divBdr>
                      <w:divsChild>
                        <w:div w:id="155400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4838455">
          <w:marLeft w:val="0"/>
          <w:marRight w:val="0"/>
          <w:marTop w:val="0"/>
          <w:marBottom w:val="0"/>
          <w:divBdr>
            <w:top w:val="none" w:sz="0" w:space="0" w:color="auto"/>
            <w:left w:val="none" w:sz="0" w:space="0" w:color="auto"/>
            <w:bottom w:val="none" w:sz="0" w:space="0" w:color="auto"/>
            <w:right w:val="none" w:sz="0" w:space="0" w:color="auto"/>
          </w:divBdr>
          <w:divsChild>
            <w:div w:id="835342581">
              <w:marLeft w:val="3450"/>
              <w:marRight w:val="3000"/>
              <w:marTop w:val="0"/>
              <w:marBottom w:val="0"/>
              <w:divBdr>
                <w:top w:val="none" w:sz="0" w:space="0" w:color="auto"/>
                <w:left w:val="none" w:sz="0" w:space="0" w:color="auto"/>
                <w:bottom w:val="none" w:sz="0" w:space="0" w:color="auto"/>
                <w:right w:val="none" w:sz="0" w:space="0" w:color="auto"/>
              </w:divBdr>
              <w:divsChild>
                <w:div w:id="1841700917">
                  <w:marLeft w:val="300"/>
                  <w:marRight w:val="300"/>
                  <w:marTop w:val="300"/>
                  <w:marBottom w:val="300"/>
                  <w:divBdr>
                    <w:top w:val="none" w:sz="0" w:space="0" w:color="auto"/>
                    <w:left w:val="none" w:sz="0" w:space="0" w:color="auto"/>
                    <w:bottom w:val="none" w:sz="0" w:space="0" w:color="auto"/>
                    <w:right w:val="none" w:sz="0" w:space="0" w:color="auto"/>
                  </w:divBdr>
                </w:div>
              </w:divsChild>
            </w:div>
          </w:divsChild>
        </w:div>
      </w:divsChild>
    </w:div>
    <w:div w:id="1184322134">
      <w:bodyDiv w:val="1"/>
      <w:marLeft w:val="0"/>
      <w:marRight w:val="0"/>
      <w:marTop w:val="0"/>
      <w:marBottom w:val="0"/>
      <w:divBdr>
        <w:top w:val="none" w:sz="0" w:space="0" w:color="auto"/>
        <w:left w:val="none" w:sz="0" w:space="0" w:color="auto"/>
        <w:bottom w:val="none" w:sz="0" w:space="0" w:color="auto"/>
        <w:right w:val="none" w:sz="0" w:space="0" w:color="auto"/>
      </w:divBdr>
      <w:divsChild>
        <w:div w:id="1459059226">
          <w:marLeft w:val="0"/>
          <w:marRight w:val="0"/>
          <w:marTop w:val="0"/>
          <w:marBottom w:val="120"/>
          <w:divBdr>
            <w:top w:val="none" w:sz="0" w:space="0" w:color="auto"/>
            <w:left w:val="none" w:sz="0" w:space="0" w:color="auto"/>
            <w:bottom w:val="none" w:sz="0" w:space="0" w:color="auto"/>
            <w:right w:val="none" w:sz="0" w:space="0" w:color="auto"/>
          </w:divBdr>
        </w:div>
        <w:div w:id="1481270444">
          <w:blockQuote w:val="1"/>
          <w:marLeft w:val="450"/>
          <w:marRight w:val="720"/>
          <w:marTop w:val="48"/>
          <w:marBottom w:val="96"/>
          <w:divBdr>
            <w:top w:val="none" w:sz="0" w:space="0" w:color="auto"/>
            <w:left w:val="none" w:sz="0" w:space="0" w:color="auto"/>
            <w:bottom w:val="none" w:sz="0" w:space="0" w:color="auto"/>
            <w:right w:val="none" w:sz="0" w:space="0" w:color="auto"/>
          </w:divBdr>
        </w:div>
      </w:divsChild>
    </w:div>
    <w:div w:id="1187983539">
      <w:bodyDiv w:val="1"/>
      <w:marLeft w:val="0"/>
      <w:marRight w:val="0"/>
      <w:marTop w:val="0"/>
      <w:marBottom w:val="0"/>
      <w:divBdr>
        <w:top w:val="none" w:sz="0" w:space="0" w:color="auto"/>
        <w:left w:val="none" w:sz="0" w:space="0" w:color="auto"/>
        <w:bottom w:val="none" w:sz="0" w:space="0" w:color="auto"/>
        <w:right w:val="none" w:sz="0" w:space="0" w:color="auto"/>
      </w:divBdr>
    </w:div>
    <w:div w:id="1188181794">
      <w:bodyDiv w:val="1"/>
      <w:marLeft w:val="0"/>
      <w:marRight w:val="0"/>
      <w:marTop w:val="0"/>
      <w:marBottom w:val="0"/>
      <w:divBdr>
        <w:top w:val="none" w:sz="0" w:space="0" w:color="auto"/>
        <w:left w:val="none" w:sz="0" w:space="0" w:color="auto"/>
        <w:bottom w:val="none" w:sz="0" w:space="0" w:color="auto"/>
        <w:right w:val="none" w:sz="0" w:space="0" w:color="auto"/>
      </w:divBdr>
    </w:div>
    <w:div w:id="1191382454">
      <w:bodyDiv w:val="1"/>
      <w:marLeft w:val="0"/>
      <w:marRight w:val="0"/>
      <w:marTop w:val="0"/>
      <w:marBottom w:val="0"/>
      <w:divBdr>
        <w:top w:val="none" w:sz="0" w:space="0" w:color="auto"/>
        <w:left w:val="none" w:sz="0" w:space="0" w:color="auto"/>
        <w:bottom w:val="none" w:sz="0" w:space="0" w:color="auto"/>
        <w:right w:val="none" w:sz="0" w:space="0" w:color="auto"/>
      </w:divBdr>
      <w:divsChild>
        <w:div w:id="355469685">
          <w:marLeft w:val="0"/>
          <w:marRight w:val="0"/>
          <w:marTop w:val="480"/>
          <w:marBottom w:val="240"/>
          <w:divBdr>
            <w:top w:val="none" w:sz="0" w:space="0" w:color="auto"/>
            <w:left w:val="none" w:sz="0" w:space="0" w:color="auto"/>
            <w:bottom w:val="none" w:sz="0" w:space="0" w:color="auto"/>
            <w:right w:val="none" w:sz="0" w:space="0" w:color="auto"/>
          </w:divBdr>
        </w:div>
        <w:div w:id="1685663841">
          <w:marLeft w:val="0"/>
          <w:marRight w:val="0"/>
          <w:marTop w:val="0"/>
          <w:marBottom w:val="0"/>
          <w:divBdr>
            <w:top w:val="none" w:sz="0" w:space="0" w:color="auto"/>
            <w:left w:val="none" w:sz="0" w:space="0" w:color="auto"/>
            <w:bottom w:val="none" w:sz="0" w:space="0" w:color="auto"/>
            <w:right w:val="none" w:sz="0" w:space="0" w:color="auto"/>
          </w:divBdr>
          <w:divsChild>
            <w:div w:id="71724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10151">
      <w:bodyDiv w:val="1"/>
      <w:marLeft w:val="0"/>
      <w:marRight w:val="0"/>
      <w:marTop w:val="0"/>
      <w:marBottom w:val="0"/>
      <w:divBdr>
        <w:top w:val="none" w:sz="0" w:space="0" w:color="auto"/>
        <w:left w:val="none" w:sz="0" w:space="0" w:color="auto"/>
        <w:bottom w:val="none" w:sz="0" w:space="0" w:color="auto"/>
        <w:right w:val="none" w:sz="0" w:space="0" w:color="auto"/>
      </w:divBdr>
      <w:divsChild>
        <w:div w:id="23141930">
          <w:marLeft w:val="0"/>
          <w:marRight w:val="0"/>
          <w:marTop w:val="0"/>
          <w:marBottom w:val="0"/>
          <w:divBdr>
            <w:top w:val="none" w:sz="0" w:space="0" w:color="auto"/>
            <w:left w:val="none" w:sz="0" w:space="0" w:color="auto"/>
            <w:bottom w:val="none" w:sz="0" w:space="0" w:color="auto"/>
            <w:right w:val="none" w:sz="0" w:space="0" w:color="auto"/>
          </w:divBdr>
        </w:div>
        <w:div w:id="56511581">
          <w:marLeft w:val="0"/>
          <w:marRight w:val="0"/>
          <w:marTop w:val="0"/>
          <w:marBottom w:val="0"/>
          <w:divBdr>
            <w:top w:val="none" w:sz="0" w:space="0" w:color="auto"/>
            <w:left w:val="none" w:sz="0" w:space="0" w:color="auto"/>
            <w:bottom w:val="none" w:sz="0" w:space="0" w:color="auto"/>
            <w:right w:val="none" w:sz="0" w:space="0" w:color="auto"/>
          </w:divBdr>
        </w:div>
        <w:div w:id="70081985">
          <w:marLeft w:val="0"/>
          <w:marRight w:val="0"/>
          <w:marTop w:val="0"/>
          <w:marBottom w:val="0"/>
          <w:divBdr>
            <w:top w:val="none" w:sz="0" w:space="0" w:color="auto"/>
            <w:left w:val="none" w:sz="0" w:space="0" w:color="auto"/>
            <w:bottom w:val="none" w:sz="0" w:space="0" w:color="auto"/>
            <w:right w:val="none" w:sz="0" w:space="0" w:color="auto"/>
          </w:divBdr>
        </w:div>
        <w:div w:id="72629959">
          <w:marLeft w:val="0"/>
          <w:marRight w:val="0"/>
          <w:marTop w:val="0"/>
          <w:marBottom w:val="0"/>
          <w:divBdr>
            <w:top w:val="none" w:sz="0" w:space="0" w:color="auto"/>
            <w:left w:val="none" w:sz="0" w:space="0" w:color="auto"/>
            <w:bottom w:val="none" w:sz="0" w:space="0" w:color="auto"/>
            <w:right w:val="none" w:sz="0" w:space="0" w:color="auto"/>
          </w:divBdr>
        </w:div>
        <w:div w:id="74208980">
          <w:marLeft w:val="0"/>
          <w:marRight w:val="0"/>
          <w:marTop w:val="0"/>
          <w:marBottom w:val="0"/>
          <w:divBdr>
            <w:top w:val="none" w:sz="0" w:space="0" w:color="auto"/>
            <w:left w:val="none" w:sz="0" w:space="0" w:color="auto"/>
            <w:bottom w:val="none" w:sz="0" w:space="0" w:color="auto"/>
            <w:right w:val="none" w:sz="0" w:space="0" w:color="auto"/>
          </w:divBdr>
        </w:div>
        <w:div w:id="84961653">
          <w:marLeft w:val="0"/>
          <w:marRight w:val="0"/>
          <w:marTop w:val="0"/>
          <w:marBottom w:val="0"/>
          <w:divBdr>
            <w:top w:val="none" w:sz="0" w:space="0" w:color="auto"/>
            <w:left w:val="none" w:sz="0" w:space="0" w:color="auto"/>
            <w:bottom w:val="none" w:sz="0" w:space="0" w:color="auto"/>
            <w:right w:val="none" w:sz="0" w:space="0" w:color="auto"/>
          </w:divBdr>
        </w:div>
        <w:div w:id="185949214">
          <w:marLeft w:val="0"/>
          <w:marRight w:val="0"/>
          <w:marTop w:val="0"/>
          <w:marBottom w:val="0"/>
          <w:divBdr>
            <w:top w:val="none" w:sz="0" w:space="0" w:color="auto"/>
            <w:left w:val="none" w:sz="0" w:space="0" w:color="auto"/>
            <w:bottom w:val="none" w:sz="0" w:space="0" w:color="auto"/>
            <w:right w:val="none" w:sz="0" w:space="0" w:color="auto"/>
          </w:divBdr>
        </w:div>
        <w:div w:id="195774716">
          <w:marLeft w:val="0"/>
          <w:marRight w:val="0"/>
          <w:marTop w:val="0"/>
          <w:marBottom w:val="0"/>
          <w:divBdr>
            <w:top w:val="none" w:sz="0" w:space="0" w:color="auto"/>
            <w:left w:val="none" w:sz="0" w:space="0" w:color="auto"/>
            <w:bottom w:val="none" w:sz="0" w:space="0" w:color="auto"/>
            <w:right w:val="none" w:sz="0" w:space="0" w:color="auto"/>
          </w:divBdr>
        </w:div>
        <w:div w:id="283661108">
          <w:marLeft w:val="0"/>
          <w:marRight w:val="0"/>
          <w:marTop w:val="0"/>
          <w:marBottom w:val="0"/>
          <w:divBdr>
            <w:top w:val="none" w:sz="0" w:space="0" w:color="auto"/>
            <w:left w:val="none" w:sz="0" w:space="0" w:color="auto"/>
            <w:bottom w:val="none" w:sz="0" w:space="0" w:color="auto"/>
            <w:right w:val="none" w:sz="0" w:space="0" w:color="auto"/>
          </w:divBdr>
        </w:div>
        <w:div w:id="331297950">
          <w:marLeft w:val="0"/>
          <w:marRight w:val="0"/>
          <w:marTop w:val="0"/>
          <w:marBottom w:val="0"/>
          <w:divBdr>
            <w:top w:val="none" w:sz="0" w:space="0" w:color="auto"/>
            <w:left w:val="none" w:sz="0" w:space="0" w:color="auto"/>
            <w:bottom w:val="none" w:sz="0" w:space="0" w:color="auto"/>
            <w:right w:val="none" w:sz="0" w:space="0" w:color="auto"/>
          </w:divBdr>
        </w:div>
        <w:div w:id="345985544">
          <w:marLeft w:val="0"/>
          <w:marRight w:val="0"/>
          <w:marTop w:val="0"/>
          <w:marBottom w:val="0"/>
          <w:divBdr>
            <w:top w:val="none" w:sz="0" w:space="0" w:color="auto"/>
            <w:left w:val="none" w:sz="0" w:space="0" w:color="auto"/>
            <w:bottom w:val="none" w:sz="0" w:space="0" w:color="auto"/>
            <w:right w:val="none" w:sz="0" w:space="0" w:color="auto"/>
          </w:divBdr>
        </w:div>
        <w:div w:id="380439966">
          <w:marLeft w:val="0"/>
          <w:marRight w:val="0"/>
          <w:marTop w:val="0"/>
          <w:marBottom w:val="0"/>
          <w:divBdr>
            <w:top w:val="none" w:sz="0" w:space="0" w:color="auto"/>
            <w:left w:val="none" w:sz="0" w:space="0" w:color="auto"/>
            <w:bottom w:val="none" w:sz="0" w:space="0" w:color="auto"/>
            <w:right w:val="none" w:sz="0" w:space="0" w:color="auto"/>
          </w:divBdr>
        </w:div>
        <w:div w:id="382604775">
          <w:marLeft w:val="0"/>
          <w:marRight w:val="0"/>
          <w:marTop w:val="0"/>
          <w:marBottom w:val="0"/>
          <w:divBdr>
            <w:top w:val="none" w:sz="0" w:space="0" w:color="auto"/>
            <w:left w:val="none" w:sz="0" w:space="0" w:color="auto"/>
            <w:bottom w:val="none" w:sz="0" w:space="0" w:color="auto"/>
            <w:right w:val="none" w:sz="0" w:space="0" w:color="auto"/>
          </w:divBdr>
        </w:div>
        <w:div w:id="385883493">
          <w:marLeft w:val="0"/>
          <w:marRight w:val="0"/>
          <w:marTop w:val="0"/>
          <w:marBottom w:val="0"/>
          <w:divBdr>
            <w:top w:val="none" w:sz="0" w:space="0" w:color="auto"/>
            <w:left w:val="none" w:sz="0" w:space="0" w:color="auto"/>
            <w:bottom w:val="none" w:sz="0" w:space="0" w:color="auto"/>
            <w:right w:val="none" w:sz="0" w:space="0" w:color="auto"/>
          </w:divBdr>
        </w:div>
        <w:div w:id="390882923">
          <w:marLeft w:val="0"/>
          <w:marRight w:val="0"/>
          <w:marTop w:val="0"/>
          <w:marBottom w:val="0"/>
          <w:divBdr>
            <w:top w:val="none" w:sz="0" w:space="0" w:color="auto"/>
            <w:left w:val="none" w:sz="0" w:space="0" w:color="auto"/>
            <w:bottom w:val="none" w:sz="0" w:space="0" w:color="auto"/>
            <w:right w:val="none" w:sz="0" w:space="0" w:color="auto"/>
          </w:divBdr>
        </w:div>
        <w:div w:id="406808240">
          <w:marLeft w:val="0"/>
          <w:marRight w:val="0"/>
          <w:marTop w:val="0"/>
          <w:marBottom w:val="0"/>
          <w:divBdr>
            <w:top w:val="none" w:sz="0" w:space="0" w:color="auto"/>
            <w:left w:val="none" w:sz="0" w:space="0" w:color="auto"/>
            <w:bottom w:val="none" w:sz="0" w:space="0" w:color="auto"/>
            <w:right w:val="none" w:sz="0" w:space="0" w:color="auto"/>
          </w:divBdr>
        </w:div>
        <w:div w:id="425855622">
          <w:marLeft w:val="0"/>
          <w:marRight w:val="0"/>
          <w:marTop w:val="0"/>
          <w:marBottom w:val="0"/>
          <w:divBdr>
            <w:top w:val="none" w:sz="0" w:space="0" w:color="auto"/>
            <w:left w:val="none" w:sz="0" w:space="0" w:color="auto"/>
            <w:bottom w:val="none" w:sz="0" w:space="0" w:color="auto"/>
            <w:right w:val="none" w:sz="0" w:space="0" w:color="auto"/>
          </w:divBdr>
        </w:div>
        <w:div w:id="430512105">
          <w:marLeft w:val="0"/>
          <w:marRight w:val="0"/>
          <w:marTop w:val="0"/>
          <w:marBottom w:val="0"/>
          <w:divBdr>
            <w:top w:val="none" w:sz="0" w:space="0" w:color="auto"/>
            <w:left w:val="none" w:sz="0" w:space="0" w:color="auto"/>
            <w:bottom w:val="none" w:sz="0" w:space="0" w:color="auto"/>
            <w:right w:val="none" w:sz="0" w:space="0" w:color="auto"/>
          </w:divBdr>
        </w:div>
        <w:div w:id="432014940">
          <w:marLeft w:val="0"/>
          <w:marRight w:val="0"/>
          <w:marTop w:val="0"/>
          <w:marBottom w:val="0"/>
          <w:divBdr>
            <w:top w:val="none" w:sz="0" w:space="0" w:color="auto"/>
            <w:left w:val="none" w:sz="0" w:space="0" w:color="auto"/>
            <w:bottom w:val="none" w:sz="0" w:space="0" w:color="auto"/>
            <w:right w:val="none" w:sz="0" w:space="0" w:color="auto"/>
          </w:divBdr>
        </w:div>
        <w:div w:id="449131515">
          <w:marLeft w:val="0"/>
          <w:marRight w:val="0"/>
          <w:marTop w:val="0"/>
          <w:marBottom w:val="0"/>
          <w:divBdr>
            <w:top w:val="none" w:sz="0" w:space="0" w:color="auto"/>
            <w:left w:val="none" w:sz="0" w:space="0" w:color="auto"/>
            <w:bottom w:val="none" w:sz="0" w:space="0" w:color="auto"/>
            <w:right w:val="none" w:sz="0" w:space="0" w:color="auto"/>
          </w:divBdr>
        </w:div>
        <w:div w:id="454176825">
          <w:marLeft w:val="0"/>
          <w:marRight w:val="0"/>
          <w:marTop w:val="0"/>
          <w:marBottom w:val="0"/>
          <w:divBdr>
            <w:top w:val="none" w:sz="0" w:space="0" w:color="auto"/>
            <w:left w:val="none" w:sz="0" w:space="0" w:color="auto"/>
            <w:bottom w:val="none" w:sz="0" w:space="0" w:color="auto"/>
            <w:right w:val="none" w:sz="0" w:space="0" w:color="auto"/>
          </w:divBdr>
        </w:div>
        <w:div w:id="491143652">
          <w:marLeft w:val="0"/>
          <w:marRight w:val="0"/>
          <w:marTop w:val="0"/>
          <w:marBottom w:val="0"/>
          <w:divBdr>
            <w:top w:val="none" w:sz="0" w:space="0" w:color="auto"/>
            <w:left w:val="none" w:sz="0" w:space="0" w:color="auto"/>
            <w:bottom w:val="none" w:sz="0" w:space="0" w:color="auto"/>
            <w:right w:val="none" w:sz="0" w:space="0" w:color="auto"/>
          </w:divBdr>
        </w:div>
        <w:div w:id="508910811">
          <w:marLeft w:val="0"/>
          <w:marRight w:val="0"/>
          <w:marTop w:val="0"/>
          <w:marBottom w:val="0"/>
          <w:divBdr>
            <w:top w:val="none" w:sz="0" w:space="0" w:color="auto"/>
            <w:left w:val="none" w:sz="0" w:space="0" w:color="auto"/>
            <w:bottom w:val="none" w:sz="0" w:space="0" w:color="auto"/>
            <w:right w:val="none" w:sz="0" w:space="0" w:color="auto"/>
          </w:divBdr>
        </w:div>
        <w:div w:id="521866841">
          <w:marLeft w:val="0"/>
          <w:marRight w:val="0"/>
          <w:marTop w:val="0"/>
          <w:marBottom w:val="0"/>
          <w:divBdr>
            <w:top w:val="none" w:sz="0" w:space="0" w:color="auto"/>
            <w:left w:val="none" w:sz="0" w:space="0" w:color="auto"/>
            <w:bottom w:val="none" w:sz="0" w:space="0" w:color="auto"/>
            <w:right w:val="none" w:sz="0" w:space="0" w:color="auto"/>
          </w:divBdr>
        </w:div>
        <w:div w:id="538318295">
          <w:marLeft w:val="0"/>
          <w:marRight w:val="0"/>
          <w:marTop w:val="0"/>
          <w:marBottom w:val="0"/>
          <w:divBdr>
            <w:top w:val="none" w:sz="0" w:space="0" w:color="auto"/>
            <w:left w:val="none" w:sz="0" w:space="0" w:color="auto"/>
            <w:bottom w:val="none" w:sz="0" w:space="0" w:color="auto"/>
            <w:right w:val="none" w:sz="0" w:space="0" w:color="auto"/>
          </w:divBdr>
        </w:div>
        <w:div w:id="538396167">
          <w:marLeft w:val="0"/>
          <w:marRight w:val="0"/>
          <w:marTop w:val="0"/>
          <w:marBottom w:val="0"/>
          <w:divBdr>
            <w:top w:val="none" w:sz="0" w:space="0" w:color="auto"/>
            <w:left w:val="none" w:sz="0" w:space="0" w:color="auto"/>
            <w:bottom w:val="none" w:sz="0" w:space="0" w:color="auto"/>
            <w:right w:val="none" w:sz="0" w:space="0" w:color="auto"/>
          </w:divBdr>
        </w:div>
        <w:div w:id="653223707">
          <w:marLeft w:val="0"/>
          <w:marRight w:val="0"/>
          <w:marTop w:val="0"/>
          <w:marBottom w:val="0"/>
          <w:divBdr>
            <w:top w:val="none" w:sz="0" w:space="0" w:color="auto"/>
            <w:left w:val="none" w:sz="0" w:space="0" w:color="auto"/>
            <w:bottom w:val="none" w:sz="0" w:space="0" w:color="auto"/>
            <w:right w:val="none" w:sz="0" w:space="0" w:color="auto"/>
          </w:divBdr>
        </w:div>
        <w:div w:id="656540190">
          <w:marLeft w:val="0"/>
          <w:marRight w:val="0"/>
          <w:marTop w:val="0"/>
          <w:marBottom w:val="0"/>
          <w:divBdr>
            <w:top w:val="none" w:sz="0" w:space="0" w:color="auto"/>
            <w:left w:val="none" w:sz="0" w:space="0" w:color="auto"/>
            <w:bottom w:val="none" w:sz="0" w:space="0" w:color="auto"/>
            <w:right w:val="none" w:sz="0" w:space="0" w:color="auto"/>
          </w:divBdr>
        </w:div>
        <w:div w:id="670064659">
          <w:marLeft w:val="0"/>
          <w:marRight w:val="0"/>
          <w:marTop w:val="0"/>
          <w:marBottom w:val="0"/>
          <w:divBdr>
            <w:top w:val="none" w:sz="0" w:space="0" w:color="auto"/>
            <w:left w:val="none" w:sz="0" w:space="0" w:color="auto"/>
            <w:bottom w:val="none" w:sz="0" w:space="0" w:color="auto"/>
            <w:right w:val="none" w:sz="0" w:space="0" w:color="auto"/>
          </w:divBdr>
        </w:div>
        <w:div w:id="714238923">
          <w:marLeft w:val="0"/>
          <w:marRight w:val="0"/>
          <w:marTop w:val="0"/>
          <w:marBottom w:val="0"/>
          <w:divBdr>
            <w:top w:val="none" w:sz="0" w:space="0" w:color="auto"/>
            <w:left w:val="none" w:sz="0" w:space="0" w:color="auto"/>
            <w:bottom w:val="none" w:sz="0" w:space="0" w:color="auto"/>
            <w:right w:val="none" w:sz="0" w:space="0" w:color="auto"/>
          </w:divBdr>
        </w:div>
        <w:div w:id="817771482">
          <w:marLeft w:val="0"/>
          <w:marRight w:val="0"/>
          <w:marTop w:val="0"/>
          <w:marBottom w:val="0"/>
          <w:divBdr>
            <w:top w:val="none" w:sz="0" w:space="0" w:color="auto"/>
            <w:left w:val="none" w:sz="0" w:space="0" w:color="auto"/>
            <w:bottom w:val="none" w:sz="0" w:space="0" w:color="auto"/>
            <w:right w:val="none" w:sz="0" w:space="0" w:color="auto"/>
          </w:divBdr>
        </w:div>
        <w:div w:id="829441405">
          <w:marLeft w:val="0"/>
          <w:marRight w:val="0"/>
          <w:marTop w:val="0"/>
          <w:marBottom w:val="0"/>
          <w:divBdr>
            <w:top w:val="none" w:sz="0" w:space="0" w:color="auto"/>
            <w:left w:val="none" w:sz="0" w:space="0" w:color="auto"/>
            <w:bottom w:val="none" w:sz="0" w:space="0" w:color="auto"/>
            <w:right w:val="none" w:sz="0" w:space="0" w:color="auto"/>
          </w:divBdr>
        </w:div>
        <w:div w:id="833641493">
          <w:marLeft w:val="0"/>
          <w:marRight w:val="0"/>
          <w:marTop w:val="0"/>
          <w:marBottom w:val="0"/>
          <w:divBdr>
            <w:top w:val="none" w:sz="0" w:space="0" w:color="auto"/>
            <w:left w:val="none" w:sz="0" w:space="0" w:color="auto"/>
            <w:bottom w:val="none" w:sz="0" w:space="0" w:color="auto"/>
            <w:right w:val="none" w:sz="0" w:space="0" w:color="auto"/>
          </w:divBdr>
        </w:div>
        <w:div w:id="930745941">
          <w:marLeft w:val="0"/>
          <w:marRight w:val="0"/>
          <w:marTop w:val="0"/>
          <w:marBottom w:val="0"/>
          <w:divBdr>
            <w:top w:val="none" w:sz="0" w:space="0" w:color="auto"/>
            <w:left w:val="none" w:sz="0" w:space="0" w:color="auto"/>
            <w:bottom w:val="none" w:sz="0" w:space="0" w:color="auto"/>
            <w:right w:val="none" w:sz="0" w:space="0" w:color="auto"/>
          </w:divBdr>
        </w:div>
        <w:div w:id="948657511">
          <w:marLeft w:val="0"/>
          <w:marRight w:val="0"/>
          <w:marTop w:val="0"/>
          <w:marBottom w:val="0"/>
          <w:divBdr>
            <w:top w:val="none" w:sz="0" w:space="0" w:color="auto"/>
            <w:left w:val="none" w:sz="0" w:space="0" w:color="auto"/>
            <w:bottom w:val="none" w:sz="0" w:space="0" w:color="auto"/>
            <w:right w:val="none" w:sz="0" w:space="0" w:color="auto"/>
          </w:divBdr>
        </w:div>
        <w:div w:id="954138648">
          <w:marLeft w:val="0"/>
          <w:marRight w:val="0"/>
          <w:marTop w:val="0"/>
          <w:marBottom w:val="0"/>
          <w:divBdr>
            <w:top w:val="none" w:sz="0" w:space="0" w:color="auto"/>
            <w:left w:val="none" w:sz="0" w:space="0" w:color="auto"/>
            <w:bottom w:val="none" w:sz="0" w:space="0" w:color="auto"/>
            <w:right w:val="none" w:sz="0" w:space="0" w:color="auto"/>
          </w:divBdr>
        </w:div>
        <w:div w:id="977686672">
          <w:marLeft w:val="0"/>
          <w:marRight w:val="0"/>
          <w:marTop w:val="0"/>
          <w:marBottom w:val="0"/>
          <w:divBdr>
            <w:top w:val="none" w:sz="0" w:space="0" w:color="auto"/>
            <w:left w:val="none" w:sz="0" w:space="0" w:color="auto"/>
            <w:bottom w:val="none" w:sz="0" w:space="0" w:color="auto"/>
            <w:right w:val="none" w:sz="0" w:space="0" w:color="auto"/>
          </w:divBdr>
        </w:div>
        <w:div w:id="994837075">
          <w:marLeft w:val="0"/>
          <w:marRight w:val="0"/>
          <w:marTop w:val="0"/>
          <w:marBottom w:val="0"/>
          <w:divBdr>
            <w:top w:val="none" w:sz="0" w:space="0" w:color="auto"/>
            <w:left w:val="none" w:sz="0" w:space="0" w:color="auto"/>
            <w:bottom w:val="none" w:sz="0" w:space="0" w:color="auto"/>
            <w:right w:val="none" w:sz="0" w:space="0" w:color="auto"/>
          </w:divBdr>
        </w:div>
        <w:div w:id="1006860719">
          <w:marLeft w:val="0"/>
          <w:marRight w:val="0"/>
          <w:marTop w:val="0"/>
          <w:marBottom w:val="0"/>
          <w:divBdr>
            <w:top w:val="none" w:sz="0" w:space="0" w:color="auto"/>
            <w:left w:val="none" w:sz="0" w:space="0" w:color="auto"/>
            <w:bottom w:val="none" w:sz="0" w:space="0" w:color="auto"/>
            <w:right w:val="none" w:sz="0" w:space="0" w:color="auto"/>
          </w:divBdr>
        </w:div>
        <w:div w:id="1025592239">
          <w:marLeft w:val="0"/>
          <w:marRight w:val="0"/>
          <w:marTop w:val="0"/>
          <w:marBottom w:val="0"/>
          <w:divBdr>
            <w:top w:val="none" w:sz="0" w:space="0" w:color="auto"/>
            <w:left w:val="none" w:sz="0" w:space="0" w:color="auto"/>
            <w:bottom w:val="none" w:sz="0" w:space="0" w:color="auto"/>
            <w:right w:val="none" w:sz="0" w:space="0" w:color="auto"/>
          </w:divBdr>
        </w:div>
        <w:div w:id="1038048481">
          <w:marLeft w:val="0"/>
          <w:marRight w:val="0"/>
          <w:marTop w:val="0"/>
          <w:marBottom w:val="0"/>
          <w:divBdr>
            <w:top w:val="none" w:sz="0" w:space="0" w:color="auto"/>
            <w:left w:val="none" w:sz="0" w:space="0" w:color="auto"/>
            <w:bottom w:val="none" w:sz="0" w:space="0" w:color="auto"/>
            <w:right w:val="none" w:sz="0" w:space="0" w:color="auto"/>
          </w:divBdr>
        </w:div>
        <w:div w:id="1064839847">
          <w:marLeft w:val="0"/>
          <w:marRight w:val="0"/>
          <w:marTop w:val="0"/>
          <w:marBottom w:val="0"/>
          <w:divBdr>
            <w:top w:val="none" w:sz="0" w:space="0" w:color="auto"/>
            <w:left w:val="none" w:sz="0" w:space="0" w:color="auto"/>
            <w:bottom w:val="none" w:sz="0" w:space="0" w:color="auto"/>
            <w:right w:val="none" w:sz="0" w:space="0" w:color="auto"/>
          </w:divBdr>
        </w:div>
        <w:div w:id="1086152581">
          <w:marLeft w:val="0"/>
          <w:marRight w:val="0"/>
          <w:marTop w:val="0"/>
          <w:marBottom w:val="0"/>
          <w:divBdr>
            <w:top w:val="none" w:sz="0" w:space="0" w:color="auto"/>
            <w:left w:val="none" w:sz="0" w:space="0" w:color="auto"/>
            <w:bottom w:val="none" w:sz="0" w:space="0" w:color="auto"/>
            <w:right w:val="none" w:sz="0" w:space="0" w:color="auto"/>
          </w:divBdr>
        </w:div>
        <w:div w:id="1097212383">
          <w:marLeft w:val="0"/>
          <w:marRight w:val="0"/>
          <w:marTop w:val="0"/>
          <w:marBottom w:val="0"/>
          <w:divBdr>
            <w:top w:val="none" w:sz="0" w:space="0" w:color="auto"/>
            <w:left w:val="none" w:sz="0" w:space="0" w:color="auto"/>
            <w:bottom w:val="none" w:sz="0" w:space="0" w:color="auto"/>
            <w:right w:val="none" w:sz="0" w:space="0" w:color="auto"/>
          </w:divBdr>
        </w:div>
        <w:div w:id="1118525037">
          <w:marLeft w:val="0"/>
          <w:marRight w:val="0"/>
          <w:marTop w:val="0"/>
          <w:marBottom w:val="0"/>
          <w:divBdr>
            <w:top w:val="none" w:sz="0" w:space="0" w:color="auto"/>
            <w:left w:val="none" w:sz="0" w:space="0" w:color="auto"/>
            <w:bottom w:val="none" w:sz="0" w:space="0" w:color="auto"/>
            <w:right w:val="none" w:sz="0" w:space="0" w:color="auto"/>
          </w:divBdr>
        </w:div>
        <w:div w:id="1136264839">
          <w:marLeft w:val="0"/>
          <w:marRight w:val="0"/>
          <w:marTop w:val="0"/>
          <w:marBottom w:val="0"/>
          <w:divBdr>
            <w:top w:val="none" w:sz="0" w:space="0" w:color="auto"/>
            <w:left w:val="none" w:sz="0" w:space="0" w:color="auto"/>
            <w:bottom w:val="none" w:sz="0" w:space="0" w:color="auto"/>
            <w:right w:val="none" w:sz="0" w:space="0" w:color="auto"/>
          </w:divBdr>
        </w:div>
        <w:div w:id="1146430633">
          <w:marLeft w:val="0"/>
          <w:marRight w:val="0"/>
          <w:marTop w:val="0"/>
          <w:marBottom w:val="0"/>
          <w:divBdr>
            <w:top w:val="none" w:sz="0" w:space="0" w:color="auto"/>
            <w:left w:val="none" w:sz="0" w:space="0" w:color="auto"/>
            <w:bottom w:val="none" w:sz="0" w:space="0" w:color="auto"/>
            <w:right w:val="none" w:sz="0" w:space="0" w:color="auto"/>
          </w:divBdr>
        </w:div>
        <w:div w:id="1203707875">
          <w:marLeft w:val="0"/>
          <w:marRight w:val="0"/>
          <w:marTop w:val="0"/>
          <w:marBottom w:val="0"/>
          <w:divBdr>
            <w:top w:val="none" w:sz="0" w:space="0" w:color="auto"/>
            <w:left w:val="none" w:sz="0" w:space="0" w:color="auto"/>
            <w:bottom w:val="none" w:sz="0" w:space="0" w:color="auto"/>
            <w:right w:val="none" w:sz="0" w:space="0" w:color="auto"/>
          </w:divBdr>
        </w:div>
        <w:div w:id="1232349758">
          <w:marLeft w:val="0"/>
          <w:marRight w:val="0"/>
          <w:marTop w:val="0"/>
          <w:marBottom w:val="0"/>
          <w:divBdr>
            <w:top w:val="none" w:sz="0" w:space="0" w:color="auto"/>
            <w:left w:val="none" w:sz="0" w:space="0" w:color="auto"/>
            <w:bottom w:val="none" w:sz="0" w:space="0" w:color="auto"/>
            <w:right w:val="none" w:sz="0" w:space="0" w:color="auto"/>
          </w:divBdr>
        </w:div>
        <w:div w:id="1247423069">
          <w:marLeft w:val="0"/>
          <w:marRight w:val="0"/>
          <w:marTop w:val="0"/>
          <w:marBottom w:val="0"/>
          <w:divBdr>
            <w:top w:val="none" w:sz="0" w:space="0" w:color="auto"/>
            <w:left w:val="none" w:sz="0" w:space="0" w:color="auto"/>
            <w:bottom w:val="none" w:sz="0" w:space="0" w:color="auto"/>
            <w:right w:val="none" w:sz="0" w:space="0" w:color="auto"/>
          </w:divBdr>
        </w:div>
        <w:div w:id="1271813228">
          <w:marLeft w:val="0"/>
          <w:marRight w:val="0"/>
          <w:marTop w:val="0"/>
          <w:marBottom w:val="0"/>
          <w:divBdr>
            <w:top w:val="none" w:sz="0" w:space="0" w:color="auto"/>
            <w:left w:val="none" w:sz="0" w:space="0" w:color="auto"/>
            <w:bottom w:val="none" w:sz="0" w:space="0" w:color="auto"/>
            <w:right w:val="none" w:sz="0" w:space="0" w:color="auto"/>
          </w:divBdr>
        </w:div>
        <w:div w:id="1281961403">
          <w:marLeft w:val="0"/>
          <w:marRight w:val="0"/>
          <w:marTop w:val="0"/>
          <w:marBottom w:val="0"/>
          <w:divBdr>
            <w:top w:val="none" w:sz="0" w:space="0" w:color="auto"/>
            <w:left w:val="none" w:sz="0" w:space="0" w:color="auto"/>
            <w:bottom w:val="none" w:sz="0" w:space="0" w:color="auto"/>
            <w:right w:val="none" w:sz="0" w:space="0" w:color="auto"/>
          </w:divBdr>
        </w:div>
        <w:div w:id="1321884341">
          <w:marLeft w:val="0"/>
          <w:marRight w:val="0"/>
          <w:marTop w:val="0"/>
          <w:marBottom w:val="0"/>
          <w:divBdr>
            <w:top w:val="none" w:sz="0" w:space="0" w:color="auto"/>
            <w:left w:val="none" w:sz="0" w:space="0" w:color="auto"/>
            <w:bottom w:val="none" w:sz="0" w:space="0" w:color="auto"/>
            <w:right w:val="none" w:sz="0" w:space="0" w:color="auto"/>
          </w:divBdr>
        </w:div>
        <w:div w:id="1329208974">
          <w:marLeft w:val="0"/>
          <w:marRight w:val="0"/>
          <w:marTop w:val="0"/>
          <w:marBottom w:val="0"/>
          <w:divBdr>
            <w:top w:val="none" w:sz="0" w:space="0" w:color="auto"/>
            <w:left w:val="none" w:sz="0" w:space="0" w:color="auto"/>
            <w:bottom w:val="none" w:sz="0" w:space="0" w:color="auto"/>
            <w:right w:val="none" w:sz="0" w:space="0" w:color="auto"/>
          </w:divBdr>
        </w:div>
        <w:div w:id="1332416431">
          <w:marLeft w:val="0"/>
          <w:marRight w:val="0"/>
          <w:marTop w:val="0"/>
          <w:marBottom w:val="0"/>
          <w:divBdr>
            <w:top w:val="none" w:sz="0" w:space="0" w:color="auto"/>
            <w:left w:val="none" w:sz="0" w:space="0" w:color="auto"/>
            <w:bottom w:val="none" w:sz="0" w:space="0" w:color="auto"/>
            <w:right w:val="none" w:sz="0" w:space="0" w:color="auto"/>
          </w:divBdr>
        </w:div>
        <w:div w:id="1340425503">
          <w:marLeft w:val="0"/>
          <w:marRight w:val="0"/>
          <w:marTop w:val="0"/>
          <w:marBottom w:val="0"/>
          <w:divBdr>
            <w:top w:val="none" w:sz="0" w:space="0" w:color="auto"/>
            <w:left w:val="none" w:sz="0" w:space="0" w:color="auto"/>
            <w:bottom w:val="none" w:sz="0" w:space="0" w:color="auto"/>
            <w:right w:val="none" w:sz="0" w:space="0" w:color="auto"/>
          </w:divBdr>
        </w:div>
        <w:div w:id="1340503624">
          <w:marLeft w:val="0"/>
          <w:marRight w:val="0"/>
          <w:marTop w:val="0"/>
          <w:marBottom w:val="0"/>
          <w:divBdr>
            <w:top w:val="none" w:sz="0" w:space="0" w:color="auto"/>
            <w:left w:val="none" w:sz="0" w:space="0" w:color="auto"/>
            <w:bottom w:val="none" w:sz="0" w:space="0" w:color="auto"/>
            <w:right w:val="none" w:sz="0" w:space="0" w:color="auto"/>
          </w:divBdr>
        </w:div>
        <w:div w:id="1362782674">
          <w:marLeft w:val="0"/>
          <w:marRight w:val="0"/>
          <w:marTop w:val="0"/>
          <w:marBottom w:val="0"/>
          <w:divBdr>
            <w:top w:val="none" w:sz="0" w:space="0" w:color="auto"/>
            <w:left w:val="none" w:sz="0" w:space="0" w:color="auto"/>
            <w:bottom w:val="none" w:sz="0" w:space="0" w:color="auto"/>
            <w:right w:val="none" w:sz="0" w:space="0" w:color="auto"/>
          </w:divBdr>
        </w:div>
        <w:div w:id="1375083533">
          <w:marLeft w:val="0"/>
          <w:marRight w:val="0"/>
          <w:marTop w:val="0"/>
          <w:marBottom w:val="0"/>
          <w:divBdr>
            <w:top w:val="none" w:sz="0" w:space="0" w:color="auto"/>
            <w:left w:val="none" w:sz="0" w:space="0" w:color="auto"/>
            <w:bottom w:val="none" w:sz="0" w:space="0" w:color="auto"/>
            <w:right w:val="none" w:sz="0" w:space="0" w:color="auto"/>
          </w:divBdr>
        </w:div>
        <w:div w:id="1379471707">
          <w:marLeft w:val="0"/>
          <w:marRight w:val="0"/>
          <w:marTop w:val="0"/>
          <w:marBottom w:val="0"/>
          <w:divBdr>
            <w:top w:val="none" w:sz="0" w:space="0" w:color="auto"/>
            <w:left w:val="none" w:sz="0" w:space="0" w:color="auto"/>
            <w:bottom w:val="none" w:sz="0" w:space="0" w:color="auto"/>
            <w:right w:val="none" w:sz="0" w:space="0" w:color="auto"/>
          </w:divBdr>
        </w:div>
        <w:div w:id="1397167630">
          <w:marLeft w:val="0"/>
          <w:marRight w:val="0"/>
          <w:marTop w:val="0"/>
          <w:marBottom w:val="0"/>
          <w:divBdr>
            <w:top w:val="none" w:sz="0" w:space="0" w:color="auto"/>
            <w:left w:val="none" w:sz="0" w:space="0" w:color="auto"/>
            <w:bottom w:val="none" w:sz="0" w:space="0" w:color="auto"/>
            <w:right w:val="none" w:sz="0" w:space="0" w:color="auto"/>
          </w:divBdr>
        </w:div>
        <w:div w:id="1404521507">
          <w:marLeft w:val="0"/>
          <w:marRight w:val="0"/>
          <w:marTop w:val="0"/>
          <w:marBottom w:val="0"/>
          <w:divBdr>
            <w:top w:val="none" w:sz="0" w:space="0" w:color="auto"/>
            <w:left w:val="none" w:sz="0" w:space="0" w:color="auto"/>
            <w:bottom w:val="none" w:sz="0" w:space="0" w:color="auto"/>
            <w:right w:val="none" w:sz="0" w:space="0" w:color="auto"/>
          </w:divBdr>
        </w:div>
        <w:div w:id="1506550489">
          <w:marLeft w:val="0"/>
          <w:marRight w:val="0"/>
          <w:marTop w:val="0"/>
          <w:marBottom w:val="0"/>
          <w:divBdr>
            <w:top w:val="none" w:sz="0" w:space="0" w:color="auto"/>
            <w:left w:val="none" w:sz="0" w:space="0" w:color="auto"/>
            <w:bottom w:val="none" w:sz="0" w:space="0" w:color="auto"/>
            <w:right w:val="none" w:sz="0" w:space="0" w:color="auto"/>
          </w:divBdr>
        </w:div>
        <w:div w:id="1524514014">
          <w:marLeft w:val="0"/>
          <w:marRight w:val="0"/>
          <w:marTop w:val="0"/>
          <w:marBottom w:val="0"/>
          <w:divBdr>
            <w:top w:val="none" w:sz="0" w:space="0" w:color="auto"/>
            <w:left w:val="none" w:sz="0" w:space="0" w:color="auto"/>
            <w:bottom w:val="none" w:sz="0" w:space="0" w:color="auto"/>
            <w:right w:val="none" w:sz="0" w:space="0" w:color="auto"/>
          </w:divBdr>
        </w:div>
        <w:div w:id="1576086162">
          <w:marLeft w:val="0"/>
          <w:marRight w:val="0"/>
          <w:marTop w:val="0"/>
          <w:marBottom w:val="0"/>
          <w:divBdr>
            <w:top w:val="none" w:sz="0" w:space="0" w:color="auto"/>
            <w:left w:val="none" w:sz="0" w:space="0" w:color="auto"/>
            <w:bottom w:val="none" w:sz="0" w:space="0" w:color="auto"/>
            <w:right w:val="none" w:sz="0" w:space="0" w:color="auto"/>
          </w:divBdr>
        </w:div>
        <w:div w:id="1697730804">
          <w:marLeft w:val="0"/>
          <w:marRight w:val="0"/>
          <w:marTop w:val="0"/>
          <w:marBottom w:val="0"/>
          <w:divBdr>
            <w:top w:val="none" w:sz="0" w:space="0" w:color="auto"/>
            <w:left w:val="none" w:sz="0" w:space="0" w:color="auto"/>
            <w:bottom w:val="none" w:sz="0" w:space="0" w:color="auto"/>
            <w:right w:val="none" w:sz="0" w:space="0" w:color="auto"/>
          </w:divBdr>
        </w:div>
        <w:div w:id="1715082088">
          <w:marLeft w:val="0"/>
          <w:marRight w:val="0"/>
          <w:marTop w:val="0"/>
          <w:marBottom w:val="0"/>
          <w:divBdr>
            <w:top w:val="none" w:sz="0" w:space="0" w:color="auto"/>
            <w:left w:val="none" w:sz="0" w:space="0" w:color="auto"/>
            <w:bottom w:val="none" w:sz="0" w:space="0" w:color="auto"/>
            <w:right w:val="none" w:sz="0" w:space="0" w:color="auto"/>
          </w:divBdr>
        </w:div>
        <w:div w:id="1719357681">
          <w:marLeft w:val="0"/>
          <w:marRight w:val="0"/>
          <w:marTop w:val="0"/>
          <w:marBottom w:val="0"/>
          <w:divBdr>
            <w:top w:val="none" w:sz="0" w:space="0" w:color="auto"/>
            <w:left w:val="none" w:sz="0" w:space="0" w:color="auto"/>
            <w:bottom w:val="none" w:sz="0" w:space="0" w:color="auto"/>
            <w:right w:val="none" w:sz="0" w:space="0" w:color="auto"/>
          </w:divBdr>
        </w:div>
        <w:div w:id="1725563304">
          <w:marLeft w:val="0"/>
          <w:marRight w:val="0"/>
          <w:marTop w:val="0"/>
          <w:marBottom w:val="0"/>
          <w:divBdr>
            <w:top w:val="none" w:sz="0" w:space="0" w:color="auto"/>
            <w:left w:val="none" w:sz="0" w:space="0" w:color="auto"/>
            <w:bottom w:val="none" w:sz="0" w:space="0" w:color="auto"/>
            <w:right w:val="none" w:sz="0" w:space="0" w:color="auto"/>
          </w:divBdr>
        </w:div>
        <w:div w:id="1726290804">
          <w:marLeft w:val="0"/>
          <w:marRight w:val="0"/>
          <w:marTop w:val="0"/>
          <w:marBottom w:val="0"/>
          <w:divBdr>
            <w:top w:val="none" w:sz="0" w:space="0" w:color="auto"/>
            <w:left w:val="none" w:sz="0" w:space="0" w:color="auto"/>
            <w:bottom w:val="none" w:sz="0" w:space="0" w:color="auto"/>
            <w:right w:val="none" w:sz="0" w:space="0" w:color="auto"/>
          </w:divBdr>
        </w:div>
        <w:div w:id="1728992140">
          <w:marLeft w:val="0"/>
          <w:marRight w:val="0"/>
          <w:marTop w:val="0"/>
          <w:marBottom w:val="0"/>
          <w:divBdr>
            <w:top w:val="none" w:sz="0" w:space="0" w:color="auto"/>
            <w:left w:val="none" w:sz="0" w:space="0" w:color="auto"/>
            <w:bottom w:val="none" w:sz="0" w:space="0" w:color="auto"/>
            <w:right w:val="none" w:sz="0" w:space="0" w:color="auto"/>
          </w:divBdr>
        </w:div>
        <w:div w:id="1731272047">
          <w:marLeft w:val="0"/>
          <w:marRight w:val="0"/>
          <w:marTop w:val="0"/>
          <w:marBottom w:val="0"/>
          <w:divBdr>
            <w:top w:val="none" w:sz="0" w:space="0" w:color="auto"/>
            <w:left w:val="none" w:sz="0" w:space="0" w:color="auto"/>
            <w:bottom w:val="none" w:sz="0" w:space="0" w:color="auto"/>
            <w:right w:val="none" w:sz="0" w:space="0" w:color="auto"/>
          </w:divBdr>
        </w:div>
        <w:div w:id="1741246879">
          <w:marLeft w:val="0"/>
          <w:marRight w:val="0"/>
          <w:marTop w:val="0"/>
          <w:marBottom w:val="0"/>
          <w:divBdr>
            <w:top w:val="none" w:sz="0" w:space="0" w:color="auto"/>
            <w:left w:val="none" w:sz="0" w:space="0" w:color="auto"/>
            <w:bottom w:val="none" w:sz="0" w:space="0" w:color="auto"/>
            <w:right w:val="none" w:sz="0" w:space="0" w:color="auto"/>
          </w:divBdr>
        </w:div>
        <w:div w:id="1767848897">
          <w:marLeft w:val="0"/>
          <w:marRight w:val="0"/>
          <w:marTop w:val="0"/>
          <w:marBottom w:val="0"/>
          <w:divBdr>
            <w:top w:val="none" w:sz="0" w:space="0" w:color="auto"/>
            <w:left w:val="none" w:sz="0" w:space="0" w:color="auto"/>
            <w:bottom w:val="none" w:sz="0" w:space="0" w:color="auto"/>
            <w:right w:val="none" w:sz="0" w:space="0" w:color="auto"/>
          </w:divBdr>
        </w:div>
        <w:div w:id="1773472562">
          <w:marLeft w:val="0"/>
          <w:marRight w:val="0"/>
          <w:marTop w:val="0"/>
          <w:marBottom w:val="0"/>
          <w:divBdr>
            <w:top w:val="none" w:sz="0" w:space="0" w:color="auto"/>
            <w:left w:val="none" w:sz="0" w:space="0" w:color="auto"/>
            <w:bottom w:val="none" w:sz="0" w:space="0" w:color="auto"/>
            <w:right w:val="none" w:sz="0" w:space="0" w:color="auto"/>
          </w:divBdr>
        </w:div>
        <w:div w:id="1775708237">
          <w:marLeft w:val="0"/>
          <w:marRight w:val="0"/>
          <w:marTop w:val="0"/>
          <w:marBottom w:val="0"/>
          <w:divBdr>
            <w:top w:val="none" w:sz="0" w:space="0" w:color="auto"/>
            <w:left w:val="none" w:sz="0" w:space="0" w:color="auto"/>
            <w:bottom w:val="none" w:sz="0" w:space="0" w:color="auto"/>
            <w:right w:val="none" w:sz="0" w:space="0" w:color="auto"/>
          </w:divBdr>
        </w:div>
        <w:div w:id="1794321441">
          <w:marLeft w:val="0"/>
          <w:marRight w:val="0"/>
          <w:marTop w:val="0"/>
          <w:marBottom w:val="0"/>
          <w:divBdr>
            <w:top w:val="none" w:sz="0" w:space="0" w:color="auto"/>
            <w:left w:val="none" w:sz="0" w:space="0" w:color="auto"/>
            <w:bottom w:val="none" w:sz="0" w:space="0" w:color="auto"/>
            <w:right w:val="none" w:sz="0" w:space="0" w:color="auto"/>
          </w:divBdr>
        </w:div>
        <w:div w:id="1840189661">
          <w:marLeft w:val="0"/>
          <w:marRight w:val="0"/>
          <w:marTop w:val="0"/>
          <w:marBottom w:val="0"/>
          <w:divBdr>
            <w:top w:val="none" w:sz="0" w:space="0" w:color="auto"/>
            <w:left w:val="none" w:sz="0" w:space="0" w:color="auto"/>
            <w:bottom w:val="none" w:sz="0" w:space="0" w:color="auto"/>
            <w:right w:val="none" w:sz="0" w:space="0" w:color="auto"/>
          </w:divBdr>
        </w:div>
        <w:div w:id="1852643680">
          <w:marLeft w:val="0"/>
          <w:marRight w:val="0"/>
          <w:marTop w:val="0"/>
          <w:marBottom w:val="0"/>
          <w:divBdr>
            <w:top w:val="none" w:sz="0" w:space="0" w:color="auto"/>
            <w:left w:val="none" w:sz="0" w:space="0" w:color="auto"/>
            <w:bottom w:val="none" w:sz="0" w:space="0" w:color="auto"/>
            <w:right w:val="none" w:sz="0" w:space="0" w:color="auto"/>
          </w:divBdr>
        </w:div>
        <w:div w:id="1853758937">
          <w:marLeft w:val="0"/>
          <w:marRight w:val="0"/>
          <w:marTop w:val="0"/>
          <w:marBottom w:val="0"/>
          <w:divBdr>
            <w:top w:val="none" w:sz="0" w:space="0" w:color="auto"/>
            <w:left w:val="none" w:sz="0" w:space="0" w:color="auto"/>
            <w:bottom w:val="none" w:sz="0" w:space="0" w:color="auto"/>
            <w:right w:val="none" w:sz="0" w:space="0" w:color="auto"/>
          </w:divBdr>
        </w:div>
        <w:div w:id="1893493135">
          <w:marLeft w:val="0"/>
          <w:marRight w:val="0"/>
          <w:marTop w:val="0"/>
          <w:marBottom w:val="0"/>
          <w:divBdr>
            <w:top w:val="none" w:sz="0" w:space="0" w:color="auto"/>
            <w:left w:val="none" w:sz="0" w:space="0" w:color="auto"/>
            <w:bottom w:val="none" w:sz="0" w:space="0" w:color="auto"/>
            <w:right w:val="none" w:sz="0" w:space="0" w:color="auto"/>
          </w:divBdr>
        </w:div>
        <w:div w:id="1896969412">
          <w:marLeft w:val="0"/>
          <w:marRight w:val="0"/>
          <w:marTop w:val="0"/>
          <w:marBottom w:val="0"/>
          <w:divBdr>
            <w:top w:val="none" w:sz="0" w:space="0" w:color="auto"/>
            <w:left w:val="none" w:sz="0" w:space="0" w:color="auto"/>
            <w:bottom w:val="none" w:sz="0" w:space="0" w:color="auto"/>
            <w:right w:val="none" w:sz="0" w:space="0" w:color="auto"/>
          </w:divBdr>
        </w:div>
        <w:div w:id="1922248693">
          <w:marLeft w:val="0"/>
          <w:marRight w:val="0"/>
          <w:marTop w:val="0"/>
          <w:marBottom w:val="0"/>
          <w:divBdr>
            <w:top w:val="none" w:sz="0" w:space="0" w:color="auto"/>
            <w:left w:val="none" w:sz="0" w:space="0" w:color="auto"/>
            <w:bottom w:val="none" w:sz="0" w:space="0" w:color="auto"/>
            <w:right w:val="none" w:sz="0" w:space="0" w:color="auto"/>
          </w:divBdr>
        </w:div>
        <w:div w:id="1931037801">
          <w:marLeft w:val="0"/>
          <w:marRight w:val="0"/>
          <w:marTop w:val="0"/>
          <w:marBottom w:val="0"/>
          <w:divBdr>
            <w:top w:val="none" w:sz="0" w:space="0" w:color="auto"/>
            <w:left w:val="none" w:sz="0" w:space="0" w:color="auto"/>
            <w:bottom w:val="none" w:sz="0" w:space="0" w:color="auto"/>
            <w:right w:val="none" w:sz="0" w:space="0" w:color="auto"/>
          </w:divBdr>
        </w:div>
        <w:div w:id="1933662792">
          <w:marLeft w:val="0"/>
          <w:marRight w:val="0"/>
          <w:marTop w:val="0"/>
          <w:marBottom w:val="0"/>
          <w:divBdr>
            <w:top w:val="none" w:sz="0" w:space="0" w:color="auto"/>
            <w:left w:val="none" w:sz="0" w:space="0" w:color="auto"/>
            <w:bottom w:val="none" w:sz="0" w:space="0" w:color="auto"/>
            <w:right w:val="none" w:sz="0" w:space="0" w:color="auto"/>
          </w:divBdr>
        </w:div>
        <w:div w:id="1938708096">
          <w:marLeft w:val="0"/>
          <w:marRight w:val="0"/>
          <w:marTop w:val="0"/>
          <w:marBottom w:val="0"/>
          <w:divBdr>
            <w:top w:val="none" w:sz="0" w:space="0" w:color="auto"/>
            <w:left w:val="none" w:sz="0" w:space="0" w:color="auto"/>
            <w:bottom w:val="none" w:sz="0" w:space="0" w:color="auto"/>
            <w:right w:val="none" w:sz="0" w:space="0" w:color="auto"/>
          </w:divBdr>
        </w:div>
        <w:div w:id="1959946505">
          <w:marLeft w:val="0"/>
          <w:marRight w:val="0"/>
          <w:marTop w:val="0"/>
          <w:marBottom w:val="0"/>
          <w:divBdr>
            <w:top w:val="none" w:sz="0" w:space="0" w:color="auto"/>
            <w:left w:val="none" w:sz="0" w:space="0" w:color="auto"/>
            <w:bottom w:val="none" w:sz="0" w:space="0" w:color="auto"/>
            <w:right w:val="none" w:sz="0" w:space="0" w:color="auto"/>
          </w:divBdr>
        </w:div>
        <w:div w:id="1982996721">
          <w:marLeft w:val="0"/>
          <w:marRight w:val="0"/>
          <w:marTop w:val="0"/>
          <w:marBottom w:val="0"/>
          <w:divBdr>
            <w:top w:val="none" w:sz="0" w:space="0" w:color="auto"/>
            <w:left w:val="none" w:sz="0" w:space="0" w:color="auto"/>
            <w:bottom w:val="none" w:sz="0" w:space="0" w:color="auto"/>
            <w:right w:val="none" w:sz="0" w:space="0" w:color="auto"/>
          </w:divBdr>
        </w:div>
        <w:div w:id="2058239631">
          <w:marLeft w:val="0"/>
          <w:marRight w:val="0"/>
          <w:marTop w:val="0"/>
          <w:marBottom w:val="0"/>
          <w:divBdr>
            <w:top w:val="none" w:sz="0" w:space="0" w:color="auto"/>
            <w:left w:val="none" w:sz="0" w:space="0" w:color="auto"/>
            <w:bottom w:val="none" w:sz="0" w:space="0" w:color="auto"/>
            <w:right w:val="none" w:sz="0" w:space="0" w:color="auto"/>
          </w:divBdr>
        </w:div>
        <w:div w:id="2075813689">
          <w:marLeft w:val="0"/>
          <w:marRight w:val="0"/>
          <w:marTop w:val="0"/>
          <w:marBottom w:val="0"/>
          <w:divBdr>
            <w:top w:val="none" w:sz="0" w:space="0" w:color="auto"/>
            <w:left w:val="none" w:sz="0" w:space="0" w:color="auto"/>
            <w:bottom w:val="none" w:sz="0" w:space="0" w:color="auto"/>
            <w:right w:val="none" w:sz="0" w:space="0" w:color="auto"/>
          </w:divBdr>
        </w:div>
        <w:div w:id="2147236865">
          <w:marLeft w:val="0"/>
          <w:marRight w:val="0"/>
          <w:marTop w:val="0"/>
          <w:marBottom w:val="0"/>
          <w:divBdr>
            <w:top w:val="none" w:sz="0" w:space="0" w:color="auto"/>
            <w:left w:val="none" w:sz="0" w:space="0" w:color="auto"/>
            <w:bottom w:val="none" w:sz="0" w:space="0" w:color="auto"/>
            <w:right w:val="none" w:sz="0" w:space="0" w:color="auto"/>
          </w:divBdr>
        </w:div>
      </w:divsChild>
    </w:div>
    <w:div w:id="1220943986">
      <w:bodyDiv w:val="1"/>
      <w:marLeft w:val="0"/>
      <w:marRight w:val="0"/>
      <w:marTop w:val="0"/>
      <w:marBottom w:val="0"/>
      <w:divBdr>
        <w:top w:val="none" w:sz="0" w:space="0" w:color="auto"/>
        <w:left w:val="none" w:sz="0" w:space="0" w:color="auto"/>
        <w:bottom w:val="none" w:sz="0" w:space="0" w:color="auto"/>
        <w:right w:val="none" w:sz="0" w:space="0" w:color="auto"/>
      </w:divBdr>
      <w:divsChild>
        <w:div w:id="267856144">
          <w:marLeft w:val="0"/>
          <w:marRight w:val="0"/>
          <w:marTop w:val="0"/>
          <w:marBottom w:val="225"/>
          <w:divBdr>
            <w:top w:val="none" w:sz="0" w:space="0" w:color="auto"/>
            <w:left w:val="none" w:sz="0" w:space="0" w:color="auto"/>
            <w:bottom w:val="none" w:sz="0" w:space="0" w:color="auto"/>
            <w:right w:val="none" w:sz="0" w:space="0" w:color="auto"/>
          </w:divBdr>
          <w:divsChild>
            <w:div w:id="1562711572">
              <w:marLeft w:val="0"/>
              <w:marRight w:val="0"/>
              <w:marTop w:val="0"/>
              <w:marBottom w:val="0"/>
              <w:divBdr>
                <w:top w:val="none" w:sz="0" w:space="0" w:color="auto"/>
                <w:left w:val="none" w:sz="0" w:space="0" w:color="auto"/>
                <w:bottom w:val="none" w:sz="0" w:space="0" w:color="auto"/>
                <w:right w:val="none" w:sz="0" w:space="0" w:color="auto"/>
              </w:divBdr>
            </w:div>
          </w:divsChild>
        </w:div>
        <w:div w:id="602419902">
          <w:marLeft w:val="0"/>
          <w:marRight w:val="0"/>
          <w:marTop w:val="0"/>
          <w:marBottom w:val="225"/>
          <w:divBdr>
            <w:top w:val="none" w:sz="0" w:space="0" w:color="auto"/>
            <w:left w:val="none" w:sz="0" w:space="0" w:color="auto"/>
            <w:bottom w:val="none" w:sz="0" w:space="0" w:color="auto"/>
            <w:right w:val="none" w:sz="0" w:space="0" w:color="auto"/>
          </w:divBdr>
          <w:divsChild>
            <w:div w:id="2131317256">
              <w:marLeft w:val="0"/>
              <w:marRight w:val="0"/>
              <w:marTop w:val="0"/>
              <w:marBottom w:val="0"/>
              <w:divBdr>
                <w:top w:val="none" w:sz="0" w:space="0" w:color="auto"/>
                <w:left w:val="none" w:sz="0" w:space="0" w:color="auto"/>
                <w:bottom w:val="none" w:sz="0" w:space="0" w:color="auto"/>
                <w:right w:val="none" w:sz="0" w:space="0" w:color="auto"/>
              </w:divBdr>
            </w:div>
          </w:divsChild>
        </w:div>
        <w:div w:id="699165436">
          <w:marLeft w:val="0"/>
          <w:marRight w:val="0"/>
          <w:marTop w:val="0"/>
          <w:marBottom w:val="225"/>
          <w:divBdr>
            <w:top w:val="none" w:sz="0" w:space="0" w:color="auto"/>
            <w:left w:val="none" w:sz="0" w:space="0" w:color="auto"/>
            <w:bottom w:val="none" w:sz="0" w:space="0" w:color="auto"/>
            <w:right w:val="none" w:sz="0" w:space="0" w:color="auto"/>
          </w:divBdr>
          <w:divsChild>
            <w:div w:id="383018359">
              <w:marLeft w:val="0"/>
              <w:marRight w:val="0"/>
              <w:marTop w:val="0"/>
              <w:marBottom w:val="0"/>
              <w:divBdr>
                <w:top w:val="none" w:sz="0" w:space="0" w:color="auto"/>
                <w:left w:val="none" w:sz="0" w:space="0" w:color="auto"/>
                <w:bottom w:val="none" w:sz="0" w:space="0" w:color="auto"/>
                <w:right w:val="none" w:sz="0" w:space="0" w:color="auto"/>
              </w:divBdr>
            </w:div>
          </w:divsChild>
        </w:div>
        <w:div w:id="701172775">
          <w:marLeft w:val="0"/>
          <w:marRight w:val="0"/>
          <w:marTop w:val="0"/>
          <w:marBottom w:val="225"/>
          <w:divBdr>
            <w:top w:val="none" w:sz="0" w:space="0" w:color="auto"/>
            <w:left w:val="none" w:sz="0" w:space="0" w:color="auto"/>
            <w:bottom w:val="none" w:sz="0" w:space="0" w:color="auto"/>
            <w:right w:val="none" w:sz="0" w:space="0" w:color="auto"/>
          </w:divBdr>
          <w:divsChild>
            <w:div w:id="1051072098">
              <w:marLeft w:val="0"/>
              <w:marRight w:val="0"/>
              <w:marTop w:val="0"/>
              <w:marBottom w:val="0"/>
              <w:divBdr>
                <w:top w:val="none" w:sz="0" w:space="0" w:color="auto"/>
                <w:left w:val="none" w:sz="0" w:space="0" w:color="auto"/>
                <w:bottom w:val="none" w:sz="0" w:space="0" w:color="auto"/>
                <w:right w:val="none" w:sz="0" w:space="0" w:color="auto"/>
              </w:divBdr>
            </w:div>
          </w:divsChild>
        </w:div>
        <w:div w:id="1041515228">
          <w:marLeft w:val="0"/>
          <w:marRight w:val="0"/>
          <w:marTop w:val="0"/>
          <w:marBottom w:val="225"/>
          <w:divBdr>
            <w:top w:val="none" w:sz="0" w:space="0" w:color="auto"/>
            <w:left w:val="none" w:sz="0" w:space="0" w:color="auto"/>
            <w:bottom w:val="none" w:sz="0" w:space="0" w:color="auto"/>
            <w:right w:val="none" w:sz="0" w:space="0" w:color="auto"/>
          </w:divBdr>
        </w:div>
        <w:div w:id="1854294630">
          <w:marLeft w:val="0"/>
          <w:marRight w:val="0"/>
          <w:marTop w:val="0"/>
          <w:marBottom w:val="225"/>
          <w:divBdr>
            <w:top w:val="none" w:sz="0" w:space="0" w:color="auto"/>
            <w:left w:val="none" w:sz="0" w:space="0" w:color="auto"/>
            <w:bottom w:val="none" w:sz="0" w:space="0" w:color="auto"/>
            <w:right w:val="none" w:sz="0" w:space="0" w:color="auto"/>
          </w:divBdr>
          <w:divsChild>
            <w:div w:id="1020275564">
              <w:marLeft w:val="0"/>
              <w:marRight w:val="0"/>
              <w:marTop w:val="0"/>
              <w:marBottom w:val="0"/>
              <w:divBdr>
                <w:top w:val="none" w:sz="0" w:space="0" w:color="auto"/>
                <w:left w:val="none" w:sz="0" w:space="0" w:color="auto"/>
                <w:bottom w:val="none" w:sz="0" w:space="0" w:color="auto"/>
                <w:right w:val="none" w:sz="0" w:space="0" w:color="auto"/>
              </w:divBdr>
            </w:div>
          </w:divsChild>
        </w:div>
        <w:div w:id="2072389238">
          <w:marLeft w:val="0"/>
          <w:marRight w:val="0"/>
          <w:marTop w:val="0"/>
          <w:marBottom w:val="225"/>
          <w:divBdr>
            <w:top w:val="none" w:sz="0" w:space="0" w:color="auto"/>
            <w:left w:val="none" w:sz="0" w:space="0" w:color="auto"/>
            <w:bottom w:val="none" w:sz="0" w:space="0" w:color="auto"/>
            <w:right w:val="none" w:sz="0" w:space="0" w:color="auto"/>
          </w:divBdr>
          <w:divsChild>
            <w:div w:id="1302467902">
              <w:marLeft w:val="0"/>
              <w:marRight w:val="0"/>
              <w:marTop w:val="0"/>
              <w:marBottom w:val="0"/>
              <w:divBdr>
                <w:top w:val="none" w:sz="0" w:space="0" w:color="auto"/>
                <w:left w:val="none" w:sz="0" w:space="0" w:color="auto"/>
                <w:bottom w:val="none" w:sz="0" w:space="0" w:color="auto"/>
                <w:right w:val="none" w:sz="0" w:space="0" w:color="auto"/>
              </w:divBdr>
            </w:div>
          </w:divsChild>
        </w:div>
        <w:div w:id="2111467133">
          <w:marLeft w:val="0"/>
          <w:marRight w:val="0"/>
          <w:marTop w:val="0"/>
          <w:marBottom w:val="225"/>
          <w:divBdr>
            <w:top w:val="none" w:sz="0" w:space="0" w:color="auto"/>
            <w:left w:val="none" w:sz="0" w:space="0" w:color="auto"/>
            <w:bottom w:val="none" w:sz="0" w:space="0" w:color="auto"/>
            <w:right w:val="none" w:sz="0" w:space="0" w:color="auto"/>
          </w:divBdr>
          <w:divsChild>
            <w:div w:id="111398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055323">
      <w:bodyDiv w:val="1"/>
      <w:marLeft w:val="0"/>
      <w:marRight w:val="0"/>
      <w:marTop w:val="0"/>
      <w:marBottom w:val="0"/>
      <w:divBdr>
        <w:top w:val="none" w:sz="0" w:space="0" w:color="auto"/>
        <w:left w:val="none" w:sz="0" w:space="0" w:color="auto"/>
        <w:bottom w:val="none" w:sz="0" w:space="0" w:color="auto"/>
        <w:right w:val="none" w:sz="0" w:space="0" w:color="auto"/>
      </w:divBdr>
    </w:div>
    <w:div w:id="1231228094">
      <w:bodyDiv w:val="1"/>
      <w:marLeft w:val="0"/>
      <w:marRight w:val="0"/>
      <w:marTop w:val="0"/>
      <w:marBottom w:val="0"/>
      <w:divBdr>
        <w:top w:val="none" w:sz="0" w:space="0" w:color="auto"/>
        <w:left w:val="none" w:sz="0" w:space="0" w:color="auto"/>
        <w:bottom w:val="none" w:sz="0" w:space="0" w:color="auto"/>
        <w:right w:val="none" w:sz="0" w:space="0" w:color="auto"/>
      </w:divBdr>
      <w:divsChild>
        <w:div w:id="1675451293">
          <w:marLeft w:val="0"/>
          <w:marRight w:val="0"/>
          <w:marTop w:val="0"/>
          <w:marBottom w:val="0"/>
          <w:divBdr>
            <w:top w:val="none" w:sz="0" w:space="0" w:color="auto"/>
            <w:left w:val="none" w:sz="0" w:space="0" w:color="auto"/>
            <w:bottom w:val="none" w:sz="0" w:space="0" w:color="auto"/>
            <w:right w:val="none" w:sz="0" w:space="0" w:color="auto"/>
          </w:divBdr>
          <w:divsChild>
            <w:div w:id="953485111">
              <w:marLeft w:val="0"/>
              <w:marRight w:val="0"/>
              <w:marTop w:val="0"/>
              <w:marBottom w:val="0"/>
              <w:divBdr>
                <w:top w:val="none" w:sz="0" w:space="0" w:color="auto"/>
                <w:left w:val="none" w:sz="0" w:space="0" w:color="auto"/>
                <w:bottom w:val="none" w:sz="0" w:space="0" w:color="auto"/>
                <w:right w:val="none" w:sz="0" w:space="0" w:color="auto"/>
              </w:divBdr>
              <w:divsChild>
                <w:div w:id="1266308283">
                  <w:marLeft w:val="0"/>
                  <w:marRight w:val="0"/>
                  <w:marTop w:val="0"/>
                  <w:marBottom w:val="0"/>
                  <w:divBdr>
                    <w:top w:val="none" w:sz="0" w:space="0" w:color="auto"/>
                    <w:left w:val="none" w:sz="0" w:space="0" w:color="auto"/>
                    <w:bottom w:val="none" w:sz="0" w:space="0" w:color="auto"/>
                    <w:right w:val="none" w:sz="0" w:space="0" w:color="auto"/>
                  </w:divBdr>
                  <w:divsChild>
                    <w:div w:id="1762682939">
                      <w:marLeft w:val="0"/>
                      <w:marRight w:val="0"/>
                      <w:marTop w:val="0"/>
                      <w:marBottom w:val="0"/>
                      <w:divBdr>
                        <w:top w:val="none" w:sz="0" w:space="0" w:color="auto"/>
                        <w:left w:val="none" w:sz="0" w:space="0" w:color="auto"/>
                        <w:bottom w:val="none" w:sz="0" w:space="0" w:color="auto"/>
                        <w:right w:val="none" w:sz="0" w:space="0" w:color="auto"/>
                      </w:divBdr>
                      <w:divsChild>
                        <w:div w:id="1802115280">
                          <w:marLeft w:val="0"/>
                          <w:marRight w:val="0"/>
                          <w:marTop w:val="0"/>
                          <w:marBottom w:val="0"/>
                          <w:divBdr>
                            <w:top w:val="none" w:sz="0" w:space="0" w:color="auto"/>
                            <w:left w:val="none" w:sz="0" w:space="0" w:color="auto"/>
                            <w:bottom w:val="none" w:sz="0" w:space="0" w:color="auto"/>
                            <w:right w:val="none" w:sz="0" w:space="0" w:color="auto"/>
                          </w:divBdr>
                          <w:divsChild>
                            <w:div w:id="196996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9853668">
      <w:bodyDiv w:val="1"/>
      <w:marLeft w:val="0"/>
      <w:marRight w:val="0"/>
      <w:marTop w:val="0"/>
      <w:marBottom w:val="0"/>
      <w:divBdr>
        <w:top w:val="none" w:sz="0" w:space="0" w:color="auto"/>
        <w:left w:val="none" w:sz="0" w:space="0" w:color="auto"/>
        <w:bottom w:val="none" w:sz="0" w:space="0" w:color="auto"/>
        <w:right w:val="none" w:sz="0" w:space="0" w:color="auto"/>
      </w:divBdr>
    </w:div>
    <w:div w:id="1253053801">
      <w:bodyDiv w:val="1"/>
      <w:marLeft w:val="0"/>
      <w:marRight w:val="0"/>
      <w:marTop w:val="0"/>
      <w:marBottom w:val="0"/>
      <w:divBdr>
        <w:top w:val="none" w:sz="0" w:space="0" w:color="auto"/>
        <w:left w:val="none" w:sz="0" w:space="0" w:color="auto"/>
        <w:bottom w:val="none" w:sz="0" w:space="0" w:color="auto"/>
        <w:right w:val="none" w:sz="0" w:space="0" w:color="auto"/>
      </w:divBdr>
    </w:div>
    <w:div w:id="1254314897">
      <w:bodyDiv w:val="1"/>
      <w:marLeft w:val="0"/>
      <w:marRight w:val="0"/>
      <w:marTop w:val="0"/>
      <w:marBottom w:val="0"/>
      <w:divBdr>
        <w:top w:val="none" w:sz="0" w:space="0" w:color="auto"/>
        <w:left w:val="none" w:sz="0" w:space="0" w:color="auto"/>
        <w:bottom w:val="none" w:sz="0" w:space="0" w:color="auto"/>
        <w:right w:val="none" w:sz="0" w:space="0" w:color="auto"/>
      </w:divBdr>
      <w:divsChild>
        <w:div w:id="783965807">
          <w:marLeft w:val="0"/>
          <w:marRight w:val="0"/>
          <w:marTop w:val="0"/>
          <w:marBottom w:val="0"/>
          <w:divBdr>
            <w:top w:val="none" w:sz="0" w:space="0" w:color="auto"/>
            <w:left w:val="none" w:sz="0" w:space="0" w:color="auto"/>
            <w:bottom w:val="none" w:sz="0" w:space="0" w:color="auto"/>
            <w:right w:val="none" w:sz="0" w:space="0" w:color="auto"/>
          </w:divBdr>
        </w:div>
        <w:div w:id="152256465">
          <w:marLeft w:val="0"/>
          <w:marRight w:val="0"/>
          <w:marTop w:val="0"/>
          <w:marBottom w:val="0"/>
          <w:divBdr>
            <w:top w:val="none" w:sz="0" w:space="0" w:color="auto"/>
            <w:left w:val="none" w:sz="0" w:space="0" w:color="auto"/>
            <w:bottom w:val="none" w:sz="0" w:space="0" w:color="auto"/>
            <w:right w:val="none" w:sz="0" w:space="0" w:color="auto"/>
          </w:divBdr>
        </w:div>
      </w:divsChild>
    </w:div>
    <w:div w:id="1261182438">
      <w:bodyDiv w:val="1"/>
      <w:marLeft w:val="0"/>
      <w:marRight w:val="0"/>
      <w:marTop w:val="0"/>
      <w:marBottom w:val="0"/>
      <w:divBdr>
        <w:top w:val="none" w:sz="0" w:space="0" w:color="auto"/>
        <w:left w:val="none" w:sz="0" w:space="0" w:color="auto"/>
        <w:bottom w:val="none" w:sz="0" w:space="0" w:color="auto"/>
        <w:right w:val="none" w:sz="0" w:space="0" w:color="auto"/>
      </w:divBdr>
    </w:div>
    <w:div w:id="1263148012">
      <w:bodyDiv w:val="1"/>
      <w:marLeft w:val="0"/>
      <w:marRight w:val="0"/>
      <w:marTop w:val="0"/>
      <w:marBottom w:val="0"/>
      <w:divBdr>
        <w:top w:val="none" w:sz="0" w:space="0" w:color="auto"/>
        <w:left w:val="none" w:sz="0" w:space="0" w:color="auto"/>
        <w:bottom w:val="none" w:sz="0" w:space="0" w:color="auto"/>
        <w:right w:val="none" w:sz="0" w:space="0" w:color="auto"/>
      </w:divBdr>
      <w:divsChild>
        <w:div w:id="437720464">
          <w:marLeft w:val="0"/>
          <w:marRight w:val="0"/>
          <w:marTop w:val="360"/>
          <w:marBottom w:val="450"/>
          <w:divBdr>
            <w:top w:val="none" w:sz="0" w:space="0" w:color="auto"/>
            <w:left w:val="none" w:sz="0" w:space="0" w:color="auto"/>
            <w:bottom w:val="none" w:sz="0" w:space="0" w:color="auto"/>
            <w:right w:val="none" w:sz="0" w:space="0" w:color="auto"/>
          </w:divBdr>
          <w:divsChild>
            <w:div w:id="908150606">
              <w:marLeft w:val="0"/>
              <w:marRight w:val="0"/>
              <w:marTop w:val="0"/>
              <w:marBottom w:val="0"/>
              <w:divBdr>
                <w:top w:val="none" w:sz="0" w:space="0" w:color="auto"/>
                <w:left w:val="none" w:sz="0" w:space="0" w:color="auto"/>
                <w:bottom w:val="none" w:sz="0" w:space="0" w:color="auto"/>
                <w:right w:val="none" w:sz="0" w:space="0" w:color="auto"/>
              </w:divBdr>
            </w:div>
            <w:div w:id="1037393160">
              <w:marLeft w:val="0"/>
              <w:marRight w:val="0"/>
              <w:marTop w:val="0"/>
              <w:marBottom w:val="0"/>
              <w:divBdr>
                <w:top w:val="none" w:sz="0" w:space="0" w:color="auto"/>
                <w:left w:val="none" w:sz="0" w:space="0" w:color="auto"/>
                <w:bottom w:val="none" w:sz="0" w:space="0" w:color="auto"/>
                <w:right w:val="none" w:sz="0" w:space="0" w:color="auto"/>
              </w:divBdr>
            </w:div>
          </w:divsChild>
        </w:div>
        <w:div w:id="1186286450">
          <w:marLeft w:val="0"/>
          <w:marRight w:val="450"/>
          <w:marTop w:val="360"/>
          <w:marBottom w:val="0"/>
          <w:divBdr>
            <w:top w:val="none" w:sz="0" w:space="0" w:color="auto"/>
            <w:left w:val="none" w:sz="0" w:space="0" w:color="auto"/>
            <w:bottom w:val="none" w:sz="0" w:space="0" w:color="auto"/>
            <w:right w:val="none" w:sz="0" w:space="0" w:color="auto"/>
          </w:divBdr>
          <w:divsChild>
            <w:div w:id="1695885186">
              <w:marLeft w:val="0"/>
              <w:marRight w:val="0"/>
              <w:marTop w:val="0"/>
              <w:marBottom w:val="0"/>
              <w:divBdr>
                <w:top w:val="none" w:sz="0" w:space="0" w:color="auto"/>
                <w:left w:val="none" w:sz="0" w:space="0" w:color="auto"/>
                <w:bottom w:val="none" w:sz="0" w:space="0" w:color="auto"/>
                <w:right w:val="none" w:sz="0" w:space="0" w:color="auto"/>
              </w:divBdr>
              <w:divsChild>
                <w:div w:id="1119951786">
                  <w:marLeft w:val="0"/>
                  <w:marRight w:val="0"/>
                  <w:marTop w:val="0"/>
                  <w:marBottom w:val="0"/>
                  <w:divBdr>
                    <w:top w:val="none" w:sz="0" w:space="0" w:color="auto"/>
                    <w:left w:val="none" w:sz="0" w:space="0" w:color="auto"/>
                    <w:bottom w:val="none" w:sz="0" w:space="0" w:color="auto"/>
                    <w:right w:val="none" w:sz="0" w:space="0" w:color="auto"/>
                  </w:divBdr>
                  <w:divsChild>
                    <w:div w:id="1741825011">
                      <w:marLeft w:val="0"/>
                      <w:marRight w:val="0"/>
                      <w:marTop w:val="0"/>
                      <w:marBottom w:val="0"/>
                      <w:divBdr>
                        <w:top w:val="none" w:sz="0" w:space="0" w:color="auto"/>
                        <w:left w:val="none" w:sz="0" w:space="0" w:color="auto"/>
                        <w:bottom w:val="none" w:sz="0" w:space="0" w:color="auto"/>
                        <w:right w:val="none" w:sz="0" w:space="0" w:color="auto"/>
                      </w:divBdr>
                      <w:divsChild>
                        <w:div w:id="846402013">
                          <w:marLeft w:val="0"/>
                          <w:marRight w:val="0"/>
                          <w:marTop w:val="0"/>
                          <w:marBottom w:val="0"/>
                          <w:divBdr>
                            <w:top w:val="none" w:sz="0" w:space="0" w:color="auto"/>
                            <w:left w:val="none" w:sz="0" w:space="0" w:color="auto"/>
                            <w:bottom w:val="none" w:sz="0" w:space="0" w:color="auto"/>
                            <w:right w:val="none" w:sz="0" w:space="0" w:color="auto"/>
                          </w:divBdr>
                          <w:divsChild>
                            <w:div w:id="1726181502">
                              <w:marLeft w:val="0"/>
                              <w:marRight w:val="0"/>
                              <w:marTop w:val="0"/>
                              <w:marBottom w:val="0"/>
                              <w:divBdr>
                                <w:top w:val="none" w:sz="0" w:space="0" w:color="auto"/>
                                <w:left w:val="none" w:sz="0" w:space="0" w:color="auto"/>
                                <w:bottom w:val="none" w:sz="0" w:space="0" w:color="auto"/>
                                <w:right w:val="none" w:sz="0" w:space="0" w:color="auto"/>
                              </w:divBdr>
                              <w:divsChild>
                                <w:div w:id="95173696">
                                  <w:marLeft w:val="0"/>
                                  <w:marRight w:val="0"/>
                                  <w:marTop w:val="0"/>
                                  <w:marBottom w:val="225"/>
                                  <w:divBdr>
                                    <w:top w:val="none" w:sz="0" w:space="0" w:color="auto"/>
                                    <w:left w:val="none" w:sz="0" w:space="0" w:color="auto"/>
                                    <w:bottom w:val="none" w:sz="0" w:space="0" w:color="auto"/>
                                    <w:right w:val="none" w:sz="0" w:space="0" w:color="auto"/>
                                  </w:divBdr>
                                  <w:divsChild>
                                    <w:div w:id="1564439390">
                                      <w:marLeft w:val="0"/>
                                      <w:marRight w:val="0"/>
                                      <w:marTop w:val="0"/>
                                      <w:marBottom w:val="0"/>
                                      <w:divBdr>
                                        <w:top w:val="none" w:sz="0" w:space="0" w:color="auto"/>
                                        <w:left w:val="none" w:sz="0" w:space="0" w:color="auto"/>
                                        <w:bottom w:val="none" w:sz="0" w:space="0" w:color="auto"/>
                                        <w:right w:val="none" w:sz="0" w:space="0" w:color="auto"/>
                                      </w:divBdr>
                                    </w:div>
                                  </w:divsChild>
                                </w:div>
                                <w:div w:id="357780585">
                                  <w:marLeft w:val="0"/>
                                  <w:marRight w:val="0"/>
                                  <w:marTop w:val="0"/>
                                  <w:marBottom w:val="225"/>
                                  <w:divBdr>
                                    <w:top w:val="none" w:sz="0" w:space="0" w:color="auto"/>
                                    <w:left w:val="none" w:sz="0" w:space="0" w:color="auto"/>
                                    <w:bottom w:val="none" w:sz="0" w:space="0" w:color="auto"/>
                                    <w:right w:val="none" w:sz="0" w:space="0" w:color="auto"/>
                                  </w:divBdr>
                                  <w:divsChild>
                                    <w:div w:id="1939367844">
                                      <w:marLeft w:val="0"/>
                                      <w:marRight w:val="0"/>
                                      <w:marTop w:val="0"/>
                                      <w:marBottom w:val="0"/>
                                      <w:divBdr>
                                        <w:top w:val="none" w:sz="0" w:space="0" w:color="auto"/>
                                        <w:left w:val="none" w:sz="0" w:space="0" w:color="auto"/>
                                        <w:bottom w:val="none" w:sz="0" w:space="0" w:color="auto"/>
                                        <w:right w:val="none" w:sz="0" w:space="0" w:color="auto"/>
                                      </w:divBdr>
                                    </w:div>
                                  </w:divsChild>
                                </w:div>
                                <w:div w:id="541022444">
                                  <w:marLeft w:val="0"/>
                                  <w:marRight w:val="0"/>
                                  <w:marTop w:val="0"/>
                                  <w:marBottom w:val="225"/>
                                  <w:divBdr>
                                    <w:top w:val="none" w:sz="0" w:space="0" w:color="auto"/>
                                    <w:left w:val="none" w:sz="0" w:space="0" w:color="auto"/>
                                    <w:bottom w:val="none" w:sz="0" w:space="0" w:color="auto"/>
                                    <w:right w:val="none" w:sz="0" w:space="0" w:color="auto"/>
                                  </w:divBdr>
                                  <w:divsChild>
                                    <w:div w:id="1506747919">
                                      <w:marLeft w:val="0"/>
                                      <w:marRight w:val="0"/>
                                      <w:marTop w:val="0"/>
                                      <w:marBottom w:val="0"/>
                                      <w:divBdr>
                                        <w:top w:val="none" w:sz="0" w:space="0" w:color="auto"/>
                                        <w:left w:val="none" w:sz="0" w:space="0" w:color="auto"/>
                                        <w:bottom w:val="none" w:sz="0" w:space="0" w:color="auto"/>
                                        <w:right w:val="none" w:sz="0" w:space="0" w:color="auto"/>
                                      </w:divBdr>
                                    </w:div>
                                  </w:divsChild>
                                </w:div>
                                <w:div w:id="628050025">
                                  <w:marLeft w:val="0"/>
                                  <w:marRight w:val="0"/>
                                  <w:marTop w:val="0"/>
                                  <w:marBottom w:val="225"/>
                                  <w:divBdr>
                                    <w:top w:val="none" w:sz="0" w:space="0" w:color="auto"/>
                                    <w:left w:val="none" w:sz="0" w:space="0" w:color="auto"/>
                                    <w:bottom w:val="none" w:sz="0" w:space="0" w:color="auto"/>
                                    <w:right w:val="none" w:sz="0" w:space="0" w:color="auto"/>
                                  </w:divBdr>
                                  <w:divsChild>
                                    <w:div w:id="1856994087">
                                      <w:marLeft w:val="0"/>
                                      <w:marRight w:val="0"/>
                                      <w:marTop w:val="0"/>
                                      <w:marBottom w:val="0"/>
                                      <w:divBdr>
                                        <w:top w:val="none" w:sz="0" w:space="0" w:color="auto"/>
                                        <w:left w:val="none" w:sz="0" w:space="0" w:color="auto"/>
                                        <w:bottom w:val="none" w:sz="0" w:space="0" w:color="auto"/>
                                        <w:right w:val="none" w:sz="0" w:space="0" w:color="auto"/>
                                      </w:divBdr>
                                    </w:div>
                                  </w:divsChild>
                                </w:div>
                                <w:div w:id="807863625">
                                  <w:marLeft w:val="0"/>
                                  <w:marRight w:val="0"/>
                                  <w:marTop w:val="0"/>
                                  <w:marBottom w:val="225"/>
                                  <w:divBdr>
                                    <w:top w:val="none" w:sz="0" w:space="0" w:color="auto"/>
                                    <w:left w:val="none" w:sz="0" w:space="0" w:color="auto"/>
                                    <w:bottom w:val="none" w:sz="0" w:space="0" w:color="auto"/>
                                    <w:right w:val="none" w:sz="0" w:space="0" w:color="auto"/>
                                  </w:divBdr>
                                  <w:divsChild>
                                    <w:div w:id="1746416051">
                                      <w:marLeft w:val="0"/>
                                      <w:marRight w:val="0"/>
                                      <w:marTop w:val="0"/>
                                      <w:marBottom w:val="0"/>
                                      <w:divBdr>
                                        <w:top w:val="none" w:sz="0" w:space="0" w:color="auto"/>
                                        <w:left w:val="none" w:sz="0" w:space="0" w:color="auto"/>
                                        <w:bottom w:val="none" w:sz="0" w:space="0" w:color="auto"/>
                                        <w:right w:val="none" w:sz="0" w:space="0" w:color="auto"/>
                                      </w:divBdr>
                                    </w:div>
                                  </w:divsChild>
                                </w:div>
                                <w:div w:id="896431702">
                                  <w:marLeft w:val="0"/>
                                  <w:marRight w:val="0"/>
                                  <w:marTop w:val="0"/>
                                  <w:marBottom w:val="225"/>
                                  <w:divBdr>
                                    <w:top w:val="none" w:sz="0" w:space="0" w:color="auto"/>
                                    <w:left w:val="none" w:sz="0" w:space="0" w:color="auto"/>
                                    <w:bottom w:val="none" w:sz="0" w:space="0" w:color="auto"/>
                                    <w:right w:val="none" w:sz="0" w:space="0" w:color="auto"/>
                                  </w:divBdr>
                                  <w:divsChild>
                                    <w:div w:id="1861507220">
                                      <w:marLeft w:val="0"/>
                                      <w:marRight w:val="0"/>
                                      <w:marTop w:val="0"/>
                                      <w:marBottom w:val="0"/>
                                      <w:divBdr>
                                        <w:top w:val="none" w:sz="0" w:space="0" w:color="auto"/>
                                        <w:left w:val="none" w:sz="0" w:space="0" w:color="auto"/>
                                        <w:bottom w:val="none" w:sz="0" w:space="0" w:color="auto"/>
                                        <w:right w:val="none" w:sz="0" w:space="0" w:color="auto"/>
                                      </w:divBdr>
                                    </w:div>
                                  </w:divsChild>
                                </w:div>
                                <w:div w:id="930743865">
                                  <w:marLeft w:val="0"/>
                                  <w:marRight w:val="0"/>
                                  <w:marTop w:val="0"/>
                                  <w:marBottom w:val="225"/>
                                  <w:divBdr>
                                    <w:top w:val="none" w:sz="0" w:space="0" w:color="auto"/>
                                    <w:left w:val="none" w:sz="0" w:space="0" w:color="auto"/>
                                    <w:bottom w:val="none" w:sz="0" w:space="0" w:color="auto"/>
                                    <w:right w:val="none" w:sz="0" w:space="0" w:color="auto"/>
                                  </w:divBdr>
                                  <w:divsChild>
                                    <w:div w:id="355079251">
                                      <w:marLeft w:val="0"/>
                                      <w:marRight w:val="0"/>
                                      <w:marTop w:val="0"/>
                                      <w:marBottom w:val="0"/>
                                      <w:divBdr>
                                        <w:top w:val="none" w:sz="0" w:space="0" w:color="auto"/>
                                        <w:left w:val="none" w:sz="0" w:space="0" w:color="auto"/>
                                        <w:bottom w:val="none" w:sz="0" w:space="0" w:color="auto"/>
                                        <w:right w:val="none" w:sz="0" w:space="0" w:color="auto"/>
                                      </w:divBdr>
                                    </w:div>
                                  </w:divsChild>
                                </w:div>
                                <w:div w:id="1303925977">
                                  <w:marLeft w:val="0"/>
                                  <w:marRight w:val="0"/>
                                  <w:marTop w:val="0"/>
                                  <w:marBottom w:val="225"/>
                                  <w:divBdr>
                                    <w:top w:val="none" w:sz="0" w:space="0" w:color="auto"/>
                                    <w:left w:val="none" w:sz="0" w:space="0" w:color="auto"/>
                                    <w:bottom w:val="none" w:sz="0" w:space="0" w:color="auto"/>
                                    <w:right w:val="none" w:sz="0" w:space="0" w:color="auto"/>
                                  </w:divBdr>
                                </w:div>
                                <w:div w:id="1337269019">
                                  <w:marLeft w:val="0"/>
                                  <w:marRight w:val="0"/>
                                  <w:marTop w:val="0"/>
                                  <w:marBottom w:val="225"/>
                                  <w:divBdr>
                                    <w:top w:val="none" w:sz="0" w:space="0" w:color="auto"/>
                                    <w:left w:val="none" w:sz="0" w:space="0" w:color="auto"/>
                                    <w:bottom w:val="none" w:sz="0" w:space="0" w:color="auto"/>
                                    <w:right w:val="none" w:sz="0" w:space="0" w:color="auto"/>
                                  </w:divBdr>
                                  <w:divsChild>
                                    <w:div w:id="601837676">
                                      <w:marLeft w:val="0"/>
                                      <w:marRight w:val="0"/>
                                      <w:marTop w:val="0"/>
                                      <w:marBottom w:val="0"/>
                                      <w:divBdr>
                                        <w:top w:val="none" w:sz="0" w:space="0" w:color="auto"/>
                                        <w:left w:val="none" w:sz="0" w:space="0" w:color="auto"/>
                                        <w:bottom w:val="none" w:sz="0" w:space="0" w:color="auto"/>
                                        <w:right w:val="none" w:sz="0" w:space="0" w:color="auto"/>
                                      </w:divBdr>
                                    </w:div>
                                  </w:divsChild>
                                </w:div>
                                <w:div w:id="1648506577">
                                  <w:marLeft w:val="0"/>
                                  <w:marRight w:val="0"/>
                                  <w:marTop w:val="0"/>
                                  <w:marBottom w:val="225"/>
                                  <w:divBdr>
                                    <w:top w:val="none" w:sz="0" w:space="0" w:color="auto"/>
                                    <w:left w:val="none" w:sz="0" w:space="0" w:color="auto"/>
                                    <w:bottom w:val="none" w:sz="0" w:space="0" w:color="auto"/>
                                    <w:right w:val="none" w:sz="0" w:space="0" w:color="auto"/>
                                  </w:divBdr>
                                  <w:divsChild>
                                    <w:div w:id="768352347">
                                      <w:marLeft w:val="0"/>
                                      <w:marRight w:val="0"/>
                                      <w:marTop w:val="0"/>
                                      <w:marBottom w:val="0"/>
                                      <w:divBdr>
                                        <w:top w:val="none" w:sz="0" w:space="0" w:color="auto"/>
                                        <w:left w:val="none" w:sz="0" w:space="0" w:color="auto"/>
                                        <w:bottom w:val="none" w:sz="0" w:space="0" w:color="auto"/>
                                        <w:right w:val="none" w:sz="0" w:space="0" w:color="auto"/>
                                      </w:divBdr>
                                    </w:div>
                                  </w:divsChild>
                                </w:div>
                                <w:div w:id="1742171206">
                                  <w:marLeft w:val="0"/>
                                  <w:marRight w:val="0"/>
                                  <w:marTop w:val="0"/>
                                  <w:marBottom w:val="225"/>
                                  <w:divBdr>
                                    <w:top w:val="none" w:sz="0" w:space="0" w:color="auto"/>
                                    <w:left w:val="none" w:sz="0" w:space="0" w:color="auto"/>
                                    <w:bottom w:val="none" w:sz="0" w:space="0" w:color="auto"/>
                                    <w:right w:val="none" w:sz="0" w:space="0" w:color="auto"/>
                                  </w:divBdr>
                                  <w:divsChild>
                                    <w:div w:id="1352954664">
                                      <w:marLeft w:val="0"/>
                                      <w:marRight w:val="0"/>
                                      <w:marTop w:val="0"/>
                                      <w:marBottom w:val="0"/>
                                      <w:divBdr>
                                        <w:top w:val="none" w:sz="0" w:space="0" w:color="auto"/>
                                        <w:left w:val="none" w:sz="0" w:space="0" w:color="auto"/>
                                        <w:bottom w:val="none" w:sz="0" w:space="0" w:color="auto"/>
                                        <w:right w:val="none" w:sz="0" w:space="0" w:color="auto"/>
                                      </w:divBdr>
                                    </w:div>
                                  </w:divsChild>
                                </w:div>
                                <w:div w:id="1869372353">
                                  <w:marLeft w:val="0"/>
                                  <w:marRight w:val="0"/>
                                  <w:marTop w:val="0"/>
                                  <w:marBottom w:val="225"/>
                                  <w:divBdr>
                                    <w:top w:val="none" w:sz="0" w:space="0" w:color="auto"/>
                                    <w:left w:val="none" w:sz="0" w:space="0" w:color="auto"/>
                                    <w:bottom w:val="none" w:sz="0" w:space="0" w:color="auto"/>
                                    <w:right w:val="none" w:sz="0" w:space="0" w:color="auto"/>
                                  </w:divBdr>
                                  <w:divsChild>
                                    <w:div w:id="141512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3538376">
      <w:bodyDiv w:val="1"/>
      <w:marLeft w:val="0"/>
      <w:marRight w:val="0"/>
      <w:marTop w:val="0"/>
      <w:marBottom w:val="0"/>
      <w:divBdr>
        <w:top w:val="none" w:sz="0" w:space="0" w:color="auto"/>
        <w:left w:val="none" w:sz="0" w:space="0" w:color="auto"/>
        <w:bottom w:val="none" w:sz="0" w:space="0" w:color="auto"/>
        <w:right w:val="none" w:sz="0" w:space="0" w:color="auto"/>
      </w:divBdr>
    </w:div>
    <w:div w:id="1274705910">
      <w:bodyDiv w:val="1"/>
      <w:marLeft w:val="0"/>
      <w:marRight w:val="0"/>
      <w:marTop w:val="0"/>
      <w:marBottom w:val="0"/>
      <w:divBdr>
        <w:top w:val="none" w:sz="0" w:space="0" w:color="auto"/>
        <w:left w:val="none" w:sz="0" w:space="0" w:color="auto"/>
        <w:bottom w:val="none" w:sz="0" w:space="0" w:color="auto"/>
        <w:right w:val="none" w:sz="0" w:space="0" w:color="auto"/>
      </w:divBdr>
      <w:divsChild>
        <w:div w:id="1119838457">
          <w:marLeft w:val="0"/>
          <w:marRight w:val="0"/>
          <w:marTop w:val="0"/>
          <w:marBottom w:val="0"/>
          <w:divBdr>
            <w:top w:val="none" w:sz="0" w:space="0" w:color="auto"/>
            <w:left w:val="none" w:sz="0" w:space="0" w:color="auto"/>
            <w:bottom w:val="none" w:sz="0" w:space="0" w:color="auto"/>
            <w:right w:val="none" w:sz="0" w:space="0" w:color="auto"/>
          </w:divBdr>
        </w:div>
      </w:divsChild>
    </w:div>
    <w:div w:id="1279066274">
      <w:bodyDiv w:val="1"/>
      <w:marLeft w:val="0"/>
      <w:marRight w:val="0"/>
      <w:marTop w:val="0"/>
      <w:marBottom w:val="0"/>
      <w:divBdr>
        <w:top w:val="none" w:sz="0" w:space="0" w:color="auto"/>
        <w:left w:val="none" w:sz="0" w:space="0" w:color="auto"/>
        <w:bottom w:val="none" w:sz="0" w:space="0" w:color="auto"/>
        <w:right w:val="none" w:sz="0" w:space="0" w:color="auto"/>
      </w:divBdr>
      <w:divsChild>
        <w:div w:id="1903519653">
          <w:blockQuote w:val="1"/>
          <w:marLeft w:val="450"/>
          <w:marRight w:val="720"/>
          <w:marTop w:val="48"/>
          <w:marBottom w:val="96"/>
          <w:divBdr>
            <w:top w:val="none" w:sz="0" w:space="0" w:color="auto"/>
            <w:left w:val="none" w:sz="0" w:space="0" w:color="auto"/>
            <w:bottom w:val="none" w:sz="0" w:space="0" w:color="auto"/>
            <w:right w:val="none" w:sz="0" w:space="0" w:color="auto"/>
          </w:divBdr>
        </w:div>
      </w:divsChild>
    </w:div>
    <w:div w:id="1279797598">
      <w:bodyDiv w:val="1"/>
      <w:marLeft w:val="0"/>
      <w:marRight w:val="0"/>
      <w:marTop w:val="0"/>
      <w:marBottom w:val="0"/>
      <w:divBdr>
        <w:top w:val="none" w:sz="0" w:space="0" w:color="auto"/>
        <w:left w:val="none" w:sz="0" w:space="0" w:color="auto"/>
        <w:bottom w:val="none" w:sz="0" w:space="0" w:color="auto"/>
        <w:right w:val="none" w:sz="0" w:space="0" w:color="auto"/>
      </w:divBdr>
    </w:div>
    <w:div w:id="1286885576">
      <w:bodyDiv w:val="1"/>
      <w:marLeft w:val="0"/>
      <w:marRight w:val="0"/>
      <w:marTop w:val="0"/>
      <w:marBottom w:val="0"/>
      <w:divBdr>
        <w:top w:val="none" w:sz="0" w:space="0" w:color="auto"/>
        <w:left w:val="none" w:sz="0" w:space="0" w:color="auto"/>
        <w:bottom w:val="none" w:sz="0" w:space="0" w:color="auto"/>
        <w:right w:val="none" w:sz="0" w:space="0" w:color="auto"/>
      </w:divBdr>
    </w:div>
    <w:div w:id="1287009820">
      <w:bodyDiv w:val="1"/>
      <w:marLeft w:val="0"/>
      <w:marRight w:val="0"/>
      <w:marTop w:val="0"/>
      <w:marBottom w:val="0"/>
      <w:divBdr>
        <w:top w:val="none" w:sz="0" w:space="0" w:color="auto"/>
        <w:left w:val="none" w:sz="0" w:space="0" w:color="auto"/>
        <w:bottom w:val="none" w:sz="0" w:space="0" w:color="auto"/>
        <w:right w:val="none" w:sz="0" w:space="0" w:color="auto"/>
      </w:divBdr>
    </w:div>
    <w:div w:id="1287735816">
      <w:bodyDiv w:val="1"/>
      <w:marLeft w:val="0"/>
      <w:marRight w:val="0"/>
      <w:marTop w:val="0"/>
      <w:marBottom w:val="0"/>
      <w:divBdr>
        <w:top w:val="none" w:sz="0" w:space="0" w:color="auto"/>
        <w:left w:val="none" w:sz="0" w:space="0" w:color="auto"/>
        <w:bottom w:val="none" w:sz="0" w:space="0" w:color="auto"/>
        <w:right w:val="none" w:sz="0" w:space="0" w:color="auto"/>
      </w:divBdr>
      <w:divsChild>
        <w:div w:id="75134439">
          <w:marLeft w:val="0"/>
          <w:marRight w:val="0"/>
          <w:marTop w:val="0"/>
          <w:marBottom w:val="120"/>
          <w:divBdr>
            <w:top w:val="none" w:sz="0" w:space="0" w:color="auto"/>
            <w:left w:val="none" w:sz="0" w:space="0" w:color="auto"/>
            <w:bottom w:val="none" w:sz="0" w:space="0" w:color="auto"/>
            <w:right w:val="none" w:sz="0" w:space="0" w:color="auto"/>
          </w:divBdr>
        </w:div>
      </w:divsChild>
    </w:div>
    <w:div w:id="1288271559">
      <w:bodyDiv w:val="1"/>
      <w:marLeft w:val="0"/>
      <w:marRight w:val="0"/>
      <w:marTop w:val="0"/>
      <w:marBottom w:val="0"/>
      <w:divBdr>
        <w:top w:val="none" w:sz="0" w:space="0" w:color="auto"/>
        <w:left w:val="none" w:sz="0" w:space="0" w:color="auto"/>
        <w:bottom w:val="none" w:sz="0" w:space="0" w:color="auto"/>
        <w:right w:val="none" w:sz="0" w:space="0" w:color="auto"/>
      </w:divBdr>
      <w:divsChild>
        <w:div w:id="1038746039">
          <w:marLeft w:val="0"/>
          <w:marRight w:val="0"/>
          <w:marTop w:val="0"/>
          <w:marBottom w:val="120"/>
          <w:divBdr>
            <w:top w:val="none" w:sz="0" w:space="0" w:color="auto"/>
            <w:left w:val="none" w:sz="0" w:space="0" w:color="auto"/>
            <w:bottom w:val="none" w:sz="0" w:space="0" w:color="auto"/>
            <w:right w:val="none" w:sz="0" w:space="0" w:color="auto"/>
          </w:divBdr>
        </w:div>
        <w:div w:id="1313867921">
          <w:marLeft w:val="336"/>
          <w:marRight w:val="0"/>
          <w:marTop w:val="120"/>
          <w:marBottom w:val="312"/>
          <w:divBdr>
            <w:top w:val="none" w:sz="0" w:space="0" w:color="auto"/>
            <w:left w:val="none" w:sz="0" w:space="0" w:color="auto"/>
            <w:bottom w:val="none" w:sz="0" w:space="0" w:color="auto"/>
            <w:right w:val="none" w:sz="0" w:space="0" w:color="auto"/>
          </w:divBdr>
          <w:divsChild>
            <w:div w:id="1414888348">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293169631">
      <w:bodyDiv w:val="1"/>
      <w:marLeft w:val="0"/>
      <w:marRight w:val="0"/>
      <w:marTop w:val="0"/>
      <w:marBottom w:val="0"/>
      <w:divBdr>
        <w:top w:val="none" w:sz="0" w:space="0" w:color="auto"/>
        <w:left w:val="none" w:sz="0" w:space="0" w:color="auto"/>
        <w:bottom w:val="none" w:sz="0" w:space="0" w:color="auto"/>
        <w:right w:val="none" w:sz="0" w:space="0" w:color="auto"/>
      </w:divBdr>
    </w:div>
    <w:div w:id="1301614358">
      <w:bodyDiv w:val="1"/>
      <w:marLeft w:val="0"/>
      <w:marRight w:val="0"/>
      <w:marTop w:val="0"/>
      <w:marBottom w:val="0"/>
      <w:divBdr>
        <w:top w:val="none" w:sz="0" w:space="0" w:color="auto"/>
        <w:left w:val="none" w:sz="0" w:space="0" w:color="auto"/>
        <w:bottom w:val="none" w:sz="0" w:space="0" w:color="auto"/>
        <w:right w:val="none" w:sz="0" w:space="0" w:color="auto"/>
      </w:divBdr>
    </w:div>
    <w:div w:id="1304047332">
      <w:bodyDiv w:val="1"/>
      <w:marLeft w:val="0"/>
      <w:marRight w:val="0"/>
      <w:marTop w:val="0"/>
      <w:marBottom w:val="0"/>
      <w:divBdr>
        <w:top w:val="none" w:sz="0" w:space="0" w:color="auto"/>
        <w:left w:val="none" w:sz="0" w:space="0" w:color="auto"/>
        <w:bottom w:val="none" w:sz="0" w:space="0" w:color="auto"/>
        <w:right w:val="none" w:sz="0" w:space="0" w:color="auto"/>
      </w:divBdr>
    </w:div>
    <w:div w:id="1307123473">
      <w:bodyDiv w:val="1"/>
      <w:marLeft w:val="0"/>
      <w:marRight w:val="0"/>
      <w:marTop w:val="0"/>
      <w:marBottom w:val="0"/>
      <w:divBdr>
        <w:top w:val="none" w:sz="0" w:space="0" w:color="auto"/>
        <w:left w:val="none" w:sz="0" w:space="0" w:color="auto"/>
        <w:bottom w:val="none" w:sz="0" w:space="0" w:color="auto"/>
        <w:right w:val="none" w:sz="0" w:space="0" w:color="auto"/>
      </w:divBdr>
    </w:div>
    <w:div w:id="1308851401">
      <w:bodyDiv w:val="1"/>
      <w:marLeft w:val="0"/>
      <w:marRight w:val="0"/>
      <w:marTop w:val="0"/>
      <w:marBottom w:val="0"/>
      <w:divBdr>
        <w:top w:val="none" w:sz="0" w:space="0" w:color="auto"/>
        <w:left w:val="none" w:sz="0" w:space="0" w:color="auto"/>
        <w:bottom w:val="none" w:sz="0" w:space="0" w:color="auto"/>
        <w:right w:val="none" w:sz="0" w:space="0" w:color="auto"/>
      </w:divBdr>
    </w:div>
    <w:div w:id="1318655836">
      <w:bodyDiv w:val="1"/>
      <w:marLeft w:val="0"/>
      <w:marRight w:val="0"/>
      <w:marTop w:val="0"/>
      <w:marBottom w:val="0"/>
      <w:divBdr>
        <w:top w:val="none" w:sz="0" w:space="0" w:color="auto"/>
        <w:left w:val="none" w:sz="0" w:space="0" w:color="auto"/>
        <w:bottom w:val="none" w:sz="0" w:space="0" w:color="auto"/>
        <w:right w:val="none" w:sz="0" w:space="0" w:color="auto"/>
      </w:divBdr>
    </w:div>
    <w:div w:id="1322733797">
      <w:bodyDiv w:val="1"/>
      <w:marLeft w:val="0"/>
      <w:marRight w:val="0"/>
      <w:marTop w:val="0"/>
      <w:marBottom w:val="0"/>
      <w:divBdr>
        <w:top w:val="none" w:sz="0" w:space="0" w:color="auto"/>
        <w:left w:val="none" w:sz="0" w:space="0" w:color="auto"/>
        <w:bottom w:val="none" w:sz="0" w:space="0" w:color="auto"/>
        <w:right w:val="none" w:sz="0" w:space="0" w:color="auto"/>
      </w:divBdr>
      <w:divsChild>
        <w:div w:id="718549855">
          <w:marLeft w:val="0"/>
          <w:marRight w:val="0"/>
          <w:marTop w:val="0"/>
          <w:marBottom w:val="120"/>
          <w:divBdr>
            <w:top w:val="none" w:sz="0" w:space="0" w:color="auto"/>
            <w:left w:val="none" w:sz="0" w:space="0" w:color="auto"/>
            <w:bottom w:val="none" w:sz="0" w:space="0" w:color="auto"/>
            <w:right w:val="none" w:sz="0" w:space="0" w:color="auto"/>
          </w:divBdr>
        </w:div>
        <w:div w:id="2006083887">
          <w:marLeft w:val="0"/>
          <w:marRight w:val="0"/>
          <w:marTop w:val="0"/>
          <w:marBottom w:val="0"/>
          <w:divBdr>
            <w:top w:val="single" w:sz="6" w:space="5" w:color="A2A9B1"/>
            <w:left w:val="single" w:sz="6" w:space="5" w:color="A2A9B1"/>
            <w:bottom w:val="single" w:sz="6" w:space="5" w:color="A2A9B1"/>
            <w:right w:val="single" w:sz="6" w:space="5" w:color="A2A9B1"/>
          </w:divBdr>
        </w:div>
      </w:divsChild>
    </w:div>
    <w:div w:id="1324310604">
      <w:bodyDiv w:val="1"/>
      <w:marLeft w:val="0"/>
      <w:marRight w:val="0"/>
      <w:marTop w:val="0"/>
      <w:marBottom w:val="0"/>
      <w:divBdr>
        <w:top w:val="none" w:sz="0" w:space="0" w:color="auto"/>
        <w:left w:val="none" w:sz="0" w:space="0" w:color="auto"/>
        <w:bottom w:val="none" w:sz="0" w:space="0" w:color="auto"/>
        <w:right w:val="none" w:sz="0" w:space="0" w:color="auto"/>
      </w:divBdr>
    </w:div>
    <w:div w:id="1325011429">
      <w:bodyDiv w:val="1"/>
      <w:marLeft w:val="0"/>
      <w:marRight w:val="0"/>
      <w:marTop w:val="0"/>
      <w:marBottom w:val="0"/>
      <w:divBdr>
        <w:top w:val="none" w:sz="0" w:space="0" w:color="auto"/>
        <w:left w:val="none" w:sz="0" w:space="0" w:color="auto"/>
        <w:bottom w:val="none" w:sz="0" w:space="0" w:color="auto"/>
        <w:right w:val="none" w:sz="0" w:space="0" w:color="auto"/>
      </w:divBdr>
    </w:div>
    <w:div w:id="1325744637">
      <w:bodyDiv w:val="1"/>
      <w:marLeft w:val="0"/>
      <w:marRight w:val="0"/>
      <w:marTop w:val="0"/>
      <w:marBottom w:val="0"/>
      <w:divBdr>
        <w:top w:val="none" w:sz="0" w:space="0" w:color="auto"/>
        <w:left w:val="none" w:sz="0" w:space="0" w:color="auto"/>
        <w:bottom w:val="none" w:sz="0" w:space="0" w:color="auto"/>
        <w:right w:val="none" w:sz="0" w:space="0" w:color="auto"/>
      </w:divBdr>
      <w:divsChild>
        <w:div w:id="454714250">
          <w:marLeft w:val="0"/>
          <w:marRight w:val="450"/>
          <w:marTop w:val="360"/>
          <w:marBottom w:val="0"/>
          <w:divBdr>
            <w:top w:val="none" w:sz="0" w:space="0" w:color="auto"/>
            <w:left w:val="none" w:sz="0" w:space="0" w:color="auto"/>
            <w:bottom w:val="none" w:sz="0" w:space="0" w:color="auto"/>
            <w:right w:val="none" w:sz="0" w:space="0" w:color="auto"/>
          </w:divBdr>
          <w:divsChild>
            <w:div w:id="943272784">
              <w:marLeft w:val="0"/>
              <w:marRight w:val="0"/>
              <w:marTop w:val="0"/>
              <w:marBottom w:val="0"/>
              <w:divBdr>
                <w:top w:val="none" w:sz="0" w:space="0" w:color="auto"/>
                <w:left w:val="none" w:sz="0" w:space="0" w:color="auto"/>
                <w:bottom w:val="none" w:sz="0" w:space="0" w:color="auto"/>
                <w:right w:val="none" w:sz="0" w:space="0" w:color="auto"/>
              </w:divBdr>
              <w:divsChild>
                <w:div w:id="1661812685">
                  <w:marLeft w:val="0"/>
                  <w:marRight w:val="0"/>
                  <w:marTop w:val="0"/>
                  <w:marBottom w:val="0"/>
                  <w:divBdr>
                    <w:top w:val="none" w:sz="0" w:space="0" w:color="auto"/>
                    <w:left w:val="none" w:sz="0" w:space="0" w:color="auto"/>
                    <w:bottom w:val="none" w:sz="0" w:space="0" w:color="auto"/>
                    <w:right w:val="none" w:sz="0" w:space="0" w:color="auto"/>
                  </w:divBdr>
                  <w:divsChild>
                    <w:div w:id="1432436880">
                      <w:marLeft w:val="0"/>
                      <w:marRight w:val="0"/>
                      <w:marTop w:val="0"/>
                      <w:marBottom w:val="0"/>
                      <w:divBdr>
                        <w:top w:val="none" w:sz="0" w:space="0" w:color="auto"/>
                        <w:left w:val="none" w:sz="0" w:space="0" w:color="auto"/>
                        <w:bottom w:val="none" w:sz="0" w:space="0" w:color="auto"/>
                        <w:right w:val="none" w:sz="0" w:space="0" w:color="auto"/>
                      </w:divBdr>
                      <w:divsChild>
                        <w:div w:id="839658701">
                          <w:marLeft w:val="0"/>
                          <w:marRight w:val="0"/>
                          <w:marTop w:val="0"/>
                          <w:marBottom w:val="0"/>
                          <w:divBdr>
                            <w:top w:val="none" w:sz="0" w:space="0" w:color="auto"/>
                            <w:left w:val="none" w:sz="0" w:space="0" w:color="auto"/>
                            <w:bottom w:val="none" w:sz="0" w:space="0" w:color="auto"/>
                            <w:right w:val="none" w:sz="0" w:space="0" w:color="auto"/>
                          </w:divBdr>
                          <w:divsChild>
                            <w:div w:id="780227254">
                              <w:marLeft w:val="0"/>
                              <w:marRight w:val="0"/>
                              <w:marTop w:val="0"/>
                              <w:marBottom w:val="0"/>
                              <w:divBdr>
                                <w:top w:val="none" w:sz="0" w:space="0" w:color="auto"/>
                                <w:left w:val="none" w:sz="0" w:space="0" w:color="auto"/>
                                <w:bottom w:val="none" w:sz="0" w:space="0" w:color="auto"/>
                                <w:right w:val="none" w:sz="0" w:space="0" w:color="auto"/>
                              </w:divBdr>
                              <w:divsChild>
                                <w:div w:id="30345318">
                                  <w:marLeft w:val="0"/>
                                  <w:marRight w:val="0"/>
                                  <w:marTop w:val="0"/>
                                  <w:marBottom w:val="225"/>
                                  <w:divBdr>
                                    <w:top w:val="none" w:sz="0" w:space="0" w:color="auto"/>
                                    <w:left w:val="none" w:sz="0" w:space="0" w:color="auto"/>
                                    <w:bottom w:val="none" w:sz="0" w:space="0" w:color="auto"/>
                                    <w:right w:val="none" w:sz="0" w:space="0" w:color="auto"/>
                                  </w:divBdr>
                                  <w:divsChild>
                                    <w:div w:id="178156218">
                                      <w:marLeft w:val="0"/>
                                      <w:marRight w:val="0"/>
                                      <w:marTop w:val="0"/>
                                      <w:marBottom w:val="0"/>
                                      <w:divBdr>
                                        <w:top w:val="none" w:sz="0" w:space="0" w:color="auto"/>
                                        <w:left w:val="none" w:sz="0" w:space="0" w:color="auto"/>
                                        <w:bottom w:val="none" w:sz="0" w:space="0" w:color="auto"/>
                                        <w:right w:val="none" w:sz="0" w:space="0" w:color="auto"/>
                                      </w:divBdr>
                                    </w:div>
                                  </w:divsChild>
                                </w:div>
                                <w:div w:id="105125229">
                                  <w:marLeft w:val="0"/>
                                  <w:marRight w:val="0"/>
                                  <w:marTop w:val="0"/>
                                  <w:marBottom w:val="225"/>
                                  <w:divBdr>
                                    <w:top w:val="none" w:sz="0" w:space="0" w:color="auto"/>
                                    <w:left w:val="none" w:sz="0" w:space="0" w:color="auto"/>
                                    <w:bottom w:val="none" w:sz="0" w:space="0" w:color="auto"/>
                                    <w:right w:val="none" w:sz="0" w:space="0" w:color="auto"/>
                                  </w:divBdr>
                                  <w:divsChild>
                                    <w:div w:id="542982856">
                                      <w:marLeft w:val="0"/>
                                      <w:marRight w:val="0"/>
                                      <w:marTop w:val="0"/>
                                      <w:marBottom w:val="0"/>
                                      <w:divBdr>
                                        <w:top w:val="none" w:sz="0" w:space="0" w:color="auto"/>
                                        <w:left w:val="none" w:sz="0" w:space="0" w:color="auto"/>
                                        <w:bottom w:val="none" w:sz="0" w:space="0" w:color="auto"/>
                                        <w:right w:val="none" w:sz="0" w:space="0" w:color="auto"/>
                                      </w:divBdr>
                                    </w:div>
                                  </w:divsChild>
                                </w:div>
                                <w:div w:id="115298270">
                                  <w:marLeft w:val="0"/>
                                  <w:marRight w:val="0"/>
                                  <w:marTop w:val="0"/>
                                  <w:marBottom w:val="225"/>
                                  <w:divBdr>
                                    <w:top w:val="none" w:sz="0" w:space="0" w:color="auto"/>
                                    <w:left w:val="none" w:sz="0" w:space="0" w:color="auto"/>
                                    <w:bottom w:val="none" w:sz="0" w:space="0" w:color="auto"/>
                                    <w:right w:val="none" w:sz="0" w:space="0" w:color="auto"/>
                                  </w:divBdr>
                                  <w:divsChild>
                                    <w:div w:id="1260479895">
                                      <w:marLeft w:val="0"/>
                                      <w:marRight w:val="0"/>
                                      <w:marTop w:val="0"/>
                                      <w:marBottom w:val="0"/>
                                      <w:divBdr>
                                        <w:top w:val="none" w:sz="0" w:space="0" w:color="auto"/>
                                        <w:left w:val="none" w:sz="0" w:space="0" w:color="auto"/>
                                        <w:bottom w:val="none" w:sz="0" w:space="0" w:color="auto"/>
                                        <w:right w:val="none" w:sz="0" w:space="0" w:color="auto"/>
                                      </w:divBdr>
                                    </w:div>
                                  </w:divsChild>
                                </w:div>
                                <w:div w:id="223415509">
                                  <w:marLeft w:val="0"/>
                                  <w:marRight w:val="0"/>
                                  <w:marTop w:val="0"/>
                                  <w:marBottom w:val="225"/>
                                  <w:divBdr>
                                    <w:top w:val="none" w:sz="0" w:space="0" w:color="auto"/>
                                    <w:left w:val="none" w:sz="0" w:space="0" w:color="auto"/>
                                    <w:bottom w:val="none" w:sz="0" w:space="0" w:color="auto"/>
                                    <w:right w:val="none" w:sz="0" w:space="0" w:color="auto"/>
                                  </w:divBdr>
                                  <w:divsChild>
                                    <w:div w:id="2110852254">
                                      <w:marLeft w:val="0"/>
                                      <w:marRight w:val="0"/>
                                      <w:marTop w:val="0"/>
                                      <w:marBottom w:val="0"/>
                                      <w:divBdr>
                                        <w:top w:val="none" w:sz="0" w:space="0" w:color="auto"/>
                                        <w:left w:val="none" w:sz="0" w:space="0" w:color="auto"/>
                                        <w:bottom w:val="none" w:sz="0" w:space="0" w:color="auto"/>
                                        <w:right w:val="none" w:sz="0" w:space="0" w:color="auto"/>
                                      </w:divBdr>
                                    </w:div>
                                  </w:divsChild>
                                </w:div>
                                <w:div w:id="272127241">
                                  <w:marLeft w:val="0"/>
                                  <w:marRight w:val="0"/>
                                  <w:marTop w:val="0"/>
                                  <w:marBottom w:val="225"/>
                                  <w:divBdr>
                                    <w:top w:val="none" w:sz="0" w:space="0" w:color="auto"/>
                                    <w:left w:val="none" w:sz="0" w:space="0" w:color="auto"/>
                                    <w:bottom w:val="none" w:sz="0" w:space="0" w:color="auto"/>
                                    <w:right w:val="none" w:sz="0" w:space="0" w:color="auto"/>
                                  </w:divBdr>
                                  <w:divsChild>
                                    <w:div w:id="187764761">
                                      <w:marLeft w:val="0"/>
                                      <w:marRight w:val="0"/>
                                      <w:marTop w:val="0"/>
                                      <w:marBottom w:val="0"/>
                                      <w:divBdr>
                                        <w:top w:val="none" w:sz="0" w:space="0" w:color="auto"/>
                                        <w:left w:val="none" w:sz="0" w:space="0" w:color="auto"/>
                                        <w:bottom w:val="none" w:sz="0" w:space="0" w:color="auto"/>
                                        <w:right w:val="none" w:sz="0" w:space="0" w:color="auto"/>
                                      </w:divBdr>
                                    </w:div>
                                  </w:divsChild>
                                </w:div>
                                <w:div w:id="292441319">
                                  <w:marLeft w:val="0"/>
                                  <w:marRight w:val="0"/>
                                  <w:marTop w:val="0"/>
                                  <w:marBottom w:val="225"/>
                                  <w:divBdr>
                                    <w:top w:val="none" w:sz="0" w:space="0" w:color="auto"/>
                                    <w:left w:val="none" w:sz="0" w:space="0" w:color="auto"/>
                                    <w:bottom w:val="none" w:sz="0" w:space="0" w:color="auto"/>
                                    <w:right w:val="none" w:sz="0" w:space="0" w:color="auto"/>
                                  </w:divBdr>
                                </w:div>
                                <w:div w:id="298193552">
                                  <w:marLeft w:val="0"/>
                                  <w:marRight w:val="0"/>
                                  <w:marTop w:val="0"/>
                                  <w:marBottom w:val="225"/>
                                  <w:divBdr>
                                    <w:top w:val="none" w:sz="0" w:space="0" w:color="auto"/>
                                    <w:left w:val="none" w:sz="0" w:space="0" w:color="auto"/>
                                    <w:bottom w:val="none" w:sz="0" w:space="0" w:color="auto"/>
                                    <w:right w:val="none" w:sz="0" w:space="0" w:color="auto"/>
                                  </w:divBdr>
                                  <w:divsChild>
                                    <w:div w:id="599601062">
                                      <w:marLeft w:val="0"/>
                                      <w:marRight w:val="0"/>
                                      <w:marTop w:val="0"/>
                                      <w:marBottom w:val="0"/>
                                      <w:divBdr>
                                        <w:top w:val="none" w:sz="0" w:space="0" w:color="auto"/>
                                        <w:left w:val="none" w:sz="0" w:space="0" w:color="auto"/>
                                        <w:bottom w:val="none" w:sz="0" w:space="0" w:color="auto"/>
                                        <w:right w:val="none" w:sz="0" w:space="0" w:color="auto"/>
                                      </w:divBdr>
                                    </w:div>
                                  </w:divsChild>
                                </w:div>
                                <w:div w:id="454758691">
                                  <w:marLeft w:val="0"/>
                                  <w:marRight w:val="0"/>
                                  <w:marTop w:val="0"/>
                                  <w:marBottom w:val="225"/>
                                  <w:divBdr>
                                    <w:top w:val="none" w:sz="0" w:space="0" w:color="auto"/>
                                    <w:left w:val="none" w:sz="0" w:space="0" w:color="auto"/>
                                    <w:bottom w:val="none" w:sz="0" w:space="0" w:color="auto"/>
                                    <w:right w:val="none" w:sz="0" w:space="0" w:color="auto"/>
                                  </w:divBdr>
                                  <w:divsChild>
                                    <w:div w:id="102069564">
                                      <w:marLeft w:val="0"/>
                                      <w:marRight w:val="0"/>
                                      <w:marTop w:val="0"/>
                                      <w:marBottom w:val="0"/>
                                      <w:divBdr>
                                        <w:top w:val="none" w:sz="0" w:space="0" w:color="auto"/>
                                        <w:left w:val="none" w:sz="0" w:space="0" w:color="auto"/>
                                        <w:bottom w:val="none" w:sz="0" w:space="0" w:color="auto"/>
                                        <w:right w:val="none" w:sz="0" w:space="0" w:color="auto"/>
                                      </w:divBdr>
                                    </w:div>
                                  </w:divsChild>
                                </w:div>
                                <w:div w:id="466437361">
                                  <w:marLeft w:val="0"/>
                                  <w:marRight w:val="0"/>
                                  <w:marTop w:val="0"/>
                                  <w:marBottom w:val="225"/>
                                  <w:divBdr>
                                    <w:top w:val="none" w:sz="0" w:space="0" w:color="auto"/>
                                    <w:left w:val="none" w:sz="0" w:space="0" w:color="auto"/>
                                    <w:bottom w:val="none" w:sz="0" w:space="0" w:color="auto"/>
                                    <w:right w:val="none" w:sz="0" w:space="0" w:color="auto"/>
                                  </w:divBdr>
                                  <w:divsChild>
                                    <w:div w:id="392777891">
                                      <w:marLeft w:val="0"/>
                                      <w:marRight w:val="0"/>
                                      <w:marTop w:val="0"/>
                                      <w:marBottom w:val="0"/>
                                      <w:divBdr>
                                        <w:top w:val="none" w:sz="0" w:space="0" w:color="auto"/>
                                        <w:left w:val="none" w:sz="0" w:space="0" w:color="auto"/>
                                        <w:bottom w:val="none" w:sz="0" w:space="0" w:color="auto"/>
                                        <w:right w:val="none" w:sz="0" w:space="0" w:color="auto"/>
                                      </w:divBdr>
                                    </w:div>
                                  </w:divsChild>
                                </w:div>
                                <w:div w:id="589235694">
                                  <w:marLeft w:val="0"/>
                                  <w:marRight w:val="0"/>
                                  <w:marTop w:val="0"/>
                                  <w:marBottom w:val="225"/>
                                  <w:divBdr>
                                    <w:top w:val="none" w:sz="0" w:space="0" w:color="auto"/>
                                    <w:left w:val="none" w:sz="0" w:space="0" w:color="auto"/>
                                    <w:bottom w:val="none" w:sz="0" w:space="0" w:color="auto"/>
                                    <w:right w:val="none" w:sz="0" w:space="0" w:color="auto"/>
                                  </w:divBdr>
                                  <w:divsChild>
                                    <w:div w:id="457191141">
                                      <w:marLeft w:val="0"/>
                                      <w:marRight w:val="0"/>
                                      <w:marTop w:val="0"/>
                                      <w:marBottom w:val="0"/>
                                      <w:divBdr>
                                        <w:top w:val="none" w:sz="0" w:space="0" w:color="auto"/>
                                        <w:left w:val="none" w:sz="0" w:space="0" w:color="auto"/>
                                        <w:bottom w:val="none" w:sz="0" w:space="0" w:color="auto"/>
                                        <w:right w:val="none" w:sz="0" w:space="0" w:color="auto"/>
                                      </w:divBdr>
                                    </w:div>
                                  </w:divsChild>
                                </w:div>
                                <w:div w:id="650794773">
                                  <w:marLeft w:val="0"/>
                                  <w:marRight w:val="0"/>
                                  <w:marTop w:val="0"/>
                                  <w:marBottom w:val="225"/>
                                  <w:divBdr>
                                    <w:top w:val="none" w:sz="0" w:space="0" w:color="auto"/>
                                    <w:left w:val="none" w:sz="0" w:space="0" w:color="auto"/>
                                    <w:bottom w:val="none" w:sz="0" w:space="0" w:color="auto"/>
                                    <w:right w:val="none" w:sz="0" w:space="0" w:color="auto"/>
                                  </w:divBdr>
                                  <w:divsChild>
                                    <w:div w:id="877622805">
                                      <w:marLeft w:val="0"/>
                                      <w:marRight w:val="0"/>
                                      <w:marTop w:val="0"/>
                                      <w:marBottom w:val="0"/>
                                      <w:divBdr>
                                        <w:top w:val="none" w:sz="0" w:space="0" w:color="auto"/>
                                        <w:left w:val="none" w:sz="0" w:space="0" w:color="auto"/>
                                        <w:bottom w:val="none" w:sz="0" w:space="0" w:color="auto"/>
                                        <w:right w:val="none" w:sz="0" w:space="0" w:color="auto"/>
                                      </w:divBdr>
                                    </w:div>
                                  </w:divsChild>
                                </w:div>
                                <w:div w:id="897671933">
                                  <w:marLeft w:val="0"/>
                                  <w:marRight w:val="0"/>
                                  <w:marTop w:val="0"/>
                                  <w:marBottom w:val="225"/>
                                  <w:divBdr>
                                    <w:top w:val="none" w:sz="0" w:space="0" w:color="auto"/>
                                    <w:left w:val="none" w:sz="0" w:space="0" w:color="auto"/>
                                    <w:bottom w:val="none" w:sz="0" w:space="0" w:color="auto"/>
                                    <w:right w:val="none" w:sz="0" w:space="0" w:color="auto"/>
                                  </w:divBdr>
                                  <w:divsChild>
                                    <w:div w:id="1188715101">
                                      <w:marLeft w:val="0"/>
                                      <w:marRight w:val="0"/>
                                      <w:marTop w:val="0"/>
                                      <w:marBottom w:val="0"/>
                                      <w:divBdr>
                                        <w:top w:val="none" w:sz="0" w:space="0" w:color="auto"/>
                                        <w:left w:val="none" w:sz="0" w:space="0" w:color="auto"/>
                                        <w:bottom w:val="none" w:sz="0" w:space="0" w:color="auto"/>
                                        <w:right w:val="none" w:sz="0" w:space="0" w:color="auto"/>
                                      </w:divBdr>
                                    </w:div>
                                  </w:divsChild>
                                </w:div>
                                <w:div w:id="971786309">
                                  <w:marLeft w:val="0"/>
                                  <w:marRight w:val="0"/>
                                  <w:marTop w:val="0"/>
                                  <w:marBottom w:val="225"/>
                                  <w:divBdr>
                                    <w:top w:val="none" w:sz="0" w:space="0" w:color="auto"/>
                                    <w:left w:val="none" w:sz="0" w:space="0" w:color="auto"/>
                                    <w:bottom w:val="none" w:sz="0" w:space="0" w:color="auto"/>
                                    <w:right w:val="none" w:sz="0" w:space="0" w:color="auto"/>
                                  </w:divBdr>
                                  <w:divsChild>
                                    <w:div w:id="800153865">
                                      <w:marLeft w:val="0"/>
                                      <w:marRight w:val="0"/>
                                      <w:marTop w:val="0"/>
                                      <w:marBottom w:val="0"/>
                                      <w:divBdr>
                                        <w:top w:val="none" w:sz="0" w:space="0" w:color="auto"/>
                                        <w:left w:val="none" w:sz="0" w:space="0" w:color="auto"/>
                                        <w:bottom w:val="none" w:sz="0" w:space="0" w:color="auto"/>
                                        <w:right w:val="none" w:sz="0" w:space="0" w:color="auto"/>
                                      </w:divBdr>
                                    </w:div>
                                  </w:divsChild>
                                </w:div>
                                <w:div w:id="1147937865">
                                  <w:marLeft w:val="0"/>
                                  <w:marRight w:val="0"/>
                                  <w:marTop w:val="0"/>
                                  <w:marBottom w:val="225"/>
                                  <w:divBdr>
                                    <w:top w:val="none" w:sz="0" w:space="0" w:color="auto"/>
                                    <w:left w:val="none" w:sz="0" w:space="0" w:color="auto"/>
                                    <w:bottom w:val="none" w:sz="0" w:space="0" w:color="auto"/>
                                    <w:right w:val="none" w:sz="0" w:space="0" w:color="auto"/>
                                  </w:divBdr>
                                  <w:divsChild>
                                    <w:div w:id="63795370">
                                      <w:marLeft w:val="0"/>
                                      <w:marRight w:val="0"/>
                                      <w:marTop w:val="0"/>
                                      <w:marBottom w:val="0"/>
                                      <w:divBdr>
                                        <w:top w:val="none" w:sz="0" w:space="0" w:color="auto"/>
                                        <w:left w:val="none" w:sz="0" w:space="0" w:color="auto"/>
                                        <w:bottom w:val="none" w:sz="0" w:space="0" w:color="auto"/>
                                        <w:right w:val="none" w:sz="0" w:space="0" w:color="auto"/>
                                      </w:divBdr>
                                    </w:div>
                                  </w:divsChild>
                                </w:div>
                                <w:div w:id="1213615476">
                                  <w:marLeft w:val="0"/>
                                  <w:marRight w:val="0"/>
                                  <w:marTop w:val="0"/>
                                  <w:marBottom w:val="225"/>
                                  <w:divBdr>
                                    <w:top w:val="none" w:sz="0" w:space="0" w:color="auto"/>
                                    <w:left w:val="none" w:sz="0" w:space="0" w:color="auto"/>
                                    <w:bottom w:val="none" w:sz="0" w:space="0" w:color="auto"/>
                                    <w:right w:val="none" w:sz="0" w:space="0" w:color="auto"/>
                                  </w:divBdr>
                                  <w:divsChild>
                                    <w:div w:id="1258826854">
                                      <w:marLeft w:val="0"/>
                                      <w:marRight w:val="0"/>
                                      <w:marTop w:val="0"/>
                                      <w:marBottom w:val="0"/>
                                      <w:divBdr>
                                        <w:top w:val="none" w:sz="0" w:space="0" w:color="auto"/>
                                        <w:left w:val="none" w:sz="0" w:space="0" w:color="auto"/>
                                        <w:bottom w:val="none" w:sz="0" w:space="0" w:color="auto"/>
                                        <w:right w:val="none" w:sz="0" w:space="0" w:color="auto"/>
                                      </w:divBdr>
                                    </w:div>
                                  </w:divsChild>
                                </w:div>
                                <w:div w:id="1271931491">
                                  <w:marLeft w:val="0"/>
                                  <w:marRight w:val="0"/>
                                  <w:marTop w:val="0"/>
                                  <w:marBottom w:val="225"/>
                                  <w:divBdr>
                                    <w:top w:val="none" w:sz="0" w:space="0" w:color="auto"/>
                                    <w:left w:val="none" w:sz="0" w:space="0" w:color="auto"/>
                                    <w:bottom w:val="none" w:sz="0" w:space="0" w:color="auto"/>
                                    <w:right w:val="none" w:sz="0" w:space="0" w:color="auto"/>
                                  </w:divBdr>
                                  <w:divsChild>
                                    <w:div w:id="855850177">
                                      <w:marLeft w:val="0"/>
                                      <w:marRight w:val="0"/>
                                      <w:marTop w:val="0"/>
                                      <w:marBottom w:val="0"/>
                                      <w:divBdr>
                                        <w:top w:val="none" w:sz="0" w:space="0" w:color="auto"/>
                                        <w:left w:val="none" w:sz="0" w:space="0" w:color="auto"/>
                                        <w:bottom w:val="none" w:sz="0" w:space="0" w:color="auto"/>
                                        <w:right w:val="none" w:sz="0" w:space="0" w:color="auto"/>
                                      </w:divBdr>
                                    </w:div>
                                  </w:divsChild>
                                </w:div>
                                <w:div w:id="1543905412">
                                  <w:marLeft w:val="0"/>
                                  <w:marRight w:val="0"/>
                                  <w:marTop w:val="0"/>
                                  <w:marBottom w:val="225"/>
                                  <w:divBdr>
                                    <w:top w:val="none" w:sz="0" w:space="0" w:color="auto"/>
                                    <w:left w:val="none" w:sz="0" w:space="0" w:color="auto"/>
                                    <w:bottom w:val="none" w:sz="0" w:space="0" w:color="auto"/>
                                    <w:right w:val="none" w:sz="0" w:space="0" w:color="auto"/>
                                  </w:divBdr>
                                  <w:divsChild>
                                    <w:div w:id="198249011">
                                      <w:marLeft w:val="0"/>
                                      <w:marRight w:val="0"/>
                                      <w:marTop w:val="0"/>
                                      <w:marBottom w:val="0"/>
                                      <w:divBdr>
                                        <w:top w:val="none" w:sz="0" w:space="0" w:color="auto"/>
                                        <w:left w:val="none" w:sz="0" w:space="0" w:color="auto"/>
                                        <w:bottom w:val="none" w:sz="0" w:space="0" w:color="auto"/>
                                        <w:right w:val="none" w:sz="0" w:space="0" w:color="auto"/>
                                      </w:divBdr>
                                    </w:div>
                                  </w:divsChild>
                                </w:div>
                                <w:div w:id="1771319581">
                                  <w:marLeft w:val="0"/>
                                  <w:marRight w:val="0"/>
                                  <w:marTop w:val="0"/>
                                  <w:marBottom w:val="225"/>
                                  <w:divBdr>
                                    <w:top w:val="none" w:sz="0" w:space="0" w:color="auto"/>
                                    <w:left w:val="none" w:sz="0" w:space="0" w:color="auto"/>
                                    <w:bottom w:val="none" w:sz="0" w:space="0" w:color="auto"/>
                                    <w:right w:val="none" w:sz="0" w:space="0" w:color="auto"/>
                                  </w:divBdr>
                                  <w:divsChild>
                                    <w:div w:id="1648972972">
                                      <w:marLeft w:val="0"/>
                                      <w:marRight w:val="0"/>
                                      <w:marTop w:val="0"/>
                                      <w:marBottom w:val="0"/>
                                      <w:divBdr>
                                        <w:top w:val="none" w:sz="0" w:space="0" w:color="auto"/>
                                        <w:left w:val="none" w:sz="0" w:space="0" w:color="auto"/>
                                        <w:bottom w:val="none" w:sz="0" w:space="0" w:color="auto"/>
                                        <w:right w:val="none" w:sz="0" w:space="0" w:color="auto"/>
                                      </w:divBdr>
                                    </w:div>
                                  </w:divsChild>
                                </w:div>
                                <w:div w:id="1833373935">
                                  <w:marLeft w:val="0"/>
                                  <w:marRight w:val="0"/>
                                  <w:marTop w:val="0"/>
                                  <w:marBottom w:val="225"/>
                                  <w:divBdr>
                                    <w:top w:val="none" w:sz="0" w:space="0" w:color="auto"/>
                                    <w:left w:val="none" w:sz="0" w:space="0" w:color="auto"/>
                                    <w:bottom w:val="none" w:sz="0" w:space="0" w:color="auto"/>
                                    <w:right w:val="none" w:sz="0" w:space="0" w:color="auto"/>
                                  </w:divBdr>
                                  <w:divsChild>
                                    <w:div w:id="473957352">
                                      <w:marLeft w:val="0"/>
                                      <w:marRight w:val="0"/>
                                      <w:marTop w:val="0"/>
                                      <w:marBottom w:val="0"/>
                                      <w:divBdr>
                                        <w:top w:val="none" w:sz="0" w:space="0" w:color="auto"/>
                                        <w:left w:val="none" w:sz="0" w:space="0" w:color="auto"/>
                                        <w:bottom w:val="none" w:sz="0" w:space="0" w:color="auto"/>
                                        <w:right w:val="none" w:sz="0" w:space="0" w:color="auto"/>
                                      </w:divBdr>
                                    </w:div>
                                  </w:divsChild>
                                </w:div>
                                <w:div w:id="1863587652">
                                  <w:marLeft w:val="0"/>
                                  <w:marRight w:val="0"/>
                                  <w:marTop w:val="0"/>
                                  <w:marBottom w:val="225"/>
                                  <w:divBdr>
                                    <w:top w:val="none" w:sz="0" w:space="0" w:color="auto"/>
                                    <w:left w:val="none" w:sz="0" w:space="0" w:color="auto"/>
                                    <w:bottom w:val="none" w:sz="0" w:space="0" w:color="auto"/>
                                    <w:right w:val="none" w:sz="0" w:space="0" w:color="auto"/>
                                  </w:divBdr>
                                  <w:divsChild>
                                    <w:div w:id="2066446828">
                                      <w:marLeft w:val="0"/>
                                      <w:marRight w:val="0"/>
                                      <w:marTop w:val="0"/>
                                      <w:marBottom w:val="0"/>
                                      <w:divBdr>
                                        <w:top w:val="none" w:sz="0" w:space="0" w:color="auto"/>
                                        <w:left w:val="none" w:sz="0" w:space="0" w:color="auto"/>
                                        <w:bottom w:val="none" w:sz="0" w:space="0" w:color="auto"/>
                                        <w:right w:val="none" w:sz="0" w:space="0" w:color="auto"/>
                                      </w:divBdr>
                                    </w:div>
                                  </w:divsChild>
                                </w:div>
                                <w:div w:id="1865819957">
                                  <w:marLeft w:val="0"/>
                                  <w:marRight w:val="0"/>
                                  <w:marTop w:val="0"/>
                                  <w:marBottom w:val="225"/>
                                  <w:divBdr>
                                    <w:top w:val="none" w:sz="0" w:space="0" w:color="auto"/>
                                    <w:left w:val="none" w:sz="0" w:space="0" w:color="auto"/>
                                    <w:bottom w:val="none" w:sz="0" w:space="0" w:color="auto"/>
                                    <w:right w:val="none" w:sz="0" w:space="0" w:color="auto"/>
                                  </w:divBdr>
                                  <w:divsChild>
                                    <w:div w:id="1935820037">
                                      <w:marLeft w:val="0"/>
                                      <w:marRight w:val="0"/>
                                      <w:marTop w:val="0"/>
                                      <w:marBottom w:val="0"/>
                                      <w:divBdr>
                                        <w:top w:val="none" w:sz="0" w:space="0" w:color="auto"/>
                                        <w:left w:val="none" w:sz="0" w:space="0" w:color="auto"/>
                                        <w:bottom w:val="none" w:sz="0" w:space="0" w:color="auto"/>
                                        <w:right w:val="none" w:sz="0" w:space="0" w:color="auto"/>
                                      </w:divBdr>
                                    </w:div>
                                  </w:divsChild>
                                </w:div>
                                <w:div w:id="1895923628">
                                  <w:marLeft w:val="0"/>
                                  <w:marRight w:val="0"/>
                                  <w:marTop w:val="0"/>
                                  <w:marBottom w:val="225"/>
                                  <w:divBdr>
                                    <w:top w:val="none" w:sz="0" w:space="0" w:color="auto"/>
                                    <w:left w:val="none" w:sz="0" w:space="0" w:color="auto"/>
                                    <w:bottom w:val="none" w:sz="0" w:space="0" w:color="auto"/>
                                    <w:right w:val="none" w:sz="0" w:space="0" w:color="auto"/>
                                  </w:divBdr>
                                  <w:divsChild>
                                    <w:div w:id="225335181">
                                      <w:marLeft w:val="0"/>
                                      <w:marRight w:val="0"/>
                                      <w:marTop w:val="0"/>
                                      <w:marBottom w:val="0"/>
                                      <w:divBdr>
                                        <w:top w:val="none" w:sz="0" w:space="0" w:color="auto"/>
                                        <w:left w:val="none" w:sz="0" w:space="0" w:color="auto"/>
                                        <w:bottom w:val="none" w:sz="0" w:space="0" w:color="auto"/>
                                        <w:right w:val="none" w:sz="0" w:space="0" w:color="auto"/>
                                      </w:divBdr>
                                    </w:div>
                                  </w:divsChild>
                                </w:div>
                                <w:div w:id="1981613117">
                                  <w:marLeft w:val="0"/>
                                  <w:marRight w:val="0"/>
                                  <w:marTop w:val="0"/>
                                  <w:marBottom w:val="225"/>
                                  <w:divBdr>
                                    <w:top w:val="none" w:sz="0" w:space="0" w:color="auto"/>
                                    <w:left w:val="none" w:sz="0" w:space="0" w:color="auto"/>
                                    <w:bottom w:val="none" w:sz="0" w:space="0" w:color="auto"/>
                                    <w:right w:val="none" w:sz="0" w:space="0" w:color="auto"/>
                                  </w:divBdr>
                                  <w:divsChild>
                                    <w:div w:id="1253511572">
                                      <w:marLeft w:val="0"/>
                                      <w:marRight w:val="0"/>
                                      <w:marTop w:val="0"/>
                                      <w:marBottom w:val="0"/>
                                      <w:divBdr>
                                        <w:top w:val="none" w:sz="0" w:space="0" w:color="auto"/>
                                        <w:left w:val="none" w:sz="0" w:space="0" w:color="auto"/>
                                        <w:bottom w:val="none" w:sz="0" w:space="0" w:color="auto"/>
                                        <w:right w:val="none" w:sz="0" w:space="0" w:color="auto"/>
                                      </w:divBdr>
                                    </w:div>
                                  </w:divsChild>
                                </w:div>
                                <w:div w:id="2008751811">
                                  <w:marLeft w:val="0"/>
                                  <w:marRight w:val="0"/>
                                  <w:marTop w:val="0"/>
                                  <w:marBottom w:val="225"/>
                                  <w:divBdr>
                                    <w:top w:val="none" w:sz="0" w:space="0" w:color="auto"/>
                                    <w:left w:val="none" w:sz="0" w:space="0" w:color="auto"/>
                                    <w:bottom w:val="none" w:sz="0" w:space="0" w:color="auto"/>
                                    <w:right w:val="none" w:sz="0" w:space="0" w:color="auto"/>
                                  </w:divBdr>
                                  <w:divsChild>
                                    <w:div w:id="1423062516">
                                      <w:marLeft w:val="0"/>
                                      <w:marRight w:val="0"/>
                                      <w:marTop w:val="0"/>
                                      <w:marBottom w:val="0"/>
                                      <w:divBdr>
                                        <w:top w:val="none" w:sz="0" w:space="0" w:color="auto"/>
                                        <w:left w:val="none" w:sz="0" w:space="0" w:color="auto"/>
                                        <w:bottom w:val="none" w:sz="0" w:space="0" w:color="auto"/>
                                        <w:right w:val="none" w:sz="0" w:space="0" w:color="auto"/>
                                      </w:divBdr>
                                    </w:div>
                                  </w:divsChild>
                                </w:div>
                                <w:div w:id="2021003767">
                                  <w:marLeft w:val="0"/>
                                  <w:marRight w:val="0"/>
                                  <w:marTop w:val="0"/>
                                  <w:marBottom w:val="225"/>
                                  <w:divBdr>
                                    <w:top w:val="none" w:sz="0" w:space="0" w:color="auto"/>
                                    <w:left w:val="none" w:sz="0" w:space="0" w:color="auto"/>
                                    <w:bottom w:val="none" w:sz="0" w:space="0" w:color="auto"/>
                                    <w:right w:val="none" w:sz="0" w:space="0" w:color="auto"/>
                                  </w:divBdr>
                                  <w:divsChild>
                                    <w:div w:id="2007705072">
                                      <w:marLeft w:val="0"/>
                                      <w:marRight w:val="0"/>
                                      <w:marTop w:val="0"/>
                                      <w:marBottom w:val="0"/>
                                      <w:divBdr>
                                        <w:top w:val="none" w:sz="0" w:space="0" w:color="auto"/>
                                        <w:left w:val="none" w:sz="0" w:space="0" w:color="auto"/>
                                        <w:bottom w:val="none" w:sz="0" w:space="0" w:color="auto"/>
                                        <w:right w:val="none" w:sz="0" w:space="0" w:color="auto"/>
                                      </w:divBdr>
                                    </w:div>
                                  </w:divsChild>
                                </w:div>
                                <w:div w:id="2023585720">
                                  <w:marLeft w:val="0"/>
                                  <w:marRight w:val="0"/>
                                  <w:marTop w:val="0"/>
                                  <w:marBottom w:val="225"/>
                                  <w:divBdr>
                                    <w:top w:val="none" w:sz="0" w:space="0" w:color="auto"/>
                                    <w:left w:val="none" w:sz="0" w:space="0" w:color="auto"/>
                                    <w:bottom w:val="none" w:sz="0" w:space="0" w:color="auto"/>
                                    <w:right w:val="none" w:sz="0" w:space="0" w:color="auto"/>
                                  </w:divBdr>
                                  <w:divsChild>
                                    <w:div w:id="64913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9141779">
          <w:marLeft w:val="0"/>
          <w:marRight w:val="0"/>
          <w:marTop w:val="360"/>
          <w:marBottom w:val="450"/>
          <w:divBdr>
            <w:top w:val="none" w:sz="0" w:space="0" w:color="auto"/>
            <w:left w:val="none" w:sz="0" w:space="0" w:color="auto"/>
            <w:bottom w:val="none" w:sz="0" w:space="0" w:color="auto"/>
            <w:right w:val="none" w:sz="0" w:space="0" w:color="auto"/>
          </w:divBdr>
          <w:divsChild>
            <w:div w:id="531461551">
              <w:marLeft w:val="0"/>
              <w:marRight w:val="0"/>
              <w:marTop w:val="0"/>
              <w:marBottom w:val="0"/>
              <w:divBdr>
                <w:top w:val="none" w:sz="0" w:space="0" w:color="auto"/>
                <w:left w:val="none" w:sz="0" w:space="0" w:color="auto"/>
                <w:bottom w:val="none" w:sz="0" w:space="0" w:color="auto"/>
                <w:right w:val="none" w:sz="0" w:space="0" w:color="auto"/>
              </w:divBdr>
            </w:div>
            <w:div w:id="616178335">
              <w:marLeft w:val="0"/>
              <w:marRight w:val="0"/>
              <w:marTop w:val="0"/>
              <w:marBottom w:val="0"/>
              <w:divBdr>
                <w:top w:val="none" w:sz="0" w:space="0" w:color="auto"/>
                <w:left w:val="none" w:sz="0" w:space="0" w:color="auto"/>
                <w:bottom w:val="none" w:sz="0" w:space="0" w:color="auto"/>
                <w:right w:val="none" w:sz="0" w:space="0" w:color="auto"/>
              </w:divBdr>
            </w:div>
            <w:div w:id="105836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06647">
      <w:bodyDiv w:val="1"/>
      <w:marLeft w:val="0"/>
      <w:marRight w:val="0"/>
      <w:marTop w:val="0"/>
      <w:marBottom w:val="0"/>
      <w:divBdr>
        <w:top w:val="none" w:sz="0" w:space="0" w:color="auto"/>
        <w:left w:val="none" w:sz="0" w:space="0" w:color="auto"/>
        <w:bottom w:val="none" w:sz="0" w:space="0" w:color="auto"/>
        <w:right w:val="none" w:sz="0" w:space="0" w:color="auto"/>
      </w:divBdr>
      <w:divsChild>
        <w:div w:id="47999343">
          <w:marLeft w:val="0"/>
          <w:marRight w:val="0"/>
          <w:marTop w:val="0"/>
          <w:marBottom w:val="225"/>
          <w:divBdr>
            <w:top w:val="none" w:sz="0" w:space="0" w:color="auto"/>
            <w:left w:val="none" w:sz="0" w:space="0" w:color="auto"/>
            <w:bottom w:val="none" w:sz="0" w:space="0" w:color="auto"/>
            <w:right w:val="none" w:sz="0" w:space="0" w:color="auto"/>
          </w:divBdr>
          <w:divsChild>
            <w:div w:id="1005523375">
              <w:marLeft w:val="0"/>
              <w:marRight w:val="0"/>
              <w:marTop w:val="0"/>
              <w:marBottom w:val="0"/>
              <w:divBdr>
                <w:top w:val="none" w:sz="0" w:space="0" w:color="auto"/>
                <w:left w:val="none" w:sz="0" w:space="0" w:color="auto"/>
                <w:bottom w:val="none" w:sz="0" w:space="0" w:color="auto"/>
                <w:right w:val="none" w:sz="0" w:space="0" w:color="auto"/>
              </w:divBdr>
            </w:div>
          </w:divsChild>
        </w:div>
        <w:div w:id="205602181">
          <w:marLeft w:val="0"/>
          <w:marRight w:val="0"/>
          <w:marTop w:val="0"/>
          <w:marBottom w:val="225"/>
          <w:divBdr>
            <w:top w:val="none" w:sz="0" w:space="0" w:color="auto"/>
            <w:left w:val="none" w:sz="0" w:space="0" w:color="auto"/>
            <w:bottom w:val="none" w:sz="0" w:space="0" w:color="auto"/>
            <w:right w:val="none" w:sz="0" w:space="0" w:color="auto"/>
          </w:divBdr>
          <w:divsChild>
            <w:div w:id="1615943323">
              <w:marLeft w:val="0"/>
              <w:marRight w:val="0"/>
              <w:marTop w:val="0"/>
              <w:marBottom w:val="0"/>
              <w:divBdr>
                <w:top w:val="none" w:sz="0" w:space="0" w:color="auto"/>
                <w:left w:val="none" w:sz="0" w:space="0" w:color="auto"/>
                <w:bottom w:val="none" w:sz="0" w:space="0" w:color="auto"/>
                <w:right w:val="none" w:sz="0" w:space="0" w:color="auto"/>
              </w:divBdr>
            </w:div>
          </w:divsChild>
        </w:div>
        <w:div w:id="214852354">
          <w:marLeft w:val="0"/>
          <w:marRight w:val="0"/>
          <w:marTop w:val="0"/>
          <w:marBottom w:val="225"/>
          <w:divBdr>
            <w:top w:val="none" w:sz="0" w:space="0" w:color="auto"/>
            <w:left w:val="none" w:sz="0" w:space="0" w:color="auto"/>
            <w:bottom w:val="none" w:sz="0" w:space="0" w:color="auto"/>
            <w:right w:val="none" w:sz="0" w:space="0" w:color="auto"/>
          </w:divBdr>
          <w:divsChild>
            <w:div w:id="1092243815">
              <w:marLeft w:val="0"/>
              <w:marRight w:val="0"/>
              <w:marTop w:val="0"/>
              <w:marBottom w:val="0"/>
              <w:divBdr>
                <w:top w:val="none" w:sz="0" w:space="0" w:color="auto"/>
                <w:left w:val="none" w:sz="0" w:space="0" w:color="auto"/>
                <w:bottom w:val="none" w:sz="0" w:space="0" w:color="auto"/>
                <w:right w:val="none" w:sz="0" w:space="0" w:color="auto"/>
              </w:divBdr>
            </w:div>
          </w:divsChild>
        </w:div>
        <w:div w:id="228465030">
          <w:marLeft w:val="0"/>
          <w:marRight w:val="0"/>
          <w:marTop w:val="0"/>
          <w:marBottom w:val="225"/>
          <w:divBdr>
            <w:top w:val="none" w:sz="0" w:space="0" w:color="auto"/>
            <w:left w:val="none" w:sz="0" w:space="0" w:color="auto"/>
            <w:bottom w:val="none" w:sz="0" w:space="0" w:color="auto"/>
            <w:right w:val="none" w:sz="0" w:space="0" w:color="auto"/>
          </w:divBdr>
          <w:divsChild>
            <w:div w:id="1214536968">
              <w:marLeft w:val="0"/>
              <w:marRight w:val="0"/>
              <w:marTop w:val="0"/>
              <w:marBottom w:val="0"/>
              <w:divBdr>
                <w:top w:val="none" w:sz="0" w:space="0" w:color="auto"/>
                <w:left w:val="none" w:sz="0" w:space="0" w:color="auto"/>
                <w:bottom w:val="none" w:sz="0" w:space="0" w:color="auto"/>
                <w:right w:val="none" w:sz="0" w:space="0" w:color="auto"/>
              </w:divBdr>
            </w:div>
          </w:divsChild>
        </w:div>
        <w:div w:id="237906679">
          <w:marLeft w:val="0"/>
          <w:marRight w:val="0"/>
          <w:marTop w:val="0"/>
          <w:marBottom w:val="225"/>
          <w:divBdr>
            <w:top w:val="none" w:sz="0" w:space="0" w:color="auto"/>
            <w:left w:val="none" w:sz="0" w:space="0" w:color="auto"/>
            <w:bottom w:val="none" w:sz="0" w:space="0" w:color="auto"/>
            <w:right w:val="none" w:sz="0" w:space="0" w:color="auto"/>
          </w:divBdr>
        </w:div>
        <w:div w:id="260337230">
          <w:marLeft w:val="0"/>
          <w:marRight w:val="0"/>
          <w:marTop w:val="0"/>
          <w:marBottom w:val="225"/>
          <w:divBdr>
            <w:top w:val="none" w:sz="0" w:space="0" w:color="auto"/>
            <w:left w:val="none" w:sz="0" w:space="0" w:color="auto"/>
            <w:bottom w:val="none" w:sz="0" w:space="0" w:color="auto"/>
            <w:right w:val="none" w:sz="0" w:space="0" w:color="auto"/>
          </w:divBdr>
          <w:divsChild>
            <w:div w:id="544367216">
              <w:marLeft w:val="0"/>
              <w:marRight w:val="0"/>
              <w:marTop w:val="0"/>
              <w:marBottom w:val="0"/>
              <w:divBdr>
                <w:top w:val="none" w:sz="0" w:space="0" w:color="auto"/>
                <w:left w:val="none" w:sz="0" w:space="0" w:color="auto"/>
                <w:bottom w:val="none" w:sz="0" w:space="0" w:color="auto"/>
                <w:right w:val="none" w:sz="0" w:space="0" w:color="auto"/>
              </w:divBdr>
            </w:div>
          </w:divsChild>
        </w:div>
        <w:div w:id="287707685">
          <w:marLeft w:val="0"/>
          <w:marRight w:val="0"/>
          <w:marTop w:val="0"/>
          <w:marBottom w:val="225"/>
          <w:divBdr>
            <w:top w:val="none" w:sz="0" w:space="0" w:color="auto"/>
            <w:left w:val="none" w:sz="0" w:space="0" w:color="auto"/>
            <w:bottom w:val="none" w:sz="0" w:space="0" w:color="auto"/>
            <w:right w:val="none" w:sz="0" w:space="0" w:color="auto"/>
          </w:divBdr>
          <w:divsChild>
            <w:div w:id="599341794">
              <w:marLeft w:val="0"/>
              <w:marRight w:val="0"/>
              <w:marTop w:val="0"/>
              <w:marBottom w:val="0"/>
              <w:divBdr>
                <w:top w:val="none" w:sz="0" w:space="0" w:color="auto"/>
                <w:left w:val="none" w:sz="0" w:space="0" w:color="auto"/>
                <w:bottom w:val="none" w:sz="0" w:space="0" w:color="auto"/>
                <w:right w:val="none" w:sz="0" w:space="0" w:color="auto"/>
              </w:divBdr>
            </w:div>
          </w:divsChild>
        </w:div>
        <w:div w:id="299846323">
          <w:marLeft w:val="0"/>
          <w:marRight w:val="0"/>
          <w:marTop w:val="0"/>
          <w:marBottom w:val="225"/>
          <w:divBdr>
            <w:top w:val="none" w:sz="0" w:space="0" w:color="auto"/>
            <w:left w:val="none" w:sz="0" w:space="0" w:color="auto"/>
            <w:bottom w:val="none" w:sz="0" w:space="0" w:color="auto"/>
            <w:right w:val="none" w:sz="0" w:space="0" w:color="auto"/>
          </w:divBdr>
          <w:divsChild>
            <w:div w:id="987319452">
              <w:marLeft w:val="0"/>
              <w:marRight w:val="0"/>
              <w:marTop w:val="0"/>
              <w:marBottom w:val="0"/>
              <w:divBdr>
                <w:top w:val="none" w:sz="0" w:space="0" w:color="auto"/>
                <w:left w:val="none" w:sz="0" w:space="0" w:color="auto"/>
                <w:bottom w:val="none" w:sz="0" w:space="0" w:color="auto"/>
                <w:right w:val="none" w:sz="0" w:space="0" w:color="auto"/>
              </w:divBdr>
            </w:div>
          </w:divsChild>
        </w:div>
        <w:div w:id="303127552">
          <w:marLeft w:val="0"/>
          <w:marRight w:val="0"/>
          <w:marTop w:val="0"/>
          <w:marBottom w:val="225"/>
          <w:divBdr>
            <w:top w:val="none" w:sz="0" w:space="0" w:color="auto"/>
            <w:left w:val="none" w:sz="0" w:space="0" w:color="auto"/>
            <w:bottom w:val="none" w:sz="0" w:space="0" w:color="auto"/>
            <w:right w:val="none" w:sz="0" w:space="0" w:color="auto"/>
          </w:divBdr>
          <w:divsChild>
            <w:div w:id="581910202">
              <w:marLeft w:val="0"/>
              <w:marRight w:val="0"/>
              <w:marTop w:val="0"/>
              <w:marBottom w:val="0"/>
              <w:divBdr>
                <w:top w:val="none" w:sz="0" w:space="0" w:color="auto"/>
                <w:left w:val="none" w:sz="0" w:space="0" w:color="auto"/>
                <w:bottom w:val="none" w:sz="0" w:space="0" w:color="auto"/>
                <w:right w:val="none" w:sz="0" w:space="0" w:color="auto"/>
              </w:divBdr>
            </w:div>
          </w:divsChild>
        </w:div>
        <w:div w:id="424770673">
          <w:marLeft w:val="0"/>
          <w:marRight w:val="0"/>
          <w:marTop w:val="0"/>
          <w:marBottom w:val="225"/>
          <w:divBdr>
            <w:top w:val="none" w:sz="0" w:space="0" w:color="auto"/>
            <w:left w:val="none" w:sz="0" w:space="0" w:color="auto"/>
            <w:bottom w:val="none" w:sz="0" w:space="0" w:color="auto"/>
            <w:right w:val="none" w:sz="0" w:space="0" w:color="auto"/>
          </w:divBdr>
          <w:divsChild>
            <w:div w:id="561212504">
              <w:marLeft w:val="0"/>
              <w:marRight w:val="0"/>
              <w:marTop w:val="0"/>
              <w:marBottom w:val="0"/>
              <w:divBdr>
                <w:top w:val="none" w:sz="0" w:space="0" w:color="auto"/>
                <w:left w:val="none" w:sz="0" w:space="0" w:color="auto"/>
                <w:bottom w:val="none" w:sz="0" w:space="0" w:color="auto"/>
                <w:right w:val="none" w:sz="0" w:space="0" w:color="auto"/>
              </w:divBdr>
            </w:div>
          </w:divsChild>
        </w:div>
        <w:div w:id="514465825">
          <w:marLeft w:val="0"/>
          <w:marRight w:val="0"/>
          <w:marTop w:val="0"/>
          <w:marBottom w:val="225"/>
          <w:divBdr>
            <w:top w:val="none" w:sz="0" w:space="0" w:color="auto"/>
            <w:left w:val="none" w:sz="0" w:space="0" w:color="auto"/>
            <w:bottom w:val="none" w:sz="0" w:space="0" w:color="auto"/>
            <w:right w:val="none" w:sz="0" w:space="0" w:color="auto"/>
          </w:divBdr>
          <w:divsChild>
            <w:div w:id="21249369">
              <w:marLeft w:val="0"/>
              <w:marRight w:val="0"/>
              <w:marTop w:val="0"/>
              <w:marBottom w:val="0"/>
              <w:divBdr>
                <w:top w:val="none" w:sz="0" w:space="0" w:color="auto"/>
                <w:left w:val="none" w:sz="0" w:space="0" w:color="auto"/>
                <w:bottom w:val="none" w:sz="0" w:space="0" w:color="auto"/>
                <w:right w:val="none" w:sz="0" w:space="0" w:color="auto"/>
              </w:divBdr>
            </w:div>
          </w:divsChild>
        </w:div>
        <w:div w:id="521164769">
          <w:marLeft w:val="0"/>
          <w:marRight w:val="0"/>
          <w:marTop w:val="0"/>
          <w:marBottom w:val="225"/>
          <w:divBdr>
            <w:top w:val="none" w:sz="0" w:space="0" w:color="auto"/>
            <w:left w:val="none" w:sz="0" w:space="0" w:color="auto"/>
            <w:bottom w:val="none" w:sz="0" w:space="0" w:color="auto"/>
            <w:right w:val="none" w:sz="0" w:space="0" w:color="auto"/>
          </w:divBdr>
          <w:divsChild>
            <w:div w:id="699404070">
              <w:marLeft w:val="0"/>
              <w:marRight w:val="0"/>
              <w:marTop w:val="0"/>
              <w:marBottom w:val="0"/>
              <w:divBdr>
                <w:top w:val="none" w:sz="0" w:space="0" w:color="auto"/>
                <w:left w:val="none" w:sz="0" w:space="0" w:color="auto"/>
                <w:bottom w:val="none" w:sz="0" w:space="0" w:color="auto"/>
                <w:right w:val="none" w:sz="0" w:space="0" w:color="auto"/>
              </w:divBdr>
            </w:div>
          </w:divsChild>
        </w:div>
        <w:div w:id="568460093">
          <w:marLeft w:val="0"/>
          <w:marRight w:val="0"/>
          <w:marTop w:val="0"/>
          <w:marBottom w:val="225"/>
          <w:divBdr>
            <w:top w:val="none" w:sz="0" w:space="0" w:color="auto"/>
            <w:left w:val="none" w:sz="0" w:space="0" w:color="auto"/>
            <w:bottom w:val="none" w:sz="0" w:space="0" w:color="auto"/>
            <w:right w:val="none" w:sz="0" w:space="0" w:color="auto"/>
          </w:divBdr>
          <w:divsChild>
            <w:div w:id="728115360">
              <w:marLeft w:val="0"/>
              <w:marRight w:val="0"/>
              <w:marTop w:val="0"/>
              <w:marBottom w:val="0"/>
              <w:divBdr>
                <w:top w:val="none" w:sz="0" w:space="0" w:color="auto"/>
                <w:left w:val="none" w:sz="0" w:space="0" w:color="auto"/>
                <w:bottom w:val="none" w:sz="0" w:space="0" w:color="auto"/>
                <w:right w:val="none" w:sz="0" w:space="0" w:color="auto"/>
              </w:divBdr>
            </w:div>
          </w:divsChild>
        </w:div>
        <w:div w:id="598876294">
          <w:marLeft w:val="0"/>
          <w:marRight w:val="0"/>
          <w:marTop w:val="0"/>
          <w:marBottom w:val="225"/>
          <w:divBdr>
            <w:top w:val="none" w:sz="0" w:space="0" w:color="auto"/>
            <w:left w:val="none" w:sz="0" w:space="0" w:color="auto"/>
            <w:bottom w:val="none" w:sz="0" w:space="0" w:color="auto"/>
            <w:right w:val="none" w:sz="0" w:space="0" w:color="auto"/>
          </w:divBdr>
          <w:divsChild>
            <w:div w:id="1773352748">
              <w:marLeft w:val="0"/>
              <w:marRight w:val="0"/>
              <w:marTop w:val="0"/>
              <w:marBottom w:val="0"/>
              <w:divBdr>
                <w:top w:val="none" w:sz="0" w:space="0" w:color="auto"/>
                <w:left w:val="none" w:sz="0" w:space="0" w:color="auto"/>
                <w:bottom w:val="none" w:sz="0" w:space="0" w:color="auto"/>
                <w:right w:val="none" w:sz="0" w:space="0" w:color="auto"/>
              </w:divBdr>
            </w:div>
          </w:divsChild>
        </w:div>
        <w:div w:id="645429829">
          <w:marLeft w:val="0"/>
          <w:marRight w:val="0"/>
          <w:marTop w:val="0"/>
          <w:marBottom w:val="225"/>
          <w:divBdr>
            <w:top w:val="none" w:sz="0" w:space="0" w:color="auto"/>
            <w:left w:val="none" w:sz="0" w:space="0" w:color="auto"/>
            <w:bottom w:val="none" w:sz="0" w:space="0" w:color="auto"/>
            <w:right w:val="none" w:sz="0" w:space="0" w:color="auto"/>
          </w:divBdr>
          <w:divsChild>
            <w:div w:id="1597209389">
              <w:marLeft w:val="0"/>
              <w:marRight w:val="0"/>
              <w:marTop w:val="0"/>
              <w:marBottom w:val="0"/>
              <w:divBdr>
                <w:top w:val="none" w:sz="0" w:space="0" w:color="auto"/>
                <w:left w:val="none" w:sz="0" w:space="0" w:color="auto"/>
                <w:bottom w:val="none" w:sz="0" w:space="0" w:color="auto"/>
                <w:right w:val="none" w:sz="0" w:space="0" w:color="auto"/>
              </w:divBdr>
            </w:div>
          </w:divsChild>
        </w:div>
        <w:div w:id="689064877">
          <w:marLeft w:val="0"/>
          <w:marRight w:val="0"/>
          <w:marTop w:val="0"/>
          <w:marBottom w:val="225"/>
          <w:divBdr>
            <w:top w:val="none" w:sz="0" w:space="0" w:color="auto"/>
            <w:left w:val="none" w:sz="0" w:space="0" w:color="auto"/>
            <w:bottom w:val="none" w:sz="0" w:space="0" w:color="auto"/>
            <w:right w:val="none" w:sz="0" w:space="0" w:color="auto"/>
          </w:divBdr>
          <w:divsChild>
            <w:div w:id="1805200915">
              <w:marLeft w:val="0"/>
              <w:marRight w:val="0"/>
              <w:marTop w:val="0"/>
              <w:marBottom w:val="0"/>
              <w:divBdr>
                <w:top w:val="none" w:sz="0" w:space="0" w:color="auto"/>
                <w:left w:val="none" w:sz="0" w:space="0" w:color="auto"/>
                <w:bottom w:val="none" w:sz="0" w:space="0" w:color="auto"/>
                <w:right w:val="none" w:sz="0" w:space="0" w:color="auto"/>
              </w:divBdr>
            </w:div>
          </w:divsChild>
        </w:div>
        <w:div w:id="726532835">
          <w:marLeft w:val="0"/>
          <w:marRight w:val="0"/>
          <w:marTop w:val="0"/>
          <w:marBottom w:val="225"/>
          <w:divBdr>
            <w:top w:val="none" w:sz="0" w:space="0" w:color="auto"/>
            <w:left w:val="none" w:sz="0" w:space="0" w:color="auto"/>
            <w:bottom w:val="none" w:sz="0" w:space="0" w:color="auto"/>
            <w:right w:val="none" w:sz="0" w:space="0" w:color="auto"/>
          </w:divBdr>
          <w:divsChild>
            <w:div w:id="588926993">
              <w:marLeft w:val="0"/>
              <w:marRight w:val="0"/>
              <w:marTop w:val="0"/>
              <w:marBottom w:val="0"/>
              <w:divBdr>
                <w:top w:val="none" w:sz="0" w:space="0" w:color="auto"/>
                <w:left w:val="none" w:sz="0" w:space="0" w:color="auto"/>
                <w:bottom w:val="none" w:sz="0" w:space="0" w:color="auto"/>
                <w:right w:val="none" w:sz="0" w:space="0" w:color="auto"/>
              </w:divBdr>
            </w:div>
          </w:divsChild>
        </w:div>
        <w:div w:id="740179147">
          <w:marLeft w:val="0"/>
          <w:marRight w:val="0"/>
          <w:marTop w:val="0"/>
          <w:marBottom w:val="225"/>
          <w:divBdr>
            <w:top w:val="none" w:sz="0" w:space="0" w:color="auto"/>
            <w:left w:val="none" w:sz="0" w:space="0" w:color="auto"/>
            <w:bottom w:val="none" w:sz="0" w:space="0" w:color="auto"/>
            <w:right w:val="none" w:sz="0" w:space="0" w:color="auto"/>
          </w:divBdr>
          <w:divsChild>
            <w:div w:id="1589188370">
              <w:marLeft w:val="0"/>
              <w:marRight w:val="0"/>
              <w:marTop w:val="0"/>
              <w:marBottom w:val="0"/>
              <w:divBdr>
                <w:top w:val="none" w:sz="0" w:space="0" w:color="auto"/>
                <w:left w:val="none" w:sz="0" w:space="0" w:color="auto"/>
                <w:bottom w:val="none" w:sz="0" w:space="0" w:color="auto"/>
                <w:right w:val="none" w:sz="0" w:space="0" w:color="auto"/>
              </w:divBdr>
            </w:div>
          </w:divsChild>
        </w:div>
        <w:div w:id="761298911">
          <w:marLeft w:val="0"/>
          <w:marRight w:val="0"/>
          <w:marTop w:val="0"/>
          <w:marBottom w:val="225"/>
          <w:divBdr>
            <w:top w:val="none" w:sz="0" w:space="0" w:color="auto"/>
            <w:left w:val="none" w:sz="0" w:space="0" w:color="auto"/>
            <w:bottom w:val="none" w:sz="0" w:space="0" w:color="auto"/>
            <w:right w:val="none" w:sz="0" w:space="0" w:color="auto"/>
          </w:divBdr>
          <w:divsChild>
            <w:div w:id="1160344011">
              <w:marLeft w:val="0"/>
              <w:marRight w:val="0"/>
              <w:marTop w:val="0"/>
              <w:marBottom w:val="0"/>
              <w:divBdr>
                <w:top w:val="none" w:sz="0" w:space="0" w:color="auto"/>
                <w:left w:val="none" w:sz="0" w:space="0" w:color="auto"/>
                <w:bottom w:val="none" w:sz="0" w:space="0" w:color="auto"/>
                <w:right w:val="none" w:sz="0" w:space="0" w:color="auto"/>
              </w:divBdr>
            </w:div>
          </w:divsChild>
        </w:div>
        <w:div w:id="768357788">
          <w:marLeft w:val="0"/>
          <w:marRight w:val="0"/>
          <w:marTop w:val="0"/>
          <w:marBottom w:val="225"/>
          <w:divBdr>
            <w:top w:val="none" w:sz="0" w:space="0" w:color="auto"/>
            <w:left w:val="none" w:sz="0" w:space="0" w:color="auto"/>
            <w:bottom w:val="none" w:sz="0" w:space="0" w:color="auto"/>
            <w:right w:val="none" w:sz="0" w:space="0" w:color="auto"/>
          </w:divBdr>
          <w:divsChild>
            <w:div w:id="1513375426">
              <w:marLeft w:val="0"/>
              <w:marRight w:val="0"/>
              <w:marTop w:val="0"/>
              <w:marBottom w:val="0"/>
              <w:divBdr>
                <w:top w:val="none" w:sz="0" w:space="0" w:color="auto"/>
                <w:left w:val="none" w:sz="0" w:space="0" w:color="auto"/>
                <w:bottom w:val="none" w:sz="0" w:space="0" w:color="auto"/>
                <w:right w:val="none" w:sz="0" w:space="0" w:color="auto"/>
              </w:divBdr>
            </w:div>
          </w:divsChild>
        </w:div>
        <w:div w:id="835851092">
          <w:marLeft w:val="0"/>
          <w:marRight w:val="0"/>
          <w:marTop w:val="0"/>
          <w:marBottom w:val="225"/>
          <w:divBdr>
            <w:top w:val="none" w:sz="0" w:space="0" w:color="auto"/>
            <w:left w:val="none" w:sz="0" w:space="0" w:color="auto"/>
            <w:bottom w:val="none" w:sz="0" w:space="0" w:color="auto"/>
            <w:right w:val="none" w:sz="0" w:space="0" w:color="auto"/>
          </w:divBdr>
          <w:divsChild>
            <w:div w:id="1578709397">
              <w:marLeft w:val="0"/>
              <w:marRight w:val="0"/>
              <w:marTop w:val="0"/>
              <w:marBottom w:val="0"/>
              <w:divBdr>
                <w:top w:val="none" w:sz="0" w:space="0" w:color="auto"/>
                <w:left w:val="none" w:sz="0" w:space="0" w:color="auto"/>
                <w:bottom w:val="none" w:sz="0" w:space="0" w:color="auto"/>
                <w:right w:val="none" w:sz="0" w:space="0" w:color="auto"/>
              </w:divBdr>
            </w:div>
          </w:divsChild>
        </w:div>
        <w:div w:id="898051425">
          <w:marLeft w:val="0"/>
          <w:marRight w:val="0"/>
          <w:marTop w:val="0"/>
          <w:marBottom w:val="225"/>
          <w:divBdr>
            <w:top w:val="none" w:sz="0" w:space="0" w:color="auto"/>
            <w:left w:val="none" w:sz="0" w:space="0" w:color="auto"/>
            <w:bottom w:val="none" w:sz="0" w:space="0" w:color="auto"/>
            <w:right w:val="none" w:sz="0" w:space="0" w:color="auto"/>
          </w:divBdr>
          <w:divsChild>
            <w:div w:id="739713071">
              <w:marLeft w:val="0"/>
              <w:marRight w:val="0"/>
              <w:marTop w:val="0"/>
              <w:marBottom w:val="0"/>
              <w:divBdr>
                <w:top w:val="none" w:sz="0" w:space="0" w:color="auto"/>
                <w:left w:val="none" w:sz="0" w:space="0" w:color="auto"/>
                <w:bottom w:val="none" w:sz="0" w:space="0" w:color="auto"/>
                <w:right w:val="none" w:sz="0" w:space="0" w:color="auto"/>
              </w:divBdr>
            </w:div>
          </w:divsChild>
        </w:div>
        <w:div w:id="909996625">
          <w:marLeft w:val="0"/>
          <w:marRight w:val="0"/>
          <w:marTop w:val="0"/>
          <w:marBottom w:val="225"/>
          <w:divBdr>
            <w:top w:val="none" w:sz="0" w:space="0" w:color="auto"/>
            <w:left w:val="none" w:sz="0" w:space="0" w:color="auto"/>
            <w:bottom w:val="none" w:sz="0" w:space="0" w:color="auto"/>
            <w:right w:val="none" w:sz="0" w:space="0" w:color="auto"/>
          </w:divBdr>
          <w:divsChild>
            <w:div w:id="398942359">
              <w:marLeft w:val="0"/>
              <w:marRight w:val="0"/>
              <w:marTop w:val="0"/>
              <w:marBottom w:val="0"/>
              <w:divBdr>
                <w:top w:val="none" w:sz="0" w:space="0" w:color="auto"/>
                <w:left w:val="none" w:sz="0" w:space="0" w:color="auto"/>
                <w:bottom w:val="none" w:sz="0" w:space="0" w:color="auto"/>
                <w:right w:val="none" w:sz="0" w:space="0" w:color="auto"/>
              </w:divBdr>
            </w:div>
          </w:divsChild>
        </w:div>
        <w:div w:id="917860430">
          <w:marLeft w:val="0"/>
          <w:marRight w:val="0"/>
          <w:marTop w:val="0"/>
          <w:marBottom w:val="225"/>
          <w:divBdr>
            <w:top w:val="none" w:sz="0" w:space="0" w:color="auto"/>
            <w:left w:val="none" w:sz="0" w:space="0" w:color="auto"/>
            <w:bottom w:val="none" w:sz="0" w:space="0" w:color="auto"/>
            <w:right w:val="none" w:sz="0" w:space="0" w:color="auto"/>
          </w:divBdr>
          <w:divsChild>
            <w:div w:id="829296279">
              <w:marLeft w:val="0"/>
              <w:marRight w:val="0"/>
              <w:marTop w:val="0"/>
              <w:marBottom w:val="0"/>
              <w:divBdr>
                <w:top w:val="none" w:sz="0" w:space="0" w:color="auto"/>
                <w:left w:val="none" w:sz="0" w:space="0" w:color="auto"/>
                <w:bottom w:val="none" w:sz="0" w:space="0" w:color="auto"/>
                <w:right w:val="none" w:sz="0" w:space="0" w:color="auto"/>
              </w:divBdr>
            </w:div>
          </w:divsChild>
        </w:div>
        <w:div w:id="987830801">
          <w:marLeft w:val="0"/>
          <w:marRight w:val="0"/>
          <w:marTop w:val="0"/>
          <w:marBottom w:val="225"/>
          <w:divBdr>
            <w:top w:val="none" w:sz="0" w:space="0" w:color="auto"/>
            <w:left w:val="none" w:sz="0" w:space="0" w:color="auto"/>
            <w:bottom w:val="none" w:sz="0" w:space="0" w:color="auto"/>
            <w:right w:val="none" w:sz="0" w:space="0" w:color="auto"/>
          </w:divBdr>
          <w:divsChild>
            <w:div w:id="1406802267">
              <w:marLeft w:val="0"/>
              <w:marRight w:val="0"/>
              <w:marTop w:val="0"/>
              <w:marBottom w:val="0"/>
              <w:divBdr>
                <w:top w:val="none" w:sz="0" w:space="0" w:color="auto"/>
                <w:left w:val="none" w:sz="0" w:space="0" w:color="auto"/>
                <w:bottom w:val="none" w:sz="0" w:space="0" w:color="auto"/>
                <w:right w:val="none" w:sz="0" w:space="0" w:color="auto"/>
              </w:divBdr>
            </w:div>
          </w:divsChild>
        </w:div>
        <w:div w:id="1011907026">
          <w:marLeft w:val="0"/>
          <w:marRight w:val="0"/>
          <w:marTop w:val="0"/>
          <w:marBottom w:val="225"/>
          <w:divBdr>
            <w:top w:val="none" w:sz="0" w:space="0" w:color="auto"/>
            <w:left w:val="none" w:sz="0" w:space="0" w:color="auto"/>
            <w:bottom w:val="none" w:sz="0" w:space="0" w:color="auto"/>
            <w:right w:val="none" w:sz="0" w:space="0" w:color="auto"/>
          </w:divBdr>
          <w:divsChild>
            <w:div w:id="31465506">
              <w:marLeft w:val="0"/>
              <w:marRight w:val="0"/>
              <w:marTop w:val="0"/>
              <w:marBottom w:val="0"/>
              <w:divBdr>
                <w:top w:val="none" w:sz="0" w:space="0" w:color="auto"/>
                <w:left w:val="none" w:sz="0" w:space="0" w:color="auto"/>
                <w:bottom w:val="none" w:sz="0" w:space="0" w:color="auto"/>
                <w:right w:val="none" w:sz="0" w:space="0" w:color="auto"/>
              </w:divBdr>
            </w:div>
          </w:divsChild>
        </w:div>
        <w:div w:id="1051614069">
          <w:marLeft w:val="0"/>
          <w:marRight w:val="0"/>
          <w:marTop w:val="0"/>
          <w:marBottom w:val="225"/>
          <w:divBdr>
            <w:top w:val="none" w:sz="0" w:space="0" w:color="auto"/>
            <w:left w:val="none" w:sz="0" w:space="0" w:color="auto"/>
            <w:bottom w:val="none" w:sz="0" w:space="0" w:color="auto"/>
            <w:right w:val="none" w:sz="0" w:space="0" w:color="auto"/>
          </w:divBdr>
          <w:divsChild>
            <w:div w:id="569509186">
              <w:marLeft w:val="0"/>
              <w:marRight w:val="0"/>
              <w:marTop w:val="0"/>
              <w:marBottom w:val="0"/>
              <w:divBdr>
                <w:top w:val="none" w:sz="0" w:space="0" w:color="auto"/>
                <w:left w:val="none" w:sz="0" w:space="0" w:color="auto"/>
                <w:bottom w:val="none" w:sz="0" w:space="0" w:color="auto"/>
                <w:right w:val="none" w:sz="0" w:space="0" w:color="auto"/>
              </w:divBdr>
            </w:div>
          </w:divsChild>
        </w:div>
        <w:div w:id="1070929207">
          <w:marLeft w:val="0"/>
          <w:marRight w:val="0"/>
          <w:marTop w:val="0"/>
          <w:marBottom w:val="225"/>
          <w:divBdr>
            <w:top w:val="none" w:sz="0" w:space="0" w:color="auto"/>
            <w:left w:val="none" w:sz="0" w:space="0" w:color="auto"/>
            <w:bottom w:val="none" w:sz="0" w:space="0" w:color="auto"/>
            <w:right w:val="none" w:sz="0" w:space="0" w:color="auto"/>
          </w:divBdr>
          <w:divsChild>
            <w:div w:id="1420251497">
              <w:marLeft w:val="0"/>
              <w:marRight w:val="0"/>
              <w:marTop w:val="0"/>
              <w:marBottom w:val="0"/>
              <w:divBdr>
                <w:top w:val="none" w:sz="0" w:space="0" w:color="auto"/>
                <w:left w:val="none" w:sz="0" w:space="0" w:color="auto"/>
                <w:bottom w:val="none" w:sz="0" w:space="0" w:color="auto"/>
                <w:right w:val="none" w:sz="0" w:space="0" w:color="auto"/>
              </w:divBdr>
            </w:div>
          </w:divsChild>
        </w:div>
        <w:div w:id="1135561130">
          <w:marLeft w:val="0"/>
          <w:marRight w:val="0"/>
          <w:marTop w:val="0"/>
          <w:marBottom w:val="225"/>
          <w:divBdr>
            <w:top w:val="none" w:sz="0" w:space="0" w:color="auto"/>
            <w:left w:val="none" w:sz="0" w:space="0" w:color="auto"/>
            <w:bottom w:val="none" w:sz="0" w:space="0" w:color="auto"/>
            <w:right w:val="none" w:sz="0" w:space="0" w:color="auto"/>
          </w:divBdr>
          <w:divsChild>
            <w:div w:id="355153041">
              <w:marLeft w:val="0"/>
              <w:marRight w:val="0"/>
              <w:marTop w:val="0"/>
              <w:marBottom w:val="0"/>
              <w:divBdr>
                <w:top w:val="none" w:sz="0" w:space="0" w:color="auto"/>
                <w:left w:val="none" w:sz="0" w:space="0" w:color="auto"/>
                <w:bottom w:val="none" w:sz="0" w:space="0" w:color="auto"/>
                <w:right w:val="none" w:sz="0" w:space="0" w:color="auto"/>
              </w:divBdr>
            </w:div>
          </w:divsChild>
        </w:div>
        <w:div w:id="1141582360">
          <w:marLeft w:val="0"/>
          <w:marRight w:val="0"/>
          <w:marTop w:val="0"/>
          <w:marBottom w:val="225"/>
          <w:divBdr>
            <w:top w:val="none" w:sz="0" w:space="0" w:color="auto"/>
            <w:left w:val="none" w:sz="0" w:space="0" w:color="auto"/>
            <w:bottom w:val="none" w:sz="0" w:space="0" w:color="auto"/>
            <w:right w:val="none" w:sz="0" w:space="0" w:color="auto"/>
          </w:divBdr>
          <w:divsChild>
            <w:div w:id="1204364659">
              <w:marLeft w:val="0"/>
              <w:marRight w:val="0"/>
              <w:marTop w:val="0"/>
              <w:marBottom w:val="0"/>
              <w:divBdr>
                <w:top w:val="none" w:sz="0" w:space="0" w:color="auto"/>
                <w:left w:val="none" w:sz="0" w:space="0" w:color="auto"/>
                <w:bottom w:val="none" w:sz="0" w:space="0" w:color="auto"/>
                <w:right w:val="none" w:sz="0" w:space="0" w:color="auto"/>
              </w:divBdr>
            </w:div>
          </w:divsChild>
        </w:div>
        <w:div w:id="1145242305">
          <w:marLeft w:val="0"/>
          <w:marRight w:val="0"/>
          <w:marTop w:val="0"/>
          <w:marBottom w:val="225"/>
          <w:divBdr>
            <w:top w:val="none" w:sz="0" w:space="0" w:color="auto"/>
            <w:left w:val="none" w:sz="0" w:space="0" w:color="auto"/>
            <w:bottom w:val="none" w:sz="0" w:space="0" w:color="auto"/>
            <w:right w:val="none" w:sz="0" w:space="0" w:color="auto"/>
          </w:divBdr>
          <w:divsChild>
            <w:div w:id="641694830">
              <w:marLeft w:val="0"/>
              <w:marRight w:val="0"/>
              <w:marTop w:val="0"/>
              <w:marBottom w:val="0"/>
              <w:divBdr>
                <w:top w:val="none" w:sz="0" w:space="0" w:color="auto"/>
                <w:left w:val="none" w:sz="0" w:space="0" w:color="auto"/>
                <w:bottom w:val="none" w:sz="0" w:space="0" w:color="auto"/>
                <w:right w:val="none" w:sz="0" w:space="0" w:color="auto"/>
              </w:divBdr>
            </w:div>
          </w:divsChild>
        </w:div>
        <w:div w:id="1145463302">
          <w:marLeft w:val="0"/>
          <w:marRight w:val="0"/>
          <w:marTop w:val="0"/>
          <w:marBottom w:val="225"/>
          <w:divBdr>
            <w:top w:val="none" w:sz="0" w:space="0" w:color="auto"/>
            <w:left w:val="none" w:sz="0" w:space="0" w:color="auto"/>
            <w:bottom w:val="none" w:sz="0" w:space="0" w:color="auto"/>
            <w:right w:val="none" w:sz="0" w:space="0" w:color="auto"/>
          </w:divBdr>
          <w:divsChild>
            <w:div w:id="867447329">
              <w:marLeft w:val="0"/>
              <w:marRight w:val="0"/>
              <w:marTop w:val="0"/>
              <w:marBottom w:val="0"/>
              <w:divBdr>
                <w:top w:val="none" w:sz="0" w:space="0" w:color="auto"/>
                <w:left w:val="none" w:sz="0" w:space="0" w:color="auto"/>
                <w:bottom w:val="none" w:sz="0" w:space="0" w:color="auto"/>
                <w:right w:val="none" w:sz="0" w:space="0" w:color="auto"/>
              </w:divBdr>
            </w:div>
          </w:divsChild>
        </w:div>
        <w:div w:id="1263415212">
          <w:marLeft w:val="0"/>
          <w:marRight w:val="0"/>
          <w:marTop w:val="0"/>
          <w:marBottom w:val="225"/>
          <w:divBdr>
            <w:top w:val="none" w:sz="0" w:space="0" w:color="auto"/>
            <w:left w:val="none" w:sz="0" w:space="0" w:color="auto"/>
            <w:bottom w:val="none" w:sz="0" w:space="0" w:color="auto"/>
            <w:right w:val="none" w:sz="0" w:space="0" w:color="auto"/>
          </w:divBdr>
          <w:divsChild>
            <w:div w:id="1659531497">
              <w:marLeft w:val="0"/>
              <w:marRight w:val="0"/>
              <w:marTop w:val="0"/>
              <w:marBottom w:val="0"/>
              <w:divBdr>
                <w:top w:val="none" w:sz="0" w:space="0" w:color="auto"/>
                <w:left w:val="none" w:sz="0" w:space="0" w:color="auto"/>
                <w:bottom w:val="none" w:sz="0" w:space="0" w:color="auto"/>
                <w:right w:val="none" w:sz="0" w:space="0" w:color="auto"/>
              </w:divBdr>
            </w:div>
          </w:divsChild>
        </w:div>
        <w:div w:id="1290169277">
          <w:marLeft w:val="0"/>
          <w:marRight w:val="0"/>
          <w:marTop w:val="0"/>
          <w:marBottom w:val="225"/>
          <w:divBdr>
            <w:top w:val="none" w:sz="0" w:space="0" w:color="auto"/>
            <w:left w:val="none" w:sz="0" w:space="0" w:color="auto"/>
            <w:bottom w:val="none" w:sz="0" w:space="0" w:color="auto"/>
            <w:right w:val="none" w:sz="0" w:space="0" w:color="auto"/>
          </w:divBdr>
          <w:divsChild>
            <w:div w:id="371423920">
              <w:marLeft w:val="0"/>
              <w:marRight w:val="0"/>
              <w:marTop w:val="0"/>
              <w:marBottom w:val="0"/>
              <w:divBdr>
                <w:top w:val="none" w:sz="0" w:space="0" w:color="auto"/>
                <w:left w:val="none" w:sz="0" w:space="0" w:color="auto"/>
                <w:bottom w:val="none" w:sz="0" w:space="0" w:color="auto"/>
                <w:right w:val="none" w:sz="0" w:space="0" w:color="auto"/>
              </w:divBdr>
            </w:div>
          </w:divsChild>
        </w:div>
        <w:div w:id="1361130870">
          <w:marLeft w:val="0"/>
          <w:marRight w:val="0"/>
          <w:marTop w:val="0"/>
          <w:marBottom w:val="225"/>
          <w:divBdr>
            <w:top w:val="none" w:sz="0" w:space="0" w:color="auto"/>
            <w:left w:val="none" w:sz="0" w:space="0" w:color="auto"/>
            <w:bottom w:val="none" w:sz="0" w:space="0" w:color="auto"/>
            <w:right w:val="none" w:sz="0" w:space="0" w:color="auto"/>
          </w:divBdr>
          <w:divsChild>
            <w:div w:id="1097868940">
              <w:marLeft w:val="0"/>
              <w:marRight w:val="0"/>
              <w:marTop w:val="0"/>
              <w:marBottom w:val="0"/>
              <w:divBdr>
                <w:top w:val="none" w:sz="0" w:space="0" w:color="auto"/>
                <w:left w:val="none" w:sz="0" w:space="0" w:color="auto"/>
                <w:bottom w:val="none" w:sz="0" w:space="0" w:color="auto"/>
                <w:right w:val="none" w:sz="0" w:space="0" w:color="auto"/>
              </w:divBdr>
            </w:div>
          </w:divsChild>
        </w:div>
        <w:div w:id="1368334729">
          <w:marLeft w:val="0"/>
          <w:marRight w:val="0"/>
          <w:marTop w:val="0"/>
          <w:marBottom w:val="225"/>
          <w:divBdr>
            <w:top w:val="none" w:sz="0" w:space="0" w:color="auto"/>
            <w:left w:val="none" w:sz="0" w:space="0" w:color="auto"/>
            <w:bottom w:val="none" w:sz="0" w:space="0" w:color="auto"/>
            <w:right w:val="none" w:sz="0" w:space="0" w:color="auto"/>
          </w:divBdr>
          <w:divsChild>
            <w:div w:id="2080203591">
              <w:marLeft w:val="0"/>
              <w:marRight w:val="0"/>
              <w:marTop w:val="0"/>
              <w:marBottom w:val="0"/>
              <w:divBdr>
                <w:top w:val="none" w:sz="0" w:space="0" w:color="auto"/>
                <w:left w:val="none" w:sz="0" w:space="0" w:color="auto"/>
                <w:bottom w:val="none" w:sz="0" w:space="0" w:color="auto"/>
                <w:right w:val="none" w:sz="0" w:space="0" w:color="auto"/>
              </w:divBdr>
            </w:div>
          </w:divsChild>
        </w:div>
        <w:div w:id="1381519359">
          <w:marLeft w:val="0"/>
          <w:marRight w:val="0"/>
          <w:marTop w:val="0"/>
          <w:marBottom w:val="225"/>
          <w:divBdr>
            <w:top w:val="none" w:sz="0" w:space="0" w:color="auto"/>
            <w:left w:val="none" w:sz="0" w:space="0" w:color="auto"/>
            <w:bottom w:val="none" w:sz="0" w:space="0" w:color="auto"/>
            <w:right w:val="none" w:sz="0" w:space="0" w:color="auto"/>
          </w:divBdr>
          <w:divsChild>
            <w:div w:id="755397799">
              <w:marLeft w:val="0"/>
              <w:marRight w:val="0"/>
              <w:marTop w:val="0"/>
              <w:marBottom w:val="0"/>
              <w:divBdr>
                <w:top w:val="none" w:sz="0" w:space="0" w:color="auto"/>
                <w:left w:val="none" w:sz="0" w:space="0" w:color="auto"/>
                <w:bottom w:val="none" w:sz="0" w:space="0" w:color="auto"/>
                <w:right w:val="none" w:sz="0" w:space="0" w:color="auto"/>
              </w:divBdr>
            </w:div>
          </w:divsChild>
        </w:div>
        <w:div w:id="1433357950">
          <w:marLeft w:val="0"/>
          <w:marRight w:val="0"/>
          <w:marTop w:val="0"/>
          <w:marBottom w:val="225"/>
          <w:divBdr>
            <w:top w:val="none" w:sz="0" w:space="0" w:color="auto"/>
            <w:left w:val="none" w:sz="0" w:space="0" w:color="auto"/>
            <w:bottom w:val="none" w:sz="0" w:space="0" w:color="auto"/>
            <w:right w:val="none" w:sz="0" w:space="0" w:color="auto"/>
          </w:divBdr>
          <w:divsChild>
            <w:div w:id="1404062971">
              <w:marLeft w:val="0"/>
              <w:marRight w:val="0"/>
              <w:marTop w:val="0"/>
              <w:marBottom w:val="0"/>
              <w:divBdr>
                <w:top w:val="none" w:sz="0" w:space="0" w:color="auto"/>
                <w:left w:val="none" w:sz="0" w:space="0" w:color="auto"/>
                <w:bottom w:val="none" w:sz="0" w:space="0" w:color="auto"/>
                <w:right w:val="none" w:sz="0" w:space="0" w:color="auto"/>
              </w:divBdr>
            </w:div>
          </w:divsChild>
        </w:div>
        <w:div w:id="1501239499">
          <w:marLeft w:val="0"/>
          <w:marRight w:val="0"/>
          <w:marTop w:val="0"/>
          <w:marBottom w:val="225"/>
          <w:divBdr>
            <w:top w:val="none" w:sz="0" w:space="0" w:color="auto"/>
            <w:left w:val="none" w:sz="0" w:space="0" w:color="auto"/>
            <w:bottom w:val="none" w:sz="0" w:space="0" w:color="auto"/>
            <w:right w:val="none" w:sz="0" w:space="0" w:color="auto"/>
          </w:divBdr>
          <w:divsChild>
            <w:div w:id="512913051">
              <w:marLeft w:val="0"/>
              <w:marRight w:val="0"/>
              <w:marTop w:val="0"/>
              <w:marBottom w:val="0"/>
              <w:divBdr>
                <w:top w:val="none" w:sz="0" w:space="0" w:color="auto"/>
                <w:left w:val="none" w:sz="0" w:space="0" w:color="auto"/>
                <w:bottom w:val="none" w:sz="0" w:space="0" w:color="auto"/>
                <w:right w:val="none" w:sz="0" w:space="0" w:color="auto"/>
              </w:divBdr>
            </w:div>
          </w:divsChild>
        </w:div>
        <w:div w:id="1521505828">
          <w:marLeft w:val="0"/>
          <w:marRight w:val="0"/>
          <w:marTop w:val="0"/>
          <w:marBottom w:val="225"/>
          <w:divBdr>
            <w:top w:val="none" w:sz="0" w:space="0" w:color="auto"/>
            <w:left w:val="none" w:sz="0" w:space="0" w:color="auto"/>
            <w:bottom w:val="none" w:sz="0" w:space="0" w:color="auto"/>
            <w:right w:val="none" w:sz="0" w:space="0" w:color="auto"/>
          </w:divBdr>
          <w:divsChild>
            <w:div w:id="1861698630">
              <w:marLeft w:val="0"/>
              <w:marRight w:val="0"/>
              <w:marTop w:val="0"/>
              <w:marBottom w:val="0"/>
              <w:divBdr>
                <w:top w:val="none" w:sz="0" w:space="0" w:color="auto"/>
                <w:left w:val="none" w:sz="0" w:space="0" w:color="auto"/>
                <w:bottom w:val="none" w:sz="0" w:space="0" w:color="auto"/>
                <w:right w:val="none" w:sz="0" w:space="0" w:color="auto"/>
              </w:divBdr>
            </w:div>
          </w:divsChild>
        </w:div>
        <w:div w:id="1523086177">
          <w:marLeft w:val="0"/>
          <w:marRight w:val="0"/>
          <w:marTop w:val="0"/>
          <w:marBottom w:val="225"/>
          <w:divBdr>
            <w:top w:val="none" w:sz="0" w:space="0" w:color="auto"/>
            <w:left w:val="none" w:sz="0" w:space="0" w:color="auto"/>
            <w:bottom w:val="none" w:sz="0" w:space="0" w:color="auto"/>
            <w:right w:val="none" w:sz="0" w:space="0" w:color="auto"/>
          </w:divBdr>
          <w:divsChild>
            <w:div w:id="279647559">
              <w:marLeft w:val="0"/>
              <w:marRight w:val="0"/>
              <w:marTop w:val="0"/>
              <w:marBottom w:val="0"/>
              <w:divBdr>
                <w:top w:val="none" w:sz="0" w:space="0" w:color="auto"/>
                <w:left w:val="none" w:sz="0" w:space="0" w:color="auto"/>
                <w:bottom w:val="none" w:sz="0" w:space="0" w:color="auto"/>
                <w:right w:val="none" w:sz="0" w:space="0" w:color="auto"/>
              </w:divBdr>
            </w:div>
          </w:divsChild>
        </w:div>
        <w:div w:id="1525170259">
          <w:marLeft w:val="0"/>
          <w:marRight w:val="0"/>
          <w:marTop w:val="0"/>
          <w:marBottom w:val="225"/>
          <w:divBdr>
            <w:top w:val="none" w:sz="0" w:space="0" w:color="auto"/>
            <w:left w:val="none" w:sz="0" w:space="0" w:color="auto"/>
            <w:bottom w:val="none" w:sz="0" w:space="0" w:color="auto"/>
            <w:right w:val="none" w:sz="0" w:space="0" w:color="auto"/>
          </w:divBdr>
          <w:divsChild>
            <w:div w:id="2092775614">
              <w:marLeft w:val="0"/>
              <w:marRight w:val="0"/>
              <w:marTop w:val="0"/>
              <w:marBottom w:val="0"/>
              <w:divBdr>
                <w:top w:val="none" w:sz="0" w:space="0" w:color="auto"/>
                <w:left w:val="none" w:sz="0" w:space="0" w:color="auto"/>
                <w:bottom w:val="none" w:sz="0" w:space="0" w:color="auto"/>
                <w:right w:val="none" w:sz="0" w:space="0" w:color="auto"/>
              </w:divBdr>
            </w:div>
          </w:divsChild>
        </w:div>
        <w:div w:id="1528638774">
          <w:marLeft w:val="0"/>
          <w:marRight w:val="0"/>
          <w:marTop w:val="0"/>
          <w:marBottom w:val="225"/>
          <w:divBdr>
            <w:top w:val="none" w:sz="0" w:space="0" w:color="auto"/>
            <w:left w:val="none" w:sz="0" w:space="0" w:color="auto"/>
            <w:bottom w:val="none" w:sz="0" w:space="0" w:color="auto"/>
            <w:right w:val="none" w:sz="0" w:space="0" w:color="auto"/>
          </w:divBdr>
          <w:divsChild>
            <w:div w:id="2129735999">
              <w:marLeft w:val="0"/>
              <w:marRight w:val="0"/>
              <w:marTop w:val="0"/>
              <w:marBottom w:val="0"/>
              <w:divBdr>
                <w:top w:val="none" w:sz="0" w:space="0" w:color="auto"/>
                <w:left w:val="none" w:sz="0" w:space="0" w:color="auto"/>
                <w:bottom w:val="none" w:sz="0" w:space="0" w:color="auto"/>
                <w:right w:val="none" w:sz="0" w:space="0" w:color="auto"/>
              </w:divBdr>
            </w:div>
          </w:divsChild>
        </w:div>
        <w:div w:id="1536888261">
          <w:marLeft w:val="0"/>
          <w:marRight w:val="0"/>
          <w:marTop w:val="0"/>
          <w:marBottom w:val="225"/>
          <w:divBdr>
            <w:top w:val="none" w:sz="0" w:space="0" w:color="auto"/>
            <w:left w:val="none" w:sz="0" w:space="0" w:color="auto"/>
            <w:bottom w:val="none" w:sz="0" w:space="0" w:color="auto"/>
            <w:right w:val="none" w:sz="0" w:space="0" w:color="auto"/>
          </w:divBdr>
          <w:divsChild>
            <w:div w:id="178201815">
              <w:marLeft w:val="0"/>
              <w:marRight w:val="0"/>
              <w:marTop w:val="0"/>
              <w:marBottom w:val="0"/>
              <w:divBdr>
                <w:top w:val="none" w:sz="0" w:space="0" w:color="auto"/>
                <w:left w:val="none" w:sz="0" w:space="0" w:color="auto"/>
                <w:bottom w:val="none" w:sz="0" w:space="0" w:color="auto"/>
                <w:right w:val="none" w:sz="0" w:space="0" w:color="auto"/>
              </w:divBdr>
            </w:div>
          </w:divsChild>
        </w:div>
        <w:div w:id="1598444254">
          <w:marLeft w:val="0"/>
          <w:marRight w:val="0"/>
          <w:marTop w:val="0"/>
          <w:marBottom w:val="225"/>
          <w:divBdr>
            <w:top w:val="none" w:sz="0" w:space="0" w:color="auto"/>
            <w:left w:val="none" w:sz="0" w:space="0" w:color="auto"/>
            <w:bottom w:val="none" w:sz="0" w:space="0" w:color="auto"/>
            <w:right w:val="none" w:sz="0" w:space="0" w:color="auto"/>
          </w:divBdr>
          <w:divsChild>
            <w:div w:id="2012752017">
              <w:marLeft w:val="0"/>
              <w:marRight w:val="0"/>
              <w:marTop w:val="0"/>
              <w:marBottom w:val="0"/>
              <w:divBdr>
                <w:top w:val="none" w:sz="0" w:space="0" w:color="auto"/>
                <w:left w:val="none" w:sz="0" w:space="0" w:color="auto"/>
                <w:bottom w:val="none" w:sz="0" w:space="0" w:color="auto"/>
                <w:right w:val="none" w:sz="0" w:space="0" w:color="auto"/>
              </w:divBdr>
            </w:div>
          </w:divsChild>
        </w:div>
        <w:div w:id="1600068812">
          <w:marLeft w:val="0"/>
          <w:marRight w:val="0"/>
          <w:marTop w:val="0"/>
          <w:marBottom w:val="225"/>
          <w:divBdr>
            <w:top w:val="none" w:sz="0" w:space="0" w:color="auto"/>
            <w:left w:val="none" w:sz="0" w:space="0" w:color="auto"/>
            <w:bottom w:val="none" w:sz="0" w:space="0" w:color="auto"/>
            <w:right w:val="none" w:sz="0" w:space="0" w:color="auto"/>
          </w:divBdr>
          <w:divsChild>
            <w:div w:id="1239636994">
              <w:marLeft w:val="0"/>
              <w:marRight w:val="0"/>
              <w:marTop w:val="0"/>
              <w:marBottom w:val="0"/>
              <w:divBdr>
                <w:top w:val="none" w:sz="0" w:space="0" w:color="auto"/>
                <w:left w:val="none" w:sz="0" w:space="0" w:color="auto"/>
                <w:bottom w:val="none" w:sz="0" w:space="0" w:color="auto"/>
                <w:right w:val="none" w:sz="0" w:space="0" w:color="auto"/>
              </w:divBdr>
            </w:div>
          </w:divsChild>
        </w:div>
        <w:div w:id="1627077972">
          <w:marLeft w:val="0"/>
          <w:marRight w:val="0"/>
          <w:marTop w:val="0"/>
          <w:marBottom w:val="225"/>
          <w:divBdr>
            <w:top w:val="none" w:sz="0" w:space="0" w:color="auto"/>
            <w:left w:val="none" w:sz="0" w:space="0" w:color="auto"/>
            <w:bottom w:val="none" w:sz="0" w:space="0" w:color="auto"/>
            <w:right w:val="none" w:sz="0" w:space="0" w:color="auto"/>
          </w:divBdr>
          <w:divsChild>
            <w:div w:id="1641617902">
              <w:marLeft w:val="0"/>
              <w:marRight w:val="0"/>
              <w:marTop w:val="0"/>
              <w:marBottom w:val="0"/>
              <w:divBdr>
                <w:top w:val="none" w:sz="0" w:space="0" w:color="auto"/>
                <w:left w:val="none" w:sz="0" w:space="0" w:color="auto"/>
                <w:bottom w:val="none" w:sz="0" w:space="0" w:color="auto"/>
                <w:right w:val="none" w:sz="0" w:space="0" w:color="auto"/>
              </w:divBdr>
            </w:div>
          </w:divsChild>
        </w:div>
        <w:div w:id="1643270310">
          <w:marLeft w:val="0"/>
          <w:marRight w:val="0"/>
          <w:marTop w:val="0"/>
          <w:marBottom w:val="225"/>
          <w:divBdr>
            <w:top w:val="none" w:sz="0" w:space="0" w:color="auto"/>
            <w:left w:val="none" w:sz="0" w:space="0" w:color="auto"/>
            <w:bottom w:val="none" w:sz="0" w:space="0" w:color="auto"/>
            <w:right w:val="none" w:sz="0" w:space="0" w:color="auto"/>
          </w:divBdr>
          <w:divsChild>
            <w:div w:id="1252662350">
              <w:marLeft w:val="0"/>
              <w:marRight w:val="0"/>
              <w:marTop w:val="0"/>
              <w:marBottom w:val="0"/>
              <w:divBdr>
                <w:top w:val="none" w:sz="0" w:space="0" w:color="auto"/>
                <w:left w:val="none" w:sz="0" w:space="0" w:color="auto"/>
                <w:bottom w:val="none" w:sz="0" w:space="0" w:color="auto"/>
                <w:right w:val="none" w:sz="0" w:space="0" w:color="auto"/>
              </w:divBdr>
            </w:div>
          </w:divsChild>
        </w:div>
        <w:div w:id="1697804541">
          <w:marLeft w:val="0"/>
          <w:marRight w:val="0"/>
          <w:marTop w:val="0"/>
          <w:marBottom w:val="225"/>
          <w:divBdr>
            <w:top w:val="none" w:sz="0" w:space="0" w:color="auto"/>
            <w:left w:val="none" w:sz="0" w:space="0" w:color="auto"/>
            <w:bottom w:val="none" w:sz="0" w:space="0" w:color="auto"/>
            <w:right w:val="none" w:sz="0" w:space="0" w:color="auto"/>
          </w:divBdr>
          <w:divsChild>
            <w:div w:id="2114589810">
              <w:marLeft w:val="0"/>
              <w:marRight w:val="0"/>
              <w:marTop w:val="0"/>
              <w:marBottom w:val="0"/>
              <w:divBdr>
                <w:top w:val="none" w:sz="0" w:space="0" w:color="auto"/>
                <w:left w:val="none" w:sz="0" w:space="0" w:color="auto"/>
                <w:bottom w:val="none" w:sz="0" w:space="0" w:color="auto"/>
                <w:right w:val="none" w:sz="0" w:space="0" w:color="auto"/>
              </w:divBdr>
            </w:div>
          </w:divsChild>
        </w:div>
        <w:div w:id="1708794487">
          <w:marLeft w:val="0"/>
          <w:marRight w:val="0"/>
          <w:marTop w:val="0"/>
          <w:marBottom w:val="225"/>
          <w:divBdr>
            <w:top w:val="none" w:sz="0" w:space="0" w:color="auto"/>
            <w:left w:val="none" w:sz="0" w:space="0" w:color="auto"/>
            <w:bottom w:val="none" w:sz="0" w:space="0" w:color="auto"/>
            <w:right w:val="none" w:sz="0" w:space="0" w:color="auto"/>
          </w:divBdr>
          <w:divsChild>
            <w:div w:id="877158166">
              <w:marLeft w:val="0"/>
              <w:marRight w:val="0"/>
              <w:marTop w:val="0"/>
              <w:marBottom w:val="0"/>
              <w:divBdr>
                <w:top w:val="none" w:sz="0" w:space="0" w:color="auto"/>
                <w:left w:val="none" w:sz="0" w:space="0" w:color="auto"/>
                <w:bottom w:val="none" w:sz="0" w:space="0" w:color="auto"/>
                <w:right w:val="none" w:sz="0" w:space="0" w:color="auto"/>
              </w:divBdr>
            </w:div>
          </w:divsChild>
        </w:div>
        <w:div w:id="1880315494">
          <w:marLeft w:val="0"/>
          <w:marRight w:val="0"/>
          <w:marTop w:val="0"/>
          <w:marBottom w:val="225"/>
          <w:divBdr>
            <w:top w:val="none" w:sz="0" w:space="0" w:color="auto"/>
            <w:left w:val="none" w:sz="0" w:space="0" w:color="auto"/>
            <w:bottom w:val="none" w:sz="0" w:space="0" w:color="auto"/>
            <w:right w:val="none" w:sz="0" w:space="0" w:color="auto"/>
          </w:divBdr>
          <w:divsChild>
            <w:div w:id="826360826">
              <w:marLeft w:val="0"/>
              <w:marRight w:val="0"/>
              <w:marTop w:val="0"/>
              <w:marBottom w:val="0"/>
              <w:divBdr>
                <w:top w:val="none" w:sz="0" w:space="0" w:color="auto"/>
                <w:left w:val="none" w:sz="0" w:space="0" w:color="auto"/>
                <w:bottom w:val="none" w:sz="0" w:space="0" w:color="auto"/>
                <w:right w:val="none" w:sz="0" w:space="0" w:color="auto"/>
              </w:divBdr>
            </w:div>
          </w:divsChild>
        </w:div>
        <w:div w:id="1957368385">
          <w:marLeft w:val="0"/>
          <w:marRight w:val="0"/>
          <w:marTop w:val="0"/>
          <w:marBottom w:val="225"/>
          <w:divBdr>
            <w:top w:val="none" w:sz="0" w:space="0" w:color="auto"/>
            <w:left w:val="none" w:sz="0" w:space="0" w:color="auto"/>
            <w:bottom w:val="none" w:sz="0" w:space="0" w:color="auto"/>
            <w:right w:val="none" w:sz="0" w:space="0" w:color="auto"/>
          </w:divBdr>
          <w:divsChild>
            <w:div w:id="1421292851">
              <w:marLeft w:val="0"/>
              <w:marRight w:val="0"/>
              <w:marTop w:val="0"/>
              <w:marBottom w:val="0"/>
              <w:divBdr>
                <w:top w:val="none" w:sz="0" w:space="0" w:color="auto"/>
                <w:left w:val="none" w:sz="0" w:space="0" w:color="auto"/>
                <w:bottom w:val="none" w:sz="0" w:space="0" w:color="auto"/>
                <w:right w:val="none" w:sz="0" w:space="0" w:color="auto"/>
              </w:divBdr>
            </w:div>
          </w:divsChild>
        </w:div>
        <w:div w:id="1982416738">
          <w:marLeft w:val="0"/>
          <w:marRight w:val="0"/>
          <w:marTop w:val="0"/>
          <w:marBottom w:val="225"/>
          <w:divBdr>
            <w:top w:val="none" w:sz="0" w:space="0" w:color="auto"/>
            <w:left w:val="none" w:sz="0" w:space="0" w:color="auto"/>
            <w:bottom w:val="none" w:sz="0" w:space="0" w:color="auto"/>
            <w:right w:val="none" w:sz="0" w:space="0" w:color="auto"/>
          </w:divBdr>
          <w:divsChild>
            <w:div w:id="1381174342">
              <w:marLeft w:val="0"/>
              <w:marRight w:val="0"/>
              <w:marTop w:val="0"/>
              <w:marBottom w:val="0"/>
              <w:divBdr>
                <w:top w:val="none" w:sz="0" w:space="0" w:color="auto"/>
                <w:left w:val="none" w:sz="0" w:space="0" w:color="auto"/>
                <w:bottom w:val="none" w:sz="0" w:space="0" w:color="auto"/>
                <w:right w:val="none" w:sz="0" w:space="0" w:color="auto"/>
              </w:divBdr>
            </w:div>
          </w:divsChild>
        </w:div>
        <w:div w:id="2041585324">
          <w:marLeft w:val="0"/>
          <w:marRight w:val="0"/>
          <w:marTop w:val="0"/>
          <w:marBottom w:val="225"/>
          <w:divBdr>
            <w:top w:val="none" w:sz="0" w:space="0" w:color="auto"/>
            <w:left w:val="none" w:sz="0" w:space="0" w:color="auto"/>
            <w:bottom w:val="none" w:sz="0" w:space="0" w:color="auto"/>
            <w:right w:val="none" w:sz="0" w:space="0" w:color="auto"/>
          </w:divBdr>
          <w:divsChild>
            <w:div w:id="1657101081">
              <w:marLeft w:val="0"/>
              <w:marRight w:val="0"/>
              <w:marTop w:val="0"/>
              <w:marBottom w:val="0"/>
              <w:divBdr>
                <w:top w:val="none" w:sz="0" w:space="0" w:color="auto"/>
                <w:left w:val="none" w:sz="0" w:space="0" w:color="auto"/>
                <w:bottom w:val="none" w:sz="0" w:space="0" w:color="auto"/>
                <w:right w:val="none" w:sz="0" w:space="0" w:color="auto"/>
              </w:divBdr>
            </w:div>
          </w:divsChild>
        </w:div>
        <w:div w:id="2062703801">
          <w:marLeft w:val="0"/>
          <w:marRight w:val="0"/>
          <w:marTop w:val="0"/>
          <w:marBottom w:val="225"/>
          <w:divBdr>
            <w:top w:val="none" w:sz="0" w:space="0" w:color="auto"/>
            <w:left w:val="none" w:sz="0" w:space="0" w:color="auto"/>
            <w:bottom w:val="none" w:sz="0" w:space="0" w:color="auto"/>
            <w:right w:val="none" w:sz="0" w:space="0" w:color="auto"/>
          </w:divBdr>
          <w:divsChild>
            <w:div w:id="1549294268">
              <w:marLeft w:val="0"/>
              <w:marRight w:val="0"/>
              <w:marTop w:val="0"/>
              <w:marBottom w:val="0"/>
              <w:divBdr>
                <w:top w:val="none" w:sz="0" w:space="0" w:color="auto"/>
                <w:left w:val="none" w:sz="0" w:space="0" w:color="auto"/>
                <w:bottom w:val="none" w:sz="0" w:space="0" w:color="auto"/>
                <w:right w:val="none" w:sz="0" w:space="0" w:color="auto"/>
              </w:divBdr>
            </w:div>
          </w:divsChild>
        </w:div>
        <w:div w:id="2083679289">
          <w:marLeft w:val="0"/>
          <w:marRight w:val="0"/>
          <w:marTop w:val="0"/>
          <w:marBottom w:val="225"/>
          <w:divBdr>
            <w:top w:val="none" w:sz="0" w:space="0" w:color="auto"/>
            <w:left w:val="none" w:sz="0" w:space="0" w:color="auto"/>
            <w:bottom w:val="none" w:sz="0" w:space="0" w:color="auto"/>
            <w:right w:val="none" w:sz="0" w:space="0" w:color="auto"/>
          </w:divBdr>
          <w:divsChild>
            <w:div w:id="1102920544">
              <w:marLeft w:val="0"/>
              <w:marRight w:val="0"/>
              <w:marTop w:val="0"/>
              <w:marBottom w:val="0"/>
              <w:divBdr>
                <w:top w:val="none" w:sz="0" w:space="0" w:color="auto"/>
                <w:left w:val="none" w:sz="0" w:space="0" w:color="auto"/>
                <w:bottom w:val="none" w:sz="0" w:space="0" w:color="auto"/>
                <w:right w:val="none" w:sz="0" w:space="0" w:color="auto"/>
              </w:divBdr>
            </w:div>
          </w:divsChild>
        </w:div>
        <w:div w:id="2117092151">
          <w:marLeft w:val="0"/>
          <w:marRight w:val="0"/>
          <w:marTop w:val="0"/>
          <w:marBottom w:val="225"/>
          <w:divBdr>
            <w:top w:val="none" w:sz="0" w:space="0" w:color="auto"/>
            <w:left w:val="none" w:sz="0" w:space="0" w:color="auto"/>
            <w:bottom w:val="none" w:sz="0" w:space="0" w:color="auto"/>
            <w:right w:val="none" w:sz="0" w:space="0" w:color="auto"/>
          </w:divBdr>
          <w:divsChild>
            <w:div w:id="794298242">
              <w:marLeft w:val="0"/>
              <w:marRight w:val="0"/>
              <w:marTop w:val="0"/>
              <w:marBottom w:val="0"/>
              <w:divBdr>
                <w:top w:val="none" w:sz="0" w:space="0" w:color="auto"/>
                <w:left w:val="none" w:sz="0" w:space="0" w:color="auto"/>
                <w:bottom w:val="none" w:sz="0" w:space="0" w:color="auto"/>
                <w:right w:val="none" w:sz="0" w:space="0" w:color="auto"/>
              </w:divBdr>
            </w:div>
          </w:divsChild>
        </w:div>
        <w:div w:id="2124112306">
          <w:marLeft w:val="0"/>
          <w:marRight w:val="0"/>
          <w:marTop w:val="0"/>
          <w:marBottom w:val="225"/>
          <w:divBdr>
            <w:top w:val="none" w:sz="0" w:space="0" w:color="auto"/>
            <w:left w:val="none" w:sz="0" w:space="0" w:color="auto"/>
            <w:bottom w:val="none" w:sz="0" w:space="0" w:color="auto"/>
            <w:right w:val="none" w:sz="0" w:space="0" w:color="auto"/>
          </w:divBdr>
          <w:divsChild>
            <w:div w:id="1354116866">
              <w:marLeft w:val="0"/>
              <w:marRight w:val="0"/>
              <w:marTop w:val="0"/>
              <w:marBottom w:val="0"/>
              <w:divBdr>
                <w:top w:val="none" w:sz="0" w:space="0" w:color="auto"/>
                <w:left w:val="none" w:sz="0" w:space="0" w:color="auto"/>
                <w:bottom w:val="none" w:sz="0" w:space="0" w:color="auto"/>
                <w:right w:val="none" w:sz="0" w:space="0" w:color="auto"/>
              </w:divBdr>
            </w:div>
          </w:divsChild>
        </w:div>
        <w:div w:id="2128036440">
          <w:marLeft w:val="0"/>
          <w:marRight w:val="0"/>
          <w:marTop w:val="0"/>
          <w:marBottom w:val="225"/>
          <w:divBdr>
            <w:top w:val="none" w:sz="0" w:space="0" w:color="auto"/>
            <w:left w:val="none" w:sz="0" w:space="0" w:color="auto"/>
            <w:bottom w:val="none" w:sz="0" w:space="0" w:color="auto"/>
            <w:right w:val="none" w:sz="0" w:space="0" w:color="auto"/>
          </w:divBdr>
          <w:divsChild>
            <w:div w:id="968511677">
              <w:marLeft w:val="0"/>
              <w:marRight w:val="0"/>
              <w:marTop w:val="0"/>
              <w:marBottom w:val="0"/>
              <w:divBdr>
                <w:top w:val="none" w:sz="0" w:space="0" w:color="auto"/>
                <w:left w:val="none" w:sz="0" w:space="0" w:color="auto"/>
                <w:bottom w:val="none" w:sz="0" w:space="0" w:color="auto"/>
                <w:right w:val="none" w:sz="0" w:space="0" w:color="auto"/>
              </w:divBdr>
            </w:div>
          </w:divsChild>
        </w:div>
        <w:div w:id="2141800604">
          <w:marLeft w:val="0"/>
          <w:marRight w:val="0"/>
          <w:marTop w:val="0"/>
          <w:marBottom w:val="225"/>
          <w:divBdr>
            <w:top w:val="none" w:sz="0" w:space="0" w:color="auto"/>
            <w:left w:val="none" w:sz="0" w:space="0" w:color="auto"/>
            <w:bottom w:val="none" w:sz="0" w:space="0" w:color="auto"/>
            <w:right w:val="none" w:sz="0" w:space="0" w:color="auto"/>
          </w:divBdr>
          <w:divsChild>
            <w:div w:id="139311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704764">
      <w:bodyDiv w:val="1"/>
      <w:marLeft w:val="0"/>
      <w:marRight w:val="0"/>
      <w:marTop w:val="0"/>
      <w:marBottom w:val="0"/>
      <w:divBdr>
        <w:top w:val="none" w:sz="0" w:space="0" w:color="auto"/>
        <w:left w:val="none" w:sz="0" w:space="0" w:color="auto"/>
        <w:bottom w:val="none" w:sz="0" w:space="0" w:color="auto"/>
        <w:right w:val="none" w:sz="0" w:space="0" w:color="auto"/>
      </w:divBdr>
      <w:divsChild>
        <w:div w:id="2111007880">
          <w:marLeft w:val="0"/>
          <w:marRight w:val="0"/>
          <w:marTop w:val="15"/>
          <w:marBottom w:val="0"/>
          <w:divBdr>
            <w:top w:val="none" w:sz="0" w:space="0" w:color="auto"/>
            <w:left w:val="none" w:sz="0" w:space="0" w:color="auto"/>
            <w:bottom w:val="none" w:sz="0" w:space="0" w:color="auto"/>
            <w:right w:val="none" w:sz="0" w:space="0" w:color="auto"/>
          </w:divBdr>
        </w:div>
      </w:divsChild>
    </w:div>
    <w:div w:id="1333340143">
      <w:bodyDiv w:val="1"/>
      <w:marLeft w:val="0"/>
      <w:marRight w:val="0"/>
      <w:marTop w:val="0"/>
      <w:marBottom w:val="0"/>
      <w:divBdr>
        <w:top w:val="none" w:sz="0" w:space="0" w:color="auto"/>
        <w:left w:val="none" w:sz="0" w:space="0" w:color="auto"/>
        <w:bottom w:val="none" w:sz="0" w:space="0" w:color="auto"/>
        <w:right w:val="none" w:sz="0" w:space="0" w:color="auto"/>
      </w:divBdr>
      <w:divsChild>
        <w:div w:id="382565183">
          <w:marLeft w:val="0"/>
          <w:marRight w:val="0"/>
          <w:marTop w:val="0"/>
          <w:marBottom w:val="0"/>
          <w:divBdr>
            <w:top w:val="none" w:sz="0" w:space="0" w:color="auto"/>
            <w:left w:val="none" w:sz="0" w:space="0" w:color="auto"/>
            <w:bottom w:val="none" w:sz="0" w:space="0" w:color="auto"/>
            <w:right w:val="none" w:sz="0" w:space="0" w:color="auto"/>
          </w:divBdr>
          <w:divsChild>
            <w:div w:id="200947650">
              <w:marLeft w:val="0"/>
              <w:marRight w:val="0"/>
              <w:marTop w:val="0"/>
              <w:marBottom w:val="0"/>
              <w:divBdr>
                <w:top w:val="none" w:sz="0" w:space="0" w:color="auto"/>
                <w:left w:val="none" w:sz="0" w:space="0" w:color="auto"/>
                <w:bottom w:val="none" w:sz="0" w:space="0" w:color="auto"/>
                <w:right w:val="none" w:sz="0" w:space="0" w:color="auto"/>
              </w:divBdr>
              <w:divsChild>
                <w:div w:id="1665815782">
                  <w:marLeft w:val="600"/>
                  <w:marRight w:val="0"/>
                  <w:marTop w:val="0"/>
                  <w:marBottom w:val="0"/>
                  <w:divBdr>
                    <w:top w:val="none" w:sz="0" w:space="0" w:color="auto"/>
                    <w:left w:val="none" w:sz="0" w:space="0" w:color="auto"/>
                    <w:bottom w:val="none" w:sz="0" w:space="0" w:color="auto"/>
                    <w:right w:val="none" w:sz="0" w:space="0" w:color="auto"/>
                  </w:divBdr>
                </w:div>
                <w:div w:id="2039890245">
                  <w:marLeft w:val="600"/>
                  <w:marRight w:val="0"/>
                  <w:marTop w:val="0"/>
                  <w:marBottom w:val="0"/>
                  <w:divBdr>
                    <w:top w:val="none" w:sz="0" w:space="0" w:color="auto"/>
                    <w:left w:val="none" w:sz="0" w:space="0" w:color="auto"/>
                    <w:bottom w:val="none" w:sz="0" w:space="0" w:color="auto"/>
                    <w:right w:val="none" w:sz="0" w:space="0" w:color="auto"/>
                  </w:divBdr>
                </w:div>
              </w:divsChild>
            </w:div>
            <w:div w:id="468785484">
              <w:marLeft w:val="0"/>
              <w:marRight w:val="0"/>
              <w:marTop w:val="480"/>
              <w:marBottom w:val="240"/>
              <w:divBdr>
                <w:top w:val="none" w:sz="0" w:space="0" w:color="auto"/>
                <w:left w:val="none" w:sz="0" w:space="0" w:color="auto"/>
                <w:bottom w:val="none" w:sz="0" w:space="0" w:color="auto"/>
                <w:right w:val="none" w:sz="0" w:space="0" w:color="auto"/>
              </w:divBdr>
              <w:divsChild>
                <w:div w:id="158884715">
                  <w:marLeft w:val="0"/>
                  <w:marRight w:val="0"/>
                  <w:marTop w:val="0"/>
                  <w:marBottom w:val="0"/>
                  <w:divBdr>
                    <w:top w:val="none" w:sz="0" w:space="0" w:color="auto"/>
                    <w:left w:val="none" w:sz="0" w:space="0" w:color="auto"/>
                    <w:bottom w:val="none" w:sz="0" w:space="0" w:color="auto"/>
                    <w:right w:val="none" w:sz="0" w:space="0" w:color="auto"/>
                  </w:divBdr>
                </w:div>
                <w:div w:id="629408412">
                  <w:marLeft w:val="0"/>
                  <w:marRight w:val="0"/>
                  <w:marTop w:val="0"/>
                  <w:marBottom w:val="0"/>
                  <w:divBdr>
                    <w:top w:val="none" w:sz="0" w:space="0" w:color="auto"/>
                    <w:left w:val="none" w:sz="0" w:space="0" w:color="auto"/>
                    <w:bottom w:val="none" w:sz="0" w:space="0" w:color="auto"/>
                    <w:right w:val="none" w:sz="0" w:space="0" w:color="auto"/>
                  </w:divBdr>
                </w:div>
                <w:div w:id="665402315">
                  <w:marLeft w:val="0"/>
                  <w:marRight w:val="0"/>
                  <w:marTop w:val="0"/>
                  <w:marBottom w:val="0"/>
                  <w:divBdr>
                    <w:top w:val="none" w:sz="0" w:space="0" w:color="auto"/>
                    <w:left w:val="none" w:sz="0" w:space="0" w:color="auto"/>
                    <w:bottom w:val="none" w:sz="0" w:space="0" w:color="auto"/>
                    <w:right w:val="none" w:sz="0" w:space="0" w:color="auto"/>
                  </w:divBdr>
                </w:div>
                <w:div w:id="183187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306908">
      <w:bodyDiv w:val="1"/>
      <w:marLeft w:val="0"/>
      <w:marRight w:val="0"/>
      <w:marTop w:val="0"/>
      <w:marBottom w:val="0"/>
      <w:divBdr>
        <w:top w:val="none" w:sz="0" w:space="0" w:color="auto"/>
        <w:left w:val="none" w:sz="0" w:space="0" w:color="auto"/>
        <w:bottom w:val="none" w:sz="0" w:space="0" w:color="auto"/>
        <w:right w:val="none" w:sz="0" w:space="0" w:color="auto"/>
      </w:divBdr>
    </w:div>
    <w:div w:id="1338733396">
      <w:bodyDiv w:val="1"/>
      <w:marLeft w:val="0"/>
      <w:marRight w:val="0"/>
      <w:marTop w:val="0"/>
      <w:marBottom w:val="0"/>
      <w:divBdr>
        <w:top w:val="none" w:sz="0" w:space="0" w:color="auto"/>
        <w:left w:val="none" w:sz="0" w:space="0" w:color="auto"/>
        <w:bottom w:val="none" w:sz="0" w:space="0" w:color="auto"/>
        <w:right w:val="none" w:sz="0" w:space="0" w:color="auto"/>
      </w:divBdr>
      <w:divsChild>
        <w:div w:id="26176427">
          <w:marLeft w:val="0"/>
          <w:marRight w:val="0"/>
          <w:marTop w:val="0"/>
          <w:marBottom w:val="225"/>
          <w:divBdr>
            <w:top w:val="none" w:sz="0" w:space="0" w:color="auto"/>
            <w:left w:val="none" w:sz="0" w:space="0" w:color="auto"/>
            <w:bottom w:val="none" w:sz="0" w:space="0" w:color="auto"/>
            <w:right w:val="none" w:sz="0" w:space="0" w:color="auto"/>
          </w:divBdr>
          <w:divsChild>
            <w:div w:id="625743550">
              <w:marLeft w:val="0"/>
              <w:marRight w:val="0"/>
              <w:marTop w:val="0"/>
              <w:marBottom w:val="0"/>
              <w:divBdr>
                <w:top w:val="none" w:sz="0" w:space="0" w:color="auto"/>
                <w:left w:val="none" w:sz="0" w:space="0" w:color="auto"/>
                <w:bottom w:val="none" w:sz="0" w:space="0" w:color="auto"/>
                <w:right w:val="none" w:sz="0" w:space="0" w:color="auto"/>
              </w:divBdr>
            </w:div>
          </w:divsChild>
        </w:div>
        <w:div w:id="110787310">
          <w:marLeft w:val="0"/>
          <w:marRight w:val="0"/>
          <w:marTop w:val="0"/>
          <w:marBottom w:val="225"/>
          <w:divBdr>
            <w:top w:val="none" w:sz="0" w:space="0" w:color="auto"/>
            <w:left w:val="none" w:sz="0" w:space="0" w:color="auto"/>
            <w:bottom w:val="none" w:sz="0" w:space="0" w:color="auto"/>
            <w:right w:val="none" w:sz="0" w:space="0" w:color="auto"/>
          </w:divBdr>
          <w:divsChild>
            <w:div w:id="256913582">
              <w:marLeft w:val="0"/>
              <w:marRight w:val="0"/>
              <w:marTop w:val="0"/>
              <w:marBottom w:val="0"/>
              <w:divBdr>
                <w:top w:val="none" w:sz="0" w:space="0" w:color="auto"/>
                <w:left w:val="none" w:sz="0" w:space="0" w:color="auto"/>
                <w:bottom w:val="none" w:sz="0" w:space="0" w:color="auto"/>
                <w:right w:val="none" w:sz="0" w:space="0" w:color="auto"/>
              </w:divBdr>
            </w:div>
          </w:divsChild>
        </w:div>
        <w:div w:id="247809692">
          <w:marLeft w:val="0"/>
          <w:marRight w:val="0"/>
          <w:marTop w:val="0"/>
          <w:marBottom w:val="225"/>
          <w:divBdr>
            <w:top w:val="none" w:sz="0" w:space="0" w:color="auto"/>
            <w:left w:val="none" w:sz="0" w:space="0" w:color="auto"/>
            <w:bottom w:val="none" w:sz="0" w:space="0" w:color="auto"/>
            <w:right w:val="none" w:sz="0" w:space="0" w:color="auto"/>
          </w:divBdr>
          <w:divsChild>
            <w:div w:id="247009715">
              <w:marLeft w:val="0"/>
              <w:marRight w:val="0"/>
              <w:marTop w:val="0"/>
              <w:marBottom w:val="0"/>
              <w:divBdr>
                <w:top w:val="none" w:sz="0" w:space="0" w:color="auto"/>
                <w:left w:val="none" w:sz="0" w:space="0" w:color="auto"/>
                <w:bottom w:val="none" w:sz="0" w:space="0" w:color="auto"/>
                <w:right w:val="none" w:sz="0" w:space="0" w:color="auto"/>
              </w:divBdr>
            </w:div>
          </w:divsChild>
        </w:div>
        <w:div w:id="256906181">
          <w:marLeft w:val="0"/>
          <w:marRight w:val="0"/>
          <w:marTop w:val="0"/>
          <w:marBottom w:val="225"/>
          <w:divBdr>
            <w:top w:val="none" w:sz="0" w:space="0" w:color="auto"/>
            <w:left w:val="none" w:sz="0" w:space="0" w:color="auto"/>
            <w:bottom w:val="none" w:sz="0" w:space="0" w:color="auto"/>
            <w:right w:val="none" w:sz="0" w:space="0" w:color="auto"/>
          </w:divBdr>
          <w:divsChild>
            <w:div w:id="1972056822">
              <w:marLeft w:val="0"/>
              <w:marRight w:val="0"/>
              <w:marTop w:val="0"/>
              <w:marBottom w:val="0"/>
              <w:divBdr>
                <w:top w:val="none" w:sz="0" w:space="0" w:color="auto"/>
                <w:left w:val="none" w:sz="0" w:space="0" w:color="auto"/>
                <w:bottom w:val="none" w:sz="0" w:space="0" w:color="auto"/>
                <w:right w:val="none" w:sz="0" w:space="0" w:color="auto"/>
              </w:divBdr>
            </w:div>
          </w:divsChild>
        </w:div>
        <w:div w:id="557395911">
          <w:marLeft w:val="0"/>
          <w:marRight w:val="0"/>
          <w:marTop w:val="0"/>
          <w:marBottom w:val="225"/>
          <w:divBdr>
            <w:top w:val="none" w:sz="0" w:space="0" w:color="auto"/>
            <w:left w:val="none" w:sz="0" w:space="0" w:color="auto"/>
            <w:bottom w:val="none" w:sz="0" w:space="0" w:color="auto"/>
            <w:right w:val="none" w:sz="0" w:space="0" w:color="auto"/>
          </w:divBdr>
          <w:divsChild>
            <w:div w:id="1989355664">
              <w:marLeft w:val="0"/>
              <w:marRight w:val="0"/>
              <w:marTop w:val="0"/>
              <w:marBottom w:val="0"/>
              <w:divBdr>
                <w:top w:val="none" w:sz="0" w:space="0" w:color="auto"/>
                <w:left w:val="none" w:sz="0" w:space="0" w:color="auto"/>
                <w:bottom w:val="none" w:sz="0" w:space="0" w:color="auto"/>
                <w:right w:val="none" w:sz="0" w:space="0" w:color="auto"/>
              </w:divBdr>
            </w:div>
          </w:divsChild>
        </w:div>
        <w:div w:id="656611791">
          <w:marLeft w:val="0"/>
          <w:marRight w:val="0"/>
          <w:marTop w:val="0"/>
          <w:marBottom w:val="225"/>
          <w:divBdr>
            <w:top w:val="none" w:sz="0" w:space="0" w:color="auto"/>
            <w:left w:val="none" w:sz="0" w:space="0" w:color="auto"/>
            <w:bottom w:val="none" w:sz="0" w:space="0" w:color="auto"/>
            <w:right w:val="none" w:sz="0" w:space="0" w:color="auto"/>
          </w:divBdr>
          <w:divsChild>
            <w:div w:id="1937517025">
              <w:marLeft w:val="0"/>
              <w:marRight w:val="0"/>
              <w:marTop w:val="0"/>
              <w:marBottom w:val="0"/>
              <w:divBdr>
                <w:top w:val="none" w:sz="0" w:space="0" w:color="auto"/>
                <w:left w:val="none" w:sz="0" w:space="0" w:color="auto"/>
                <w:bottom w:val="none" w:sz="0" w:space="0" w:color="auto"/>
                <w:right w:val="none" w:sz="0" w:space="0" w:color="auto"/>
              </w:divBdr>
            </w:div>
          </w:divsChild>
        </w:div>
        <w:div w:id="1045568909">
          <w:marLeft w:val="0"/>
          <w:marRight w:val="0"/>
          <w:marTop w:val="0"/>
          <w:marBottom w:val="225"/>
          <w:divBdr>
            <w:top w:val="none" w:sz="0" w:space="0" w:color="auto"/>
            <w:left w:val="none" w:sz="0" w:space="0" w:color="auto"/>
            <w:bottom w:val="none" w:sz="0" w:space="0" w:color="auto"/>
            <w:right w:val="none" w:sz="0" w:space="0" w:color="auto"/>
          </w:divBdr>
          <w:divsChild>
            <w:div w:id="2109153554">
              <w:marLeft w:val="0"/>
              <w:marRight w:val="0"/>
              <w:marTop w:val="0"/>
              <w:marBottom w:val="0"/>
              <w:divBdr>
                <w:top w:val="none" w:sz="0" w:space="0" w:color="auto"/>
                <w:left w:val="none" w:sz="0" w:space="0" w:color="auto"/>
                <w:bottom w:val="none" w:sz="0" w:space="0" w:color="auto"/>
                <w:right w:val="none" w:sz="0" w:space="0" w:color="auto"/>
              </w:divBdr>
            </w:div>
          </w:divsChild>
        </w:div>
        <w:div w:id="1189611412">
          <w:marLeft w:val="0"/>
          <w:marRight w:val="0"/>
          <w:marTop w:val="0"/>
          <w:marBottom w:val="225"/>
          <w:divBdr>
            <w:top w:val="none" w:sz="0" w:space="0" w:color="auto"/>
            <w:left w:val="none" w:sz="0" w:space="0" w:color="auto"/>
            <w:bottom w:val="none" w:sz="0" w:space="0" w:color="auto"/>
            <w:right w:val="none" w:sz="0" w:space="0" w:color="auto"/>
          </w:divBdr>
          <w:divsChild>
            <w:div w:id="1012224818">
              <w:marLeft w:val="0"/>
              <w:marRight w:val="0"/>
              <w:marTop w:val="0"/>
              <w:marBottom w:val="0"/>
              <w:divBdr>
                <w:top w:val="none" w:sz="0" w:space="0" w:color="auto"/>
                <w:left w:val="none" w:sz="0" w:space="0" w:color="auto"/>
                <w:bottom w:val="none" w:sz="0" w:space="0" w:color="auto"/>
                <w:right w:val="none" w:sz="0" w:space="0" w:color="auto"/>
              </w:divBdr>
            </w:div>
          </w:divsChild>
        </w:div>
        <w:div w:id="1275481400">
          <w:marLeft w:val="0"/>
          <w:marRight w:val="0"/>
          <w:marTop w:val="0"/>
          <w:marBottom w:val="225"/>
          <w:divBdr>
            <w:top w:val="none" w:sz="0" w:space="0" w:color="auto"/>
            <w:left w:val="none" w:sz="0" w:space="0" w:color="auto"/>
            <w:bottom w:val="none" w:sz="0" w:space="0" w:color="auto"/>
            <w:right w:val="none" w:sz="0" w:space="0" w:color="auto"/>
          </w:divBdr>
        </w:div>
        <w:div w:id="1298217169">
          <w:marLeft w:val="0"/>
          <w:marRight w:val="0"/>
          <w:marTop w:val="0"/>
          <w:marBottom w:val="225"/>
          <w:divBdr>
            <w:top w:val="none" w:sz="0" w:space="0" w:color="auto"/>
            <w:left w:val="none" w:sz="0" w:space="0" w:color="auto"/>
            <w:bottom w:val="none" w:sz="0" w:space="0" w:color="auto"/>
            <w:right w:val="none" w:sz="0" w:space="0" w:color="auto"/>
          </w:divBdr>
          <w:divsChild>
            <w:div w:id="1560749220">
              <w:marLeft w:val="0"/>
              <w:marRight w:val="0"/>
              <w:marTop w:val="0"/>
              <w:marBottom w:val="0"/>
              <w:divBdr>
                <w:top w:val="none" w:sz="0" w:space="0" w:color="auto"/>
                <w:left w:val="none" w:sz="0" w:space="0" w:color="auto"/>
                <w:bottom w:val="none" w:sz="0" w:space="0" w:color="auto"/>
                <w:right w:val="none" w:sz="0" w:space="0" w:color="auto"/>
              </w:divBdr>
            </w:div>
          </w:divsChild>
        </w:div>
        <w:div w:id="1313170986">
          <w:marLeft w:val="0"/>
          <w:marRight w:val="0"/>
          <w:marTop w:val="0"/>
          <w:marBottom w:val="225"/>
          <w:divBdr>
            <w:top w:val="none" w:sz="0" w:space="0" w:color="auto"/>
            <w:left w:val="none" w:sz="0" w:space="0" w:color="auto"/>
            <w:bottom w:val="none" w:sz="0" w:space="0" w:color="auto"/>
            <w:right w:val="none" w:sz="0" w:space="0" w:color="auto"/>
          </w:divBdr>
          <w:divsChild>
            <w:div w:id="170605274">
              <w:marLeft w:val="0"/>
              <w:marRight w:val="0"/>
              <w:marTop w:val="0"/>
              <w:marBottom w:val="0"/>
              <w:divBdr>
                <w:top w:val="none" w:sz="0" w:space="0" w:color="auto"/>
                <w:left w:val="none" w:sz="0" w:space="0" w:color="auto"/>
                <w:bottom w:val="none" w:sz="0" w:space="0" w:color="auto"/>
                <w:right w:val="none" w:sz="0" w:space="0" w:color="auto"/>
              </w:divBdr>
            </w:div>
          </w:divsChild>
        </w:div>
        <w:div w:id="1323267753">
          <w:marLeft w:val="0"/>
          <w:marRight w:val="0"/>
          <w:marTop w:val="0"/>
          <w:marBottom w:val="225"/>
          <w:divBdr>
            <w:top w:val="none" w:sz="0" w:space="0" w:color="auto"/>
            <w:left w:val="none" w:sz="0" w:space="0" w:color="auto"/>
            <w:bottom w:val="none" w:sz="0" w:space="0" w:color="auto"/>
            <w:right w:val="none" w:sz="0" w:space="0" w:color="auto"/>
          </w:divBdr>
          <w:divsChild>
            <w:div w:id="674649349">
              <w:marLeft w:val="0"/>
              <w:marRight w:val="0"/>
              <w:marTop w:val="0"/>
              <w:marBottom w:val="0"/>
              <w:divBdr>
                <w:top w:val="none" w:sz="0" w:space="0" w:color="auto"/>
                <w:left w:val="none" w:sz="0" w:space="0" w:color="auto"/>
                <w:bottom w:val="none" w:sz="0" w:space="0" w:color="auto"/>
                <w:right w:val="none" w:sz="0" w:space="0" w:color="auto"/>
              </w:divBdr>
            </w:div>
          </w:divsChild>
        </w:div>
        <w:div w:id="1388723477">
          <w:marLeft w:val="0"/>
          <w:marRight w:val="0"/>
          <w:marTop w:val="0"/>
          <w:marBottom w:val="225"/>
          <w:divBdr>
            <w:top w:val="none" w:sz="0" w:space="0" w:color="auto"/>
            <w:left w:val="none" w:sz="0" w:space="0" w:color="auto"/>
            <w:bottom w:val="none" w:sz="0" w:space="0" w:color="auto"/>
            <w:right w:val="none" w:sz="0" w:space="0" w:color="auto"/>
          </w:divBdr>
          <w:divsChild>
            <w:div w:id="1279684608">
              <w:marLeft w:val="0"/>
              <w:marRight w:val="0"/>
              <w:marTop w:val="0"/>
              <w:marBottom w:val="0"/>
              <w:divBdr>
                <w:top w:val="none" w:sz="0" w:space="0" w:color="auto"/>
                <w:left w:val="none" w:sz="0" w:space="0" w:color="auto"/>
                <w:bottom w:val="none" w:sz="0" w:space="0" w:color="auto"/>
                <w:right w:val="none" w:sz="0" w:space="0" w:color="auto"/>
              </w:divBdr>
            </w:div>
          </w:divsChild>
        </w:div>
        <w:div w:id="1411197074">
          <w:marLeft w:val="0"/>
          <w:marRight w:val="0"/>
          <w:marTop w:val="0"/>
          <w:marBottom w:val="225"/>
          <w:divBdr>
            <w:top w:val="none" w:sz="0" w:space="0" w:color="auto"/>
            <w:left w:val="none" w:sz="0" w:space="0" w:color="auto"/>
            <w:bottom w:val="none" w:sz="0" w:space="0" w:color="auto"/>
            <w:right w:val="none" w:sz="0" w:space="0" w:color="auto"/>
          </w:divBdr>
          <w:divsChild>
            <w:div w:id="1649089687">
              <w:marLeft w:val="0"/>
              <w:marRight w:val="0"/>
              <w:marTop w:val="0"/>
              <w:marBottom w:val="0"/>
              <w:divBdr>
                <w:top w:val="none" w:sz="0" w:space="0" w:color="auto"/>
                <w:left w:val="none" w:sz="0" w:space="0" w:color="auto"/>
                <w:bottom w:val="none" w:sz="0" w:space="0" w:color="auto"/>
                <w:right w:val="none" w:sz="0" w:space="0" w:color="auto"/>
              </w:divBdr>
            </w:div>
          </w:divsChild>
        </w:div>
        <w:div w:id="1632708516">
          <w:marLeft w:val="0"/>
          <w:marRight w:val="0"/>
          <w:marTop w:val="0"/>
          <w:marBottom w:val="225"/>
          <w:divBdr>
            <w:top w:val="none" w:sz="0" w:space="0" w:color="auto"/>
            <w:left w:val="none" w:sz="0" w:space="0" w:color="auto"/>
            <w:bottom w:val="none" w:sz="0" w:space="0" w:color="auto"/>
            <w:right w:val="none" w:sz="0" w:space="0" w:color="auto"/>
          </w:divBdr>
          <w:divsChild>
            <w:div w:id="1237131946">
              <w:marLeft w:val="0"/>
              <w:marRight w:val="0"/>
              <w:marTop w:val="0"/>
              <w:marBottom w:val="0"/>
              <w:divBdr>
                <w:top w:val="none" w:sz="0" w:space="0" w:color="auto"/>
                <w:left w:val="none" w:sz="0" w:space="0" w:color="auto"/>
                <w:bottom w:val="none" w:sz="0" w:space="0" w:color="auto"/>
                <w:right w:val="none" w:sz="0" w:space="0" w:color="auto"/>
              </w:divBdr>
            </w:div>
          </w:divsChild>
        </w:div>
        <w:div w:id="1662545486">
          <w:marLeft w:val="0"/>
          <w:marRight w:val="0"/>
          <w:marTop w:val="0"/>
          <w:marBottom w:val="225"/>
          <w:divBdr>
            <w:top w:val="none" w:sz="0" w:space="0" w:color="auto"/>
            <w:left w:val="none" w:sz="0" w:space="0" w:color="auto"/>
            <w:bottom w:val="none" w:sz="0" w:space="0" w:color="auto"/>
            <w:right w:val="none" w:sz="0" w:space="0" w:color="auto"/>
          </w:divBdr>
          <w:divsChild>
            <w:div w:id="1873034800">
              <w:marLeft w:val="0"/>
              <w:marRight w:val="0"/>
              <w:marTop w:val="0"/>
              <w:marBottom w:val="0"/>
              <w:divBdr>
                <w:top w:val="none" w:sz="0" w:space="0" w:color="auto"/>
                <w:left w:val="none" w:sz="0" w:space="0" w:color="auto"/>
                <w:bottom w:val="none" w:sz="0" w:space="0" w:color="auto"/>
                <w:right w:val="none" w:sz="0" w:space="0" w:color="auto"/>
              </w:divBdr>
            </w:div>
          </w:divsChild>
        </w:div>
        <w:div w:id="1772050303">
          <w:marLeft w:val="0"/>
          <w:marRight w:val="0"/>
          <w:marTop w:val="0"/>
          <w:marBottom w:val="225"/>
          <w:divBdr>
            <w:top w:val="none" w:sz="0" w:space="0" w:color="auto"/>
            <w:left w:val="none" w:sz="0" w:space="0" w:color="auto"/>
            <w:bottom w:val="none" w:sz="0" w:space="0" w:color="auto"/>
            <w:right w:val="none" w:sz="0" w:space="0" w:color="auto"/>
          </w:divBdr>
          <w:divsChild>
            <w:div w:id="1035084942">
              <w:marLeft w:val="0"/>
              <w:marRight w:val="0"/>
              <w:marTop w:val="0"/>
              <w:marBottom w:val="0"/>
              <w:divBdr>
                <w:top w:val="none" w:sz="0" w:space="0" w:color="auto"/>
                <w:left w:val="none" w:sz="0" w:space="0" w:color="auto"/>
                <w:bottom w:val="none" w:sz="0" w:space="0" w:color="auto"/>
                <w:right w:val="none" w:sz="0" w:space="0" w:color="auto"/>
              </w:divBdr>
            </w:div>
          </w:divsChild>
        </w:div>
        <w:div w:id="1792896417">
          <w:marLeft w:val="0"/>
          <w:marRight w:val="0"/>
          <w:marTop w:val="0"/>
          <w:marBottom w:val="225"/>
          <w:divBdr>
            <w:top w:val="none" w:sz="0" w:space="0" w:color="auto"/>
            <w:left w:val="none" w:sz="0" w:space="0" w:color="auto"/>
            <w:bottom w:val="none" w:sz="0" w:space="0" w:color="auto"/>
            <w:right w:val="none" w:sz="0" w:space="0" w:color="auto"/>
          </w:divBdr>
          <w:divsChild>
            <w:div w:id="592319255">
              <w:marLeft w:val="0"/>
              <w:marRight w:val="0"/>
              <w:marTop w:val="0"/>
              <w:marBottom w:val="0"/>
              <w:divBdr>
                <w:top w:val="none" w:sz="0" w:space="0" w:color="auto"/>
                <w:left w:val="none" w:sz="0" w:space="0" w:color="auto"/>
                <w:bottom w:val="none" w:sz="0" w:space="0" w:color="auto"/>
                <w:right w:val="none" w:sz="0" w:space="0" w:color="auto"/>
              </w:divBdr>
            </w:div>
          </w:divsChild>
        </w:div>
        <w:div w:id="1944414396">
          <w:marLeft w:val="0"/>
          <w:marRight w:val="0"/>
          <w:marTop w:val="0"/>
          <w:marBottom w:val="225"/>
          <w:divBdr>
            <w:top w:val="none" w:sz="0" w:space="0" w:color="auto"/>
            <w:left w:val="none" w:sz="0" w:space="0" w:color="auto"/>
            <w:bottom w:val="none" w:sz="0" w:space="0" w:color="auto"/>
            <w:right w:val="none" w:sz="0" w:space="0" w:color="auto"/>
          </w:divBdr>
          <w:divsChild>
            <w:div w:id="1651866058">
              <w:marLeft w:val="0"/>
              <w:marRight w:val="0"/>
              <w:marTop w:val="0"/>
              <w:marBottom w:val="0"/>
              <w:divBdr>
                <w:top w:val="none" w:sz="0" w:space="0" w:color="auto"/>
                <w:left w:val="none" w:sz="0" w:space="0" w:color="auto"/>
                <w:bottom w:val="none" w:sz="0" w:space="0" w:color="auto"/>
                <w:right w:val="none" w:sz="0" w:space="0" w:color="auto"/>
              </w:divBdr>
            </w:div>
          </w:divsChild>
        </w:div>
        <w:div w:id="1956908552">
          <w:marLeft w:val="0"/>
          <w:marRight w:val="0"/>
          <w:marTop w:val="0"/>
          <w:marBottom w:val="225"/>
          <w:divBdr>
            <w:top w:val="none" w:sz="0" w:space="0" w:color="auto"/>
            <w:left w:val="none" w:sz="0" w:space="0" w:color="auto"/>
            <w:bottom w:val="none" w:sz="0" w:space="0" w:color="auto"/>
            <w:right w:val="none" w:sz="0" w:space="0" w:color="auto"/>
          </w:divBdr>
          <w:divsChild>
            <w:div w:id="1921061385">
              <w:marLeft w:val="0"/>
              <w:marRight w:val="0"/>
              <w:marTop w:val="0"/>
              <w:marBottom w:val="0"/>
              <w:divBdr>
                <w:top w:val="none" w:sz="0" w:space="0" w:color="auto"/>
                <w:left w:val="none" w:sz="0" w:space="0" w:color="auto"/>
                <w:bottom w:val="none" w:sz="0" w:space="0" w:color="auto"/>
                <w:right w:val="none" w:sz="0" w:space="0" w:color="auto"/>
              </w:divBdr>
            </w:div>
          </w:divsChild>
        </w:div>
        <w:div w:id="2130970948">
          <w:marLeft w:val="0"/>
          <w:marRight w:val="0"/>
          <w:marTop w:val="0"/>
          <w:marBottom w:val="225"/>
          <w:divBdr>
            <w:top w:val="none" w:sz="0" w:space="0" w:color="auto"/>
            <w:left w:val="none" w:sz="0" w:space="0" w:color="auto"/>
            <w:bottom w:val="none" w:sz="0" w:space="0" w:color="auto"/>
            <w:right w:val="none" w:sz="0" w:space="0" w:color="auto"/>
          </w:divBdr>
          <w:divsChild>
            <w:div w:id="55196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626426">
      <w:bodyDiv w:val="1"/>
      <w:marLeft w:val="0"/>
      <w:marRight w:val="0"/>
      <w:marTop w:val="0"/>
      <w:marBottom w:val="0"/>
      <w:divBdr>
        <w:top w:val="none" w:sz="0" w:space="0" w:color="auto"/>
        <w:left w:val="none" w:sz="0" w:space="0" w:color="auto"/>
        <w:bottom w:val="none" w:sz="0" w:space="0" w:color="auto"/>
        <w:right w:val="none" w:sz="0" w:space="0" w:color="auto"/>
      </w:divBdr>
    </w:div>
    <w:div w:id="1347439066">
      <w:bodyDiv w:val="1"/>
      <w:marLeft w:val="0"/>
      <w:marRight w:val="0"/>
      <w:marTop w:val="0"/>
      <w:marBottom w:val="0"/>
      <w:divBdr>
        <w:top w:val="none" w:sz="0" w:space="0" w:color="auto"/>
        <w:left w:val="none" w:sz="0" w:space="0" w:color="auto"/>
        <w:bottom w:val="none" w:sz="0" w:space="0" w:color="auto"/>
        <w:right w:val="none" w:sz="0" w:space="0" w:color="auto"/>
      </w:divBdr>
    </w:div>
    <w:div w:id="1356926684">
      <w:bodyDiv w:val="1"/>
      <w:marLeft w:val="0"/>
      <w:marRight w:val="0"/>
      <w:marTop w:val="0"/>
      <w:marBottom w:val="0"/>
      <w:divBdr>
        <w:top w:val="none" w:sz="0" w:space="0" w:color="auto"/>
        <w:left w:val="none" w:sz="0" w:space="0" w:color="auto"/>
        <w:bottom w:val="none" w:sz="0" w:space="0" w:color="auto"/>
        <w:right w:val="none" w:sz="0" w:space="0" w:color="auto"/>
      </w:divBdr>
    </w:div>
    <w:div w:id="1358503517">
      <w:bodyDiv w:val="1"/>
      <w:marLeft w:val="0"/>
      <w:marRight w:val="0"/>
      <w:marTop w:val="0"/>
      <w:marBottom w:val="0"/>
      <w:divBdr>
        <w:top w:val="none" w:sz="0" w:space="0" w:color="auto"/>
        <w:left w:val="none" w:sz="0" w:space="0" w:color="auto"/>
        <w:bottom w:val="none" w:sz="0" w:space="0" w:color="auto"/>
        <w:right w:val="none" w:sz="0" w:space="0" w:color="auto"/>
      </w:divBdr>
      <w:divsChild>
        <w:div w:id="495655170">
          <w:marLeft w:val="0"/>
          <w:marRight w:val="450"/>
          <w:marTop w:val="360"/>
          <w:marBottom w:val="0"/>
          <w:divBdr>
            <w:top w:val="none" w:sz="0" w:space="0" w:color="auto"/>
            <w:left w:val="none" w:sz="0" w:space="0" w:color="auto"/>
            <w:bottom w:val="none" w:sz="0" w:space="0" w:color="auto"/>
            <w:right w:val="none" w:sz="0" w:space="0" w:color="auto"/>
          </w:divBdr>
          <w:divsChild>
            <w:div w:id="1645087725">
              <w:marLeft w:val="0"/>
              <w:marRight w:val="0"/>
              <w:marTop w:val="0"/>
              <w:marBottom w:val="0"/>
              <w:divBdr>
                <w:top w:val="none" w:sz="0" w:space="0" w:color="auto"/>
                <w:left w:val="none" w:sz="0" w:space="0" w:color="auto"/>
                <w:bottom w:val="none" w:sz="0" w:space="0" w:color="auto"/>
                <w:right w:val="none" w:sz="0" w:space="0" w:color="auto"/>
              </w:divBdr>
              <w:divsChild>
                <w:div w:id="339308668">
                  <w:marLeft w:val="0"/>
                  <w:marRight w:val="0"/>
                  <w:marTop w:val="0"/>
                  <w:marBottom w:val="0"/>
                  <w:divBdr>
                    <w:top w:val="none" w:sz="0" w:space="0" w:color="auto"/>
                    <w:left w:val="none" w:sz="0" w:space="0" w:color="auto"/>
                    <w:bottom w:val="none" w:sz="0" w:space="0" w:color="auto"/>
                    <w:right w:val="none" w:sz="0" w:space="0" w:color="auto"/>
                  </w:divBdr>
                  <w:divsChild>
                    <w:div w:id="844052121">
                      <w:marLeft w:val="0"/>
                      <w:marRight w:val="0"/>
                      <w:marTop w:val="0"/>
                      <w:marBottom w:val="0"/>
                      <w:divBdr>
                        <w:top w:val="none" w:sz="0" w:space="0" w:color="auto"/>
                        <w:left w:val="none" w:sz="0" w:space="0" w:color="auto"/>
                        <w:bottom w:val="none" w:sz="0" w:space="0" w:color="auto"/>
                        <w:right w:val="none" w:sz="0" w:space="0" w:color="auto"/>
                      </w:divBdr>
                      <w:divsChild>
                        <w:div w:id="685790048">
                          <w:marLeft w:val="0"/>
                          <w:marRight w:val="0"/>
                          <w:marTop w:val="0"/>
                          <w:marBottom w:val="0"/>
                          <w:divBdr>
                            <w:top w:val="none" w:sz="0" w:space="0" w:color="auto"/>
                            <w:left w:val="none" w:sz="0" w:space="0" w:color="auto"/>
                            <w:bottom w:val="none" w:sz="0" w:space="0" w:color="auto"/>
                            <w:right w:val="none" w:sz="0" w:space="0" w:color="auto"/>
                          </w:divBdr>
                          <w:divsChild>
                            <w:div w:id="985744670">
                              <w:marLeft w:val="0"/>
                              <w:marRight w:val="0"/>
                              <w:marTop w:val="0"/>
                              <w:marBottom w:val="0"/>
                              <w:divBdr>
                                <w:top w:val="none" w:sz="0" w:space="0" w:color="auto"/>
                                <w:left w:val="none" w:sz="0" w:space="0" w:color="auto"/>
                                <w:bottom w:val="none" w:sz="0" w:space="0" w:color="auto"/>
                                <w:right w:val="none" w:sz="0" w:space="0" w:color="auto"/>
                              </w:divBdr>
                              <w:divsChild>
                                <w:div w:id="29115359">
                                  <w:marLeft w:val="0"/>
                                  <w:marRight w:val="0"/>
                                  <w:marTop w:val="0"/>
                                  <w:marBottom w:val="225"/>
                                  <w:divBdr>
                                    <w:top w:val="none" w:sz="0" w:space="0" w:color="auto"/>
                                    <w:left w:val="none" w:sz="0" w:space="0" w:color="auto"/>
                                    <w:bottom w:val="none" w:sz="0" w:space="0" w:color="auto"/>
                                    <w:right w:val="none" w:sz="0" w:space="0" w:color="auto"/>
                                  </w:divBdr>
                                  <w:divsChild>
                                    <w:div w:id="445201969">
                                      <w:marLeft w:val="0"/>
                                      <w:marRight w:val="0"/>
                                      <w:marTop w:val="0"/>
                                      <w:marBottom w:val="0"/>
                                      <w:divBdr>
                                        <w:top w:val="none" w:sz="0" w:space="0" w:color="auto"/>
                                        <w:left w:val="none" w:sz="0" w:space="0" w:color="auto"/>
                                        <w:bottom w:val="none" w:sz="0" w:space="0" w:color="auto"/>
                                        <w:right w:val="none" w:sz="0" w:space="0" w:color="auto"/>
                                      </w:divBdr>
                                    </w:div>
                                  </w:divsChild>
                                </w:div>
                                <w:div w:id="111676660">
                                  <w:marLeft w:val="0"/>
                                  <w:marRight w:val="0"/>
                                  <w:marTop w:val="0"/>
                                  <w:marBottom w:val="225"/>
                                  <w:divBdr>
                                    <w:top w:val="none" w:sz="0" w:space="0" w:color="auto"/>
                                    <w:left w:val="none" w:sz="0" w:space="0" w:color="auto"/>
                                    <w:bottom w:val="none" w:sz="0" w:space="0" w:color="auto"/>
                                    <w:right w:val="none" w:sz="0" w:space="0" w:color="auto"/>
                                  </w:divBdr>
                                  <w:divsChild>
                                    <w:div w:id="1567716120">
                                      <w:marLeft w:val="0"/>
                                      <w:marRight w:val="0"/>
                                      <w:marTop w:val="0"/>
                                      <w:marBottom w:val="0"/>
                                      <w:divBdr>
                                        <w:top w:val="none" w:sz="0" w:space="0" w:color="auto"/>
                                        <w:left w:val="none" w:sz="0" w:space="0" w:color="auto"/>
                                        <w:bottom w:val="none" w:sz="0" w:space="0" w:color="auto"/>
                                        <w:right w:val="none" w:sz="0" w:space="0" w:color="auto"/>
                                      </w:divBdr>
                                    </w:div>
                                  </w:divsChild>
                                </w:div>
                                <w:div w:id="215438670">
                                  <w:marLeft w:val="0"/>
                                  <w:marRight w:val="0"/>
                                  <w:marTop w:val="0"/>
                                  <w:marBottom w:val="225"/>
                                  <w:divBdr>
                                    <w:top w:val="none" w:sz="0" w:space="0" w:color="auto"/>
                                    <w:left w:val="none" w:sz="0" w:space="0" w:color="auto"/>
                                    <w:bottom w:val="none" w:sz="0" w:space="0" w:color="auto"/>
                                    <w:right w:val="none" w:sz="0" w:space="0" w:color="auto"/>
                                  </w:divBdr>
                                  <w:divsChild>
                                    <w:div w:id="259795431">
                                      <w:marLeft w:val="0"/>
                                      <w:marRight w:val="0"/>
                                      <w:marTop w:val="0"/>
                                      <w:marBottom w:val="0"/>
                                      <w:divBdr>
                                        <w:top w:val="none" w:sz="0" w:space="0" w:color="auto"/>
                                        <w:left w:val="none" w:sz="0" w:space="0" w:color="auto"/>
                                        <w:bottom w:val="none" w:sz="0" w:space="0" w:color="auto"/>
                                        <w:right w:val="none" w:sz="0" w:space="0" w:color="auto"/>
                                      </w:divBdr>
                                    </w:div>
                                  </w:divsChild>
                                </w:div>
                                <w:div w:id="232784241">
                                  <w:marLeft w:val="0"/>
                                  <w:marRight w:val="0"/>
                                  <w:marTop w:val="0"/>
                                  <w:marBottom w:val="225"/>
                                  <w:divBdr>
                                    <w:top w:val="none" w:sz="0" w:space="0" w:color="auto"/>
                                    <w:left w:val="none" w:sz="0" w:space="0" w:color="auto"/>
                                    <w:bottom w:val="none" w:sz="0" w:space="0" w:color="auto"/>
                                    <w:right w:val="none" w:sz="0" w:space="0" w:color="auto"/>
                                  </w:divBdr>
                                  <w:divsChild>
                                    <w:div w:id="1113742403">
                                      <w:marLeft w:val="0"/>
                                      <w:marRight w:val="0"/>
                                      <w:marTop w:val="0"/>
                                      <w:marBottom w:val="0"/>
                                      <w:divBdr>
                                        <w:top w:val="none" w:sz="0" w:space="0" w:color="auto"/>
                                        <w:left w:val="none" w:sz="0" w:space="0" w:color="auto"/>
                                        <w:bottom w:val="none" w:sz="0" w:space="0" w:color="auto"/>
                                        <w:right w:val="none" w:sz="0" w:space="0" w:color="auto"/>
                                      </w:divBdr>
                                    </w:div>
                                  </w:divsChild>
                                </w:div>
                                <w:div w:id="309289512">
                                  <w:marLeft w:val="0"/>
                                  <w:marRight w:val="0"/>
                                  <w:marTop w:val="0"/>
                                  <w:marBottom w:val="225"/>
                                  <w:divBdr>
                                    <w:top w:val="none" w:sz="0" w:space="0" w:color="auto"/>
                                    <w:left w:val="none" w:sz="0" w:space="0" w:color="auto"/>
                                    <w:bottom w:val="none" w:sz="0" w:space="0" w:color="auto"/>
                                    <w:right w:val="none" w:sz="0" w:space="0" w:color="auto"/>
                                  </w:divBdr>
                                  <w:divsChild>
                                    <w:div w:id="446966784">
                                      <w:marLeft w:val="0"/>
                                      <w:marRight w:val="0"/>
                                      <w:marTop w:val="0"/>
                                      <w:marBottom w:val="0"/>
                                      <w:divBdr>
                                        <w:top w:val="none" w:sz="0" w:space="0" w:color="auto"/>
                                        <w:left w:val="none" w:sz="0" w:space="0" w:color="auto"/>
                                        <w:bottom w:val="none" w:sz="0" w:space="0" w:color="auto"/>
                                        <w:right w:val="none" w:sz="0" w:space="0" w:color="auto"/>
                                      </w:divBdr>
                                    </w:div>
                                  </w:divsChild>
                                </w:div>
                                <w:div w:id="396515881">
                                  <w:marLeft w:val="0"/>
                                  <w:marRight w:val="0"/>
                                  <w:marTop w:val="0"/>
                                  <w:marBottom w:val="225"/>
                                  <w:divBdr>
                                    <w:top w:val="none" w:sz="0" w:space="0" w:color="auto"/>
                                    <w:left w:val="none" w:sz="0" w:space="0" w:color="auto"/>
                                    <w:bottom w:val="none" w:sz="0" w:space="0" w:color="auto"/>
                                    <w:right w:val="none" w:sz="0" w:space="0" w:color="auto"/>
                                  </w:divBdr>
                                  <w:divsChild>
                                    <w:div w:id="1128822035">
                                      <w:marLeft w:val="0"/>
                                      <w:marRight w:val="0"/>
                                      <w:marTop w:val="0"/>
                                      <w:marBottom w:val="0"/>
                                      <w:divBdr>
                                        <w:top w:val="none" w:sz="0" w:space="0" w:color="auto"/>
                                        <w:left w:val="none" w:sz="0" w:space="0" w:color="auto"/>
                                        <w:bottom w:val="none" w:sz="0" w:space="0" w:color="auto"/>
                                        <w:right w:val="none" w:sz="0" w:space="0" w:color="auto"/>
                                      </w:divBdr>
                                    </w:div>
                                  </w:divsChild>
                                </w:div>
                                <w:div w:id="503083304">
                                  <w:marLeft w:val="0"/>
                                  <w:marRight w:val="0"/>
                                  <w:marTop w:val="0"/>
                                  <w:marBottom w:val="225"/>
                                  <w:divBdr>
                                    <w:top w:val="none" w:sz="0" w:space="0" w:color="auto"/>
                                    <w:left w:val="none" w:sz="0" w:space="0" w:color="auto"/>
                                    <w:bottom w:val="none" w:sz="0" w:space="0" w:color="auto"/>
                                    <w:right w:val="none" w:sz="0" w:space="0" w:color="auto"/>
                                  </w:divBdr>
                                </w:div>
                                <w:div w:id="570116455">
                                  <w:marLeft w:val="0"/>
                                  <w:marRight w:val="0"/>
                                  <w:marTop w:val="0"/>
                                  <w:marBottom w:val="225"/>
                                  <w:divBdr>
                                    <w:top w:val="none" w:sz="0" w:space="0" w:color="auto"/>
                                    <w:left w:val="none" w:sz="0" w:space="0" w:color="auto"/>
                                    <w:bottom w:val="none" w:sz="0" w:space="0" w:color="auto"/>
                                    <w:right w:val="none" w:sz="0" w:space="0" w:color="auto"/>
                                  </w:divBdr>
                                  <w:divsChild>
                                    <w:div w:id="1581404470">
                                      <w:marLeft w:val="0"/>
                                      <w:marRight w:val="0"/>
                                      <w:marTop w:val="0"/>
                                      <w:marBottom w:val="0"/>
                                      <w:divBdr>
                                        <w:top w:val="none" w:sz="0" w:space="0" w:color="auto"/>
                                        <w:left w:val="none" w:sz="0" w:space="0" w:color="auto"/>
                                        <w:bottom w:val="none" w:sz="0" w:space="0" w:color="auto"/>
                                        <w:right w:val="none" w:sz="0" w:space="0" w:color="auto"/>
                                      </w:divBdr>
                                    </w:div>
                                  </w:divsChild>
                                </w:div>
                                <w:div w:id="702942602">
                                  <w:marLeft w:val="0"/>
                                  <w:marRight w:val="0"/>
                                  <w:marTop w:val="0"/>
                                  <w:marBottom w:val="225"/>
                                  <w:divBdr>
                                    <w:top w:val="none" w:sz="0" w:space="0" w:color="auto"/>
                                    <w:left w:val="none" w:sz="0" w:space="0" w:color="auto"/>
                                    <w:bottom w:val="none" w:sz="0" w:space="0" w:color="auto"/>
                                    <w:right w:val="none" w:sz="0" w:space="0" w:color="auto"/>
                                  </w:divBdr>
                                  <w:divsChild>
                                    <w:div w:id="760444023">
                                      <w:marLeft w:val="0"/>
                                      <w:marRight w:val="0"/>
                                      <w:marTop w:val="0"/>
                                      <w:marBottom w:val="0"/>
                                      <w:divBdr>
                                        <w:top w:val="none" w:sz="0" w:space="0" w:color="auto"/>
                                        <w:left w:val="none" w:sz="0" w:space="0" w:color="auto"/>
                                        <w:bottom w:val="none" w:sz="0" w:space="0" w:color="auto"/>
                                        <w:right w:val="none" w:sz="0" w:space="0" w:color="auto"/>
                                      </w:divBdr>
                                    </w:div>
                                  </w:divsChild>
                                </w:div>
                                <w:div w:id="816185654">
                                  <w:marLeft w:val="0"/>
                                  <w:marRight w:val="0"/>
                                  <w:marTop w:val="0"/>
                                  <w:marBottom w:val="225"/>
                                  <w:divBdr>
                                    <w:top w:val="none" w:sz="0" w:space="0" w:color="auto"/>
                                    <w:left w:val="none" w:sz="0" w:space="0" w:color="auto"/>
                                    <w:bottom w:val="none" w:sz="0" w:space="0" w:color="auto"/>
                                    <w:right w:val="none" w:sz="0" w:space="0" w:color="auto"/>
                                  </w:divBdr>
                                  <w:divsChild>
                                    <w:div w:id="1345984615">
                                      <w:marLeft w:val="0"/>
                                      <w:marRight w:val="0"/>
                                      <w:marTop w:val="0"/>
                                      <w:marBottom w:val="0"/>
                                      <w:divBdr>
                                        <w:top w:val="none" w:sz="0" w:space="0" w:color="auto"/>
                                        <w:left w:val="none" w:sz="0" w:space="0" w:color="auto"/>
                                        <w:bottom w:val="none" w:sz="0" w:space="0" w:color="auto"/>
                                        <w:right w:val="none" w:sz="0" w:space="0" w:color="auto"/>
                                      </w:divBdr>
                                    </w:div>
                                  </w:divsChild>
                                </w:div>
                                <w:div w:id="1103695478">
                                  <w:marLeft w:val="0"/>
                                  <w:marRight w:val="0"/>
                                  <w:marTop w:val="0"/>
                                  <w:marBottom w:val="225"/>
                                  <w:divBdr>
                                    <w:top w:val="none" w:sz="0" w:space="0" w:color="auto"/>
                                    <w:left w:val="none" w:sz="0" w:space="0" w:color="auto"/>
                                    <w:bottom w:val="none" w:sz="0" w:space="0" w:color="auto"/>
                                    <w:right w:val="none" w:sz="0" w:space="0" w:color="auto"/>
                                  </w:divBdr>
                                  <w:divsChild>
                                    <w:div w:id="761293636">
                                      <w:marLeft w:val="0"/>
                                      <w:marRight w:val="0"/>
                                      <w:marTop w:val="0"/>
                                      <w:marBottom w:val="0"/>
                                      <w:divBdr>
                                        <w:top w:val="none" w:sz="0" w:space="0" w:color="auto"/>
                                        <w:left w:val="none" w:sz="0" w:space="0" w:color="auto"/>
                                        <w:bottom w:val="none" w:sz="0" w:space="0" w:color="auto"/>
                                        <w:right w:val="none" w:sz="0" w:space="0" w:color="auto"/>
                                      </w:divBdr>
                                    </w:div>
                                  </w:divsChild>
                                </w:div>
                                <w:div w:id="1145126393">
                                  <w:marLeft w:val="0"/>
                                  <w:marRight w:val="0"/>
                                  <w:marTop w:val="0"/>
                                  <w:marBottom w:val="225"/>
                                  <w:divBdr>
                                    <w:top w:val="none" w:sz="0" w:space="0" w:color="auto"/>
                                    <w:left w:val="none" w:sz="0" w:space="0" w:color="auto"/>
                                    <w:bottom w:val="none" w:sz="0" w:space="0" w:color="auto"/>
                                    <w:right w:val="none" w:sz="0" w:space="0" w:color="auto"/>
                                  </w:divBdr>
                                  <w:divsChild>
                                    <w:div w:id="1546597712">
                                      <w:marLeft w:val="0"/>
                                      <w:marRight w:val="0"/>
                                      <w:marTop w:val="0"/>
                                      <w:marBottom w:val="0"/>
                                      <w:divBdr>
                                        <w:top w:val="none" w:sz="0" w:space="0" w:color="auto"/>
                                        <w:left w:val="none" w:sz="0" w:space="0" w:color="auto"/>
                                        <w:bottom w:val="none" w:sz="0" w:space="0" w:color="auto"/>
                                        <w:right w:val="none" w:sz="0" w:space="0" w:color="auto"/>
                                      </w:divBdr>
                                    </w:div>
                                  </w:divsChild>
                                </w:div>
                                <w:div w:id="1425958246">
                                  <w:marLeft w:val="0"/>
                                  <w:marRight w:val="0"/>
                                  <w:marTop w:val="0"/>
                                  <w:marBottom w:val="225"/>
                                  <w:divBdr>
                                    <w:top w:val="none" w:sz="0" w:space="0" w:color="auto"/>
                                    <w:left w:val="none" w:sz="0" w:space="0" w:color="auto"/>
                                    <w:bottom w:val="none" w:sz="0" w:space="0" w:color="auto"/>
                                    <w:right w:val="none" w:sz="0" w:space="0" w:color="auto"/>
                                  </w:divBdr>
                                  <w:divsChild>
                                    <w:div w:id="590742057">
                                      <w:marLeft w:val="0"/>
                                      <w:marRight w:val="0"/>
                                      <w:marTop w:val="0"/>
                                      <w:marBottom w:val="0"/>
                                      <w:divBdr>
                                        <w:top w:val="none" w:sz="0" w:space="0" w:color="auto"/>
                                        <w:left w:val="none" w:sz="0" w:space="0" w:color="auto"/>
                                        <w:bottom w:val="none" w:sz="0" w:space="0" w:color="auto"/>
                                        <w:right w:val="none" w:sz="0" w:space="0" w:color="auto"/>
                                      </w:divBdr>
                                    </w:div>
                                  </w:divsChild>
                                </w:div>
                                <w:div w:id="1542864127">
                                  <w:marLeft w:val="0"/>
                                  <w:marRight w:val="0"/>
                                  <w:marTop w:val="0"/>
                                  <w:marBottom w:val="225"/>
                                  <w:divBdr>
                                    <w:top w:val="none" w:sz="0" w:space="0" w:color="auto"/>
                                    <w:left w:val="none" w:sz="0" w:space="0" w:color="auto"/>
                                    <w:bottom w:val="none" w:sz="0" w:space="0" w:color="auto"/>
                                    <w:right w:val="none" w:sz="0" w:space="0" w:color="auto"/>
                                  </w:divBdr>
                                  <w:divsChild>
                                    <w:div w:id="2118870172">
                                      <w:marLeft w:val="0"/>
                                      <w:marRight w:val="0"/>
                                      <w:marTop w:val="0"/>
                                      <w:marBottom w:val="0"/>
                                      <w:divBdr>
                                        <w:top w:val="none" w:sz="0" w:space="0" w:color="auto"/>
                                        <w:left w:val="none" w:sz="0" w:space="0" w:color="auto"/>
                                        <w:bottom w:val="none" w:sz="0" w:space="0" w:color="auto"/>
                                        <w:right w:val="none" w:sz="0" w:space="0" w:color="auto"/>
                                      </w:divBdr>
                                    </w:div>
                                  </w:divsChild>
                                </w:div>
                                <w:div w:id="1590852124">
                                  <w:marLeft w:val="0"/>
                                  <w:marRight w:val="0"/>
                                  <w:marTop w:val="0"/>
                                  <w:marBottom w:val="225"/>
                                  <w:divBdr>
                                    <w:top w:val="none" w:sz="0" w:space="0" w:color="auto"/>
                                    <w:left w:val="none" w:sz="0" w:space="0" w:color="auto"/>
                                    <w:bottom w:val="none" w:sz="0" w:space="0" w:color="auto"/>
                                    <w:right w:val="none" w:sz="0" w:space="0" w:color="auto"/>
                                  </w:divBdr>
                                  <w:divsChild>
                                    <w:div w:id="576523334">
                                      <w:marLeft w:val="0"/>
                                      <w:marRight w:val="0"/>
                                      <w:marTop w:val="0"/>
                                      <w:marBottom w:val="0"/>
                                      <w:divBdr>
                                        <w:top w:val="none" w:sz="0" w:space="0" w:color="auto"/>
                                        <w:left w:val="none" w:sz="0" w:space="0" w:color="auto"/>
                                        <w:bottom w:val="none" w:sz="0" w:space="0" w:color="auto"/>
                                        <w:right w:val="none" w:sz="0" w:space="0" w:color="auto"/>
                                      </w:divBdr>
                                    </w:div>
                                  </w:divsChild>
                                </w:div>
                                <w:div w:id="1609923167">
                                  <w:marLeft w:val="0"/>
                                  <w:marRight w:val="0"/>
                                  <w:marTop w:val="0"/>
                                  <w:marBottom w:val="225"/>
                                  <w:divBdr>
                                    <w:top w:val="none" w:sz="0" w:space="0" w:color="auto"/>
                                    <w:left w:val="none" w:sz="0" w:space="0" w:color="auto"/>
                                    <w:bottom w:val="none" w:sz="0" w:space="0" w:color="auto"/>
                                    <w:right w:val="none" w:sz="0" w:space="0" w:color="auto"/>
                                  </w:divBdr>
                                  <w:divsChild>
                                    <w:div w:id="1662657367">
                                      <w:marLeft w:val="0"/>
                                      <w:marRight w:val="0"/>
                                      <w:marTop w:val="0"/>
                                      <w:marBottom w:val="0"/>
                                      <w:divBdr>
                                        <w:top w:val="none" w:sz="0" w:space="0" w:color="auto"/>
                                        <w:left w:val="none" w:sz="0" w:space="0" w:color="auto"/>
                                        <w:bottom w:val="none" w:sz="0" w:space="0" w:color="auto"/>
                                        <w:right w:val="none" w:sz="0" w:space="0" w:color="auto"/>
                                      </w:divBdr>
                                    </w:div>
                                  </w:divsChild>
                                </w:div>
                                <w:div w:id="1620724640">
                                  <w:marLeft w:val="0"/>
                                  <w:marRight w:val="0"/>
                                  <w:marTop w:val="0"/>
                                  <w:marBottom w:val="225"/>
                                  <w:divBdr>
                                    <w:top w:val="none" w:sz="0" w:space="0" w:color="auto"/>
                                    <w:left w:val="none" w:sz="0" w:space="0" w:color="auto"/>
                                    <w:bottom w:val="none" w:sz="0" w:space="0" w:color="auto"/>
                                    <w:right w:val="none" w:sz="0" w:space="0" w:color="auto"/>
                                  </w:divBdr>
                                  <w:divsChild>
                                    <w:div w:id="1489132593">
                                      <w:marLeft w:val="0"/>
                                      <w:marRight w:val="0"/>
                                      <w:marTop w:val="0"/>
                                      <w:marBottom w:val="0"/>
                                      <w:divBdr>
                                        <w:top w:val="none" w:sz="0" w:space="0" w:color="auto"/>
                                        <w:left w:val="none" w:sz="0" w:space="0" w:color="auto"/>
                                        <w:bottom w:val="none" w:sz="0" w:space="0" w:color="auto"/>
                                        <w:right w:val="none" w:sz="0" w:space="0" w:color="auto"/>
                                      </w:divBdr>
                                    </w:div>
                                  </w:divsChild>
                                </w:div>
                                <w:div w:id="1772119495">
                                  <w:marLeft w:val="0"/>
                                  <w:marRight w:val="0"/>
                                  <w:marTop w:val="0"/>
                                  <w:marBottom w:val="225"/>
                                  <w:divBdr>
                                    <w:top w:val="none" w:sz="0" w:space="0" w:color="auto"/>
                                    <w:left w:val="none" w:sz="0" w:space="0" w:color="auto"/>
                                    <w:bottom w:val="none" w:sz="0" w:space="0" w:color="auto"/>
                                    <w:right w:val="none" w:sz="0" w:space="0" w:color="auto"/>
                                  </w:divBdr>
                                  <w:divsChild>
                                    <w:div w:id="1252668122">
                                      <w:marLeft w:val="0"/>
                                      <w:marRight w:val="0"/>
                                      <w:marTop w:val="0"/>
                                      <w:marBottom w:val="0"/>
                                      <w:divBdr>
                                        <w:top w:val="none" w:sz="0" w:space="0" w:color="auto"/>
                                        <w:left w:val="none" w:sz="0" w:space="0" w:color="auto"/>
                                        <w:bottom w:val="none" w:sz="0" w:space="0" w:color="auto"/>
                                        <w:right w:val="none" w:sz="0" w:space="0" w:color="auto"/>
                                      </w:divBdr>
                                    </w:div>
                                  </w:divsChild>
                                </w:div>
                                <w:div w:id="1824807217">
                                  <w:marLeft w:val="0"/>
                                  <w:marRight w:val="0"/>
                                  <w:marTop w:val="0"/>
                                  <w:marBottom w:val="225"/>
                                  <w:divBdr>
                                    <w:top w:val="none" w:sz="0" w:space="0" w:color="auto"/>
                                    <w:left w:val="none" w:sz="0" w:space="0" w:color="auto"/>
                                    <w:bottom w:val="none" w:sz="0" w:space="0" w:color="auto"/>
                                    <w:right w:val="none" w:sz="0" w:space="0" w:color="auto"/>
                                  </w:divBdr>
                                  <w:divsChild>
                                    <w:div w:id="2083019792">
                                      <w:marLeft w:val="0"/>
                                      <w:marRight w:val="0"/>
                                      <w:marTop w:val="0"/>
                                      <w:marBottom w:val="0"/>
                                      <w:divBdr>
                                        <w:top w:val="none" w:sz="0" w:space="0" w:color="auto"/>
                                        <w:left w:val="none" w:sz="0" w:space="0" w:color="auto"/>
                                        <w:bottom w:val="none" w:sz="0" w:space="0" w:color="auto"/>
                                        <w:right w:val="none" w:sz="0" w:space="0" w:color="auto"/>
                                      </w:divBdr>
                                    </w:div>
                                  </w:divsChild>
                                </w:div>
                                <w:div w:id="1864709221">
                                  <w:marLeft w:val="0"/>
                                  <w:marRight w:val="0"/>
                                  <w:marTop w:val="0"/>
                                  <w:marBottom w:val="225"/>
                                  <w:divBdr>
                                    <w:top w:val="none" w:sz="0" w:space="0" w:color="auto"/>
                                    <w:left w:val="none" w:sz="0" w:space="0" w:color="auto"/>
                                    <w:bottom w:val="none" w:sz="0" w:space="0" w:color="auto"/>
                                    <w:right w:val="none" w:sz="0" w:space="0" w:color="auto"/>
                                  </w:divBdr>
                                  <w:divsChild>
                                    <w:div w:id="1345787932">
                                      <w:marLeft w:val="0"/>
                                      <w:marRight w:val="0"/>
                                      <w:marTop w:val="0"/>
                                      <w:marBottom w:val="0"/>
                                      <w:divBdr>
                                        <w:top w:val="none" w:sz="0" w:space="0" w:color="auto"/>
                                        <w:left w:val="none" w:sz="0" w:space="0" w:color="auto"/>
                                        <w:bottom w:val="none" w:sz="0" w:space="0" w:color="auto"/>
                                        <w:right w:val="none" w:sz="0" w:space="0" w:color="auto"/>
                                      </w:divBdr>
                                    </w:div>
                                  </w:divsChild>
                                </w:div>
                                <w:div w:id="1899627185">
                                  <w:marLeft w:val="0"/>
                                  <w:marRight w:val="0"/>
                                  <w:marTop w:val="0"/>
                                  <w:marBottom w:val="225"/>
                                  <w:divBdr>
                                    <w:top w:val="none" w:sz="0" w:space="0" w:color="auto"/>
                                    <w:left w:val="none" w:sz="0" w:space="0" w:color="auto"/>
                                    <w:bottom w:val="none" w:sz="0" w:space="0" w:color="auto"/>
                                    <w:right w:val="none" w:sz="0" w:space="0" w:color="auto"/>
                                  </w:divBdr>
                                  <w:divsChild>
                                    <w:div w:id="726759699">
                                      <w:marLeft w:val="0"/>
                                      <w:marRight w:val="0"/>
                                      <w:marTop w:val="0"/>
                                      <w:marBottom w:val="0"/>
                                      <w:divBdr>
                                        <w:top w:val="none" w:sz="0" w:space="0" w:color="auto"/>
                                        <w:left w:val="none" w:sz="0" w:space="0" w:color="auto"/>
                                        <w:bottom w:val="none" w:sz="0" w:space="0" w:color="auto"/>
                                        <w:right w:val="none" w:sz="0" w:space="0" w:color="auto"/>
                                      </w:divBdr>
                                    </w:div>
                                  </w:divsChild>
                                </w:div>
                                <w:div w:id="2139908254">
                                  <w:marLeft w:val="0"/>
                                  <w:marRight w:val="0"/>
                                  <w:marTop w:val="0"/>
                                  <w:marBottom w:val="225"/>
                                  <w:divBdr>
                                    <w:top w:val="none" w:sz="0" w:space="0" w:color="auto"/>
                                    <w:left w:val="none" w:sz="0" w:space="0" w:color="auto"/>
                                    <w:bottom w:val="none" w:sz="0" w:space="0" w:color="auto"/>
                                    <w:right w:val="none" w:sz="0" w:space="0" w:color="auto"/>
                                  </w:divBdr>
                                  <w:divsChild>
                                    <w:div w:id="559250711">
                                      <w:marLeft w:val="0"/>
                                      <w:marRight w:val="0"/>
                                      <w:marTop w:val="0"/>
                                      <w:marBottom w:val="0"/>
                                      <w:divBdr>
                                        <w:top w:val="none" w:sz="0" w:space="0" w:color="auto"/>
                                        <w:left w:val="none" w:sz="0" w:space="0" w:color="auto"/>
                                        <w:bottom w:val="none" w:sz="0" w:space="0" w:color="auto"/>
                                        <w:right w:val="none" w:sz="0" w:space="0" w:color="auto"/>
                                      </w:divBdr>
                                    </w:div>
                                  </w:divsChild>
                                </w:div>
                                <w:div w:id="2144689654">
                                  <w:marLeft w:val="0"/>
                                  <w:marRight w:val="0"/>
                                  <w:marTop w:val="0"/>
                                  <w:marBottom w:val="225"/>
                                  <w:divBdr>
                                    <w:top w:val="none" w:sz="0" w:space="0" w:color="auto"/>
                                    <w:left w:val="none" w:sz="0" w:space="0" w:color="auto"/>
                                    <w:bottom w:val="none" w:sz="0" w:space="0" w:color="auto"/>
                                    <w:right w:val="none" w:sz="0" w:space="0" w:color="auto"/>
                                  </w:divBdr>
                                  <w:divsChild>
                                    <w:div w:id="209505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9380417">
          <w:marLeft w:val="0"/>
          <w:marRight w:val="0"/>
          <w:marTop w:val="360"/>
          <w:marBottom w:val="450"/>
          <w:divBdr>
            <w:top w:val="none" w:sz="0" w:space="0" w:color="auto"/>
            <w:left w:val="none" w:sz="0" w:space="0" w:color="auto"/>
            <w:bottom w:val="none" w:sz="0" w:space="0" w:color="auto"/>
            <w:right w:val="none" w:sz="0" w:space="0" w:color="auto"/>
          </w:divBdr>
          <w:divsChild>
            <w:div w:id="100339504">
              <w:marLeft w:val="0"/>
              <w:marRight w:val="0"/>
              <w:marTop w:val="0"/>
              <w:marBottom w:val="0"/>
              <w:divBdr>
                <w:top w:val="none" w:sz="0" w:space="0" w:color="auto"/>
                <w:left w:val="none" w:sz="0" w:space="0" w:color="auto"/>
                <w:bottom w:val="none" w:sz="0" w:space="0" w:color="auto"/>
                <w:right w:val="none" w:sz="0" w:space="0" w:color="auto"/>
              </w:divBdr>
            </w:div>
            <w:div w:id="139662996">
              <w:marLeft w:val="0"/>
              <w:marRight w:val="0"/>
              <w:marTop w:val="0"/>
              <w:marBottom w:val="0"/>
              <w:divBdr>
                <w:top w:val="none" w:sz="0" w:space="0" w:color="auto"/>
                <w:left w:val="none" w:sz="0" w:space="0" w:color="auto"/>
                <w:bottom w:val="none" w:sz="0" w:space="0" w:color="auto"/>
                <w:right w:val="none" w:sz="0" w:space="0" w:color="auto"/>
              </w:divBdr>
            </w:div>
            <w:div w:id="40365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859734">
      <w:bodyDiv w:val="1"/>
      <w:marLeft w:val="0"/>
      <w:marRight w:val="0"/>
      <w:marTop w:val="0"/>
      <w:marBottom w:val="0"/>
      <w:divBdr>
        <w:top w:val="none" w:sz="0" w:space="0" w:color="auto"/>
        <w:left w:val="none" w:sz="0" w:space="0" w:color="auto"/>
        <w:bottom w:val="none" w:sz="0" w:space="0" w:color="auto"/>
        <w:right w:val="none" w:sz="0" w:space="0" w:color="auto"/>
      </w:divBdr>
      <w:divsChild>
        <w:div w:id="13307087">
          <w:marLeft w:val="0"/>
          <w:marRight w:val="0"/>
          <w:marTop w:val="0"/>
          <w:marBottom w:val="0"/>
          <w:divBdr>
            <w:top w:val="none" w:sz="0" w:space="0" w:color="auto"/>
            <w:left w:val="none" w:sz="0" w:space="0" w:color="auto"/>
            <w:bottom w:val="none" w:sz="0" w:space="0" w:color="auto"/>
            <w:right w:val="none" w:sz="0" w:space="0" w:color="auto"/>
          </w:divBdr>
        </w:div>
        <w:div w:id="18705318">
          <w:marLeft w:val="0"/>
          <w:marRight w:val="0"/>
          <w:marTop w:val="0"/>
          <w:marBottom w:val="0"/>
          <w:divBdr>
            <w:top w:val="none" w:sz="0" w:space="0" w:color="auto"/>
            <w:left w:val="none" w:sz="0" w:space="0" w:color="auto"/>
            <w:bottom w:val="none" w:sz="0" w:space="0" w:color="auto"/>
            <w:right w:val="none" w:sz="0" w:space="0" w:color="auto"/>
          </w:divBdr>
        </w:div>
        <w:div w:id="31854201">
          <w:marLeft w:val="0"/>
          <w:marRight w:val="0"/>
          <w:marTop w:val="0"/>
          <w:marBottom w:val="0"/>
          <w:divBdr>
            <w:top w:val="none" w:sz="0" w:space="0" w:color="auto"/>
            <w:left w:val="none" w:sz="0" w:space="0" w:color="auto"/>
            <w:bottom w:val="none" w:sz="0" w:space="0" w:color="auto"/>
            <w:right w:val="none" w:sz="0" w:space="0" w:color="auto"/>
          </w:divBdr>
        </w:div>
        <w:div w:id="33703347">
          <w:marLeft w:val="0"/>
          <w:marRight w:val="0"/>
          <w:marTop w:val="0"/>
          <w:marBottom w:val="0"/>
          <w:divBdr>
            <w:top w:val="none" w:sz="0" w:space="0" w:color="auto"/>
            <w:left w:val="none" w:sz="0" w:space="0" w:color="auto"/>
            <w:bottom w:val="none" w:sz="0" w:space="0" w:color="auto"/>
            <w:right w:val="none" w:sz="0" w:space="0" w:color="auto"/>
          </w:divBdr>
        </w:div>
        <w:div w:id="77021315">
          <w:marLeft w:val="0"/>
          <w:marRight w:val="0"/>
          <w:marTop w:val="0"/>
          <w:marBottom w:val="0"/>
          <w:divBdr>
            <w:top w:val="none" w:sz="0" w:space="0" w:color="auto"/>
            <w:left w:val="none" w:sz="0" w:space="0" w:color="auto"/>
            <w:bottom w:val="none" w:sz="0" w:space="0" w:color="auto"/>
            <w:right w:val="none" w:sz="0" w:space="0" w:color="auto"/>
          </w:divBdr>
        </w:div>
        <w:div w:id="85538696">
          <w:marLeft w:val="0"/>
          <w:marRight w:val="0"/>
          <w:marTop w:val="0"/>
          <w:marBottom w:val="0"/>
          <w:divBdr>
            <w:top w:val="none" w:sz="0" w:space="0" w:color="auto"/>
            <w:left w:val="none" w:sz="0" w:space="0" w:color="auto"/>
            <w:bottom w:val="none" w:sz="0" w:space="0" w:color="auto"/>
            <w:right w:val="none" w:sz="0" w:space="0" w:color="auto"/>
          </w:divBdr>
        </w:div>
        <w:div w:id="109788023">
          <w:marLeft w:val="0"/>
          <w:marRight w:val="0"/>
          <w:marTop w:val="0"/>
          <w:marBottom w:val="0"/>
          <w:divBdr>
            <w:top w:val="none" w:sz="0" w:space="0" w:color="auto"/>
            <w:left w:val="none" w:sz="0" w:space="0" w:color="auto"/>
            <w:bottom w:val="none" w:sz="0" w:space="0" w:color="auto"/>
            <w:right w:val="none" w:sz="0" w:space="0" w:color="auto"/>
          </w:divBdr>
        </w:div>
        <w:div w:id="121076834">
          <w:marLeft w:val="0"/>
          <w:marRight w:val="0"/>
          <w:marTop w:val="0"/>
          <w:marBottom w:val="0"/>
          <w:divBdr>
            <w:top w:val="none" w:sz="0" w:space="0" w:color="auto"/>
            <w:left w:val="none" w:sz="0" w:space="0" w:color="auto"/>
            <w:bottom w:val="none" w:sz="0" w:space="0" w:color="auto"/>
            <w:right w:val="none" w:sz="0" w:space="0" w:color="auto"/>
          </w:divBdr>
        </w:div>
        <w:div w:id="145319237">
          <w:marLeft w:val="0"/>
          <w:marRight w:val="0"/>
          <w:marTop w:val="0"/>
          <w:marBottom w:val="0"/>
          <w:divBdr>
            <w:top w:val="none" w:sz="0" w:space="0" w:color="auto"/>
            <w:left w:val="none" w:sz="0" w:space="0" w:color="auto"/>
            <w:bottom w:val="none" w:sz="0" w:space="0" w:color="auto"/>
            <w:right w:val="none" w:sz="0" w:space="0" w:color="auto"/>
          </w:divBdr>
        </w:div>
        <w:div w:id="147405028">
          <w:marLeft w:val="0"/>
          <w:marRight w:val="0"/>
          <w:marTop w:val="0"/>
          <w:marBottom w:val="0"/>
          <w:divBdr>
            <w:top w:val="none" w:sz="0" w:space="0" w:color="auto"/>
            <w:left w:val="none" w:sz="0" w:space="0" w:color="auto"/>
            <w:bottom w:val="none" w:sz="0" w:space="0" w:color="auto"/>
            <w:right w:val="none" w:sz="0" w:space="0" w:color="auto"/>
          </w:divBdr>
        </w:div>
        <w:div w:id="148180697">
          <w:marLeft w:val="0"/>
          <w:marRight w:val="0"/>
          <w:marTop w:val="0"/>
          <w:marBottom w:val="0"/>
          <w:divBdr>
            <w:top w:val="none" w:sz="0" w:space="0" w:color="auto"/>
            <w:left w:val="none" w:sz="0" w:space="0" w:color="auto"/>
            <w:bottom w:val="none" w:sz="0" w:space="0" w:color="auto"/>
            <w:right w:val="none" w:sz="0" w:space="0" w:color="auto"/>
          </w:divBdr>
        </w:div>
        <w:div w:id="189028012">
          <w:marLeft w:val="0"/>
          <w:marRight w:val="0"/>
          <w:marTop w:val="0"/>
          <w:marBottom w:val="0"/>
          <w:divBdr>
            <w:top w:val="none" w:sz="0" w:space="0" w:color="auto"/>
            <w:left w:val="none" w:sz="0" w:space="0" w:color="auto"/>
            <w:bottom w:val="none" w:sz="0" w:space="0" w:color="auto"/>
            <w:right w:val="none" w:sz="0" w:space="0" w:color="auto"/>
          </w:divBdr>
        </w:div>
        <w:div w:id="214859663">
          <w:marLeft w:val="0"/>
          <w:marRight w:val="0"/>
          <w:marTop w:val="0"/>
          <w:marBottom w:val="0"/>
          <w:divBdr>
            <w:top w:val="none" w:sz="0" w:space="0" w:color="auto"/>
            <w:left w:val="none" w:sz="0" w:space="0" w:color="auto"/>
            <w:bottom w:val="none" w:sz="0" w:space="0" w:color="auto"/>
            <w:right w:val="none" w:sz="0" w:space="0" w:color="auto"/>
          </w:divBdr>
        </w:div>
        <w:div w:id="220219543">
          <w:marLeft w:val="0"/>
          <w:marRight w:val="0"/>
          <w:marTop w:val="0"/>
          <w:marBottom w:val="0"/>
          <w:divBdr>
            <w:top w:val="none" w:sz="0" w:space="0" w:color="auto"/>
            <w:left w:val="none" w:sz="0" w:space="0" w:color="auto"/>
            <w:bottom w:val="none" w:sz="0" w:space="0" w:color="auto"/>
            <w:right w:val="none" w:sz="0" w:space="0" w:color="auto"/>
          </w:divBdr>
        </w:div>
        <w:div w:id="234124083">
          <w:marLeft w:val="0"/>
          <w:marRight w:val="0"/>
          <w:marTop w:val="0"/>
          <w:marBottom w:val="0"/>
          <w:divBdr>
            <w:top w:val="none" w:sz="0" w:space="0" w:color="auto"/>
            <w:left w:val="none" w:sz="0" w:space="0" w:color="auto"/>
            <w:bottom w:val="none" w:sz="0" w:space="0" w:color="auto"/>
            <w:right w:val="none" w:sz="0" w:space="0" w:color="auto"/>
          </w:divBdr>
        </w:div>
        <w:div w:id="244539425">
          <w:marLeft w:val="0"/>
          <w:marRight w:val="0"/>
          <w:marTop w:val="0"/>
          <w:marBottom w:val="0"/>
          <w:divBdr>
            <w:top w:val="none" w:sz="0" w:space="0" w:color="auto"/>
            <w:left w:val="none" w:sz="0" w:space="0" w:color="auto"/>
            <w:bottom w:val="none" w:sz="0" w:space="0" w:color="auto"/>
            <w:right w:val="none" w:sz="0" w:space="0" w:color="auto"/>
          </w:divBdr>
        </w:div>
        <w:div w:id="251669354">
          <w:marLeft w:val="0"/>
          <w:marRight w:val="0"/>
          <w:marTop w:val="0"/>
          <w:marBottom w:val="0"/>
          <w:divBdr>
            <w:top w:val="none" w:sz="0" w:space="0" w:color="auto"/>
            <w:left w:val="none" w:sz="0" w:space="0" w:color="auto"/>
            <w:bottom w:val="none" w:sz="0" w:space="0" w:color="auto"/>
            <w:right w:val="none" w:sz="0" w:space="0" w:color="auto"/>
          </w:divBdr>
        </w:div>
        <w:div w:id="260451767">
          <w:marLeft w:val="0"/>
          <w:marRight w:val="0"/>
          <w:marTop w:val="0"/>
          <w:marBottom w:val="0"/>
          <w:divBdr>
            <w:top w:val="none" w:sz="0" w:space="0" w:color="auto"/>
            <w:left w:val="none" w:sz="0" w:space="0" w:color="auto"/>
            <w:bottom w:val="none" w:sz="0" w:space="0" w:color="auto"/>
            <w:right w:val="none" w:sz="0" w:space="0" w:color="auto"/>
          </w:divBdr>
        </w:div>
        <w:div w:id="261452713">
          <w:marLeft w:val="0"/>
          <w:marRight w:val="0"/>
          <w:marTop w:val="0"/>
          <w:marBottom w:val="0"/>
          <w:divBdr>
            <w:top w:val="none" w:sz="0" w:space="0" w:color="auto"/>
            <w:left w:val="none" w:sz="0" w:space="0" w:color="auto"/>
            <w:bottom w:val="none" w:sz="0" w:space="0" w:color="auto"/>
            <w:right w:val="none" w:sz="0" w:space="0" w:color="auto"/>
          </w:divBdr>
        </w:div>
        <w:div w:id="272830417">
          <w:marLeft w:val="0"/>
          <w:marRight w:val="0"/>
          <w:marTop w:val="0"/>
          <w:marBottom w:val="0"/>
          <w:divBdr>
            <w:top w:val="none" w:sz="0" w:space="0" w:color="auto"/>
            <w:left w:val="none" w:sz="0" w:space="0" w:color="auto"/>
            <w:bottom w:val="none" w:sz="0" w:space="0" w:color="auto"/>
            <w:right w:val="none" w:sz="0" w:space="0" w:color="auto"/>
          </w:divBdr>
        </w:div>
        <w:div w:id="281037996">
          <w:marLeft w:val="0"/>
          <w:marRight w:val="0"/>
          <w:marTop w:val="0"/>
          <w:marBottom w:val="0"/>
          <w:divBdr>
            <w:top w:val="none" w:sz="0" w:space="0" w:color="auto"/>
            <w:left w:val="none" w:sz="0" w:space="0" w:color="auto"/>
            <w:bottom w:val="none" w:sz="0" w:space="0" w:color="auto"/>
            <w:right w:val="none" w:sz="0" w:space="0" w:color="auto"/>
          </w:divBdr>
        </w:div>
        <w:div w:id="284315778">
          <w:marLeft w:val="0"/>
          <w:marRight w:val="0"/>
          <w:marTop w:val="0"/>
          <w:marBottom w:val="0"/>
          <w:divBdr>
            <w:top w:val="none" w:sz="0" w:space="0" w:color="auto"/>
            <w:left w:val="none" w:sz="0" w:space="0" w:color="auto"/>
            <w:bottom w:val="none" w:sz="0" w:space="0" w:color="auto"/>
            <w:right w:val="none" w:sz="0" w:space="0" w:color="auto"/>
          </w:divBdr>
        </w:div>
        <w:div w:id="312101690">
          <w:marLeft w:val="0"/>
          <w:marRight w:val="0"/>
          <w:marTop w:val="0"/>
          <w:marBottom w:val="0"/>
          <w:divBdr>
            <w:top w:val="none" w:sz="0" w:space="0" w:color="auto"/>
            <w:left w:val="none" w:sz="0" w:space="0" w:color="auto"/>
            <w:bottom w:val="none" w:sz="0" w:space="0" w:color="auto"/>
            <w:right w:val="none" w:sz="0" w:space="0" w:color="auto"/>
          </w:divBdr>
        </w:div>
        <w:div w:id="328993646">
          <w:marLeft w:val="0"/>
          <w:marRight w:val="0"/>
          <w:marTop w:val="0"/>
          <w:marBottom w:val="0"/>
          <w:divBdr>
            <w:top w:val="none" w:sz="0" w:space="0" w:color="auto"/>
            <w:left w:val="none" w:sz="0" w:space="0" w:color="auto"/>
            <w:bottom w:val="none" w:sz="0" w:space="0" w:color="auto"/>
            <w:right w:val="none" w:sz="0" w:space="0" w:color="auto"/>
          </w:divBdr>
        </w:div>
        <w:div w:id="332344768">
          <w:marLeft w:val="0"/>
          <w:marRight w:val="0"/>
          <w:marTop w:val="0"/>
          <w:marBottom w:val="0"/>
          <w:divBdr>
            <w:top w:val="none" w:sz="0" w:space="0" w:color="auto"/>
            <w:left w:val="none" w:sz="0" w:space="0" w:color="auto"/>
            <w:bottom w:val="none" w:sz="0" w:space="0" w:color="auto"/>
            <w:right w:val="none" w:sz="0" w:space="0" w:color="auto"/>
          </w:divBdr>
        </w:div>
        <w:div w:id="341246370">
          <w:marLeft w:val="0"/>
          <w:marRight w:val="0"/>
          <w:marTop w:val="0"/>
          <w:marBottom w:val="0"/>
          <w:divBdr>
            <w:top w:val="none" w:sz="0" w:space="0" w:color="auto"/>
            <w:left w:val="none" w:sz="0" w:space="0" w:color="auto"/>
            <w:bottom w:val="none" w:sz="0" w:space="0" w:color="auto"/>
            <w:right w:val="none" w:sz="0" w:space="0" w:color="auto"/>
          </w:divBdr>
        </w:div>
        <w:div w:id="343213743">
          <w:marLeft w:val="0"/>
          <w:marRight w:val="0"/>
          <w:marTop w:val="0"/>
          <w:marBottom w:val="0"/>
          <w:divBdr>
            <w:top w:val="none" w:sz="0" w:space="0" w:color="auto"/>
            <w:left w:val="none" w:sz="0" w:space="0" w:color="auto"/>
            <w:bottom w:val="none" w:sz="0" w:space="0" w:color="auto"/>
            <w:right w:val="none" w:sz="0" w:space="0" w:color="auto"/>
          </w:divBdr>
        </w:div>
        <w:div w:id="352651579">
          <w:marLeft w:val="0"/>
          <w:marRight w:val="0"/>
          <w:marTop w:val="0"/>
          <w:marBottom w:val="0"/>
          <w:divBdr>
            <w:top w:val="none" w:sz="0" w:space="0" w:color="auto"/>
            <w:left w:val="none" w:sz="0" w:space="0" w:color="auto"/>
            <w:bottom w:val="none" w:sz="0" w:space="0" w:color="auto"/>
            <w:right w:val="none" w:sz="0" w:space="0" w:color="auto"/>
          </w:divBdr>
        </w:div>
        <w:div w:id="382681168">
          <w:marLeft w:val="0"/>
          <w:marRight w:val="0"/>
          <w:marTop w:val="0"/>
          <w:marBottom w:val="0"/>
          <w:divBdr>
            <w:top w:val="none" w:sz="0" w:space="0" w:color="auto"/>
            <w:left w:val="none" w:sz="0" w:space="0" w:color="auto"/>
            <w:bottom w:val="none" w:sz="0" w:space="0" w:color="auto"/>
            <w:right w:val="none" w:sz="0" w:space="0" w:color="auto"/>
          </w:divBdr>
        </w:div>
        <w:div w:id="411001714">
          <w:marLeft w:val="0"/>
          <w:marRight w:val="0"/>
          <w:marTop w:val="0"/>
          <w:marBottom w:val="0"/>
          <w:divBdr>
            <w:top w:val="none" w:sz="0" w:space="0" w:color="auto"/>
            <w:left w:val="none" w:sz="0" w:space="0" w:color="auto"/>
            <w:bottom w:val="none" w:sz="0" w:space="0" w:color="auto"/>
            <w:right w:val="none" w:sz="0" w:space="0" w:color="auto"/>
          </w:divBdr>
        </w:div>
        <w:div w:id="423495988">
          <w:marLeft w:val="0"/>
          <w:marRight w:val="0"/>
          <w:marTop w:val="0"/>
          <w:marBottom w:val="0"/>
          <w:divBdr>
            <w:top w:val="none" w:sz="0" w:space="0" w:color="auto"/>
            <w:left w:val="none" w:sz="0" w:space="0" w:color="auto"/>
            <w:bottom w:val="none" w:sz="0" w:space="0" w:color="auto"/>
            <w:right w:val="none" w:sz="0" w:space="0" w:color="auto"/>
          </w:divBdr>
        </w:div>
        <w:div w:id="433324394">
          <w:marLeft w:val="0"/>
          <w:marRight w:val="0"/>
          <w:marTop w:val="0"/>
          <w:marBottom w:val="0"/>
          <w:divBdr>
            <w:top w:val="none" w:sz="0" w:space="0" w:color="auto"/>
            <w:left w:val="none" w:sz="0" w:space="0" w:color="auto"/>
            <w:bottom w:val="none" w:sz="0" w:space="0" w:color="auto"/>
            <w:right w:val="none" w:sz="0" w:space="0" w:color="auto"/>
          </w:divBdr>
        </w:div>
        <w:div w:id="442043561">
          <w:marLeft w:val="0"/>
          <w:marRight w:val="0"/>
          <w:marTop w:val="0"/>
          <w:marBottom w:val="0"/>
          <w:divBdr>
            <w:top w:val="none" w:sz="0" w:space="0" w:color="auto"/>
            <w:left w:val="none" w:sz="0" w:space="0" w:color="auto"/>
            <w:bottom w:val="none" w:sz="0" w:space="0" w:color="auto"/>
            <w:right w:val="none" w:sz="0" w:space="0" w:color="auto"/>
          </w:divBdr>
        </w:div>
        <w:div w:id="444812644">
          <w:marLeft w:val="0"/>
          <w:marRight w:val="0"/>
          <w:marTop w:val="0"/>
          <w:marBottom w:val="0"/>
          <w:divBdr>
            <w:top w:val="none" w:sz="0" w:space="0" w:color="auto"/>
            <w:left w:val="none" w:sz="0" w:space="0" w:color="auto"/>
            <w:bottom w:val="none" w:sz="0" w:space="0" w:color="auto"/>
            <w:right w:val="none" w:sz="0" w:space="0" w:color="auto"/>
          </w:divBdr>
        </w:div>
        <w:div w:id="462508666">
          <w:marLeft w:val="0"/>
          <w:marRight w:val="0"/>
          <w:marTop w:val="0"/>
          <w:marBottom w:val="0"/>
          <w:divBdr>
            <w:top w:val="none" w:sz="0" w:space="0" w:color="auto"/>
            <w:left w:val="none" w:sz="0" w:space="0" w:color="auto"/>
            <w:bottom w:val="none" w:sz="0" w:space="0" w:color="auto"/>
            <w:right w:val="none" w:sz="0" w:space="0" w:color="auto"/>
          </w:divBdr>
        </w:div>
        <w:div w:id="480460066">
          <w:marLeft w:val="0"/>
          <w:marRight w:val="0"/>
          <w:marTop w:val="0"/>
          <w:marBottom w:val="0"/>
          <w:divBdr>
            <w:top w:val="none" w:sz="0" w:space="0" w:color="auto"/>
            <w:left w:val="none" w:sz="0" w:space="0" w:color="auto"/>
            <w:bottom w:val="none" w:sz="0" w:space="0" w:color="auto"/>
            <w:right w:val="none" w:sz="0" w:space="0" w:color="auto"/>
          </w:divBdr>
        </w:div>
        <w:div w:id="480778118">
          <w:marLeft w:val="0"/>
          <w:marRight w:val="0"/>
          <w:marTop w:val="0"/>
          <w:marBottom w:val="0"/>
          <w:divBdr>
            <w:top w:val="none" w:sz="0" w:space="0" w:color="auto"/>
            <w:left w:val="none" w:sz="0" w:space="0" w:color="auto"/>
            <w:bottom w:val="none" w:sz="0" w:space="0" w:color="auto"/>
            <w:right w:val="none" w:sz="0" w:space="0" w:color="auto"/>
          </w:divBdr>
        </w:div>
        <w:div w:id="482820474">
          <w:marLeft w:val="0"/>
          <w:marRight w:val="0"/>
          <w:marTop w:val="0"/>
          <w:marBottom w:val="0"/>
          <w:divBdr>
            <w:top w:val="none" w:sz="0" w:space="0" w:color="auto"/>
            <w:left w:val="none" w:sz="0" w:space="0" w:color="auto"/>
            <w:bottom w:val="none" w:sz="0" w:space="0" w:color="auto"/>
            <w:right w:val="none" w:sz="0" w:space="0" w:color="auto"/>
          </w:divBdr>
        </w:div>
        <w:div w:id="517351431">
          <w:marLeft w:val="0"/>
          <w:marRight w:val="0"/>
          <w:marTop w:val="0"/>
          <w:marBottom w:val="0"/>
          <w:divBdr>
            <w:top w:val="none" w:sz="0" w:space="0" w:color="auto"/>
            <w:left w:val="none" w:sz="0" w:space="0" w:color="auto"/>
            <w:bottom w:val="none" w:sz="0" w:space="0" w:color="auto"/>
            <w:right w:val="none" w:sz="0" w:space="0" w:color="auto"/>
          </w:divBdr>
        </w:div>
        <w:div w:id="520702402">
          <w:marLeft w:val="0"/>
          <w:marRight w:val="0"/>
          <w:marTop w:val="0"/>
          <w:marBottom w:val="0"/>
          <w:divBdr>
            <w:top w:val="none" w:sz="0" w:space="0" w:color="auto"/>
            <w:left w:val="none" w:sz="0" w:space="0" w:color="auto"/>
            <w:bottom w:val="none" w:sz="0" w:space="0" w:color="auto"/>
            <w:right w:val="none" w:sz="0" w:space="0" w:color="auto"/>
          </w:divBdr>
        </w:div>
        <w:div w:id="527910754">
          <w:marLeft w:val="0"/>
          <w:marRight w:val="0"/>
          <w:marTop w:val="0"/>
          <w:marBottom w:val="0"/>
          <w:divBdr>
            <w:top w:val="none" w:sz="0" w:space="0" w:color="auto"/>
            <w:left w:val="none" w:sz="0" w:space="0" w:color="auto"/>
            <w:bottom w:val="none" w:sz="0" w:space="0" w:color="auto"/>
            <w:right w:val="none" w:sz="0" w:space="0" w:color="auto"/>
          </w:divBdr>
        </w:div>
        <w:div w:id="529882637">
          <w:marLeft w:val="0"/>
          <w:marRight w:val="0"/>
          <w:marTop w:val="0"/>
          <w:marBottom w:val="0"/>
          <w:divBdr>
            <w:top w:val="none" w:sz="0" w:space="0" w:color="auto"/>
            <w:left w:val="none" w:sz="0" w:space="0" w:color="auto"/>
            <w:bottom w:val="none" w:sz="0" w:space="0" w:color="auto"/>
            <w:right w:val="none" w:sz="0" w:space="0" w:color="auto"/>
          </w:divBdr>
        </w:div>
        <w:div w:id="543103870">
          <w:marLeft w:val="0"/>
          <w:marRight w:val="0"/>
          <w:marTop w:val="0"/>
          <w:marBottom w:val="0"/>
          <w:divBdr>
            <w:top w:val="none" w:sz="0" w:space="0" w:color="auto"/>
            <w:left w:val="none" w:sz="0" w:space="0" w:color="auto"/>
            <w:bottom w:val="none" w:sz="0" w:space="0" w:color="auto"/>
            <w:right w:val="none" w:sz="0" w:space="0" w:color="auto"/>
          </w:divBdr>
        </w:div>
        <w:div w:id="564023925">
          <w:marLeft w:val="0"/>
          <w:marRight w:val="0"/>
          <w:marTop w:val="0"/>
          <w:marBottom w:val="0"/>
          <w:divBdr>
            <w:top w:val="none" w:sz="0" w:space="0" w:color="auto"/>
            <w:left w:val="none" w:sz="0" w:space="0" w:color="auto"/>
            <w:bottom w:val="none" w:sz="0" w:space="0" w:color="auto"/>
            <w:right w:val="none" w:sz="0" w:space="0" w:color="auto"/>
          </w:divBdr>
        </w:div>
        <w:div w:id="572423806">
          <w:marLeft w:val="0"/>
          <w:marRight w:val="0"/>
          <w:marTop w:val="0"/>
          <w:marBottom w:val="0"/>
          <w:divBdr>
            <w:top w:val="none" w:sz="0" w:space="0" w:color="auto"/>
            <w:left w:val="none" w:sz="0" w:space="0" w:color="auto"/>
            <w:bottom w:val="none" w:sz="0" w:space="0" w:color="auto"/>
            <w:right w:val="none" w:sz="0" w:space="0" w:color="auto"/>
          </w:divBdr>
        </w:div>
        <w:div w:id="616108651">
          <w:marLeft w:val="0"/>
          <w:marRight w:val="0"/>
          <w:marTop w:val="0"/>
          <w:marBottom w:val="0"/>
          <w:divBdr>
            <w:top w:val="none" w:sz="0" w:space="0" w:color="auto"/>
            <w:left w:val="none" w:sz="0" w:space="0" w:color="auto"/>
            <w:bottom w:val="none" w:sz="0" w:space="0" w:color="auto"/>
            <w:right w:val="none" w:sz="0" w:space="0" w:color="auto"/>
          </w:divBdr>
        </w:div>
        <w:div w:id="702637156">
          <w:marLeft w:val="0"/>
          <w:marRight w:val="0"/>
          <w:marTop w:val="0"/>
          <w:marBottom w:val="0"/>
          <w:divBdr>
            <w:top w:val="none" w:sz="0" w:space="0" w:color="auto"/>
            <w:left w:val="none" w:sz="0" w:space="0" w:color="auto"/>
            <w:bottom w:val="none" w:sz="0" w:space="0" w:color="auto"/>
            <w:right w:val="none" w:sz="0" w:space="0" w:color="auto"/>
          </w:divBdr>
        </w:div>
        <w:div w:id="732654457">
          <w:marLeft w:val="0"/>
          <w:marRight w:val="0"/>
          <w:marTop w:val="0"/>
          <w:marBottom w:val="0"/>
          <w:divBdr>
            <w:top w:val="none" w:sz="0" w:space="0" w:color="auto"/>
            <w:left w:val="none" w:sz="0" w:space="0" w:color="auto"/>
            <w:bottom w:val="none" w:sz="0" w:space="0" w:color="auto"/>
            <w:right w:val="none" w:sz="0" w:space="0" w:color="auto"/>
          </w:divBdr>
        </w:div>
        <w:div w:id="735518282">
          <w:marLeft w:val="0"/>
          <w:marRight w:val="0"/>
          <w:marTop w:val="0"/>
          <w:marBottom w:val="0"/>
          <w:divBdr>
            <w:top w:val="none" w:sz="0" w:space="0" w:color="auto"/>
            <w:left w:val="none" w:sz="0" w:space="0" w:color="auto"/>
            <w:bottom w:val="none" w:sz="0" w:space="0" w:color="auto"/>
            <w:right w:val="none" w:sz="0" w:space="0" w:color="auto"/>
          </w:divBdr>
        </w:div>
        <w:div w:id="743917894">
          <w:marLeft w:val="0"/>
          <w:marRight w:val="0"/>
          <w:marTop w:val="0"/>
          <w:marBottom w:val="0"/>
          <w:divBdr>
            <w:top w:val="none" w:sz="0" w:space="0" w:color="auto"/>
            <w:left w:val="none" w:sz="0" w:space="0" w:color="auto"/>
            <w:bottom w:val="none" w:sz="0" w:space="0" w:color="auto"/>
            <w:right w:val="none" w:sz="0" w:space="0" w:color="auto"/>
          </w:divBdr>
        </w:div>
        <w:div w:id="747195007">
          <w:marLeft w:val="0"/>
          <w:marRight w:val="0"/>
          <w:marTop w:val="0"/>
          <w:marBottom w:val="0"/>
          <w:divBdr>
            <w:top w:val="none" w:sz="0" w:space="0" w:color="auto"/>
            <w:left w:val="none" w:sz="0" w:space="0" w:color="auto"/>
            <w:bottom w:val="none" w:sz="0" w:space="0" w:color="auto"/>
            <w:right w:val="none" w:sz="0" w:space="0" w:color="auto"/>
          </w:divBdr>
        </w:div>
        <w:div w:id="751705089">
          <w:marLeft w:val="0"/>
          <w:marRight w:val="0"/>
          <w:marTop w:val="0"/>
          <w:marBottom w:val="0"/>
          <w:divBdr>
            <w:top w:val="none" w:sz="0" w:space="0" w:color="auto"/>
            <w:left w:val="none" w:sz="0" w:space="0" w:color="auto"/>
            <w:bottom w:val="none" w:sz="0" w:space="0" w:color="auto"/>
            <w:right w:val="none" w:sz="0" w:space="0" w:color="auto"/>
          </w:divBdr>
        </w:div>
        <w:div w:id="752972997">
          <w:marLeft w:val="0"/>
          <w:marRight w:val="0"/>
          <w:marTop w:val="0"/>
          <w:marBottom w:val="0"/>
          <w:divBdr>
            <w:top w:val="none" w:sz="0" w:space="0" w:color="auto"/>
            <w:left w:val="none" w:sz="0" w:space="0" w:color="auto"/>
            <w:bottom w:val="none" w:sz="0" w:space="0" w:color="auto"/>
            <w:right w:val="none" w:sz="0" w:space="0" w:color="auto"/>
          </w:divBdr>
        </w:div>
        <w:div w:id="763495879">
          <w:marLeft w:val="0"/>
          <w:marRight w:val="0"/>
          <w:marTop w:val="0"/>
          <w:marBottom w:val="0"/>
          <w:divBdr>
            <w:top w:val="none" w:sz="0" w:space="0" w:color="auto"/>
            <w:left w:val="none" w:sz="0" w:space="0" w:color="auto"/>
            <w:bottom w:val="none" w:sz="0" w:space="0" w:color="auto"/>
            <w:right w:val="none" w:sz="0" w:space="0" w:color="auto"/>
          </w:divBdr>
        </w:div>
        <w:div w:id="763763642">
          <w:marLeft w:val="0"/>
          <w:marRight w:val="0"/>
          <w:marTop w:val="0"/>
          <w:marBottom w:val="0"/>
          <w:divBdr>
            <w:top w:val="none" w:sz="0" w:space="0" w:color="auto"/>
            <w:left w:val="none" w:sz="0" w:space="0" w:color="auto"/>
            <w:bottom w:val="none" w:sz="0" w:space="0" w:color="auto"/>
            <w:right w:val="none" w:sz="0" w:space="0" w:color="auto"/>
          </w:divBdr>
        </w:div>
        <w:div w:id="769350970">
          <w:marLeft w:val="0"/>
          <w:marRight w:val="0"/>
          <w:marTop w:val="0"/>
          <w:marBottom w:val="0"/>
          <w:divBdr>
            <w:top w:val="none" w:sz="0" w:space="0" w:color="auto"/>
            <w:left w:val="none" w:sz="0" w:space="0" w:color="auto"/>
            <w:bottom w:val="none" w:sz="0" w:space="0" w:color="auto"/>
            <w:right w:val="none" w:sz="0" w:space="0" w:color="auto"/>
          </w:divBdr>
        </w:div>
        <w:div w:id="774136477">
          <w:marLeft w:val="0"/>
          <w:marRight w:val="0"/>
          <w:marTop w:val="0"/>
          <w:marBottom w:val="0"/>
          <w:divBdr>
            <w:top w:val="none" w:sz="0" w:space="0" w:color="auto"/>
            <w:left w:val="none" w:sz="0" w:space="0" w:color="auto"/>
            <w:bottom w:val="none" w:sz="0" w:space="0" w:color="auto"/>
            <w:right w:val="none" w:sz="0" w:space="0" w:color="auto"/>
          </w:divBdr>
        </w:div>
        <w:div w:id="776409892">
          <w:marLeft w:val="0"/>
          <w:marRight w:val="0"/>
          <w:marTop w:val="0"/>
          <w:marBottom w:val="0"/>
          <w:divBdr>
            <w:top w:val="none" w:sz="0" w:space="0" w:color="auto"/>
            <w:left w:val="none" w:sz="0" w:space="0" w:color="auto"/>
            <w:bottom w:val="none" w:sz="0" w:space="0" w:color="auto"/>
            <w:right w:val="none" w:sz="0" w:space="0" w:color="auto"/>
          </w:divBdr>
        </w:div>
        <w:div w:id="784738446">
          <w:marLeft w:val="0"/>
          <w:marRight w:val="0"/>
          <w:marTop w:val="0"/>
          <w:marBottom w:val="0"/>
          <w:divBdr>
            <w:top w:val="none" w:sz="0" w:space="0" w:color="auto"/>
            <w:left w:val="none" w:sz="0" w:space="0" w:color="auto"/>
            <w:bottom w:val="none" w:sz="0" w:space="0" w:color="auto"/>
            <w:right w:val="none" w:sz="0" w:space="0" w:color="auto"/>
          </w:divBdr>
        </w:div>
        <w:div w:id="785275011">
          <w:marLeft w:val="0"/>
          <w:marRight w:val="0"/>
          <w:marTop w:val="0"/>
          <w:marBottom w:val="0"/>
          <w:divBdr>
            <w:top w:val="none" w:sz="0" w:space="0" w:color="auto"/>
            <w:left w:val="none" w:sz="0" w:space="0" w:color="auto"/>
            <w:bottom w:val="none" w:sz="0" w:space="0" w:color="auto"/>
            <w:right w:val="none" w:sz="0" w:space="0" w:color="auto"/>
          </w:divBdr>
        </w:div>
        <w:div w:id="786244523">
          <w:marLeft w:val="0"/>
          <w:marRight w:val="0"/>
          <w:marTop w:val="0"/>
          <w:marBottom w:val="0"/>
          <w:divBdr>
            <w:top w:val="none" w:sz="0" w:space="0" w:color="auto"/>
            <w:left w:val="none" w:sz="0" w:space="0" w:color="auto"/>
            <w:bottom w:val="none" w:sz="0" w:space="0" w:color="auto"/>
            <w:right w:val="none" w:sz="0" w:space="0" w:color="auto"/>
          </w:divBdr>
        </w:div>
        <w:div w:id="790515075">
          <w:marLeft w:val="0"/>
          <w:marRight w:val="0"/>
          <w:marTop w:val="0"/>
          <w:marBottom w:val="0"/>
          <w:divBdr>
            <w:top w:val="none" w:sz="0" w:space="0" w:color="auto"/>
            <w:left w:val="none" w:sz="0" w:space="0" w:color="auto"/>
            <w:bottom w:val="none" w:sz="0" w:space="0" w:color="auto"/>
            <w:right w:val="none" w:sz="0" w:space="0" w:color="auto"/>
          </w:divBdr>
        </w:div>
        <w:div w:id="832793197">
          <w:marLeft w:val="0"/>
          <w:marRight w:val="0"/>
          <w:marTop w:val="0"/>
          <w:marBottom w:val="0"/>
          <w:divBdr>
            <w:top w:val="none" w:sz="0" w:space="0" w:color="auto"/>
            <w:left w:val="none" w:sz="0" w:space="0" w:color="auto"/>
            <w:bottom w:val="none" w:sz="0" w:space="0" w:color="auto"/>
            <w:right w:val="none" w:sz="0" w:space="0" w:color="auto"/>
          </w:divBdr>
        </w:div>
        <w:div w:id="837500580">
          <w:marLeft w:val="0"/>
          <w:marRight w:val="0"/>
          <w:marTop w:val="0"/>
          <w:marBottom w:val="0"/>
          <w:divBdr>
            <w:top w:val="none" w:sz="0" w:space="0" w:color="auto"/>
            <w:left w:val="none" w:sz="0" w:space="0" w:color="auto"/>
            <w:bottom w:val="none" w:sz="0" w:space="0" w:color="auto"/>
            <w:right w:val="none" w:sz="0" w:space="0" w:color="auto"/>
          </w:divBdr>
        </w:div>
        <w:div w:id="861817720">
          <w:marLeft w:val="0"/>
          <w:marRight w:val="0"/>
          <w:marTop w:val="0"/>
          <w:marBottom w:val="0"/>
          <w:divBdr>
            <w:top w:val="none" w:sz="0" w:space="0" w:color="auto"/>
            <w:left w:val="none" w:sz="0" w:space="0" w:color="auto"/>
            <w:bottom w:val="none" w:sz="0" w:space="0" w:color="auto"/>
            <w:right w:val="none" w:sz="0" w:space="0" w:color="auto"/>
          </w:divBdr>
        </w:div>
        <w:div w:id="897713414">
          <w:marLeft w:val="0"/>
          <w:marRight w:val="0"/>
          <w:marTop w:val="0"/>
          <w:marBottom w:val="0"/>
          <w:divBdr>
            <w:top w:val="none" w:sz="0" w:space="0" w:color="auto"/>
            <w:left w:val="none" w:sz="0" w:space="0" w:color="auto"/>
            <w:bottom w:val="none" w:sz="0" w:space="0" w:color="auto"/>
            <w:right w:val="none" w:sz="0" w:space="0" w:color="auto"/>
          </w:divBdr>
        </w:div>
        <w:div w:id="902640587">
          <w:marLeft w:val="0"/>
          <w:marRight w:val="0"/>
          <w:marTop w:val="0"/>
          <w:marBottom w:val="0"/>
          <w:divBdr>
            <w:top w:val="none" w:sz="0" w:space="0" w:color="auto"/>
            <w:left w:val="none" w:sz="0" w:space="0" w:color="auto"/>
            <w:bottom w:val="none" w:sz="0" w:space="0" w:color="auto"/>
            <w:right w:val="none" w:sz="0" w:space="0" w:color="auto"/>
          </w:divBdr>
        </w:div>
        <w:div w:id="923103944">
          <w:marLeft w:val="0"/>
          <w:marRight w:val="0"/>
          <w:marTop w:val="0"/>
          <w:marBottom w:val="0"/>
          <w:divBdr>
            <w:top w:val="none" w:sz="0" w:space="0" w:color="auto"/>
            <w:left w:val="none" w:sz="0" w:space="0" w:color="auto"/>
            <w:bottom w:val="none" w:sz="0" w:space="0" w:color="auto"/>
            <w:right w:val="none" w:sz="0" w:space="0" w:color="auto"/>
          </w:divBdr>
        </w:div>
        <w:div w:id="931232820">
          <w:marLeft w:val="0"/>
          <w:marRight w:val="0"/>
          <w:marTop w:val="0"/>
          <w:marBottom w:val="0"/>
          <w:divBdr>
            <w:top w:val="none" w:sz="0" w:space="0" w:color="auto"/>
            <w:left w:val="none" w:sz="0" w:space="0" w:color="auto"/>
            <w:bottom w:val="none" w:sz="0" w:space="0" w:color="auto"/>
            <w:right w:val="none" w:sz="0" w:space="0" w:color="auto"/>
          </w:divBdr>
        </w:div>
        <w:div w:id="931283904">
          <w:marLeft w:val="0"/>
          <w:marRight w:val="0"/>
          <w:marTop w:val="0"/>
          <w:marBottom w:val="0"/>
          <w:divBdr>
            <w:top w:val="none" w:sz="0" w:space="0" w:color="auto"/>
            <w:left w:val="none" w:sz="0" w:space="0" w:color="auto"/>
            <w:bottom w:val="none" w:sz="0" w:space="0" w:color="auto"/>
            <w:right w:val="none" w:sz="0" w:space="0" w:color="auto"/>
          </w:divBdr>
        </w:div>
        <w:div w:id="946893285">
          <w:marLeft w:val="0"/>
          <w:marRight w:val="0"/>
          <w:marTop w:val="0"/>
          <w:marBottom w:val="0"/>
          <w:divBdr>
            <w:top w:val="none" w:sz="0" w:space="0" w:color="auto"/>
            <w:left w:val="none" w:sz="0" w:space="0" w:color="auto"/>
            <w:bottom w:val="none" w:sz="0" w:space="0" w:color="auto"/>
            <w:right w:val="none" w:sz="0" w:space="0" w:color="auto"/>
          </w:divBdr>
        </w:div>
        <w:div w:id="948463613">
          <w:marLeft w:val="0"/>
          <w:marRight w:val="0"/>
          <w:marTop w:val="0"/>
          <w:marBottom w:val="0"/>
          <w:divBdr>
            <w:top w:val="none" w:sz="0" w:space="0" w:color="auto"/>
            <w:left w:val="none" w:sz="0" w:space="0" w:color="auto"/>
            <w:bottom w:val="none" w:sz="0" w:space="0" w:color="auto"/>
            <w:right w:val="none" w:sz="0" w:space="0" w:color="auto"/>
          </w:divBdr>
        </w:div>
        <w:div w:id="964429799">
          <w:marLeft w:val="0"/>
          <w:marRight w:val="0"/>
          <w:marTop w:val="0"/>
          <w:marBottom w:val="0"/>
          <w:divBdr>
            <w:top w:val="none" w:sz="0" w:space="0" w:color="auto"/>
            <w:left w:val="none" w:sz="0" w:space="0" w:color="auto"/>
            <w:bottom w:val="none" w:sz="0" w:space="0" w:color="auto"/>
            <w:right w:val="none" w:sz="0" w:space="0" w:color="auto"/>
          </w:divBdr>
        </w:div>
        <w:div w:id="974221313">
          <w:marLeft w:val="0"/>
          <w:marRight w:val="0"/>
          <w:marTop w:val="0"/>
          <w:marBottom w:val="0"/>
          <w:divBdr>
            <w:top w:val="none" w:sz="0" w:space="0" w:color="auto"/>
            <w:left w:val="none" w:sz="0" w:space="0" w:color="auto"/>
            <w:bottom w:val="none" w:sz="0" w:space="0" w:color="auto"/>
            <w:right w:val="none" w:sz="0" w:space="0" w:color="auto"/>
          </w:divBdr>
        </w:div>
        <w:div w:id="987244346">
          <w:marLeft w:val="0"/>
          <w:marRight w:val="0"/>
          <w:marTop w:val="0"/>
          <w:marBottom w:val="0"/>
          <w:divBdr>
            <w:top w:val="none" w:sz="0" w:space="0" w:color="auto"/>
            <w:left w:val="none" w:sz="0" w:space="0" w:color="auto"/>
            <w:bottom w:val="none" w:sz="0" w:space="0" w:color="auto"/>
            <w:right w:val="none" w:sz="0" w:space="0" w:color="auto"/>
          </w:divBdr>
        </w:div>
        <w:div w:id="992566936">
          <w:marLeft w:val="0"/>
          <w:marRight w:val="0"/>
          <w:marTop w:val="0"/>
          <w:marBottom w:val="0"/>
          <w:divBdr>
            <w:top w:val="none" w:sz="0" w:space="0" w:color="auto"/>
            <w:left w:val="none" w:sz="0" w:space="0" w:color="auto"/>
            <w:bottom w:val="none" w:sz="0" w:space="0" w:color="auto"/>
            <w:right w:val="none" w:sz="0" w:space="0" w:color="auto"/>
          </w:divBdr>
        </w:div>
        <w:div w:id="1001160025">
          <w:marLeft w:val="0"/>
          <w:marRight w:val="0"/>
          <w:marTop w:val="0"/>
          <w:marBottom w:val="0"/>
          <w:divBdr>
            <w:top w:val="none" w:sz="0" w:space="0" w:color="auto"/>
            <w:left w:val="none" w:sz="0" w:space="0" w:color="auto"/>
            <w:bottom w:val="none" w:sz="0" w:space="0" w:color="auto"/>
            <w:right w:val="none" w:sz="0" w:space="0" w:color="auto"/>
          </w:divBdr>
        </w:div>
        <w:div w:id="1009983090">
          <w:marLeft w:val="0"/>
          <w:marRight w:val="0"/>
          <w:marTop w:val="0"/>
          <w:marBottom w:val="0"/>
          <w:divBdr>
            <w:top w:val="none" w:sz="0" w:space="0" w:color="auto"/>
            <w:left w:val="none" w:sz="0" w:space="0" w:color="auto"/>
            <w:bottom w:val="none" w:sz="0" w:space="0" w:color="auto"/>
            <w:right w:val="none" w:sz="0" w:space="0" w:color="auto"/>
          </w:divBdr>
        </w:div>
        <w:div w:id="1015964316">
          <w:marLeft w:val="0"/>
          <w:marRight w:val="0"/>
          <w:marTop w:val="0"/>
          <w:marBottom w:val="0"/>
          <w:divBdr>
            <w:top w:val="none" w:sz="0" w:space="0" w:color="auto"/>
            <w:left w:val="none" w:sz="0" w:space="0" w:color="auto"/>
            <w:bottom w:val="none" w:sz="0" w:space="0" w:color="auto"/>
            <w:right w:val="none" w:sz="0" w:space="0" w:color="auto"/>
          </w:divBdr>
        </w:div>
        <w:div w:id="1041395433">
          <w:marLeft w:val="0"/>
          <w:marRight w:val="0"/>
          <w:marTop w:val="0"/>
          <w:marBottom w:val="0"/>
          <w:divBdr>
            <w:top w:val="none" w:sz="0" w:space="0" w:color="auto"/>
            <w:left w:val="none" w:sz="0" w:space="0" w:color="auto"/>
            <w:bottom w:val="none" w:sz="0" w:space="0" w:color="auto"/>
            <w:right w:val="none" w:sz="0" w:space="0" w:color="auto"/>
          </w:divBdr>
        </w:div>
        <w:div w:id="1062755707">
          <w:marLeft w:val="0"/>
          <w:marRight w:val="0"/>
          <w:marTop w:val="0"/>
          <w:marBottom w:val="0"/>
          <w:divBdr>
            <w:top w:val="none" w:sz="0" w:space="0" w:color="auto"/>
            <w:left w:val="none" w:sz="0" w:space="0" w:color="auto"/>
            <w:bottom w:val="none" w:sz="0" w:space="0" w:color="auto"/>
            <w:right w:val="none" w:sz="0" w:space="0" w:color="auto"/>
          </w:divBdr>
        </w:div>
        <w:div w:id="1083449929">
          <w:marLeft w:val="0"/>
          <w:marRight w:val="0"/>
          <w:marTop w:val="0"/>
          <w:marBottom w:val="0"/>
          <w:divBdr>
            <w:top w:val="none" w:sz="0" w:space="0" w:color="auto"/>
            <w:left w:val="none" w:sz="0" w:space="0" w:color="auto"/>
            <w:bottom w:val="none" w:sz="0" w:space="0" w:color="auto"/>
            <w:right w:val="none" w:sz="0" w:space="0" w:color="auto"/>
          </w:divBdr>
        </w:div>
        <w:div w:id="1091700609">
          <w:marLeft w:val="0"/>
          <w:marRight w:val="0"/>
          <w:marTop w:val="0"/>
          <w:marBottom w:val="0"/>
          <w:divBdr>
            <w:top w:val="none" w:sz="0" w:space="0" w:color="auto"/>
            <w:left w:val="none" w:sz="0" w:space="0" w:color="auto"/>
            <w:bottom w:val="none" w:sz="0" w:space="0" w:color="auto"/>
            <w:right w:val="none" w:sz="0" w:space="0" w:color="auto"/>
          </w:divBdr>
        </w:div>
        <w:div w:id="1106577886">
          <w:marLeft w:val="0"/>
          <w:marRight w:val="0"/>
          <w:marTop w:val="0"/>
          <w:marBottom w:val="0"/>
          <w:divBdr>
            <w:top w:val="none" w:sz="0" w:space="0" w:color="auto"/>
            <w:left w:val="none" w:sz="0" w:space="0" w:color="auto"/>
            <w:bottom w:val="none" w:sz="0" w:space="0" w:color="auto"/>
            <w:right w:val="none" w:sz="0" w:space="0" w:color="auto"/>
          </w:divBdr>
        </w:div>
        <w:div w:id="1128158585">
          <w:marLeft w:val="0"/>
          <w:marRight w:val="0"/>
          <w:marTop w:val="0"/>
          <w:marBottom w:val="0"/>
          <w:divBdr>
            <w:top w:val="none" w:sz="0" w:space="0" w:color="auto"/>
            <w:left w:val="none" w:sz="0" w:space="0" w:color="auto"/>
            <w:bottom w:val="none" w:sz="0" w:space="0" w:color="auto"/>
            <w:right w:val="none" w:sz="0" w:space="0" w:color="auto"/>
          </w:divBdr>
        </w:div>
        <w:div w:id="1165901280">
          <w:marLeft w:val="0"/>
          <w:marRight w:val="0"/>
          <w:marTop w:val="0"/>
          <w:marBottom w:val="0"/>
          <w:divBdr>
            <w:top w:val="none" w:sz="0" w:space="0" w:color="auto"/>
            <w:left w:val="none" w:sz="0" w:space="0" w:color="auto"/>
            <w:bottom w:val="none" w:sz="0" w:space="0" w:color="auto"/>
            <w:right w:val="none" w:sz="0" w:space="0" w:color="auto"/>
          </w:divBdr>
        </w:div>
        <w:div w:id="1166744474">
          <w:marLeft w:val="0"/>
          <w:marRight w:val="0"/>
          <w:marTop w:val="0"/>
          <w:marBottom w:val="0"/>
          <w:divBdr>
            <w:top w:val="none" w:sz="0" w:space="0" w:color="auto"/>
            <w:left w:val="none" w:sz="0" w:space="0" w:color="auto"/>
            <w:bottom w:val="none" w:sz="0" w:space="0" w:color="auto"/>
            <w:right w:val="none" w:sz="0" w:space="0" w:color="auto"/>
          </w:divBdr>
        </w:div>
        <w:div w:id="1174764006">
          <w:marLeft w:val="0"/>
          <w:marRight w:val="0"/>
          <w:marTop w:val="0"/>
          <w:marBottom w:val="0"/>
          <w:divBdr>
            <w:top w:val="none" w:sz="0" w:space="0" w:color="auto"/>
            <w:left w:val="none" w:sz="0" w:space="0" w:color="auto"/>
            <w:bottom w:val="none" w:sz="0" w:space="0" w:color="auto"/>
            <w:right w:val="none" w:sz="0" w:space="0" w:color="auto"/>
          </w:divBdr>
        </w:div>
        <w:div w:id="1212762826">
          <w:marLeft w:val="0"/>
          <w:marRight w:val="0"/>
          <w:marTop w:val="0"/>
          <w:marBottom w:val="0"/>
          <w:divBdr>
            <w:top w:val="none" w:sz="0" w:space="0" w:color="auto"/>
            <w:left w:val="none" w:sz="0" w:space="0" w:color="auto"/>
            <w:bottom w:val="none" w:sz="0" w:space="0" w:color="auto"/>
            <w:right w:val="none" w:sz="0" w:space="0" w:color="auto"/>
          </w:divBdr>
        </w:div>
        <w:div w:id="1224482493">
          <w:marLeft w:val="0"/>
          <w:marRight w:val="0"/>
          <w:marTop w:val="0"/>
          <w:marBottom w:val="0"/>
          <w:divBdr>
            <w:top w:val="none" w:sz="0" w:space="0" w:color="auto"/>
            <w:left w:val="none" w:sz="0" w:space="0" w:color="auto"/>
            <w:bottom w:val="none" w:sz="0" w:space="0" w:color="auto"/>
            <w:right w:val="none" w:sz="0" w:space="0" w:color="auto"/>
          </w:divBdr>
        </w:div>
        <w:div w:id="1237587520">
          <w:marLeft w:val="0"/>
          <w:marRight w:val="0"/>
          <w:marTop w:val="0"/>
          <w:marBottom w:val="0"/>
          <w:divBdr>
            <w:top w:val="none" w:sz="0" w:space="0" w:color="auto"/>
            <w:left w:val="none" w:sz="0" w:space="0" w:color="auto"/>
            <w:bottom w:val="none" w:sz="0" w:space="0" w:color="auto"/>
            <w:right w:val="none" w:sz="0" w:space="0" w:color="auto"/>
          </w:divBdr>
        </w:div>
        <w:div w:id="1239439651">
          <w:marLeft w:val="0"/>
          <w:marRight w:val="0"/>
          <w:marTop w:val="0"/>
          <w:marBottom w:val="0"/>
          <w:divBdr>
            <w:top w:val="none" w:sz="0" w:space="0" w:color="auto"/>
            <w:left w:val="none" w:sz="0" w:space="0" w:color="auto"/>
            <w:bottom w:val="none" w:sz="0" w:space="0" w:color="auto"/>
            <w:right w:val="none" w:sz="0" w:space="0" w:color="auto"/>
          </w:divBdr>
        </w:div>
        <w:div w:id="1242449642">
          <w:marLeft w:val="0"/>
          <w:marRight w:val="0"/>
          <w:marTop w:val="0"/>
          <w:marBottom w:val="0"/>
          <w:divBdr>
            <w:top w:val="none" w:sz="0" w:space="0" w:color="auto"/>
            <w:left w:val="none" w:sz="0" w:space="0" w:color="auto"/>
            <w:bottom w:val="none" w:sz="0" w:space="0" w:color="auto"/>
            <w:right w:val="none" w:sz="0" w:space="0" w:color="auto"/>
          </w:divBdr>
        </w:div>
        <w:div w:id="1257052868">
          <w:marLeft w:val="0"/>
          <w:marRight w:val="0"/>
          <w:marTop w:val="0"/>
          <w:marBottom w:val="0"/>
          <w:divBdr>
            <w:top w:val="none" w:sz="0" w:space="0" w:color="auto"/>
            <w:left w:val="none" w:sz="0" w:space="0" w:color="auto"/>
            <w:bottom w:val="none" w:sz="0" w:space="0" w:color="auto"/>
            <w:right w:val="none" w:sz="0" w:space="0" w:color="auto"/>
          </w:divBdr>
        </w:div>
        <w:div w:id="1260141894">
          <w:marLeft w:val="0"/>
          <w:marRight w:val="0"/>
          <w:marTop w:val="0"/>
          <w:marBottom w:val="0"/>
          <w:divBdr>
            <w:top w:val="none" w:sz="0" w:space="0" w:color="auto"/>
            <w:left w:val="none" w:sz="0" w:space="0" w:color="auto"/>
            <w:bottom w:val="none" w:sz="0" w:space="0" w:color="auto"/>
            <w:right w:val="none" w:sz="0" w:space="0" w:color="auto"/>
          </w:divBdr>
        </w:div>
        <w:div w:id="1260332474">
          <w:marLeft w:val="0"/>
          <w:marRight w:val="0"/>
          <w:marTop w:val="0"/>
          <w:marBottom w:val="0"/>
          <w:divBdr>
            <w:top w:val="none" w:sz="0" w:space="0" w:color="auto"/>
            <w:left w:val="none" w:sz="0" w:space="0" w:color="auto"/>
            <w:bottom w:val="none" w:sz="0" w:space="0" w:color="auto"/>
            <w:right w:val="none" w:sz="0" w:space="0" w:color="auto"/>
          </w:divBdr>
        </w:div>
        <w:div w:id="1263496581">
          <w:marLeft w:val="0"/>
          <w:marRight w:val="0"/>
          <w:marTop w:val="0"/>
          <w:marBottom w:val="0"/>
          <w:divBdr>
            <w:top w:val="none" w:sz="0" w:space="0" w:color="auto"/>
            <w:left w:val="none" w:sz="0" w:space="0" w:color="auto"/>
            <w:bottom w:val="none" w:sz="0" w:space="0" w:color="auto"/>
            <w:right w:val="none" w:sz="0" w:space="0" w:color="auto"/>
          </w:divBdr>
        </w:div>
        <w:div w:id="1266034393">
          <w:marLeft w:val="0"/>
          <w:marRight w:val="0"/>
          <w:marTop w:val="0"/>
          <w:marBottom w:val="0"/>
          <w:divBdr>
            <w:top w:val="none" w:sz="0" w:space="0" w:color="auto"/>
            <w:left w:val="none" w:sz="0" w:space="0" w:color="auto"/>
            <w:bottom w:val="none" w:sz="0" w:space="0" w:color="auto"/>
            <w:right w:val="none" w:sz="0" w:space="0" w:color="auto"/>
          </w:divBdr>
        </w:div>
        <w:div w:id="1281184264">
          <w:marLeft w:val="0"/>
          <w:marRight w:val="0"/>
          <w:marTop w:val="0"/>
          <w:marBottom w:val="0"/>
          <w:divBdr>
            <w:top w:val="none" w:sz="0" w:space="0" w:color="auto"/>
            <w:left w:val="none" w:sz="0" w:space="0" w:color="auto"/>
            <w:bottom w:val="none" w:sz="0" w:space="0" w:color="auto"/>
            <w:right w:val="none" w:sz="0" w:space="0" w:color="auto"/>
          </w:divBdr>
        </w:div>
        <w:div w:id="1284380192">
          <w:marLeft w:val="0"/>
          <w:marRight w:val="0"/>
          <w:marTop w:val="0"/>
          <w:marBottom w:val="0"/>
          <w:divBdr>
            <w:top w:val="none" w:sz="0" w:space="0" w:color="auto"/>
            <w:left w:val="none" w:sz="0" w:space="0" w:color="auto"/>
            <w:bottom w:val="none" w:sz="0" w:space="0" w:color="auto"/>
            <w:right w:val="none" w:sz="0" w:space="0" w:color="auto"/>
          </w:divBdr>
        </w:div>
        <w:div w:id="1313288216">
          <w:marLeft w:val="0"/>
          <w:marRight w:val="0"/>
          <w:marTop w:val="0"/>
          <w:marBottom w:val="0"/>
          <w:divBdr>
            <w:top w:val="none" w:sz="0" w:space="0" w:color="auto"/>
            <w:left w:val="none" w:sz="0" w:space="0" w:color="auto"/>
            <w:bottom w:val="none" w:sz="0" w:space="0" w:color="auto"/>
            <w:right w:val="none" w:sz="0" w:space="0" w:color="auto"/>
          </w:divBdr>
        </w:div>
        <w:div w:id="1341129021">
          <w:marLeft w:val="0"/>
          <w:marRight w:val="0"/>
          <w:marTop w:val="0"/>
          <w:marBottom w:val="0"/>
          <w:divBdr>
            <w:top w:val="none" w:sz="0" w:space="0" w:color="auto"/>
            <w:left w:val="none" w:sz="0" w:space="0" w:color="auto"/>
            <w:bottom w:val="none" w:sz="0" w:space="0" w:color="auto"/>
            <w:right w:val="none" w:sz="0" w:space="0" w:color="auto"/>
          </w:divBdr>
        </w:div>
        <w:div w:id="1371029987">
          <w:marLeft w:val="0"/>
          <w:marRight w:val="0"/>
          <w:marTop w:val="0"/>
          <w:marBottom w:val="0"/>
          <w:divBdr>
            <w:top w:val="none" w:sz="0" w:space="0" w:color="auto"/>
            <w:left w:val="none" w:sz="0" w:space="0" w:color="auto"/>
            <w:bottom w:val="none" w:sz="0" w:space="0" w:color="auto"/>
            <w:right w:val="none" w:sz="0" w:space="0" w:color="auto"/>
          </w:divBdr>
        </w:div>
        <w:div w:id="1373530924">
          <w:marLeft w:val="0"/>
          <w:marRight w:val="0"/>
          <w:marTop w:val="0"/>
          <w:marBottom w:val="0"/>
          <w:divBdr>
            <w:top w:val="none" w:sz="0" w:space="0" w:color="auto"/>
            <w:left w:val="none" w:sz="0" w:space="0" w:color="auto"/>
            <w:bottom w:val="none" w:sz="0" w:space="0" w:color="auto"/>
            <w:right w:val="none" w:sz="0" w:space="0" w:color="auto"/>
          </w:divBdr>
        </w:div>
        <w:div w:id="1379889753">
          <w:marLeft w:val="0"/>
          <w:marRight w:val="0"/>
          <w:marTop w:val="0"/>
          <w:marBottom w:val="0"/>
          <w:divBdr>
            <w:top w:val="none" w:sz="0" w:space="0" w:color="auto"/>
            <w:left w:val="none" w:sz="0" w:space="0" w:color="auto"/>
            <w:bottom w:val="none" w:sz="0" w:space="0" w:color="auto"/>
            <w:right w:val="none" w:sz="0" w:space="0" w:color="auto"/>
          </w:divBdr>
        </w:div>
        <w:div w:id="1399210659">
          <w:marLeft w:val="0"/>
          <w:marRight w:val="0"/>
          <w:marTop w:val="0"/>
          <w:marBottom w:val="0"/>
          <w:divBdr>
            <w:top w:val="none" w:sz="0" w:space="0" w:color="auto"/>
            <w:left w:val="none" w:sz="0" w:space="0" w:color="auto"/>
            <w:bottom w:val="none" w:sz="0" w:space="0" w:color="auto"/>
            <w:right w:val="none" w:sz="0" w:space="0" w:color="auto"/>
          </w:divBdr>
        </w:div>
        <w:div w:id="1423990521">
          <w:marLeft w:val="0"/>
          <w:marRight w:val="0"/>
          <w:marTop w:val="0"/>
          <w:marBottom w:val="0"/>
          <w:divBdr>
            <w:top w:val="none" w:sz="0" w:space="0" w:color="auto"/>
            <w:left w:val="none" w:sz="0" w:space="0" w:color="auto"/>
            <w:bottom w:val="none" w:sz="0" w:space="0" w:color="auto"/>
            <w:right w:val="none" w:sz="0" w:space="0" w:color="auto"/>
          </w:divBdr>
        </w:div>
        <w:div w:id="1426804513">
          <w:marLeft w:val="0"/>
          <w:marRight w:val="0"/>
          <w:marTop w:val="0"/>
          <w:marBottom w:val="0"/>
          <w:divBdr>
            <w:top w:val="none" w:sz="0" w:space="0" w:color="auto"/>
            <w:left w:val="none" w:sz="0" w:space="0" w:color="auto"/>
            <w:bottom w:val="none" w:sz="0" w:space="0" w:color="auto"/>
            <w:right w:val="none" w:sz="0" w:space="0" w:color="auto"/>
          </w:divBdr>
        </w:div>
        <w:div w:id="1440565041">
          <w:marLeft w:val="0"/>
          <w:marRight w:val="0"/>
          <w:marTop w:val="0"/>
          <w:marBottom w:val="0"/>
          <w:divBdr>
            <w:top w:val="none" w:sz="0" w:space="0" w:color="auto"/>
            <w:left w:val="none" w:sz="0" w:space="0" w:color="auto"/>
            <w:bottom w:val="none" w:sz="0" w:space="0" w:color="auto"/>
            <w:right w:val="none" w:sz="0" w:space="0" w:color="auto"/>
          </w:divBdr>
        </w:div>
        <w:div w:id="1463109037">
          <w:marLeft w:val="0"/>
          <w:marRight w:val="0"/>
          <w:marTop w:val="0"/>
          <w:marBottom w:val="0"/>
          <w:divBdr>
            <w:top w:val="none" w:sz="0" w:space="0" w:color="auto"/>
            <w:left w:val="none" w:sz="0" w:space="0" w:color="auto"/>
            <w:bottom w:val="none" w:sz="0" w:space="0" w:color="auto"/>
            <w:right w:val="none" w:sz="0" w:space="0" w:color="auto"/>
          </w:divBdr>
        </w:div>
        <w:div w:id="1470979535">
          <w:marLeft w:val="0"/>
          <w:marRight w:val="0"/>
          <w:marTop w:val="0"/>
          <w:marBottom w:val="0"/>
          <w:divBdr>
            <w:top w:val="none" w:sz="0" w:space="0" w:color="auto"/>
            <w:left w:val="none" w:sz="0" w:space="0" w:color="auto"/>
            <w:bottom w:val="none" w:sz="0" w:space="0" w:color="auto"/>
            <w:right w:val="none" w:sz="0" w:space="0" w:color="auto"/>
          </w:divBdr>
        </w:div>
        <w:div w:id="1491943987">
          <w:marLeft w:val="0"/>
          <w:marRight w:val="0"/>
          <w:marTop w:val="0"/>
          <w:marBottom w:val="0"/>
          <w:divBdr>
            <w:top w:val="none" w:sz="0" w:space="0" w:color="auto"/>
            <w:left w:val="none" w:sz="0" w:space="0" w:color="auto"/>
            <w:bottom w:val="none" w:sz="0" w:space="0" w:color="auto"/>
            <w:right w:val="none" w:sz="0" w:space="0" w:color="auto"/>
          </w:divBdr>
        </w:div>
        <w:div w:id="1500776498">
          <w:marLeft w:val="0"/>
          <w:marRight w:val="0"/>
          <w:marTop w:val="0"/>
          <w:marBottom w:val="0"/>
          <w:divBdr>
            <w:top w:val="none" w:sz="0" w:space="0" w:color="auto"/>
            <w:left w:val="none" w:sz="0" w:space="0" w:color="auto"/>
            <w:bottom w:val="none" w:sz="0" w:space="0" w:color="auto"/>
            <w:right w:val="none" w:sz="0" w:space="0" w:color="auto"/>
          </w:divBdr>
        </w:div>
        <w:div w:id="1515150172">
          <w:marLeft w:val="0"/>
          <w:marRight w:val="0"/>
          <w:marTop w:val="0"/>
          <w:marBottom w:val="0"/>
          <w:divBdr>
            <w:top w:val="none" w:sz="0" w:space="0" w:color="auto"/>
            <w:left w:val="none" w:sz="0" w:space="0" w:color="auto"/>
            <w:bottom w:val="none" w:sz="0" w:space="0" w:color="auto"/>
            <w:right w:val="none" w:sz="0" w:space="0" w:color="auto"/>
          </w:divBdr>
        </w:div>
        <w:div w:id="1534877758">
          <w:marLeft w:val="0"/>
          <w:marRight w:val="0"/>
          <w:marTop w:val="0"/>
          <w:marBottom w:val="0"/>
          <w:divBdr>
            <w:top w:val="none" w:sz="0" w:space="0" w:color="auto"/>
            <w:left w:val="none" w:sz="0" w:space="0" w:color="auto"/>
            <w:bottom w:val="none" w:sz="0" w:space="0" w:color="auto"/>
            <w:right w:val="none" w:sz="0" w:space="0" w:color="auto"/>
          </w:divBdr>
        </w:div>
        <w:div w:id="1539590919">
          <w:marLeft w:val="0"/>
          <w:marRight w:val="0"/>
          <w:marTop w:val="0"/>
          <w:marBottom w:val="0"/>
          <w:divBdr>
            <w:top w:val="none" w:sz="0" w:space="0" w:color="auto"/>
            <w:left w:val="none" w:sz="0" w:space="0" w:color="auto"/>
            <w:bottom w:val="none" w:sz="0" w:space="0" w:color="auto"/>
            <w:right w:val="none" w:sz="0" w:space="0" w:color="auto"/>
          </w:divBdr>
        </w:div>
        <w:div w:id="1542354509">
          <w:marLeft w:val="0"/>
          <w:marRight w:val="0"/>
          <w:marTop w:val="0"/>
          <w:marBottom w:val="0"/>
          <w:divBdr>
            <w:top w:val="none" w:sz="0" w:space="0" w:color="auto"/>
            <w:left w:val="none" w:sz="0" w:space="0" w:color="auto"/>
            <w:bottom w:val="none" w:sz="0" w:space="0" w:color="auto"/>
            <w:right w:val="none" w:sz="0" w:space="0" w:color="auto"/>
          </w:divBdr>
        </w:div>
        <w:div w:id="1548029912">
          <w:marLeft w:val="0"/>
          <w:marRight w:val="0"/>
          <w:marTop w:val="0"/>
          <w:marBottom w:val="0"/>
          <w:divBdr>
            <w:top w:val="none" w:sz="0" w:space="0" w:color="auto"/>
            <w:left w:val="none" w:sz="0" w:space="0" w:color="auto"/>
            <w:bottom w:val="none" w:sz="0" w:space="0" w:color="auto"/>
            <w:right w:val="none" w:sz="0" w:space="0" w:color="auto"/>
          </w:divBdr>
        </w:div>
        <w:div w:id="1555510419">
          <w:marLeft w:val="0"/>
          <w:marRight w:val="0"/>
          <w:marTop w:val="0"/>
          <w:marBottom w:val="0"/>
          <w:divBdr>
            <w:top w:val="none" w:sz="0" w:space="0" w:color="auto"/>
            <w:left w:val="none" w:sz="0" w:space="0" w:color="auto"/>
            <w:bottom w:val="none" w:sz="0" w:space="0" w:color="auto"/>
            <w:right w:val="none" w:sz="0" w:space="0" w:color="auto"/>
          </w:divBdr>
        </w:div>
        <w:div w:id="1561405718">
          <w:marLeft w:val="0"/>
          <w:marRight w:val="0"/>
          <w:marTop w:val="0"/>
          <w:marBottom w:val="0"/>
          <w:divBdr>
            <w:top w:val="none" w:sz="0" w:space="0" w:color="auto"/>
            <w:left w:val="none" w:sz="0" w:space="0" w:color="auto"/>
            <w:bottom w:val="none" w:sz="0" w:space="0" w:color="auto"/>
            <w:right w:val="none" w:sz="0" w:space="0" w:color="auto"/>
          </w:divBdr>
        </w:div>
        <w:div w:id="1566718186">
          <w:marLeft w:val="0"/>
          <w:marRight w:val="0"/>
          <w:marTop w:val="0"/>
          <w:marBottom w:val="0"/>
          <w:divBdr>
            <w:top w:val="none" w:sz="0" w:space="0" w:color="auto"/>
            <w:left w:val="none" w:sz="0" w:space="0" w:color="auto"/>
            <w:bottom w:val="none" w:sz="0" w:space="0" w:color="auto"/>
            <w:right w:val="none" w:sz="0" w:space="0" w:color="auto"/>
          </w:divBdr>
        </w:div>
        <w:div w:id="1568493643">
          <w:marLeft w:val="0"/>
          <w:marRight w:val="0"/>
          <w:marTop w:val="0"/>
          <w:marBottom w:val="0"/>
          <w:divBdr>
            <w:top w:val="none" w:sz="0" w:space="0" w:color="auto"/>
            <w:left w:val="none" w:sz="0" w:space="0" w:color="auto"/>
            <w:bottom w:val="none" w:sz="0" w:space="0" w:color="auto"/>
            <w:right w:val="none" w:sz="0" w:space="0" w:color="auto"/>
          </w:divBdr>
        </w:div>
        <w:div w:id="1575512126">
          <w:marLeft w:val="0"/>
          <w:marRight w:val="0"/>
          <w:marTop w:val="0"/>
          <w:marBottom w:val="0"/>
          <w:divBdr>
            <w:top w:val="none" w:sz="0" w:space="0" w:color="auto"/>
            <w:left w:val="none" w:sz="0" w:space="0" w:color="auto"/>
            <w:bottom w:val="none" w:sz="0" w:space="0" w:color="auto"/>
            <w:right w:val="none" w:sz="0" w:space="0" w:color="auto"/>
          </w:divBdr>
        </w:div>
        <w:div w:id="1582328322">
          <w:marLeft w:val="0"/>
          <w:marRight w:val="0"/>
          <w:marTop w:val="0"/>
          <w:marBottom w:val="0"/>
          <w:divBdr>
            <w:top w:val="none" w:sz="0" w:space="0" w:color="auto"/>
            <w:left w:val="none" w:sz="0" w:space="0" w:color="auto"/>
            <w:bottom w:val="none" w:sz="0" w:space="0" w:color="auto"/>
            <w:right w:val="none" w:sz="0" w:space="0" w:color="auto"/>
          </w:divBdr>
        </w:div>
        <w:div w:id="1585653048">
          <w:marLeft w:val="0"/>
          <w:marRight w:val="0"/>
          <w:marTop w:val="0"/>
          <w:marBottom w:val="0"/>
          <w:divBdr>
            <w:top w:val="none" w:sz="0" w:space="0" w:color="auto"/>
            <w:left w:val="none" w:sz="0" w:space="0" w:color="auto"/>
            <w:bottom w:val="none" w:sz="0" w:space="0" w:color="auto"/>
            <w:right w:val="none" w:sz="0" w:space="0" w:color="auto"/>
          </w:divBdr>
        </w:div>
        <w:div w:id="1611936401">
          <w:marLeft w:val="0"/>
          <w:marRight w:val="0"/>
          <w:marTop w:val="0"/>
          <w:marBottom w:val="0"/>
          <w:divBdr>
            <w:top w:val="none" w:sz="0" w:space="0" w:color="auto"/>
            <w:left w:val="none" w:sz="0" w:space="0" w:color="auto"/>
            <w:bottom w:val="none" w:sz="0" w:space="0" w:color="auto"/>
            <w:right w:val="none" w:sz="0" w:space="0" w:color="auto"/>
          </w:divBdr>
        </w:div>
        <w:div w:id="1613631200">
          <w:marLeft w:val="0"/>
          <w:marRight w:val="0"/>
          <w:marTop w:val="0"/>
          <w:marBottom w:val="0"/>
          <w:divBdr>
            <w:top w:val="none" w:sz="0" w:space="0" w:color="auto"/>
            <w:left w:val="none" w:sz="0" w:space="0" w:color="auto"/>
            <w:bottom w:val="none" w:sz="0" w:space="0" w:color="auto"/>
            <w:right w:val="none" w:sz="0" w:space="0" w:color="auto"/>
          </w:divBdr>
        </w:div>
        <w:div w:id="1614242411">
          <w:marLeft w:val="0"/>
          <w:marRight w:val="0"/>
          <w:marTop w:val="0"/>
          <w:marBottom w:val="0"/>
          <w:divBdr>
            <w:top w:val="none" w:sz="0" w:space="0" w:color="auto"/>
            <w:left w:val="none" w:sz="0" w:space="0" w:color="auto"/>
            <w:bottom w:val="none" w:sz="0" w:space="0" w:color="auto"/>
            <w:right w:val="none" w:sz="0" w:space="0" w:color="auto"/>
          </w:divBdr>
        </w:div>
        <w:div w:id="1624965415">
          <w:marLeft w:val="0"/>
          <w:marRight w:val="0"/>
          <w:marTop w:val="0"/>
          <w:marBottom w:val="0"/>
          <w:divBdr>
            <w:top w:val="none" w:sz="0" w:space="0" w:color="auto"/>
            <w:left w:val="none" w:sz="0" w:space="0" w:color="auto"/>
            <w:bottom w:val="none" w:sz="0" w:space="0" w:color="auto"/>
            <w:right w:val="none" w:sz="0" w:space="0" w:color="auto"/>
          </w:divBdr>
        </w:div>
        <w:div w:id="1634408836">
          <w:marLeft w:val="0"/>
          <w:marRight w:val="0"/>
          <w:marTop w:val="0"/>
          <w:marBottom w:val="0"/>
          <w:divBdr>
            <w:top w:val="none" w:sz="0" w:space="0" w:color="auto"/>
            <w:left w:val="none" w:sz="0" w:space="0" w:color="auto"/>
            <w:bottom w:val="none" w:sz="0" w:space="0" w:color="auto"/>
            <w:right w:val="none" w:sz="0" w:space="0" w:color="auto"/>
          </w:divBdr>
        </w:div>
        <w:div w:id="1646279638">
          <w:marLeft w:val="0"/>
          <w:marRight w:val="0"/>
          <w:marTop w:val="0"/>
          <w:marBottom w:val="0"/>
          <w:divBdr>
            <w:top w:val="none" w:sz="0" w:space="0" w:color="auto"/>
            <w:left w:val="none" w:sz="0" w:space="0" w:color="auto"/>
            <w:bottom w:val="none" w:sz="0" w:space="0" w:color="auto"/>
            <w:right w:val="none" w:sz="0" w:space="0" w:color="auto"/>
          </w:divBdr>
        </w:div>
        <w:div w:id="1656300669">
          <w:marLeft w:val="0"/>
          <w:marRight w:val="0"/>
          <w:marTop w:val="0"/>
          <w:marBottom w:val="0"/>
          <w:divBdr>
            <w:top w:val="none" w:sz="0" w:space="0" w:color="auto"/>
            <w:left w:val="none" w:sz="0" w:space="0" w:color="auto"/>
            <w:bottom w:val="none" w:sz="0" w:space="0" w:color="auto"/>
            <w:right w:val="none" w:sz="0" w:space="0" w:color="auto"/>
          </w:divBdr>
        </w:div>
        <w:div w:id="1677686931">
          <w:marLeft w:val="0"/>
          <w:marRight w:val="0"/>
          <w:marTop w:val="0"/>
          <w:marBottom w:val="0"/>
          <w:divBdr>
            <w:top w:val="none" w:sz="0" w:space="0" w:color="auto"/>
            <w:left w:val="none" w:sz="0" w:space="0" w:color="auto"/>
            <w:bottom w:val="none" w:sz="0" w:space="0" w:color="auto"/>
            <w:right w:val="none" w:sz="0" w:space="0" w:color="auto"/>
          </w:divBdr>
        </w:div>
        <w:div w:id="1680355277">
          <w:marLeft w:val="0"/>
          <w:marRight w:val="0"/>
          <w:marTop w:val="0"/>
          <w:marBottom w:val="0"/>
          <w:divBdr>
            <w:top w:val="none" w:sz="0" w:space="0" w:color="auto"/>
            <w:left w:val="none" w:sz="0" w:space="0" w:color="auto"/>
            <w:bottom w:val="none" w:sz="0" w:space="0" w:color="auto"/>
            <w:right w:val="none" w:sz="0" w:space="0" w:color="auto"/>
          </w:divBdr>
        </w:div>
        <w:div w:id="1681808293">
          <w:marLeft w:val="0"/>
          <w:marRight w:val="0"/>
          <w:marTop w:val="0"/>
          <w:marBottom w:val="0"/>
          <w:divBdr>
            <w:top w:val="none" w:sz="0" w:space="0" w:color="auto"/>
            <w:left w:val="none" w:sz="0" w:space="0" w:color="auto"/>
            <w:bottom w:val="none" w:sz="0" w:space="0" w:color="auto"/>
            <w:right w:val="none" w:sz="0" w:space="0" w:color="auto"/>
          </w:divBdr>
        </w:div>
        <w:div w:id="1685278761">
          <w:marLeft w:val="0"/>
          <w:marRight w:val="0"/>
          <w:marTop w:val="0"/>
          <w:marBottom w:val="0"/>
          <w:divBdr>
            <w:top w:val="none" w:sz="0" w:space="0" w:color="auto"/>
            <w:left w:val="none" w:sz="0" w:space="0" w:color="auto"/>
            <w:bottom w:val="none" w:sz="0" w:space="0" w:color="auto"/>
            <w:right w:val="none" w:sz="0" w:space="0" w:color="auto"/>
          </w:divBdr>
        </w:div>
        <w:div w:id="1687635084">
          <w:marLeft w:val="0"/>
          <w:marRight w:val="0"/>
          <w:marTop w:val="0"/>
          <w:marBottom w:val="0"/>
          <w:divBdr>
            <w:top w:val="none" w:sz="0" w:space="0" w:color="auto"/>
            <w:left w:val="none" w:sz="0" w:space="0" w:color="auto"/>
            <w:bottom w:val="none" w:sz="0" w:space="0" w:color="auto"/>
            <w:right w:val="none" w:sz="0" w:space="0" w:color="auto"/>
          </w:divBdr>
        </w:div>
        <w:div w:id="1707099870">
          <w:marLeft w:val="0"/>
          <w:marRight w:val="0"/>
          <w:marTop w:val="0"/>
          <w:marBottom w:val="0"/>
          <w:divBdr>
            <w:top w:val="none" w:sz="0" w:space="0" w:color="auto"/>
            <w:left w:val="none" w:sz="0" w:space="0" w:color="auto"/>
            <w:bottom w:val="none" w:sz="0" w:space="0" w:color="auto"/>
            <w:right w:val="none" w:sz="0" w:space="0" w:color="auto"/>
          </w:divBdr>
        </w:div>
        <w:div w:id="1726756790">
          <w:marLeft w:val="0"/>
          <w:marRight w:val="0"/>
          <w:marTop w:val="0"/>
          <w:marBottom w:val="0"/>
          <w:divBdr>
            <w:top w:val="none" w:sz="0" w:space="0" w:color="auto"/>
            <w:left w:val="none" w:sz="0" w:space="0" w:color="auto"/>
            <w:bottom w:val="none" w:sz="0" w:space="0" w:color="auto"/>
            <w:right w:val="none" w:sz="0" w:space="0" w:color="auto"/>
          </w:divBdr>
        </w:div>
        <w:div w:id="1740248330">
          <w:marLeft w:val="0"/>
          <w:marRight w:val="0"/>
          <w:marTop w:val="0"/>
          <w:marBottom w:val="0"/>
          <w:divBdr>
            <w:top w:val="none" w:sz="0" w:space="0" w:color="auto"/>
            <w:left w:val="none" w:sz="0" w:space="0" w:color="auto"/>
            <w:bottom w:val="none" w:sz="0" w:space="0" w:color="auto"/>
            <w:right w:val="none" w:sz="0" w:space="0" w:color="auto"/>
          </w:divBdr>
        </w:div>
        <w:div w:id="1740709183">
          <w:marLeft w:val="0"/>
          <w:marRight w:val="0"/>
          <w:marTop w:val="0"/>
          <w:marBottom w:val="0"/>
          <w:divBdr>
            <w:top w:val="none" w:sz="0" w:space="0" w:color="auto"/>
            <w:left w:val="none" w:sz="0" w:space="0" w:color="auto"/>
            <w:bottom w:val="none" w:sz="0" w:space="0" w:color="auto"/>
            <w:right w:val="none" w:sz="0" w:space="0" w:color="auto"/>
          </w:divBdr>
        </w:div>
        <w:div w:id="1740908736">
          <w:marLeft w:val="0"/>
          <w:marRight w:val="0"/>
          <w:marTop w:val="0"/>
          <w:marBottom w:val="0"/>
          <w:divBdr>
            <w:top w:val="none" w:sz="0" w:space="0" w:color="auto"/>
            <w:left w:val="none" w:sz="0" w:space="0" w:color="auto"/>
            <w:bottom w:val="none" w:sz="0" w:space="0" w:color="auto"/>
            <w:right w:val="none" w:sz="0" w:space="0" w:color="auto"/>
          </w:divBdr>
        </w:div>
        <w:div w:id="1742024377">
          <w:marLeft w:val="0"/>
          <w:marRight w:val="0"/>
          <w:marTop w:val="0"/>
          <w:marBottom w:val="0"/>
          <w:divBdr>
            <w:top w:val="none" w:sz="0" w:space="0" w:color="auto"/>
            <w:left w:val="none" w:sz="0" w:space="0" w:color="auto"/>
            <w:bottom w:val="none" w:sz="0" w:space="0" w:color="auto"/>
            <w:right w:val="none" w:sz="0" w:space="0" w:color="auto"/>
          </w:divBdr>
        </w:div>
        <w:div w:id="1751385240">
          <w:marLeft w:val="0"/>
          <w:marRight w:val="0"/>
          <w:marTop w:val="0"/>
          <w:marBottom w:val="0"/>
          <w:divBdr>
            <w:top w:val="none" w:sz="0" w:space="0" w:color="auto"/>
            <w:left w:val="none" w:sz="0" w:space="0" w:color="auto"/>
            <w:bottom w:val="none" w:sz="0" w:space="0" w:color="auto"/>
            <w:right w:val="none" w:sz="0" w:space="0" w:color="auto"/>
          </w:divBdr>
        </w:div>
        <w:div w:id="1751734851">
          <w:marLeft w:val="0"/>
          <w:marRight w:val="0"/>
          <w:marTop w:val="0"/>
          <w:marBottom w:val="0"/>
          <w:divBdr>
            <w:top w:val="none" w:sz="0" w:space="0" w:color="auto"/>
            <w:left w:val="none" w:sz="0" w:space="0" w:color="auto"/>
            <w:bottom w:val="none" w:sz="0" w:space="0" w:color="auto"/>
            <w:right w:val="none" w:sz="0" w:space="0" w:color="auto"/>
          </w:divBdr>
        </w:div>
        <w:div w:id="1764572797">
          <w:marLeft w:val="0"/>
          <w:marRight w:val="0"/>
          <w:marTop w:val="0"/>
          <w:marBottom w:val="0"/>
          <w:divBdr>
            <w:top w:val="none" w:sz="0" w:space="0" w:color="auto"/>
            <w:left w:val="none" w:sz="0" w:space="0" w:color="auto"/>
            <w:bottom w:val="none" w:sz="0" w:space="0" w:color="auto"/>
            <w:right w:val="none" w:sz="0" w:space="0" w:color="auto"/>
          </w:divBdr>
        </w:div>
        <w:div w:id="1767917328">
          <w:marLeft w:val="0"/>
          <w:marRight w:val="0"/>
          <w:marTop w:val="0"/>
          <w:marBottom w:val="0"/>
          <w:divBdr>
            <w:top w:val="none" w:sz="0" w:space="0" w:color="auto"/>
            <w:left w:val="none" w:sz="0" w:space="0" w:color="auto"/>
            <w:bottom w:val="none" w:sz="0" w:space="0" w:color="auto"/>
            <w:right w:val="none" w:sz="0" w:space="0" w:color="auto"/>
          </w:divBdr>
        </w:div>
        <w:div w:id="1775173787">
          <w:marLeft w:val="0"/>
          <w:marRight w:val="0"/>
          <w:marTop w:val="0"/>
          <w:marBottom w:val="0"/>
          <w:divBdr>
            <w:top w:val="none" w:sz="0" w:space="0" w:color="auto"/>
            <w:left w:val="none" w:sz="0" w:space="0" w:color="auto"/>
            <w:bottom w:val="none" w:sz="0" w:space="0" w:color="auto"/>
            <w:right w:val="none" w:sz="0" w:space="0" w:color="auto"/>
          </w:divBdr>
        </w:div>
        <w:div w:id="1785490637">
          <w:marLeft w:val="0"/>
          <w:marRight w:val="0"/>
          <w:marTop w:val="0"/>
          <w:marBottom w:val="0"/>
          <w:divBdr>
            <w:top w:val="none" w:sz="0" w:space="0" w:color="auto"/>
            <w:left w:val="none" w:sz="0" w:space="0" w:color="auto"/>
            <w:bottom w:val="none" w:sz="0" w:space="0" w:color="auto"/>
            <w:right w:val="none" w:sz="0" w:space="0" w:color="auto"/>
          </w:divBdr>
        </w:div>
        <w:div w:id="1824197969">
          <w:marLeft w:val="0"/>
          <w:marRight w:val="0"/>
          <w:marTop w:val="0"/>
          <w:marBottom w:val="0"/>
          <w:divBdr>
            <w:top w:val="none" w:sz="0" w:space="0" w:color="auto"/>
            <w:left w:val="none" w:sz="0" w:space="0" w:color="auto"/>
            <w:bottom w:val="none" w:sz="0" w:space="0" w:color="auto"/>
            <w:right w:val="none" w:sz="0" w:space="0" w:color="auto"/>
          </w:divBdr>
        </w:div>
        <w:div w:id="1829400521">
          <w:marLeft w:val="0"/>
          <w:marRight w:val="0"/>
          <w:marTop w:val="0"/>
          <w:marBottom w:val="0"/>
          <w:divBdr>
            <w:top w:val="none" w:sz="0" w:space="0" w:color="auto"/>
            <w:left w:val="none" w:sz="0" w:space="0" w:color="auto"/>
            <w:bottom w:val="none" w:sz="0" w:space="0" w:color="auto"/>
            <w:right w:val="none" w:sz="0" w:space="0" w:color="auto"/>
          </w:divBdr>
        </w:div>
        <w:div w:id="1830560950">
          <w:marLeft w:val="0"/>
          <w:marRight w:val="0"/>
          <w:marTop w:val="0"/>
          <w:marBottom w:val="0"/>
          <w:divBdr>
            <w:top w:val="none" w:sz="0" w:space="0" w:color="auto"/>
            <w:left w:val="none" w:sz="0" w:space="0" w:color="auto"/>
            <w:bottom w:val="none" w:sz="0" w:space="0" w:color="auto"/>
            <w:right w:val="none" w:sz="0" w:space="0" w:color="auto"/>
          </w:divBdr>
        </w:div>
        <w:div w:id="1848978110">
          <w:marLeft w:val="0"/>
          <w:marRight w:val="0"/>
          <w:marTop w:val="0"/>
          <w:marBottom w:val="0"/>
          <w:divBdr>
            <w:top w:val="none" w:sz="0" w:space="0" w:color="auto"/>
            <w:left w:val="none" w:sz="0" w:space="0" w:color="auto"/>
            <w:bottom w:val="none" w:sz="0" w:space="0" w:color="auto"/>
            <w:right w:val="none" w:sz="0" w:space="0" w:color="auto"/>
          </w:divBdr>
        </w:div>
        <w:div w:id="1864242347">
          <w:marLeft w:val="0"/>
          <w:marRight w:val="0"/>
          <w:marTop w:val="0"/>
          <w:marBottom w:val="0"/>
          <w:divBdr>
            <w:top w:val="none" w:sz="0" w:space="0" w:color="auto"/>
            <w:left w:val="none" w:sz="0" w:space="0" w:color="auto"/>
            <w:bottom w:val="none" w:sz="0" w:space="0" w:color="auto"/>
            <w:right w:val="none" w:sz="0" w:space="0" w:color="auto"/>
          </w:divBdr>
        </w:div>
        <w:div w:id="1873030501">
          <w:marLeft w:val="0"/>
          <w:marRight w:val="0"/>
          <w:marTop w:val="0"/>
          <w:marBottom w:val="0"/>
          <w:divBdr>
            <w:top w:val="none" w:sz="0" w:space="0" w:color="auto"/>
            <w:left w:val="none" w:sz="0" w:space="0" w:color="auto"/>
            <w:bottom w:val="none" w:sz="0" w:space="0" w:color="auto"/>
            <w:right w:val="none" w:sz="0" w:space="0" w:color="auto"/>
          </w:divBdr>
        </w:div>
        <w:div w:id="1878464506">
          <w:marLeft w:val="0"/>
          <w:marRight w:val="0"/>
          <w:marTop w:val="0"/>
          <w:marBottom w:val="0"/>
          <w:divBdr>
            <w:top w:val="none" w:sz="0" w:space="0" w:color="auto"/>
            <w:left w:val="none" w:sz="0" w:space="0" w:color="auto"/>
            <w:bottom w:val="none" w:sz="0" w:space="0" w:color="auto"/>
            <w:right w:val="none" w:sz="0" w:space="0" w:color="auto"/>
          </w:divBdr>
        </w:div>
        <w:div w:id="1891188211">
          <w:marLeft w:val="0"/>
          <w:marRight w:val="0"/>
          <w:marTop w:val="0"/>
          <w:marBottom w:val="0"/>
          <w:divBdr>
            <w:top w:val="none" w:sz="0" w:space="0" w:color="auto"/>
            <w:left w:val="none" w:sz="0" w:space="0" w:color="auto"/>
            <w:bottom w:val="none" w:sz="0" w:space="0" w:color="auto"/>
            <w:right w:val="none" w:sz="0" w:space="0" w:color="auto"/>
          </w:divBdr>
        </w:div>
        <w:div w:id="1894659343">
          <w:marLeft w:val="0"/>
          <w:marRight w:val="0"/>
          <w:marTop w:val="0"/>
          <w:marBottom w:val="0"/>
          <w:divBdr>
            <w:top w:val="none" w:sz="0" w:space="0" w:color="auto"/>
            <w:left w:val="none" w:sz="0" w:space="0" w:color="auto"/>
            <w:bottom w:val="none" w:sz="0" w:space="0" w:color="auto"/>
            <w:right w:val="none" w:sz="0" w:space="0" w:color="auto"/>
          </w:divBdr>
        </w:div>
        <w:div w:id="1916477799">
          <w:marLeft w:val="0"/>
          <w:marRight w:val="0"/>
          <w:marTop w:val="0"/>
          <w:marBottom w:val="0"/>
          <w:divBdr>
            <w:top w:val="none" w:sz="0" w:space="0" w:color="auto"/>
            <w:left w:val="none" w:sz="0" w:space="0" w:color="auto"/>
            <w:bottom w:val="none" w:sz="0" w:space="0" w:color="auto"/>
            <w:right w:val="none" w:sz="0" w:space="0" w:color="auto"/>
          </w:divBdr>
        </w:div>
        <w:div w:id="1925603661">
          <w:marLeft w:val="0"/>
          <w:marRight w:val="0"/>
          <w:marTop w:val="0"/>
          <w:marBottom w:val="0"/>
          <w:divBdr>
            <w:top w:val="none" w:sz="0" w:space="0" w:color="auto"/>
            <w:left w:val="none" w:sz="0" w:space="0" w:color="auto"/>
            <w:bottom w:val="none" w:sz="0" w:space="0" w:color="auto"/>
            <w:right w:val="none" w:sz="0" w:space="0" w:color="auto"/>
          </w:divBdr>
        </w:div>
        <w:div w:id="1934776469">
          <w:marLeft w:val="0"/>
          <w:marRight w:val="0"/>
          <w:marTop w:val="0"/>
          <w:marBottom w:val="0"/>
          <w:divBdr>
            <w:top w:val="none" w:sz="0" w:space="0" w:color="auto"/>
            <w:left w:val="none" w:sz="0" w:space="0" w:color="auto"/>
            <w:bottom w:val="none" w:sz="0" w:space="0" w:color="auto"/>
            <w:right w:val="none" w:sz="0" w:space="0" w:color="auto"/>
          </w:divBdr>
        </w:div>
        <w:div w:id="1999843584">
          <w:marLeft w:val="0"/>
          <w:marRight w:val="0"/>
          <w:marTop w:val="0"/>
          <w:marBottom w:val="0"/>
          <w:divBdr>
            <w:top w:val="none" w:sz="0" w:space="0" w:color="auto"/>
            <w:left w:val="none" w:sz="0" w:space="0" w:color="auto"/>
            <w:bottom w:val="none" w:sz="0" w:space="0" w:color="auto"/>
            <w:right w:val="none" w:sz="0" w:space="0" w:color="auto"/>
          </w:divBdr>
        </w:div>
        <w:div w:id="2004355767">
          <w:marLeft w:val="0"/>
          <w:marRight w:val="0"/>
          <w:marTop w:val="0"/>
          <w:marBottom w:val="0"/>
          <w:divBdr>
            <w:top w:val="none" w:sz="0" w:space="0" w:color="auto"/>
            <w:left w:val="none" w:sz="0" w:space="0" w:color="auto"/>
            <w:bottom w:val="none" w:sz="0" w:space="0" w:color="auto"/>
            <w:right w:val="none" w:sz="0" w:space="0" w:color="auto"/>
          </w:divBdr>
        </w:div>
        <w:div w:id="2010522848">
          <w:marLeft w:val="0"/>
          <w:marRight w:val="0"/>
          <w:marTop w:val="0"/>
          <w:marBottom w:val="0"/>
          <w:divBdr>
            <w:top w:val="none" w:sz="0" w:space="0" w:color="auto"/>
            <w:left w:val="none" w:sz="0" w:space="0" w:color="auto"/>
            <w:bottom w:val="none" w:sz="0" w:space="0" w:color="auto"/>
            <w:right w:val="none" w:sz="0" w:space="0" w:color="auto"/>
          </w:divBdr>
        </w:div>
        <w:div w:id="2018344377">
          <w:marLeft w:val="0"/>
          <w:marRight w:val="0"/>
          <w:marTop w:val="0"/>
          <w:marBottom w:val="0"/>
          <w:divBdr>
            <w:top w:val="none" w:sz="0" w:space="0" w:color="auto"/>
            <w:left w:val="none" w:sz="0" w:space="0" w:color="auto"/>
            <w:bottom w:val="none" w:sz="0" w:space="0" w:color="auto"/>
            <w:right w:val="none" w:sz="0" w:space="0" w:color="auto"/>
          </w:divBdr>
        </w:div>
        <w:div w:id="2032223133">
          <w:marLeft w:val="0"/>
          <w:marRight w:val="0"/>
          <w:marTop w:val="0"/>
          <w:marBottom w:val="0"/>
          <w:divBdr>
            <w:top w:val="none" w:sz="0" w:space="0" w:color="auto"/>
            <w:left w:val="none" w:sz="0" w:space="0" w:color="auto"/>
            <w:bottom w:val="none" w:sz="0" w:space="0" w:color="auto"/>
            <w:right w:val="none" w:sz="0" w:space="0" w:color="auto"/>
          </w:divBdr>
        </w:div>
        <w:div w:id="2040545486">
          <w:marLeft w:val="0"/>
          <w:marRight w:val="0"/>
          <w:marTop w:val="0"/>
          <w:marBottom w:val="0"/>
          <w:divBdr>
            <w:top w:val="none" w:sz="0" w:space="0" w:color="auto"/>
            <w:left w:val="none" w:sz="0" w:space="0" w:color="auto"/>
            <w:bottom w:val="none" w:sz="0" w:space="0" w:color="auto"/>
            <w:right w:val="none" w:sz="0" w:space="0" w:color="auto"/>
          </w:divBdr>
        </w:div>
        <w:div w:id="2047950008">
          <w:marLeft w:val="0"/>
          <w:marRight w:val="0"/>
          <w:marTop w:val="0"/>
          <w:marBottom w:val="0"/>
          <w:divBdr>
            <w:top w:val="none" w:sz="0" w:space="0" w:color="auto"/>
            <w:left w:val="none" w:sz="0" w:space="0" w:color="auto"/>
            <w:bottom w:val="none" w:sz="0" w:space="0" w:color="auto"/>
            <w:right w:val="none" w:sz="0" w:space="0" w:color="auto"/>
          </w:divBdr>
        </w:div>
        <w:div w:id="2072191525">
          <w:marLeft w:val="0"/>
          <w:marRight w:val="0"/>
          <w:marTop w:val="0"/>
          <w:marBottom w:val="0"/>
          <w:divBdr>
            <w:top w:val="none" w:sz="0" w:space="0" w:color="auto"/>
            <w:left w:val="none" w:sz="0" w:space="0" w:color="auto"/>
            <w:bottom w:val="none" w:sz="0" w:space="0" w:color="auto"/>
            <w:right w:val="none" w:sz="0" w:space="0" w:color="auto"/>
          </w:divBdr>
        </w:div>
        <w:div w:id="2093816423">
          <w:marLeft w:val="0"/>
          <w:marRight w:val="0"/>
          <w:marTop w:val="0"/>
          <w:marBottom w:val="0"/>
          <w:divBdr>
            <w:top w:val="none" w:sz="0" w:space="0" w:color="auto"/>
            <w:left w:val="none" w:sz="0" w:space="0" w:color="auto"/>
            <w:bottom w:val="none" w:sz="0" w:space="0" w:color="auto"/>
            <w:right w:val="none" w:sz="0" w:space="0" w:color="auto"/>
          </w:divBdr>
        </w:div>
        <w:div w:id="2100590648">
          <w:marLeft w:val="0"/>
          <w:marRight w:val="0"/>
          <w:marTop w:val="0"/>
          <w:marBottom w:val="0"/>
          <w:divBdr>
            <w:top w:val="none" w:sz="0" w:space="0" w:color="auto"/>
            <w:left w:val="none" w:sz="0" w:space="0" w:color="auto"/>
            <w:bottom w:val="none" w:sz="0" w:space="0" w:color="auto"/>
            <w:right w:val="none" w:sz="0" w:space="0" w:color="auto"/>
          </w:divBdr>
        </w:div>
        <w:div w:id="2115783152">
          <w:marLeft w:val="0"/>
          <w:marRight w:val="0"/>
          <w:marTop w:val="0"/>
          <w:marBottom w:val="0"/>
          <w:divBdr>
            <w:top w:val="none" w:sz="0" w:space="0" w:color="auto"/>
            <w:left w:val="none" w:sz="0" w:space="0" w:color="auto"/>
            <w:bottom w:val="none" w:sz="0" w:space="0" w:color="auto"/>
            <w:right w:val="none" w:sz="0" w:space="0" w:color="auto"/>
          </w:divBdr>
        </w:div>
        <w:div w:id="2129659892">
          <w:marLeft w:val="0"/>
          <w:marRight w:val="0"/>
          <w:marTop w:val="0"/>
          <w:marBottom w:val="0"/>
          <w:divBdr>
            <w:top w:val="none" w:sz="0" w:space="0" w:color="auto"/>
            <w:left w:val="none" w:sz="0" w:space="0" w:color="auto"/>
            <w:bottom w:val="none" w:sz="0" w:space="0" w:color="auto"/>
            <w:right w:val="none" w:sz="0" w:space="0" w:color="auto"/>
          </w:divBdr>
        </w:div>
        <w:div w:id="2136750417">
          <w:marLeft w:val="0"/>
          <w:marRight w:val="0"/>
          <w:marTop w:val="0"/>
          <w:marBottom w:val="0"/>
          <w:divBdr>
            <w:top w:val="none" w:sz="0" w:space="0" w:color="auto"/>
            <w:left w:val="none" w:sz="0" w:space="0" w:color="auto"/>
            <w:bottom w:val="none" w:sz="0" w:space="0" w:color="auto"/>
            <w:right w:val="none" w:sz="0" w:space="0" w:color="auto"/>
          </w:divBdr>
        </w:div>
      </w:divsChild>
    </w:div>
    <w:div w:id="1361128667">
      <w:bodyDiv w:val="1"/>
      <w:marLeft w:val="0"/>
      <w:marRight w:val="0"/>
      <w:marTop w:val="0"/>
      <w:marBottom w:val="0"/>
      <w:divBdr>
        <w:top w:val="none" w:sz="0" w:space="0" w:color="auto"/>
        <w:left w:val="none" w:sz="0" w:space="0" w:color="auto"/>
        <w:bottom w:val="none" w:sz="0" w:space="0" w:color="auto"/>
        <w:right w:val="none" w:sz="0" w:space="0" w:color="auto"/>
      </w:divBdr>
      <w:divsChild>
        <w:div w:id="2022582078">
          <w:marLeft w:val="0"/>
          <w:marRight w:val="0"/>
          <w:marTop w:val="0"/>
          <w:marBottom w:val="0"/>
          <w:divBdr>
            <w:top w:val="single" w:sz="6" w:space="5" w:color="A2A9B1"/>
            <w:left w:val="single" w:sz="6" w:space="5" w:color="A2A9B1"/>
            <w:bottom w:val="single" w:sz="6" w:space="5" w:color="A2A9B1"/>
            <w:right w:val="single" w:sz="6" w:space="5" w:color="A2A9B1"/>
          </w:divBdr>
        </w:div>
      </w:divsChild>
    </w:div>
    <w:div w:id="1366521275">
      <w:bodyDiv w:val="1"/>
      <w:marLeft w:val="0"/>
      <w:marRight w:val="0"/>
      <w:marTop w:val="0"/>
      <w:marBottom w:val="0"/>
      <w:divBdr>
        <w:top w:val="none" w:sz="0" w:space="0" w:color="auto"/>
        <w:left w:val="none" w:sz="0" w:space="0" w:color="auto"/>
        <w:bottom w:val="none" w:sz="0" w:space="0" w:color="auto"/>
        <w:right w:val="none" w:sz="0" w:space="0" w:color="auto"/>
      </w:divBdr>
    </w:div>
    <w:div w:id="1375497334">
      <w:bodyDiv w:val="1"/>
      <w:marLeft w:val="0"/>
      <w:marRight w:val="0"/>
      <w:marTop w:val="0"/>
      <w:marBottom w:val="0"/>
      <w:divBdr>
        <w:top w:val="none" w:sz="0" w:space="0" w:color="auto"/>
        <w:left w:val="none" w:sz="0" w:space="0" w:color="auto"/>
        <w:bottom w:val="none" w:sz="0" w:space="0" w:color="auto"/>
        <w:right w:val="none" w:sz="0" w:space="0" w:color="auto"/>
      </w:divBdr>
      <w:divsChild>
        <w:div w:id="1309019496">
          <w:marLeft w:val="0"/>
          <w:marRight w:val="0"/>
          <w:marTop w:val="360"/>
          <w:marBottom w:val="450"/>
          <w:divBdr>
            <w:top w:val="none" w:sz="0" w:space="0" w:color="auto"/>
            <w:left w:val="none" w:sz="0" w:space="0" w:color="auto"/>
            <w:bottom w:val="none" w:sz="0" w:space="0" w:color="auto"/>
            <w:right w:val="none" w:sz="0" w:space="0" w:color="auto"/>
          </w:divBdr>
          <w:divsChild>
            <w:div w:id="857504962">
              <w:marLeft w:val="0"/>
              <w:marRight w:val="0"/>
              <w:marTop w:val="0"/>
              <w:marBottom w:val="0"/>
              <w:divBdr>
                <w:top w:val="none" w:sz="0" w:space="0" w:color="auto"/>
                <w:left w:val="none" w:sz="0" w:space="0" w:color="auto"/>
                <w:bottom w:val="none" w:sz="0" w:space="0" w:color="auto"/>
                <w:right w:val="none" w:sz="0" w:space="0" w:color="auto"/>
              </w:divBdr>
            </w:div>
            <w:div w:id="1471167383">
              <w:marLeft w:val="0"/>
              <w:marRight w:val="0"/>
              <w:marTop w:val="0"/>
              <w:marBottom w:val="0"/>
              <w:divBdr>
                <w:top w:val="none" w:sz="0" w:space="0" w:color="auto"/>
                <w:left w:val="none" w:sz="0" w:space="0" w:color="auto"/>
                <w:bottom w:val="none" w:sz="0" w:space="0" w:color="auto"/>
                <w:right w:val="none" w:sz="0" w:space="0" w:color="auto"/>
              </w:divBdr>
            </w:div>
          </w:divsChild>
        </w:div>
        <w:div w:id="1323241561">
          <w:marLeft w:val="0"/>
          <w:marRight w:val="450"/>
          <w:marTop w:val="360"/>
          <w:marBottom w:val="0"/>
          <w:divBdr>
            <w:top w:val="none" w:sz="0" w:space="0" w:color="auto"/>
            <w:left w:val="none" w:sz="0" w:space="0" w:color="auto"/>
            <w:bottom w:val="none" w:sz="0" w:space="0" w:color="auto"/>
            <w:right w:val="none" w:sz="0" w:space="0" w:color="auto"/>
          </w:divBdr>
          <w:divsChild>
            <w:div w:id="847597178">
              <w:marLeft w:val="0"/>
              <w:marRight w:val="0"/>
              <w:marTop w:val="0"/>
              <w:marBottom w:val="0"/>
              <w:divBdr>
                <w:top w:val="none" w:sz="0" w:space="0" w:color="auto"/>
                <w:left w:val="none" w:sz="0" w:space="0" w:color="auto"/>
                <w:bottom w:val="none" w:sz="0" w:space="0" w:color="auto"/>
                <w:right w:val="none" w:sz="0" w:space="0" w:color="auto"/>
              </w:divBdr>
              <w:divsChild>
                <w:div w:id="1938293691">
                  <w:marLeft w:val="0"/>
                  <w:marRight w:val="0"/>
                  <w:marTop w:val="0"/>
                  <w:marBottom w:val="0"/>
                  <w:divBdr>
                    <w:top w:val="none" w:sz="0" w:space="0" w:color="auto"/>
                    <w:left w:val="none" w:sz="0" w:space="0" w:color="auto"/>
                    <w:bottom w:val="none" w:sz="0" w:space="0" w:color="auto"/>
                    <w:right w:val="none" w:sz="0" w:space="0" w:color="auto"/>
                  </w:divBdr>
                  <w:divsChild>
                    <w:div w:id="881016235">
                      <w:marLeft w:val="0"/>
                      <w:marRight w:val="0"/>
                      <w:marTop w:val="0"/>
                      <w:marBottom w:val="0"/>
                      <w:divBdr>
                        <w:top w:val="none" w:sz="0" w:space="0" w:color="auto"/>
                        <w:left w:val="none" w:sz="0" w:space="0" w:color="auto"/>
                        <w:bottom w:val="none" w:sz="0" w:space="0" w:color="auto"/>
                        <w:right w:val="none" w:sz="0" w:space="0" w:color="auto"/>
                      </w:divBdr>
                      <w:divsChild>
                        <w:div w:id="2117095871">
                          <w:marLeft w:val="0"/>
                          <w:marRight w:val="0"/>
                          <w:marTop w:val="0"/>
                          <w:marBottom w:val="0"/>
                          <w:divBdr>
                            <w:top w:val="none" w:sz="0" w:space="0" w:color="auto"/>
                            <w:left w:val="none" w:sz="0" w:space="0" w:color="auto"/>
                            <w:bottom w:val="none" w:sz="0" w:space="0" w:color="auto"/>
                            <w:right w:val="none" w:sz="0" w:space="0" w:color="auto"/>
                          </w:divBdr>
                          <w:divsChild>
                            <w:div w:id="1644776657">
                              <w:marLeft w:val="0"/>
                              <w:marRight w:val="0"/>
                              <w:marTop w:val="0"/>
                              <w:marBottom w:val="0"/>
                              <w:divBdr>
                                <w:top w:val="none" w:sz="0" w:space="0" w:color="auto"/>
                                <w:left w:val="none" w:sz="0" w:space="0" w:color="auto"/>
                                <w:bottom w:val="none" w:sz="0" w:space="0" w:color="auto"/>
                                <w:right w:val="none" w:sz="0" w:space="0" w:color="auto"/>
                              </w:divBdr>
                              <w:divsChild>
                                <w:div w:id="131025125">
                                  <w:marLeft w:val="0"/>
                                  <w:marRight w:val="0"/>
                                  <w:marTop w:val="0"/>
                                  <w:marBottom w:val="225"/>
                                  <w:divBdr>
                                    <w:top w:val="none" w:sz="0" w:space="0" w:color="auto"/>
                                    <w:left w:val="none" w:sz="0" w:space="0" w:color="auto"/>
                                    <w:bottom w:val="none" w:sz="0" w:space="0" w:color="auto"/>
                                    <w:right w:val="none" w:sz="0" w:space="0" w:color="auto"/>
                                  </w:divBdr>
                                  <w:divsChild>
                                    <w:div w:id="133568494">
                                      <w:marLeft w:val="0"/>
                                      <w:marRight w:val="0"/>
                                      <w:marTop w:val="0"/>
                                      <w:marBottom w:val="0"/>
                                      <w:divBdr>
                                        <w:top w:val="none" w:sz="0" w:space="0" w:color="auto"/>
                                        <w:left w:val="none" w:sz="0" w:space="0" w:color="auto"/>
                                        <w:bottom w:val="none" w:sz="0" w:space="0" w:color="auto"/>
                                        <w:right w:val="none" w:sz="0" w:space="0" w:color="auto"/>
                                      </w:divBdr>
                                    </w:div>
                                  </w:divsChild>
                                </w:div>
                                <w:div w:id="208343580">
                                  <w:marLeft w:val="0"/>
                                  <w:marRight w:val="0"/>
                                  <w:marTop w:val="0"/>
                                  <w:marBottom w:val="225"/>
                                  <w:divBdr>
                                    <w:top w:val="none" w:sz="0" w:space="0" w:color="auto"/>
                                    <w:left w:val="none" w:sz="0" w:space="0" w:color="auto"/>
                                    <w:bottom w:val="none" w:sz="0" w:space="0" w:color="auto"/>
                                    <w:right w:val="none" w:sz="0" w:space="0" w:color="auto"/>
                                  </w:divBdr>
                                  <w:divsChild>
                                    <w:div w:id="609509583">
                                      <w:marLeft w:val="0"/>
                                      <w:marRight w:val="0"/>
                                      <w:marTop w:val="0"/>
                                      <w:marBottom w:val="0"/>
                                      <w:divBdr>
                                        <w:top w:val="none" w:sz="0" w:space="0" w:color="auto"/>
                                        <w:left w:val="none" w:sz="0" w:space="0" w:color="auto"/>
                                        <w:bottom w:val="none" w:sz="0" w:space="0" w:color="auto"/>
                                        <w:right w:val="none" w:sz="0" w:space="0" w:color="auto"/>
                                      </w:divBdr>
                                    </w:div>
                                  </w:divsChild>
                                </w:div>
                                <w:div w:id="571938146">
                                  <w:marLeft w:val="0"/>
                                  <w:marRight w:val="0"/>
                                  <w:marTop w:val="0"/>
                                  <w:marBottom w:val="225"/>
                                  <w:divBdr>
                                    <w:top w:val="none" w:sz="0" w:space="0" w:color="auto"/>
                                    <w:left w:val="none" w:sz="0" w:space="0" w:color="auto"/>
                                    <w:bottom w:val="none" w:sz="0" w:space="0" w:color="auto"/>
                                    <w:right w:val="none" w:sz="0" w:space="0" w:color="auto"/>
                                  </w:divBdr>
                                  <w:divsChild>
                                    <w:div w:id="563874134">
                                      <w:marLeft w:val="0"/>
                                      <w:marRight w:val="0"/>
                                      <w:marTop w:val="0"/>
                                      <w:marBottom w:val="0"/>
                                      <w:divBdr>
                                        <w:top w:val="none" w:sz="0" w:space="0" w:color="auto"/>
                                        <w:left w:val="none" w:sz="0" w:space="0" w:color="auto"/>
                                        <w:bottom w:val="none" w:sz="0" w:space="0" w:color="auto"/>
                                        <w:right w:val="none" w:sz="0" w:space="0" w:color="auto"/>
                                      </w:divBdr>
                                    </w:div>
                                  </w:divsChild>
                                </w:div>
                                <w:div w:id="946355816">
                                  <w:marLeft w:val="0"/>
                                  <w:marRight w:val="0"/>
                                  <w:marTop w:val="0"/>
                                  <w:marBottom w:val="225"/>
                                  <w:divBdr>
                                    <w:top w:val="none" w:sz="0" w:space="0" w:color="auto"/>
                                    <w:left w:val="none" w:sz="0" w:space="0" w:color="auto"/>
                                    <w:bottom w:val="none" w:sz="0" w:space="0" w:color="auto"/>
                                    <w:right w:val="none" w:sz="0" w:space="0" w:color="auto"/>
                                  </w:divBdr>
                                </w:div>
                                <w:div w:id="1019355172">
                                  <w:marLeft w:val="0"/>
                                  <w:marRight w:val="0"/>
                                  <w:marTop w:val="0"/>
                                  <w:marBottom w:val="225"/>
                                  <w:divBdr>
                                    <w:top w:val="none" w:sz="0" w:space="0" w:color="auto"/>
                                    <w:left w:val="none" w:sz="0" w:space="0" w:color="auto"/>
                                    <w:bottom w:val="none" w:sz="0" w:space="0" w:color="auto"/>
                                    <w:right w:val="none" w:sz="0" w:space="0" w:color="auto"/>
                                  </w:divBdr>
                                  <w:divsChild>
                                    <w:div w:id="1053777651">
                                      <w:marLeft w:val="0"/>
                                      <w:marRight w:val="0"/>
                                      <w:marTop w:val="0"/>
                                      <w:marBottom w:val="0"/>
                                      <w:divBdr>
                                        <w:top w:val="none" w:sz="0" w:space="0" w:color="auto"/>
                                        <w:left w:val="none" w:sz="0" w:space="0" w:color="auto"/>
                                        <w:bottom w:val="none" w:sz="0" w:space="0" w:color="auto"/>
                                        <w:right w:val="none" w:sz="0" w:space="0" w:color="auto"/>
                                      </w:divBdr>
                                    </w:div>
                                  </w:divsChild>
                                </w:div>
                                <w:div w:id="1135224334">
                                  <w:marLeft w:val="0"/>
                                  <w:marRight w:val="0"/>
                                  <w:marTop w:val="0"/>
                                  <w:marBottom w:val="225"/>
                                  <w:divBdr>
                                    <w:top w:val="none" w:sz="0" w:space="0" w:color="auto"/>
                                    <w:left w:val="none" w:sz="0" w:space="0" w:color="auto"/>
                                    <w:bottom w:val="none" w:sz="0" w:space="0" w:color="auto"/>
                                    <w:right w:val="none" w:sz="0" w:space="0" w:color="auto"/>
                                  </w:divBdr>
                                  <w:divsChild>
                                    <w:div w:id="1105685637">
                                      <w:marLeft w:val="0"/>
                                      <w:marRight w:val="0"/>
                                      <w:marTop w:val="0"/>
                                      <w:marBottom w:val="0"/>
                                      <w:divBdr>
                                        <w:top w:val="none" w:sz="0" w:space="0" w:color="auto"/>
                                        <w:left w:val="none" w:sz="0" w:space="0" w:color="auto"/>
                                        <w:bottom w:val="none" w:sz="0" w:space="0" w:color="auto"/>
                                        <w:right w:val="none" w:sz="0" w:space="0" w:color="auto"/>
                                      </w:divBdr>
                                    </w:div>
                                  </w:divsChild>
                                </w:div>
                                <w:div w:id="1758287617">
                                  <w:marLeft w:val="0"/>
                                  <w:marRight w:val="0"/>
                                  <w:marTop w:val="0"/>
                                  <w:marBottom w:val="225"/>
                                  <w:divBdr>
                                    <w:top w:val="none" w:sz="0" w:space="0" w:color="auto"/>
                                    <w:left w:val="none" w:sz="0" w:space="0" w:color="auto"/>
                                    <w:bottom w:val="none" w:sz="0" w:space="0" w:color="auto"/>
                                    <w:right w:val="none" w:sz="0" w:space="0" w:color="auto"/>
                                  </w:divBdr>
                                  <w:divsChild>
                                    <w:div w:id="172853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2288497">
      <w:bodyDiv w:val="1"/>
      <w:marLeft w:val="0"/>
      <w:marRight w:val="0"/>
      <w:marTop w:val="0"/>
      <w:marBottom w:val="0"/>
      <w:divBdr>
        <w:top w:val="none" w:sz="0" w:space="0" w:color="auto"/>
        <w:left w:val="none" w:sz="0" w:space="0" w:color="auto"/>
        <w:bottom w:val="none" w:sz="0" w:space="0" w:color="auto"/>
        <w:right w:val="none" w:sz="0" w:space="0" w:color="auto"/>
      </w:divBdr>
    </w:div>
    <w:div w:id="1383604120">
      <w:bodyDiv w:val="1"/>
      <w:marLeft w:val="0"/>
      <w:marRight w:val="0"/>
      <w:marTop w:val="0"/>
      <w:marBottom w:val="0"/>
      <w:divBdr>
        <w:top w:val="none" w:sz="0" w:space="0" w:color="auto"/>
        <w:left w:val="none" w:sz="0" w:space="0" w:color="auto"/>
        <w:bottom w:val="none" w:sz="0" w:space="0" w:color="auto"/>
        <w:right w:val="none" w:sz="0" w:space="0" w:color="auto"/>
      </w:divBdr>
    </w:div>
    <w:div w:id="1397163539">
      <w:bodyDiv w:val="1"/>
      <w:marLeft w:val="0"/>
      <w:marRight w:val="0"/>
      <w:marTop w:val="0"/>
      <w:marBottom w:val="0"/>
      <w:divBdr>
        <w:top w:val="none" w:sz="0" w:space="0" w:color="auto"/>
        <w:left w:val="none" w:sz="0" w:space="0" w:color="auto"/>
        <w:bottom w:val="none" w:sz="0" w:space="0" w:color="auto"/>
        <w:right w:val="none" w:sz="0" w:space="0" w:color="auto"/>
      </w:divBdr>
    </w:div>
    <w:div w:id="1399748812">
      <w:bodyDiv w:val="1"/>
      <w:marLeft w:val="0"/>
      <w:marRight w:val="0"/>
      <w:marTop w:val="0"/>
      <w:marBottom w:val="0"/>
      <w:divBdr>
        <w:top w:val="none" w:sz="0" w:space="0" w:color="auto"/>
        <w:left w:val="none" w:sz="0" w:space="0" w:color="auto"/>
        <w:bottom w:val="none" w:sz="0" w:space="0" w:color="auto"/>
        <w:right w:val="none" w:sz="0" w:space="0" w:color="auto"/>
      </w:divBdr>
    </w:div>
    <w:div w:id="1399983484">
      <w:bodyDiv w:val="1"/>
      <w:marLeft w:val="0"/>
      <w:marRight w:val="0"/>
      <w:marTop w:val="0"/>
      <w:marBottom w:val="0"/>
      <w:divBdr>
        <w:top w:val="none" w:sz="0" w:space="0" w:color="auto"/>
        <w:left w:val="none" w:sz="0" w:space="0" w:color="auto"/>
        <w:bottom w:val="none" w:sz="0" w:space="0" w:color="auto"/>
        <w:right w:val="none" w:sz="0" w:space="0" w:color="auto"/>
      </w:divBdr>
    </w:div>
    <w:div w:id="1403528531">
      <w:bodyDiv w:val="1"/>
      <w:marLeft w:val="0"/>
      <w:marRight w:val="0"/>
      <w:marTop w:val="0"/>
      <w:marBottom w:val="0"/>
      <w:divBdr>
        <w:top w:val="none" w:sz="0" w:space="0" w:color="auto"/>
        <w:left w:val="none" w:sz="0" w:space="0" w:color="auto"/>
        <w:bottom w:val="none" w:sz="0" w:space="0" w:color="auto"/>
        <w:right w:val="none" w:sz="0" w:space="0" w:color="auto"/>
      </w:divBdr>
    </w:div>
    <w:div w:id="1404645184">
      <w:bodyDiv w:val="1"/>
      <w:marLeft w:val="0"/>
      <w:marRight w:val="0"/>
      <w:marTop w:val="0"/>
      <w:marBottom w:val="0"/>
      <w:divBdr>
        <w:top w:val="none" w:sz="0" w:space="0" w:color="auto"/>
        <w:left w:val="none" w:sz="0" w:space="0" w:color="auto"/>
        <w:bottom w:val="none" w:sz="0" w:space="0" w:color="auto"/>
        <w:right w:val="none" w:sz="0" w:space="0" w:color="auto"/>
      </w:divBdr>
      <w:divsChild>
        <w:div w:id="924417984">
          <w:marLeft w:val="0"/>
          <w:marRight w:val="0"/>
          <w:marTop w:val="0"/>
          <w:marBottom w:val="0"/>
          <w:divBdr>
            <w:top w:val="single" w:sz="6" w:space="5" w:color="A2A9B1"/>
            <w:left w:val="single" w:sz="6" w:space="5" w:color="A2A9B1"/>
            <w:bottom w:val="single" w:sz="6" w:space="5" w:color="A2A9B1"/>
            <w:right w:val="single" w:sz="6" w:space="5" w:color="A2A9B1"/>
          </w:divBdr>
        </w:div>
      </w:divsChild>
    </w:div>
    <w:div w:id="1408452944">
      <w:bodyDiv w:val="1"/>
      <w:marLeft w:val="0"/>
      <w:marRight w:val="0"/>
      <w:marTop w:val="0"/>
      <w:marBottom w:val="0"/>
      <w:divBdr>
        <w:top w:val="none" w:sz="0" w:space="0" w:color="auto"/>
        <w:left w:val="none" w:sz="0" w:space="0" w:color="auto"/>
        <w:bottom w:val="none" w:sz="0" w:space="0" w:color="auto"/>
        <w:right w:val="none" w:sz="0" w:space="0" w:color="auto"/>
      </w:divBdr>
    </w:div>
    <w:div w:id="1409814154">
      <w:bodyDiv w:val="1"/>
      <w:marLeft w:val="0"/>
      <w:marRight w:val="0"/>
      <w:marTop w:val="0"/>
      <w:marBottom w:val="0"/>
      <w:divBdr>
        <w:top w:val="none" w:sz="0" w:space="0" w:color="auto"/>
        <w:left w:val="none" w:sz="0" w:space="0" w:color="auto"/>
        <w:bottom w:val="none" w:sz="0" w:space="0" w:color="auto"/>
        <w:right w:val="none" w:sz="0" w:space="0" w:color="auto"/>
      </w:divBdr>
    </w:div>
    <w:div w:id="1411541667">
      <w:bodyDiv w:val="1"/>
      <w:marLeft w:val="0"/>
      <w:marRight w:val="0"/>
      <w:marTop w:val="0"/>
      <w:marBottom w:val="0"/>
      <w:divBdr>
        <w:top w:val="none" w:sz="0" w:space="0" w:color="auto"/>
        <w:left w:val="none" w:sz="0" w:space="0" w:color="auto"/>
        <w:bottom w:val="none" w:sz="0" w:space="0" w:color="auto"/>
        <w:right w:val="none" w:sz="0" w:space="0" w:color="auto"/>
      </w:divBdr>
    </w:div>
    <w:div w:id="1418865622">
      <w:bodyDiv w:val="1"/>
      <w:marLeft w:val="0"/>
      <w:marRight w:val="0"/>
      <w:marTop w:val="0"/>
      <w:marBottom w:val="0"/>
      <w:divBdr>
        <w:top w:val="none" w:sz="0" w:space="0" w:color="auto"/>
        <w:left w:val="none" w:sz="0" w:space="0" w:color="auto"/>
        <w:bottom w:val="none" w:sz="0" w:space="0" w:color="auto"/>
        <w:right w:val="none" w:sz="0" w:space="0" w:color="auto"/>
      </w:divBdr>
      <w:divsChild>
        <w:div w:id="1229848951">
          <w:marLeft w:val="0"/>
          <w:marRight w:val="0"/>
          <w:marTop w:val="0"/>
          <w:marBottom w:val="600"/>
          <w:divBdr>
            <w:top w:val="none" w:sz="0" w:space="0" w:color="auto"/>
            <w:left w:val="none" w:sz="0" w:space="0" w:color="auto"/>
            <w:bottom w:val="none" w:sz="0" w:space="0" w:color="auto"/>
            <w:right w:val="none" w:sz="0" w:space="0" w:color="auto"/>
          </w:divBdr>
        </w:div>
        <w:div w:id="1277256433">
          <w:marLeft w:val="0"/>
          <w:marRight w:val="0"/>
          <w:marTop w:val="0"/>
          <w:marBottom w:val="600"/>
          <w:divBdr>
            <w:top w:val="none" w:sz="0" w:space="0" w:color="auto"/>
            <w:left w:val="none" w:sz="0" w:space="0" w:color="auto"/>
            <w:bottom w:val="none" w:sz="0" w:space="0" w:color="auto"/>
            <w:right w:val="none" w:sz="0" w:space="0" w:color="auto"/>
          </w:divBdr>
        </w:div>
      </w:divsChild>
    </w:div>
    <w:div w:id="1419017222">
      <w:bodyDiv w:val="1"/>
      <w:marLeft w:val="0"/>
      <w:marRight w:val="0"/>
      <w:marTop w:val="0"/>
      <w:marBottom w:val="0"/>
      <w:divBdr>
        <w:top w:val="none" w:sz="0" w:space="0" w:color="auto"/>
        <w:left w:val="none" w:sz="0" w:space="0" w:color="auto"/>
        <w:bottom w:val="none" w:sz="0" w:space="0" w:color="auto"/>
        <w:right w:val="none" w:sz="0" w:space="0" w:color="auto"/>
      </w:divBdr>
    </w:div>
    <w:div w:id="1420524353">
      <w:bodyDiv w:val="1"/>
      <w:marLeft w:val="0"/>
      <w:marRight w:val="0"/>
      <w:marTop w:val="0"/>
      <w:marBottom w:val="0"/>
      <w:divBdr>
        <w:top w:val="none" w:sz="0" w:space="0" w:color="auto"/>
        <w:left w:val="none" w:sz="0" w:space="0" w:color="auto"/>
        <w:bottom w:val="none" w:sz="0" w:space="0" w:color="auto"/>
        <w:right w:val="none" w:sz="0" w:space="0" w:color="auto"/>
      </w:divBdr>
    </w:div>
    <w:div w:id="1423792255">
      <w:bodyDiv w:val="1"/>
      <w:marLeft w:val="0"/>
      <w:marRight w:val="0"/>
      <w:marTop w:val="0"/>
      <w:marBottom w:val="0"/>
      <w:divBdr>
        <w:top w:val="none" w:sz="0" w:space="0" w:color="auto"/>
        <w:left w:val="none" w:sz="0" w:space="0" w:color="auto"/>
        <w:bottom w:val="none" w:sz="0" w:space="0" w:color="auto"/>
        <w:right w:val="none" w:sz="0" w:space="0" w:color="auto"/>
      </w:divBdr>
      <w:divsChild>
        <w:div w:id="716467551">
          <w:marLeft w:val="0"/>
          <w:marRight w:val="0"/>
          <w:marTop w:val="210"/>
          <w:marBottom w:val="0"/>
          <w:divBdr>
            <w:top w:val="none" w:sz="0" w:space="0" w:color="auto"/>
            <w:left w:val="none" w:sz="0" w:space="0" w:color="auto"/>
            <w:bottom w:val="none" w:sz="0" w:space="0" w:color="auto"/>
            <w:right w:val="none" w:sz="0" w:space="0" w:color="auto"/>
          </w:divBdr>
        </w:div>
        <w:div w:id="1028138181">
          <w:marLeft w:val="0"/>
          <w:marRight w:val="0"/>
          <w:marTop w:val="0"/>
          <w:marBottom w:val="0"/>
          <w:divBdr>
            <w:top w:val="none" w:sz="0" w:space="0" w:color="auto"/>
            <w:left w:val="none" w:sz="0" w:space="0" w:color="auto"/>
            <w:bottom w:val="none" w:sz="0" w:space="0" w:color="auto"/>
            <w:right w:val="none" w:sz="0" w:space="0" w:color="auto"/>
          </w:divBdr>
        </w:div>
        <w:div w:id="1541626114">
          <w:marLeft w:val="0"/>
          <w:marRight w:val="0"/>
          <w:marTop w:val="0"/>
          <w:marBottom w:val="0"/>
          <w:divBdr>
            <w:top w:val="none" w:sz="0" w:space="0" w:color="auto"/>
            <w:left w:val="none" w:sz="0" w:space="0" w:color="auto"/>
            <w:bottom w:val="none" w:sz="0" w:space="0" w:color="auto"/>
            <w:right w:val="none" w:sz="0" w:space="0" w:color="auto"/>
          </w:divBdr>
          <w:divsChild>
            <w:div w:id="193232834">
              <w:marLeft w:val="0"/>
              <w:marRight w:val="0"/>
              <w:marTop w:val="240"/>
              <w:marBottom w:val="0"/>
              <w:divBdr>
                <w:top w:val="none" w:sz="0" w:space="0" w:color="auto"/>
                <w:left w:val="none" w:sz="0" w:space="0" w:color="auto"/>
                <w:bottom w:val="none" w:sz="0" w:space="0" w:color="auto"/>
                <w:right w:val="none" w:sz="0" w:space="0" w:color="auto"/>
              </w:divBdr>
            </w:div>
            <w:div w:id="203832957">
              <w:marLeft w:val="0"/>
              <w:marRight w:val="0"/>
              <w:marTop w:val="240"/>
              <w:marBottom w:val="0"/>
              <w:divBdr>
                <w:top w:val="none" w:sz="0" w:space="0" w:color="auto"/>
                <w:left w:val="none" w:sz="0" w:space="0" w:color="auto"/>
                <w:bottom w:val="none" w:sz="0" w:space="0" w:color="auto"/>
                <w:right w:val="none" w:sz="0" w:space="0" w:color="auto"/>
              </w:divBdr>
            </w:div>
            <w:div w:id="411319916">
              <w:marLeft w:val="0"/>
              <w:marRight w:val="0"/>
              <w:marTop w:val="240"/>
              <w:marBottom w:val="0"/>
              <w:divBdr>
                <w:top w:val="none" w:sz="0" w:space="0" w:color="auto"/>
                <w:left w:val="none" w:sz="0" w:space="0" w:color="auto"/>
                <w:bottom w:val="none" w:sz="0" w:space="0" w:color="auto"/>
                <w:right w:val="none" w:sz="0" w:space="0" w:color="auto"/>
              </w:divBdr>
            </w:div>
            <w:div w:id="418409807">
              <w:marLeft w:val="0"/>
              <w:marRight w:val="0"/>
              <w:marTop w:val="240"/>
              <w:marBottom w:val="0"/>
              <w:divBdr>
                <w:top w:val="none" w:sz="0" w:space="0" w:color="auto"/>
                <w:left w:val="none" w:sz="0" w:space="0" w:color="auto"/>
                <w:bottom w:val="none" w:sz="0" w:space="0" w:color="auto"/>
                <w:right w:val="none" w:sz="0" w:space="0" w:color="auto"/>
              </w:divBdr>
            </w:div>
            <w:div w:id="568082084">
              <w:marLeft w:val="0"/>
              <w:marRight w:val="0"/>
              <w:marTop w:val="240"/>
              <w:marBottom w:val="0"/>
              <w:divBdr>
                <w:top w:val="none" w:sz="0" w:space="0" w:color="auto"/>
                <w:left w:val="none" w:sz="0" w:space="0" w:color="auto"/>
                <w:bottom w:val="none" w:sz="0" w:space="0" w:color="auto"/>
                <w:right w:val="none" w:sz="0" w:space="0" w:color="auto"/>
              </w:divBdr>
            </w:div>
            <w:div w:id="926691777">
              <w:marLeft w:val="0"/>
              <w:marRight w:val="0"/>
              <w:marTop w:val="240"/>
              <w:marBottom w:val="0"/>
              <w:divBdr>
                <w:top w:val="none" w:sz="0" w:space="0" w:color="auto"/>
                <w:left w:val="none" w:sz="0" w:space="0" w:color="auto"/>
                <w:bottom w:val="none" w:sz="0" w:space="0" w:color="auto"/>
                <w:right w:val="none" w:sz="0" w:space="0" w:color="auto"/>
              </w:divBdr>
            </w:div>
            <w:div w:id="1010527540">
              <w:marLeft w:val="0"/>
              <w:marRight w:val="0"/>
              <w:marTop w:val="240"/>
              <w:marBottom w:val="0"/>
              <w:divBdr>
                <w:top w:val="none" w:sz="0" w:space="0" w:color="auto"/>
                <w:left w:val="none" w:sz="0" w:space="0" w:color="auto"/>
                <w:bottom w:val="none" w:sz="0" w:space="0" w:color="auto"/>
                <w:right w:val="none" w:sz="0" w:space="0" w:color="auto"/>
              </w:divBdr>
            </w:div>
            <w:div w:id="1026909043">
              <w:marLeft w:val="0"/>
              <w:marRight w:val="0"/>
              <w:marTop w:val="240"/>
              <w:marBottom w:val="0"/>
              <w:divBdr>
                <w:top w:val="none" w:sz="0" w:space="0" w:color="auto"/>
                <w:left w:val="none" w:sz="0" w:space="0" w:color="auto"/>
                <w:bottom w:val="none" w:sz="0" w:space="0" w:color="auto"/>
                <w:right w:val="none" w:sz="0" w:space="0" w:color="auto"/>
              </w:divBdr>
            </w:div>
            <w:div w:id="1028141461">
              <w:marLeft w:val="0"/>
              <w:marRight w:val="0"/>
              <w:marTop w:val="240"/>
              <w:marBottom w:val="0"/>
              <w:divBdr>
                <w:top w:val="none" w:sz="0" w:space="0" w:color="auto"/>
                <w:left w:val="none" w:sz="0" w:space="0" w:color="auto"/>
                <w:bottom w:val="none" w:sz="0" w:space="0" w:color="auto"/>
                <w:right w:val="none" w:sz="0" w:space="0" w:color="auto"/>
              </w:divBdr>
            </w:div>
            <w:div w:id="1112943654">
              <w:marLeft w:val="0"/>
              <w:marRight w:val="0"/>
              <w:marTop w:val="240"/>
              <w:marBottom w:val="0"/>
              <w:divBdr>
                <w:top w:val="none" w:sz="0" w:space="0" w:color="auto"/>
                <w:left w:val="none" w:sz="0" w:space="0" w:color="auto"/>
                <w:bottom w:val="none" w:sz="0" w:space="0" w:color="auto"/>
                <w:right w:val="none" w:sz="0" w:space="0" w:color="auto"/>
              </w:divBdr>
            </w:div>
            <w:div w:id="1271206675">
              <w:marLeft w:val="0"/>
              <w:marRight w:val="0"/>
              <w:marTop w:val="240"/>
              <w:marBottom w:val="0"/>
              <w:divBdr>
                <w:top w:val="none" w:sz="0" w:space="0" w:color="auto"/>
                <w:left w:val="none" w:sz="0" w:space="0" w:color="auto"/>
                <w:bottom w:val="none" w:sz="0" w:space="0" w:color="auto"/>
                <w:right w:val="none" w:sz="0" w:space="0" w:color="auto"/>
              </w:divBdr>
            </w:div>
            <w:div w:id="1292394797">
              <w:marLeft w:val="0"/>
              <w:marRight w:val="0"/>
              <w:marTop w:val="240"/>
              <w:marBottom w:val="0"/>
              <w:divBdr>
                <w:top w:val="none" w:sz="0" w:space="0" w:color="auto"/>
                <w:left w:val="none" w:sz="0" w:space="0" w:color="auto"/>
                <w:bottom w:val="none" w:sz="0" w:space="0" w:color="auto"/>
                <w:right w:val="none" w:sz="0" w:space="0" w:color="auto"/>
              </w:divBdr>
            </w:div>
            <w:div w:id="1611357908">
              <w:marLeft w:val="0"/>
              <w:marRight w:val="0"/>
              <w:marTop w:val="240"/>
              <w:marBottom w:val="0"/>
              <w:divBdr>
                <w:top w:val="none" w:sz="0" w:space="0" w:color="auto"/>
                <w:left w:val="none" w:sz="0" w:space="0" w:color="auto"/>
                <w:bottom w:val="none" w:sz="0" w:space="0" w:color="auto"/>
                <w:right w:val="none" w:sz="0" w:space="0" w:color="auto"/>
              </w:divBdr>
            </w:div>
            <w:div w:id="1782139774">
              <w:marLeft w:val="0"/>
              <w:marRight w:val="0"/>
              <w:marTop w:val="240"/>
              <w:marBottom w:val="0"/>
              <w:divBdr>
                <w:top w:val="none" w:sz="0" w:space="0" w:color="auto"/>
                <w:left w:val="none" w:sz="0" w:space="0" w:color="auto"/>
                <w:bottom w:val="none" w:sz="0" w:space="0" w:color="auto"/>
                <w:right w:val="none" w:sz="0" w:space="0" w:color="auto"/>
              </w:divBdr>
            </w:div>
            <w:div w:id="1920945551">
              <w:marLeft w:val="0"/>
              <w:marRight w:val="0"/>
              <w:marTop w:val="240"/>
              <w:marBottom w:val="0"/>
              <w:divBdr>
                <w:top w:val="none" w:sz="0" w:space="0" w:color="auto"/>
                <w:left w:val="none" w:sz="0" w:space="0" w:color="auto"/>
                <w:bottom w:val="none" w:sz="0" w:space="0" w:color="auto"/>
                <w:right w:val="none" w:sz="0" w:space="0" w:color="auto"/>
              </w:divBdr>
            </w:div>
          </w:divsChild>
        </w:div>
        <w:div w:id="1994797425">
          <w:marLeft w:val="0"/>
          <w:marRight w:val="0"/>
          <w:marTop w:val="0"/>
          <w:marBottom w:val="0"/>
          <w:divBdr>
            <w:top w:val="none" w:sz="0" w:space="0" w:color="auto"/>
            <w:left w:val="none" w:sz="0" w:space="0" w:color="auto"/>
            <w:bottom w:val="none" w:sz="0" w:space="0" w:color="auto"/>
            <w:right w:val="none" w:sz="0" w:space="0" w:color="auto"/>
          </w:divBdr>
        </w:div>
        <w:div w:id="2061247870">
          <w:marLeft w:val="0"/>
          <w:marRight w:val="0"/>
          <w:marTop w:val="240"/>
          <w:marBottom w:val="0"/>
          <w:divBdr>
            <w:top w:val="none" w:sz="0" w:space="0" w:color="auto"/>
            <w:left w:val="none" w:sz="0" w:space="0" w:color="auto"/>
            <w:bottom w:val="none" w:sz="0" w:space="0" w:color="auto"/>
            <w:right w:val="none" w:sz="0" w:space="0" w:color="auto"/>
          </w:divBdr>
        </w:div>
      </w:divsChild>
    </w:div>
    <w:div w:id="1442145538">
      <w:bodyDiv w:val="1"/>
      <w:marLeft w:val="0"/>
      <w:marRight w:val="0"/>
      <w:marTop w:val="0"/>
      <w:marBottom w:val="0"/>
      <w:divBdr>
        <w:top w:val="none" w:sz="0" w:space="0" w:color="auto"/>
        <w:left w:val="none" w:sz="0" w:space="0" w:color="auto"/>
        <w:bottom w:val="none" w:sz="0" w:space="0" w:color="auto"/>
        <w:right w:val="none" w:sz="0" w:space="0" w:color="auto"/>
      </w:divBdr>
      <w:divsChild>
        <w:div w:id="1024936505">
          <w:marLeft w:val="0"/>
          <w:marRight w:val="0"/>
          <w:marTop w:val="0"/>
          <w:marBottom w:val="120"/>
          <w:divBdr>
            <w:top w:val="none" w:sz="0" w:space="0" w:color="auto"/>
            <w:left w:val="none" w:sz="0" w:space="0" w:color="auto"/>
            <w:bottom w:val="none" w:sz="0" w:space="0" w:color="auto"/>
            <w:right w:val="none" w:sz="0" w:space="0" w:color="auto"/>
          </w:divBdr>
          <w:divsChild>
            <w:div w:id="1630278612">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438136970">
          <w:marLeft w:val="0"/>
          <w:marRight w:val="0"/>
          <w:marTop w:val="0"/>
          <w:marBottom w:val="120"/>
          <w:divBdr>
            <w:top w:val="none" w:sz="0" w:space="0" w:color="auto"/>
            <w:left w:val="none" w:sz="0" w:space="0" w:color="auto"/>
            <w:bottom w:val="none" w:sz="0" w:space="0" w:color="auto"/>
            <w:right w:val="none" w:sz="0" w:space="0" w:color="auto"/>
          </w:divBdr>
          <w:divsChild>
            <w:div w:id="315690898">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453133748">
      <w:bodyDiv w:val="1"/>
      <w:marLeft w:val="0"/>
      <w:marRight w:val="0"/>
      <w:marTop w:val="0"/>
      <w:marBottom w:val="0"/>
      <w:divBdr>
        <w:top w:val="none" w:sz="0" w:space="0" w:color="auto"/>
        <w:left w:val="none" w:sz="0" w:space="0" w:color="auto"/>
        <w:bottom w:val="none" w:sz="0" w:space="0" w:color="auto"/>
        <w:right w:val="none" w:sz="0" w:space="0" w:color="auto"/>
      </w:divBdr>
    </w:div>
    <w:div w:id="1453867169">
      <w:bodyDiv w:val="1"/>
      <w:marLeft w:val="0"/>
      <w:marRight w:val="0"/>
      <w:marTop w:val="0"/>
      <w:marBottom w:val="0"/>
      <w:divBdr>
        <w:top w:val="none" w:sz="0" w:space="0" w:color="auto"/>
        <w:left w:val="none" w:sz="0" w:space="0" w:color="auto"/>
        <w:bottom w:val="none" w:sz="0" w:space="0" w:color="auto"/>
        <w:right w:val="none" w:sz="0" w:space="0" w:color="auto"/>
      </w:divBdr>
    </w:div>
    <w:div w:id="1453934272">
      <w:bodyDiv w:val="1"/>
      <w:marLeft w:val="0"/>
      <w:marRight w:val="0"/>
      <w:marTop w:val="0"/>
      <w:marBottom w:val="0"/>
      <w:divBdr>
        <w:top w:val="none" w:sz="0" w:space="0" w:color="auto"/>
        <w:left w:val="none" w:sz="0" w:space="0" w:color="auto"/>
        <w:bottom w:val="none" w:sz="0" w:space="0" w:color="auto"/>
        <w:right w:val="none" w:sz="0" w:space="0" w:color="auto"/>
      </w:divBdr>
    </w:div>
    <w:div w:id="1457749686">
      <w:bodyDiv w:val="1"/>
      <w:marLeft w:val="0"/>
      <w:marRight w:val="0"/>
      <w:marTop w:val="0"/>
      <w:marBottom w:val="0"/>
      <w:divBdr>
        <w:top w:val="none" w:sz="0" w:space="0" w:color="auto"/>
        <w:left w:val="none" w:sz="0" w:space="0" w:color="auto"/>
        <w:bottom w:val="none" w:sz="0" w:space="0" w:color="auto"/>
        <w:right w:val="none" w:sz="0" w:space="0" w:color="auto"/>
      </w:divBdr>
    </w:div>
    <w:div w:id="1465193096">
      <w:bodyDiv w:val="1"/>
      <w:marLeft w:val="0"/>
      <w:marRight w:val="0"/>
      <w:marTop w:val="0"/>
      <w:marBottom w:val="0"/>
      <w:divBdr>
        <w:top w:val="none" w:sz="0" w:space="0" w:color="auto"/>
        <w:left w:val="none" w:sz="0" w:space="0" w:color="auto"/>
        <w:bottom w:val="none" w:sz="0" w:space="0" w:color="auto"/>
        <w:right w:val="none" w:sz="0" w:space="0" w:color="auto"/>
      </w:divBdr>
    </w:div>
    <w:div w:id="1466660594">
      <w:bodyDiv w:val="1"/>
      <w:marLeft w:val="0"/>
      <w:marRight w:val="0"/>
      <w:marTop w:val="0"/>
      <w:marBottom w:val="0"/>
      <w:divBdr>
        <w:top w:val="none" w:sz="0" w:space="0" w:color="auto"/>
        <w:left w:val="none" w:sz="0" w:space="0" w:color="auto"/>
        <w:bottom w:val="none" w:sz="0" w:space="0" w:color="auto"/>
        <w:right w:val="none" w:sz="0" w:space="0" w:color="auto"/>
      </w:divBdr>
    </w:div>
    <w:div w:id="1468275037">
      <w:bodyDiv w:val="1"/>
      <w:marLeft w:val="0"/>
      <w:marRight w:val="0"/>
      <w:marTop w:val="0"/>
      <w:marBottom w:val="0"/>
      <w:divBdr>
        <w:top w:val="none" w:sz="0" w:space="0" w:color="auto"/>
        <w:left w:val="none" w:sz="0" w:space="0" w:color="auto"/>
        <w:bottom w:val="none" w:sz="0" w:space="0" w:color="auto"/>
        <w:right w:val="none" w:sz="0" w:space="0" w:color="auto"/>
      </w:divBdr>
      <w:divsChild>
        <w:div w:id="1513763957">
          <w:marLeft w:val="0"/>
          <w:marRight w:val="450"/>
          <w:marTop w:val="360"/>
          <w:marBottom w:val="0"/>
          <w:divBdr>
            <w:top w:val="none" w:sz="0" w:space="0" w:color="auto"/>
            <w:left w:val="none" w:sz="0" w:space="0" w:color="auto"/>
            <w:bottom w:val="none" w:sz="0" w:space="0" w:color="auto"/>
            <w:right w:val="none" w:sz="0" w:space="0" w:color="auto"/>
          </w:divBdr>
          <w:divsChild>
            <w:div w:id="1009481285">
              <w:marLeft w:val="0"/>
              <w:marRight w:val="0"/>
              <w:marTop w:val="0"/>
              <w:marBottom w:val="0"/>
              <w:divBdr>
                <w:top w:val="none" w:sz="0" w:space="0" w:color="auto"/>
                <w:left w:val="none" w:sz="0" w:space="0" w:color="auto"/>
                <w:bottom w:val="none" w:sz="0" w:space="0" w:color="auto"/>
                <w:right w:val="none" w:sz="0" w:space="0" w:color="auto"/>
              </w:divBdr>
              <w:divsChild>
                <w:div w:id="118962301">
                  <w:marLeft w:val="0"/>
                  <w:marRight w:val="0"/>
                  <w:marTop w:val="0"/>
                  <w:marBottom w:val="0"/>
                  <w:divBdr>
                    <w:top w:val="none" w:sz="0" w:space="0" w:color="auto"/>
                    <w:left w:val="none" w:sz="0" w:space="0" w:color="auto"/>
                    <w:bottom w:val="none" w:sz="0" w:space="0" w:color="auto"/>
                    <w:right w:val="none" w:sz="0" w:space="0" w:color="auto"/>
                  </w:divBdr>
                  <w:divsChild>
                    <w:div w:id="588732452">
                      <w:marLeft w:val="0"/>
                      <w:marRight w:val="0"/>
                      <w:marTop w:val="0"/>
                      <w:marBottom w:val="0"/>
                      <w:divBdr>
                        <w:top w:val="none" w:sz="0" w:space="0" w:color="auto"/>
                        <w:left w:val="none" w:sz="0" w:space="0" w:color="auto"/>
                        <w:bottom w:val="none" w:sz="0" w:space="0" w:color="auto"/>
                        <w:right w:val="none" w:sz="0" w:space="0" w:color="auto"/>
                      </w:divBdr>
                      <w:divsChild>
                        <w:div w:id="1223828740">
                          <w:marLeft w:val="0"/>
                          <w:marRight w:val="0"/>
                          <w:marTop w:val="0"/>
                          <w:marBottom w:val="0"/>
                          <w:divBdr>
                            <w:top w:val="none" w:sz="0" w:space="0" w:color="auto"/>
                            <w:left w:val="none" w:sz="0" w:space="0" w:color="auto"/>
                            <w:bottom w:val="none" w:sz="0" w:space="0" w:color="auto"/>
                            <w:right w:val="none" w:sz="0" w:space="0" w:color="auto"/>
                          </w:divBdr>
                          <w:divsChild>
                            <w:div w:id="1297565753">
                              <w:marLeft w:val="0"/>
                              <w:marRight w:val="0"/>
                              <w:marTop w:val="0"/>
                              <w:marBottom w:val="0"/>
                              <w:divBdr>
                                <w:top w:val="none" w:sz="0" w:space="0" w:color="auto"/>
                                <w:left w:val="none" w:sz="0" w:space="0" w:color="auto"/>
                                <w:bottom w:val="none" w:sz="0" w:space="0" w:color="auto"/>
                                <w:right w:val="none" w:sz="0" w:space="0" w:color="auto"/>
                              </w:divBdr>
                              <w:divsChild>
                                <w:div w:id="251014718">
                                  <w:marLeft w:val="0"/>
                                  <w:marRight w:val="0"/>
                                  <w:marTop w:val="0"/>
                                  <w:marBottom w:val="225"/>
                                  <w:divBdr>
                                    <w:top w:val="none" w:sz="0" w:space="0" w:color="auto"/>
                                    <w:left w:val="none" w:sz="0" w:space="0" w:color="auto"/>
                                    <w:bottom w:val="none" w:sz="0" w:space="0" w:color="auto"/>
                                    <w:right w:val="none" w:sz="0" w:space="0" w:color="auto"/>
                                  </w:divBdr>
                                  <w:divsChild>
                                    <w:div w:id="1547570034">
                                      <w:marLeft w:val="0"/>
                                      <w:marRight w:val="0"/>
                                      <w:marTop w:val="0"/>
                                      <w:marBottom w:val="0"/>
                                      <w:divBdr>
                                        <w:top w:val="none" w:sz="0" w:space="0" w:color="auto"/>
                                        <w:left w:val="none" w:sz="0" w:space="0" w:color="auto"/>
                                        <w:bottom w:val="none" w:sz="0" w:space="0" w:color="auto"/>
                                        <w:right w:val="none" w:sz="0" w:space="0" w:color="auto"/>
                                      </w:divBdr>
                                    </w:div>
                                  </w:divsChild>
                                </w:div>
                                <w:div w:id="737826871">
                                  <w:marLeft w:val="0"/>
                                  <w:marRight w:val="0"/>
                                  <w:marTop w:val="0"/>
                                  <w:marBottom w:val="225"/>
                                  <w:divBdr>
                                    <w:top w:val="none" w:sz="0" w:space="0" w:color="auto"/>
                                    <w:left w:val="none" w:sz="0" w:space="0" w:color="auto"/>
                                    <w:bottom w:val="none" w:sz="0" w:space="0" w:color="auto"/>
                                    <w:right w:val="none" w:sz="0" w:space="0" w:color="auto"/>
                                  </w:divBdr>
                                  <w:divsChild>
                                    <w:div w:id="2084637247">
                                      <w:marLeft w:val="0"/>
                                      <w:marRight w:val="0"/>
                                      <w:marTop w:val="0"/>
                                      <w:marBottom w:val="0"/>
                                      <w:divBdr>
                                        <w:top w:val="none" w:sz="0" w:space="0" w:color="auto"/>
                                        <w:left w:val="none" w:sz="0" w:space="0" w:color="auto"/>
                                        <w:bottom w:val="none" w:sz="0" w:space="0" w:color="auto"/>
                                        <w:right w:val="none" w:sz="0" w:space="0" w:color="auto"/>
                                      </w:divBdr>
                                    </w:div>
                                  </w:divsChild>
                                </w:div>
                                <w:div w:id="853150699">
                                  <w:marLeft w:val="0"/>
                                  <w:marRight w:val="0"/>
                                  <w:marTop w:val="0"/>
                                  <w:marBottom w:val="225"/>
                                  <w:divBdr>
                                    <w:top w:val="none" w:sz="0" w:space="0" w:color="auto"/>
                                    <w:left w:val="none" w:sz="0" w:space="0" w:color="auto"/>
                                    <w:bottom w:val="none" w:sz="0" w:space="0" w:color="auto"/>
                                    <w:right w:val="none" w:sz="0" w:space="0" w:color="auto"/>
                                  </w:divBdr>
                                  <w:divsChild>
                                    <w:div w:id="716513060">
                                      <w:marLeft w:val="0"/>
                                      <w:marRight w:val="0"/>
                                      <w:marTop w:val="0"/>
                                      <w:marBottom w:val="0"/>
                                      <w:divBdr>
                                        <w:top w:val="none" w:sz="0" w:space="0" w:color="auto"/>
                                        <w:left w:val="none" w:sz="0" w:space="0" w:color="auto"/>
                                        <w:bottom w:val="none" w:sz="0" w:space="0" w:color="auto"/>
                                        <w:right w:val="none" w:sz="0" w:space="0" w:color="auto"/>
                                      </w:divBdr>
                                    </w:div>
                                  </w:divsChild>
                                </w:div>
                                <w:div w:id="1032878670">
                                  <w:marLeft w:val="0"/>
                                  <w:marRight w:val="0"/>
                                  <w:marTop w:val="0"/>
                                  <w:marBottom w:val="225"/>
                                  <w:divBdr>
                                    <w:top w:val="none" w:sz="0" w:space="0" w:color="auto"/>
                                    <w:left w:val="none" w:sz="0" w:space="0" w:color="auto"/>
                                    <w:bottom w:val="none" w:sz="0" w:space="0" w:color="auto"/>
                                    <w:right w:val="none" w:sz="0" w:space="0" w:color="auto"/>
                                  </w:divBdr>
                                  <w:divsChild>
                                    <w:div w:id="1295140153">
                                      <w:marLeft w:val="0"/>
                                      <w:marRight w:val="0"/>
                                      <w:marTop w:val="0"/>
                                      <w:marBottom w:val="0"/>
                                      <w:divBdr>
                                        <w:top w:val="none" w:sz="0" w:space="0" w:color="auto"/>
                                        <w:left w:val="none" w:sz="0" w:space="0" w:color="auto"/>
                                        <w:bottom w:val="none" w:sz="0" w:space="0" w:color="auto"/>
                                        <w:right w:val="none" w:sz="0" w:space="0" w:color="auto"/>
                                      </w:divBdr>
                                    </w:div>
                                  </w:divsChild>
                                </w:div>
                                <w:div w:id="1116753978">
                                  <w:marLeft w:val="0"/>
                                  <w:marRight w:val="0"/>
                                  <w:marTop w:val="0"/>
                                  <w:marBottom w:val="225"/>
                                  <w:divBdr>
                                    <w:top w:val="none" w:sz="0" w:space="0" w:color="auto"/>
                                    <w:left w:val="none" w:sz="0" w:space="0" w:color="auto"/>
                                    <w:bottom w:val="none" w:sz="0" w:space="0" w:color="auto"/>
                                    <w:right w:val="none" w:sz="0" w:space="0" w:color="auto"/>
                                  </w:divBdr>
                                  <w:divsChild>
                                    <w:div w:id="1146311701">
                                      <w:marLeft w:val="0"/>
                                      <w:marRight w:val="0"/>
                                      <w:marTop w:val="0"/>
                                      <w:marBottom w:val="0"/>
                                      <w:divBdr>
                                        <w:top w:val="none" w:sz="0" w:space="0" w:color="auto"/>
                                        <w:left w:val="none" w:sz="0" w:space="0" w:color="auto"/>
                                        <w:bottom w:val="none" w:sz="0" w:space="0" w:color="auto"/>
                                        <w:right w:val="none" w:sz="0" w:space="0" w:color="auto"/>
                                      </w:divBdr>
                                    </w:div>
                                  </w:divsChild>
                                </w:div>
                                <w:div w:id="1373647403">
                                  <w:marLeft w:val="0"/>
                                  <w:marRight w:val="0"/>
                                  <w:marTop w:val="0"/>
                                  <w:marBottom w:val="225"/>
                                  <w:divBdr>
                                    <w:top w:val="none" w:sz="0" w:space="0" w:color="auto"/>
                                    <w:left w:val="none" w:sz="0" w:space="0" w:color="auto"/>
                                    <w:bottom w:val="none" w:sz="0" w:space="0" w:color="auto"/>
                                    <w:right w:val="none" w:sz="0" w:space="0" w:color="auto"/>
                                  </w:divBdr>
                                </w:div>
                                <w:div w:id="1596786862">
                                  <w:marLeft w:val="0"/>
                                  <w:marRight w:val="0"/>
                                  <w:marTop w:val="0"/>
                                  <w:marBottom w:val="225"/>
                                  <w:divBdr>
                                    <w:top w:val="none" w:sz="0" w:space="0" w:color="auto"/>
                                    <w:left w:val="none" w:sz="0" w:space="0" w:color="auto"/>
                                    <w:bottom w:val="none" w:sz="0" w:space="0" w:color="auto"/>
                                    <w:right w:val="none" w:sz="0" w:space="0" w:color="auto"/>
                                  </w:divBdr>
                                  <w:divsChild>
                                    <w:div w:id="1438939751">
                                      <w:marLeft w:val="0"/>
                                      <w:marRight w:val="0"/>
                                      <w:marTop w:val="0"/>
                                      <w:marBottom w:val="0"/>
                                      <w:divBdr>
                                        <w:top w:val="none" w:sz="0" w:space="0" w:color="auto"/>
                                        <w:left w:val="none" w:sz="0" w:space="0" w:color="auto"/>
                                        <w:bottom w:val="none" w:sz="0" w:space="0" w:color="auto"/>
                                        <w:right w:val="none" w:sz="0" w:space="0" w:color="auto"/>
                                      </w:divBdr>
                                    </w:div>
                                  </w:divsChild>
                                </w:div>
                                <w:div w:id="1634092763">
                                  <w:marLeft w:val="0"/>
                                  <w:marRight w:val="0"/>
                                  <w:marTop w:val="0"/>
                                  <w:marBottom w:val="225"/>
                                  <w:divBdr>
                                    <w:top w:val="none" w:sz="0" w:space="0" w:color="auto"/>
                                    <w:left w:val="none" w:sz="0" w:space="0" w:color="auto"/>
                                    <w:bottom w:val="none" w:sz="0" w:space="0" w:color="auto"/>
                                    <w:right w:val="none" w:sz="0" w:space="0" w:color="auto"/>
                                  </w:divBdr>
                                  <w:divsChild>
                                    <w:div w:id="1102413295">
                                      <w:marLeft w:val="0"/>
                                      <w:marRight w:val="0"/>
                                      <w:marTop w:val="0"/>
                                      <w:marBottom w:val="0"/>
                                      <w:divBdr>
                                        <w:top w:val="none" w:sz="0" w:space="0" w:color="auto"/>
                                        <w:left w:val="none" w:sz="0" w:space="0" w:color="auto"/>
                                        <w:bottom w:val="none" w:sz="0" w:space="0" w:color="auto"/>
                                        <w:right w:val="none" w:sz="0" w:space="0" w:color="auto"/>
                                      </w:divBdr>
                                    </w:div>
                                  </w:divsChild>
                                </w:div>
                                <w:div w:id="1813257113">
                                  <w:marLeft w:val="0"/>
                                  <w:marRight w:val="0"/>
                                  <w:marTop w:val="0"/>
                                  <w:marBottom w:val="225"/>
                                  <w:divBdr>
                                    <w:top w:val="none" w:sz="0" w:space="0" w:color="auto"/>
                                    <w:left w:val="none" w:sz="0" w:space="0" w:color="auto"/>
                                    <w:bottom w:val="none" w:sz="0" w:space="0" w:color="auto"/>
                                    <w:right w:val="none" w:sz="0" w:space="0" w:color="auto"/>
                                  </w:divBdr>
                                  <w:divsChild>
                                    <w:div w:id="1847161126">
                                      <w:marLeft w:val="0"/>
                                      <w:marRight w:val="0"/>
                                      <w:marTop w:val="0"/>
                                      <w:marBottom w:val="0"/>
                                      <w:divBdr>
                                        <w:top w:val="none" w:sz="0" w:space="0" w:color="auto"/>
                                        <w:left w:val="none" w:sz="0" w:space="0" w:color="auto"/>
                                        <w:bottom w:val="none" w:sz="0" w:space="0" w:color="auto"/>
                                        <w:right w:val="none" w:sz="0" w:space="0" w:color="auto"/>
                                      </w:divBdr>
                                    </w:div>
                                  </w:divsChild>
                                </w:div>
                                <w:div w:id="1826506109">
                                  <w:marLeft w:val="0"/>
                                  <w:marRight w:val="0"/>
                                  <w:marTop w:val="0"/>
                                  <w:marBottom w:val="225"/>
                                  <w:divBdr>
                                    <w:top w:val="none" w:sz="0" w:space="0" w:color="auto"/>
                                    <w:left w:val="none" w:sz="0" w:space="0" w:color="auto"/>
                                    <w:bottom w:val="none" w:sz="0" w:space="0" w:color="auto"/>
                                    <w:right w:val="none" w:sz="0" w:space="0" w:color="auto"/>
                                  </w:divBdr>
                                  <w:divsChild>
                                    <w:div w:id="296836879">
                                      <w:marLeft w:val="0"/>
                                      <w:marRight w:val="0"/>
                                      <w:marTop w:val="0"/>
                                      <w:marBottom w:val="0"/>
                                      <w:divBdr>
                                        <w:top w:val="none" w:sz="0" w:space="0" w:color="auto"/>
                                        <w:left w:val="none" w:sz="0" w:space="0" w:color="auto"/>
                                        <w:bottom w:val="none" w:sz="0" w:space="0" w:color="auto"/>
                                        <w:right w:val="none" w:sz="0" w:space="0" w:color="auto"/>
                                      </w:divBdr>
                                    </w:div>
                                  </w:divsChild>
                                </w:div>
                                <w:div w:id="1869417193">
                                  <w:marLeft w:val="0"/>
                                  <w:marRight w:val="0"/>
                                  <w:marTop w:val="0"/>
                                  <w:marBottom w:val="225"/>
                                  <w:divBdr>
                                    <w:top w:val="none" w:sz="0" w:space="0" w:color="auto"/>
                                    <w:left w:val="none" w:sz="0" w:space="0" w:color="auto"/>
                                    <w:bottom w:val="none" w:sz="0" w:space="0" w:color="auto"/>
                                    <w:right w:val="none" w:sz="0" w:space="0" w:color="auto"/>
                                  </w:divBdr>
                                  <w:divsChild>
                                    <w:div w:id="590816568">
                                      <w:marLeft w:val="0"/>
                                      <w:marRight w:val="0"/>
                                      <w:marTop w:val="0"/>
                                      <w:marBottom w:val="0"/>
                                      <w:divBdr>
                                        <w:top w:val="none" w:sz="0" w:space="0" w:color="auto"/>
                                        <w:left w:val="none" w:sz="0" w:space="0" w:color="auto"/>
                                        <w:bottom w:val="none" w:sz="0" w:space="0" w:color="auto"/>
                                        <w:right w:val="none" w:sz="0" w:space="0" w:color="auto"/>
                                      </w:divBdr>
                                    </w:div>
                                  </w:divsChild>
                                </w:div>
                                <w:div w:id="1891571098">
                                  <w:marLeft w:val="0"/>
                                  <w:marRight w:val="0"/>
                                  <w:marTop w:val="0"/>
                                  <w:marBottom w:val="225"/>
                                  <w:divBdr>
                                    <w:top w:val="none" w:sz="0" w:space="0" w:color="auto"/>
                                    <w:left w:val="none" w:sz="0" w:space="0" w:color="auto"/>
                                    <w:bottom w:val="none" w:sz="0" w:space="0" w:color="auto"/>
                                    <w:right w:val="none" w:sz="0" w:space="0" w:color="auto"/>
                                  </w:divBdr>
                                  <w:divsChild>
                                    <w:div w:id="261883250">
                                      <w:marLeft w:val="0"/>
                                      <w:marRight w:val="0"/>
                                      <w:marTop w:val="0"/>
                                      <w:marBottom w:val="0"/>
                                      <w:divBdr>
                                        <w:top w:val="none" w:sz="0" w:space="0" w:color="auto"/>
                                        <w:left w:val="none" w:sz="0" w:space="0" w:color="auto"/>
                                        <w:bottom w:val="none" w:sz="0" w:space="0" w:color="auto"/>
                                        <w:right w:val="none" w:sz="0" w:space="0" w:color="auto"/>
                                      </w:divBdr>
                                    </w:div>
                                  </w:divsChild>
                                </w:div>
                                <w:div w:id="2096241505">
                                  <w:marLeft w:val="0"/>
                                  <w:marRight w:val="0"/>
                                  <w:marTop w:val="0"/>
                                  <w:marBottom w:val="225"/>
                                  <w:divBdr>
                                    <w:top w:val="none" w:sz="0" w:space="0" w:color="auto"/>
                                    <w:left w:val="none" w:sz="0" w:space="0" w:color="auto"/>
                                    <w:bottom w:val="none" w:sz="0" w:space="0" w:color="auto"/>
                                    <w:right w:val="none" w:sz="0" w:space="0" w:color="auto"/>
                                  </w:divBdr>
                                  <w:divsChild>
                                    <w:div w:id="137102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0046882">
          <w:marLeft w:val="0"/>
          <w:marRight w:val="0"/>
          <w:marTop w:val="360"/>
          <w:marBottom w:val="450"/>
          <w:divBdr>
            <w:top w:val="none" w:sz="0" w:space="0" w:color="auto"/>
            <w:left w:val="none" w:sz="0" w:space="0" w:color="auto"/>
            <w:bottom w:val="none" w:sz="0" w:space="0" w:color="auto"/>
            <w:right w:val="none" w:sz="0" w:space="0" w:color="auto"/>
          </w:divBdr>
          <w:divsChild>
            <w:div w:id="1950700253">
              <w:marLeft w:val="0"/>
              <w:marRight w:val="0"/>
              <w:marTop w:val="0"/>
              <w:marBottom w:val="0"/>
              <w:divBdr>
                <w:top w:val="none" w:sz="0" w:space="0" w:color="auto"/>
                <w:left w:val="none" w:sz="0" w:space="0" w:color="auto"/>
                <w:bottom w:val="none" w:sz="0" w:space="0" w:color="auto"/>
                <w:right w:val="none" w:sz="0" w:space="0" w:color="auto"/>
              </w:divBdr>
            </w:div>
            <w:div w:id="2136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718630">
      <w:bodyDiv w:val="1"/>
      <w:marLeft w:val="0"/>
      <w:marRight w:val="0"/>
      <w:marTop w:val="0"/>
      <w:marBottom w:val="0"/>
      <w:divBdr>
        <w:top w:val="none" w:sz="0" w:space="0" w:color="auto"/>
        <w:left w:val="none" w:sz="0" w:space="0" w:color="auto"/>
        <w:bottom w:val="none" w:sz="0" w:space="0" w:color="auto"/>
        <w:right w:val="none" w:sz="0" w:space="0" w:color="auto"/>
      </w:divBdr>
    </w:div>
    <w:div w:id="1477138000">
      <w:bodyDiv w:val="1"/>
      <w:marLeft w:val="0"/>
      <w:marRight w:val="0"/>
      <w:marTop w:val="0"/>
      <w:marBottom w:val="0"/>
      <w:divBdr>
        <w:top w:val="none" w:sz="0" w:space="0" w:color="auto"/>
        <w:left w:val="none" w:sz="0" w:space="0" w:color="auto"/>
        <w:bottom w:val="none" w:sz="0" w:space="0" w:color="auto"/>
        <w:right w:val="none" w:sz="0" w:space="0" w:color="auto"/>
      </w:divBdr>
    </w:div>
    <w:div w:id="1485900451">
      <w:bodyDiv w:val="1"/>
      <w:marLeft w:val="0"/>
      <w:marRight w:val="0"/>
      <w:marTop w:val="0"/>
      <w:marBottom w:val="0"/>
      <w:divBdr>
        <w:top w:val="none" w:sz="0" w:space="0" w:color="auto"/>
        <w:left w:val="none" w:sz="0" w:space="0" w:color="auto"/>
        <w:bottom w:val="none" w:sz="0" w:space="0" w:color="auto"/>
        <w:right w:val="none" w:sz="0" w:space="0" w:color="auto"/>
      </w:divBdr>
      <w:divsChild>
        <w:div w:id="101582437">
          <w:marLeft w:val="0"/>
          <w:marRight w:val="0"/>
          <w:marTop w:val="240"/>
          <w:marBottom w:val="240"/>
          <w:divBdr>
            <w:top w:val="none" w:sz="0" w:space="0" w:color="auto"/>
            <w:left w:val="none" w:sz="0" w:space="0" w:color="auto"/>
            <w:bottom w:val="none" w:sz="0" w:space="0" w:color="auto"/>
            <w:right w:val="none" w:sz="0" w:space="0" w:color="auto"/>
          </w:divBdr>
        </w:div>
        <w:div w:id="112408691">
          <w:marLeft w:val="0"/>
          <w:marRight w:val="0"/>
          <w:marTop w:val="240"/>
          <w:marBottom w:val="240"/>
          <w:divBdr>
            <w:top w:val="none" w:sz="0" w:space="0" w:color="auto"/>
            <w:left w:val="none" w:sz="0" w:space="0" w:color="auto"/>
            <w:bottom w:val="none" w:sz="0" w:space="0" w:color="auto"/>
            <w:right w:val="none" w:sz="0" w:space="0" w:color="auto"/>
          </w:divBdr>
        </w:div>
        <w:div w:id="300119377">
          <w:marLeft w:val="0"/>
          <w:marRight w:val="0"/>
          <w:marTop w:val="240"/>
          <w:marBottom w:val="240"/>
          <w:divBdr>
            <w:top w:val="none" w:sz="0" w:space="0" w:color="auto"/>
            <w:left w:val="none" w:sz="0" w:space="0" w:color="auto"/>
            <w:bottom w:val="none" w:sz="0" w:space="0" w:color="auto"/>
            <w:right w:val="none" w:sz="0" w:space="0" w:color="auto"/>
          </w:divBdr>
        </w:div>
        <w:div w:id="598409716">
          <w:marLeft w:val="0"/>
          <w:marRight w:val="0"/>
          <w:marTop w:val="240"/>
          <w:marBottom w:val="240"/>
          <w:divBdr>
            <w:top w:val="none" w:sz="0" w:space="0" w:color="auto"/>
            <w:left w:val="none" w:sz="0" w:space="0" w:color="auto"/>
            <w:bottom w:val="none" w:sz="0" w:space="0" w:color="auto"/>
            <w:right w:val="none" w:sz="0" w:space="0" w:color="auto"/>
          </w:divBdr>
        </w:div>
        <w:div w:id="759135760">
          <w:marLeft w:val="0"/>
          <w:marRight w:val="0"/>
          <w:marTop w:val="240"/>
          <w:marBottom w:val="240"/>
          <w:divBdr>
            <w:top w:val="none" w:sz="0" w:space="0" w:color="auto"/>
            <w:left w:val="none" w:sz="0" w:space="0" w:color="auto"/>
            <w:bottom w:val="none" w:sz="0" w:space="0" w:color="auto"/>
            <w:right w:val="none" w:sz="0" w:space="0" w:color="auto"/>
          </w:divBdr>
        </w:div>
        <w:div w:id="1370182212">
          <w:marLeft w:val="0"/>
          <w:marRight w:val="0"/>
          <w:marTop w:val="240"/>
          <w:marBottom w:val="240"/>
          <w:divBdr>
            <w:top w:val="none" w:sz="0" w:space="0" w:color="auto"/>
            <w:left w:val="none" w:sz="0" w:space="0" w:color="auto"/>
            <w:bottom w:val="none" w:sz="0" w:space="0" w:color="auto"/>
            <w:right w:val="none" w:sz="0" w:space="0" w:color="auto"/>
          </w:divBdr>
        </w:div>
        <w:div w:id="1517453164">
          <w:marLeft w:val="0"/>
          <w:marRight w:val="0"/>
          <w:marTop w:val="240"/>
          <w:marBottom w:val="240"/>
          <w:divBdr>
            <w:top w:val="none" w:sz="0" w:space="0" w:color="auto"/>
            <w:left w:val="none" w:sz="0" w:space="0" w:color="auto"/>
            <w:bottom w:val="none" w:sz="0" w:space="0" w:color="auto"/>
            <w:right w:val="none" w:sz="0" w:space="0" w:color="auto"/>
          </w:divBdr>
        </w:div>
        <w:div w:id="1831557297">
          <w:marLeft w:val="0"/>
          <w:marRight w:val="0"/>
          <w:marTop w:val="240"/>
          <w:marBottom w:val="240"/>
          <w:divBdr>
            <w:top w:val="none" w:sz="0" w:space="0" w:color="auto"/>
            <w:left w:val="none" w:sz="0" w:space="0" w:color="auto"/>
            <w:bottom w:val="none" w:sz="0" w:space="0" w:color="auto"/>
            <w:right w:val="none" w:sz="0" w:space="0" w:color="auto"/>
          </w:divBdr>
        </w:div>
      </w:divsChild>
    </w:div>
    <w:div w:id="1490176887">
      <w:bodyDiv w:val="1"/>
      <w:marLeft w:val="0"/>
      <w:marRight w:val="0"/>
      <w:marTop w:val="0"/>
      <w:marBottom w:val="0"/>
      <w:divBdr>
        <w:top w:val="none" w:sz="0" w:space="0" w:color="auto"/>
        <w:left w:val="none" w:sz="0" w:space="0" w:color="auto"/>
        <w:bottom w:val="none" w:sz="0" w:space="0" w:color="auto"/>
        <w:right w:val="none" w:sz="0" w:space="0" w:color="auto"/>
      </w:divBdr>
    </w:div>
    <w:div w:id="1492062074">
      <w:bodyDiv w:val="1"/>
      <w:marLeft w:val="0"/>
      <w:marRight w:val="0"/>
      <w:marTop w:val="0"/>
      <w:marBottom w:val="0"/>
      <w:divBdr>
        <w:top w:val="none" w:sz="0" w:space="0" w:color="auto"/>
        <w:left w:val="none" w:sz="0" w:space="0" w:color="auto"/>
        <w:bottom w:val="none" w:sz="0" w:space="0" w:color="auto"/>
        <w:right w:val="none" w:sz="0" w:space="0" w:color="auto"/>
      </w:divBdr>
    </w:div>
    <w:div w:id="1493594691">
      <w:bodyDiv w:val="1"/>
      <w:marLeft w:val="0"/>
      <w:marRight w:val="0"/>
      <w:marTop w:val="0"/>
      <w:marBottom w:val="0"/>
      <w:divBdr>
        <w:top w:val="none" w:sz="0" w:space="0" w:color="auto"/>
        <w:left w:val="none" w:sz="0" w:space="0" w:color="auto"/>
        <w:bottom w:val="none" w:sz="0" w:space="0" w:color="auto"/>
        <w:right w:val="none" w:sz="0" w:space="0" w:color="auto"/>
      </w:divBdr>
    </w:div>
    <w:div w:id="1497572531">
      <w:bodyDiv w:val="1"/>
      <w:marLeft w:val="0"/>
      <w:marRight w:val="0"/>
      <w:marTop w:val="0"/>
      <w:marBottom w:val="0"/>
      <w:divBdr>
        <w:top w:val="none" w:sz="0" w:space="0" w:color="auto"/>
        <w:left w:val="none" w:sz="0" w:space="0" w:color="auto"/>
        <w:bottom w:val="none" w:sz="0" w:space="0" w:color="auto"/>
        <w:right w:val="none" w:sz="0" w:space="0" w:color="auto"/>
      </w:divBdr>
      <w:divsChild>
        <w:div w:id="561672396">
          <w:marLeft w:val="0"/>
          <w:marRight w:val="0"/>
          <w:marTop w:val="0"/>
          <w:marBottom w:val="0"/>
          <w:divBdr>
            <w:top w:val="none" w:sz="0" w:space="0" w:color="auto"/>
            <w:left w:val="none" w:sz="0" w:space="0" w:color="auto"/>
            <w:bottom w:val="none" w:sz="0" w:space="0" w:color="auto"/>
            <w:right w:val="none" w:sz="0" w:space="0" w:color="auto"/>
          </w:divBdr>
          <w:divsChild>
            <w:div w:id="1879008487">
              <w:marLeft w:val="0"/>
              <w:marRight w:val="0"/>
              <w:marTop w:val="0"/>
              <w:marBottom w:val="0"/>
              <w:divBdr>
                <w:top w:val="none" w:sz="0" w:space="0" w:color="auto"/>
                <w:left w:val="none" w:sz="0" w:space="0" w:color="auto"/>
                <w:bottom w:val="none" w:sz="0" w:space="0" w:color="auto"/>
                <w:right w:val="none" w:sz="0" w:space="0" w:color="auto"/>
              </w:divBdr>
              <w:divsChild>
                <w:div w:id="648629566">
                  <w:marLeft w:val="0"/>
                  <w:marRight w:val="0"/>
                  <w:marTop w:val="0"/>
                  <w:marBottom w:val="0"/>
                  <w:divBdr>
                    <w:top w:val="none" w:sz="0" w:space="0" w:color="auto"/>
                    <w:left w:val="none" w:sz="0" w:space="0" w:color="auto"/>
                    <w:bottom w:val="none" w:sz="0" w:space="0" w:color="auto"/>
                    <w:right w:val="none" w:sz="0" w:space="0" w:color="auto"/>
                  </w:divBdr>
                  <w:divsChild>
                    <w:div w:id="2147238220">
                      <w:marLeft w:val="0"/>
                      <w:marRight w:val="0"/>
                      <w:marTop w:val="0"/>
                      <w:marBottom w:val="0"/>
                      <w:divBdr>
                        <w:top w:val="none" w:sz="0" w:space="0" w:color="auto"/>
                        <w:left w:val="none" w:sz="0" w:space="0" w:color="auto"/>
                        <w:bottom w:val="none" w:sz="0" w:space="0" w:color="auto"/>
                        <w:right w:val="none" w:sz="0" w:space="0" w:color="auto"/>
                      </w:divBdr>
                      <w:divsChild>
                        <w:div w:id="210345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9081970">
      <w:bodyDiv w:val="1"/>
      <w:marLeft w:val="0"/>
      <w:marRight w:val="0"/>
      <w:marTop w:val="0"/>
      <w:marBottom w:val="0"/>
      <w:divBdr>
        <w:top w:val="none" w:sz="0" w:space="0" w:color="auto"/>
        <w:left w:val="none" w:sz="0" w:space="0" w:color="auto"/>
        <w:bottom w:val="none" w:sz="0" w:space="0" w:color="auto"/>
        <w:right w:val="none" w:sz="0" w:space="0" w:color="auto"/>
      </w:divBdr>
    </w:div>
    <w:div w:id="1503859973">
      <w:bodyDiv w:val="1"/>
      <w:marLeft w:val="0"/>
      <w:marRight w:val="0"/>
      <w:marTop w:val="0"/>
      <w:marBottom w:val="0"/>
      <w:divBdr>
        <w:top w:val="none" w:sz="0" w:space="0" w:color="auto"/>
        <w:left w:val="none" w:sz="0" w:space="0" w:color="auto"/>
        <w:bottom w:val="none" w:sz="0" w:space="0" w:color="auto"/>
        <w:right w:val="none" w:sz="0" w:space="0" w:color="auto"/>
      </w:divBdr>
    </w:div>
    <w:div w:id="1505313847">
      <w:bodyDiv w:val="1"/>
      <w:marLeft w:val="0"/>
      <w:marRight w:val="0"/>
      <w:marTop w:val="0"/>
      <w:marBottom w:val="0"/>
      <w:divBdr>
        <w:top w:val="none" w:sz="0" w:space="0" w:color="auto"/>
        <w:left w:val="none" w:sz="0" w:space="0" w:color="auto"/>
        <w:bottom w:val="none" w:sz="0" w:space="0" w:color="auto"/>
        <w:right w:val="none" w:sz="0" w:space="0" w:color="auto"/>
      </w:divBdr>
    </w:div>
    <w:div w:id="1507088101">
      <w:bodyDiv w:val="1"/>
      <w:marLeft w:val="0"/>
      <w:marRight w:val="0"/>
      <w:marTop w:val="0"/>
      <w:marBottom w:val="0"/>
      <w:divBdr>
        <w:top w:val="none" w:sz="0" w:space="0" w:color="auto"/>
        <w:left w:val="none" w:sz="0" w:space="0" w:color="auto"/>
        <w:bottom w:val="none" w:sz="0" w:space="0" w:color="auto"/>
        <w:right w:val="none" w:sz="0" w:space="0" w:color="auto"/>
      </w:divBdr>
    </w:div>
    <w:div w:id="1508444896">
      <w:bodyDiv w:val="1"/>
      <w:marLeft w:val="0"/>
      <w:marRight w:val="0"/>
      <w:marTop w:val="0"/>
      <w:marBottom w:val="0"/>
      <w:divBdr>
        <w:top w:val="none" w:sz="0" w:space="0" w:color="auto"/>
        <w:left w:val="none" w:sz="0" w:space="0" w:color="auto"/>
        <w:bottom w:val="none" w:sz="0" w:space="0" w:color="auto"/>
        <w:right w:val="none" w:sz="0" w:space="0" w:color="auto"/>
      </w:divBdr>
    </w:div>
    <w:div w:id="1514612914">
      <w:bodyDiv w:val="1"/>
      <w:marLeft w:val="0"/>
      <w:marRight w:val="0"/>
      <w:marTop w:val="0"/>
      <w:marBottom w:val="0"/>
      <w:divBdr>
        <w:top w:val="none" w:sz="0" w:space="0" w:color="auto"/>
        <w:left w:val="none" w:sz="0" w:space="0" w:color="auto"/>
        <w:bottom w:val="none" w:sz="0" w:space="0" w:color="auto"/>
        <w:right w:val="none" w:sz="0" w:space="0" w:color="auto"/>
      </w:divBdr>
    </w:div>
    <w:div w:id="1517116153">
      <w:bodyDiv w:val="1"/>
      <w:marLeft w:val="0"/>
      <w:marRight w:val="0"/>
      <w:marTop w:val="0"/>
      <w:marBottom w:val="0"/>
      <w:divBdr>
        <w:top w:val="none" w:sz="0" w:space="0" w:color="auto"/>
        <w:left w:val="none" w:sz="0" w:space="0" w:color="auto"/>
        <w:bottom w:val="none" w:sz="0" w:space="0" w:color="auto"/>
        <w:right w:val="none" w:sz="0" w:space="0" w:color="auto"/>
      </w:divBdr>
    </w:div>
    <w:div w:id="1525825233">
      <w:bodyDiv w:val="1"/>
      <w:marLeft w:val="0"/>
      <w:marRight w:val="0"/>
      <w:marTop w:val="0"/>
      <w:marBottom w:val="0"/>
      <w:divBdr>
        <w:top w:val="none" w:sz="0" w:space="0" w:color="auto"/>
        <w:left w:val="none" w:sz="0" w:space="0" w:color="auto"/>
        <w:bottom w:val="none" w:sz="0" w:space="0" w:color="auto"/>
        <w:right w:val="none" w:sz="0" w:space="0" w:color="auto"/>
      </w:divBdr>
      <w:divsChild>
        <w:div w:id="226380332">
          <w:blockQuote w:val="1"/>
          <w:marLeft w:val="450"/>
          <w:marRight w:val="720"/>
          <w:marTop w:val="48"/>
          <w:marBottom w:val="96"/>
          <w:divBdr>
            <w:top w:val="none" w:sz="0" w:space="0" w:color="auto"/>
            <w:left w:val="none" w:sz="0" w:space="0" w:color="auto"/>
            <w:bottom w:val="none" w:sz="0" w:space="0" w:color="auto"/>
            <w:right w:val="none" w:sz="0" w:space="0" w:color="auto"/>
          </w:divBdr>
        </w:div>
        <w:div w:id="250162534">
          <w:blockQuote w:val="1"/>
          <w:marLeft w:val="450"/>
          <w:marRight w:val="720"/>
          <w:marTop w:val="48"/>
          <w:marBottom w:val="96"/>
          <w:divBdr>
            <w:top w:val="none" w:sz="0" w:space="0" w:color="auto"/>
            <w:left w:val="none" w:sz="0" w:space="0" w:color="auto"/>
            <w:bottom w:val="none" w:sz="0" w:space="0" w:color="auto"/>
            <w:right w:val="none" w:sz="0" w:space="0" w:color="auto"/>
          </w:divBdr>
        </w:div>
        <w:div w:id="309797213">
          <w:blockQuote w:val="1"/>
          <w:marLeft w:val="450"/>
          <w:marRight w:val="720"/>
          <w:marTop w:val="48"/>
          <w:marBottom w:val="96"/>
          <w:divBdr>
            <w:top w:val="none" w:sz="0" w:space="0" w:color="auto"/>
            <w:left w:val="none" w:sz="0" w:space="0" w:color="auto"/>
            <w:bottom w:val="none" w:sz="0" w:space="0" w:color="auto"/>
            <w:right w:val="none" w:sz="0" w:space="0" w:color="auto"/>
          </w:divBdr>
        </w:div>
        <w:div w:id="362286300">
          <w:marLeft w:val="0"/>
          <w:marRight w:val="0"/>
          <w:marTop w:val="0"/>
          <w:marBottom w:val="120"/>
          <w:divBdr>
            <w:top w:val="none" w:sz="0" w:space="0" w:color="auto"/>
            <w:left w:val="none" w:sz="0" w:space="0" w:color="auto"/>
            <w:bottom w:val="none" w:sz="0" w:space="0" w:color="auto"/>
            <w:right w:val="none" w:sz="0" w:space="0" w:color="auto"/>
          </w:divBdr>
        </w:div>
        <w:div w:id="647978972">
          <w:blockQuote w:val="1"/>
          <w:marLeft w:val="450"/>
          <w:marRight w:val="720"/>
          <w:marTop w:val="48"/>
          <w:marBottom w:val="96"/>
          <w:divBdr>
            <w:top w:val="none" w:sz="0" w:space="0" w:color="auto"/>
            <w:left w:val="none" w:sz="0" w:space="0" w:color="auto"/>
            <w:bottom w:val="none" w:sz="0" w:space="0" w:color="auto"/>
            <w:right w:val="none" w:sz="0" w:space="0" w:color="auto"/>
          </w:divBdr>
        </w:div>
        <w:div w:id="884147364">
          <w:blockQuote w:val="1"/>
          <w:marLeft w:val="450"/>
          <w:marRight w:val="720"/>
          <w:marTop w:val="48"/>
          <w:marBottom w:val="96"/>
          <w:divBdr>
            <w:top w:val="none" w:sz="0" w:space="0" w:color="auto"/>
            <w:left w:val="none" w:sz="0" w:space="0" w:color="auto"/>
            <w:bottom w:val="none" w:sz="0" w:space="0" w:color="auto"/>
            <w:right w:val="none" w:sz="0" w:space="0" w:color="auto"/>
          </w:divBdr>
        </w:div>
        <w:div w:id="1052116170">
          <w:blockQuote w:val="1"/>
          <w:marLeft w:val="450"/>
          <w:marRight w:val="720"/>
          <w:marTop w:val="48"/>
          <w:marBottom w:val="96"/>
          <w:divBdr>
            <w:top w:val="none" w:sz="0" w:space="0" w:color="auto"/>
            <w:left w:val="none" w:sz="0" w:space="0" w:color="auto"/>
            <w:bottom w:val="none" w:sz="0" w:space="0" w:color="auto"/>
            <w:right w:val="none" w:sz="0" w:space="0" w:color="auto"/>
          </w:divBdr>
        </w:div>
      </w:divsChild>
    </w:div>
    <w:div w:id="1527523302">
      <w:bodyDiv w:val="1"/>
      <w:marLeft w:val="0"/>
      <w:marRight w:val="0"/>
      <w:marTop w:val="0"/>
      <w:marBottom w:val="0"/>
      <w:divBdr>
        <w:top w:val="none" w:sz="0" w:space="0" w:color="auto"/>
        <w:left w:val="none" w:sz="0" w:space="0" w:color="auto"/>
        <w:bottom w:val="none" w:sz="0" w:space="0" w:color="auto"/>
        <w:right w:val="none" w:sz="0" w:space="0" w:color="auto"/>
      </w:divBdr>
    </w:div>
    <w:div w:id="1530531119">
      <w:bodyDiv w:val="1"/>
      <w:marLeft w:val="0"/>
      <w:marRight w:val="0"/>
      <w:marTop w:val="0"/>
      <w:marBottom w:val="0"/>
      <w:divBdr>
        <w:top w:val="none" w:sz="0" w:space="0" w:color="auto"/>
        <w:left w:val="none" w:sz="0" w:space="0" w:color="auto"/>
        <w:bottom w:val="none" w:sz="0" w:space="0" w:color="auto"/>
        <w:right w:val="none" w:sz="0" w:space="0" w:color="auto"/>
      </w:divBdr>
      <w:divsChild>
        <w:div w:id="582763427">
          <w:marLeft w:val="0"/>
          <w:marRight w:val="0"/>
          <w:marTop w:val="0"/>
          <w:marBottom w:val="0"/>
          <w:divBdr>
            <w:top w:val="none" w:sz="0" w:space="0" w:color="auto"/>
            <w:left w:val="none" w:sz="0" w:space="0" w:color="auto"/>
            <w:bottom w:val="none" w:sz="0" w:space="0" w:color="auto"/>
            <w:right w:val="none" w:sz="0" w:space="0" w:color="auto"/>
          </w:divBdr>
        </w:div>
        <w:div w:id="634063107">
          <w:marLeft w:val="0"/>
          <w:marRight w:val="0"/>
          <w:marTop w:val="0"/>
          <w:marBottom w:val="0"/>
          <w:divBdr>
            <w:top w:val="none" w:sz="0" w:space="0" w:color="auto"/>
            <w:left w:val="none" w:sz="0" w:space="0" w:color="auto"/>
            <w:bottom w:val="none" w:sz="0" w:space="0" w:color="auto"/>
            <w:right w:val="none" w:sz="0" w:space="0" w:color="auto"/>
          </w:divBdr>
        </w:div>
        <w:div w:id="732043483">
          <w:marLeft w:val="0"/>
          <w:marRight w:val="0"/>
          <w:marTop w:val="0"/>
          <w:marBottom w:val="0"/>
          <w:divBdr>
            <w:top w:val="none" w:sz="0" w:space="0" w:color="auto"/>
            <w:left w:val="none" w:sz="0" w:space="0" w:color="auto"/>
            <w:bottom w:val="none" w:sz="0" w:space="0" w:color="auto"/>
            <w:right w:val="none" w:sz="0" w:space="0" w:color="auto"/>
          </w:divBdr>
        </w:div>
        <w:div w:id="1709526593">
          <w:marLeft w:val="0"/>
          <w:marRight w:val="0"/>
          <w:marTop w:val="0"/>
          <w:marBottom w:val="0"/>
          <w:divBdr>
            <w:top w:val="none" w:sz="0" w:space="0" w:color="auto"/>
            <w:left w:val="none" w:sz="0" w:space="0" w:color="auto"/>
            <w:bottom w:val="none" w:sz="0" w:space="0" w:color="auto"/>
            <w:right w:val="none" w:sz="0" w:space="0" w:color="auto"/>
          </w:divBdr>
        </w:div>
        <w:div w:id="1836648187">
          <w:marLeft w:val="0"/>
          <w:marRight w:val="0"/>
          <w:marTop w:val="0"/>
          <w:marBottom w:val="120"/>
          <w:divBdr>
            <w:top w:val="none" w:sz="0" w:space="0" w:color="auto"/>
            <w:left w:val="none" w:sz="0" w:space="0" w:color="auto"/>
            <w:bottom w:val="none" w:sz="0" w:space="0" w:color="auto"/>
            <w:right w:val="none" w:sz="0" w:space="0" w:color="auto"/>
          </w:divBdr>
        </w:div>
      </w:divsChild>
    </w:div>
    <w:div w:id="1543522059">
      <w:bodyDiv w:val="1"/>
      <w:marLeft w:val="0"/>
      <w:marRight w:val="0"/>
      <w:marTop w:val="0"/>
      <w:marBottom w:val="0"/>
      <w:divBdr>
        <w:top w:val="none" w:sz="0" w:space="0" w:color="auto"/>
        <w:left w:val="none" w:sz="0" w:space="0" w:color="auto"/>
        <w:bottom w:val="none" w:sz="0" w:space="0" w:color="auto"/>
        <w:right w:val="none" w:sz="0" w:space="0" w:color="auto"/>
      </w:divBdr>
    </w:div>
    <w:div w:id="1544781690">
      <w:bodyDiv w:val="1"/>
      <w:marLeft w:val="0"/>
      <w:marRight w:val="0"/>
      <w:marTop w:val="0"/>
      <w:marBottom w:val="0"/>
      <w:divBdr>
        <w:top w:val="none" w:sz="0" w:space="0" w:color="auto"/>
        <w:left w:val="none" w:sz="0" w:space="0" w:color="auto"/>
        <w:bottom w:val="none" w:sz="0" w:space="0" w:color="auto"/>
        <w:right w:val="none" w:sz="0" w:space="0" w:color="auto"/>
      </w:divBdr>
    </w:div>
    <w:div w:id="1546675449">
      <w:bodyDiv w:val="1"/>
      <w:marLeft w:val="0"/>
      <w:marRight w:val="0"/>
      <w:marTop w:val="0"/>
      <w:marBottom w:val="0"/>
      <w:divBdr>
        <w:top w:val="none" w:sz="0" w:space="0" w:color="auto"/>
        <w:left w:val="none" w:sz="0" w:space="0" w:color="auto"/>
        <w:bottom w:val="none" w:sz="0" w:space="0" w:color="auto"/>
        <w:right w:val="none" w:sz="0" w:space="0" w:color="auto"/>
      </w:divBdr>
    </w:div>
    <w:div w:id="1566988505">
      <w:bodyDiv w:val="1"/>
      <w:marLeft w:val="0"/>
      <w:marRight w:val="0"/>
      <w:marTop w:val="0"/>
      <w:marBottom w:val="0"/>
      <w:divBdr>
        <w:top w:val="none" w:sz="0" w:space="0" w:color="auto"/>
        <w:left w:val="none" w:sz="0" w:space="0" w:color="auto"/>
        <w:bottom w:val="none" w:sz="0" w:space="0" w:color="auto"/>
        <w:right w:val="none" w:sz="0" w:space="0" w:color="auto"/>
      </w:divBdr>
    </w:div>
    <w:div w:id="1569339136">
      <w:bodyDiv w:val="1"/>
      <w:marLeft w:val="0"/>
      <w:marRight w:val="0"/>
      <w:marTop w:val="0"/>
      <w:marBottom w:val="0"/>
      <w:divBdr>
        <w:top w:val="none" w:sz="0" w:space="0" w:color="auto"/>
        <w:left w:val="none" w:sz="0" w:space="0" w:color="auto"/>
        <w:bottom w:val="none" w:sz="0" w:space="0" w:color="auto"/>
        <w:right w:val="none" w:sz="0" w:space="0" w:color="auto"/>
      </w:divBdr>
    </w:div>
    <w:div w:id="1585148107">
      <w:bodyDiv w:val="1"/>
      <w:marLeft w:val="0"/>
      <w:marRight w:val="0"/>
      <w:marTop w:val="0"/>
      <w:marBottom w:val="0"/>
      <w:divBdr>
        <w:top w:val="none" w:sz="0" w:space="0" w:color="auto"/>
        <w:left w:val="none" w:sz="0" w:space="0" w:color="auto"/>
        <w:bottom w:val="none" w:sz="0" w:space="0" w:color="auto"/>
        <w:right w:val="none" w:sz="0" w:space="0" w:color="auto"/>
      </w:divBdr>
      <w:divsChild>
        <w:div w:id="66878408">
          <w:marLeft w:val="0"/>
          <w:marRight w:val="0"/>
          <w:marTop w:val="0"/>
          <w:marBottom w:val="225"/>
          <w:divBdr>
            <w:top w:val="none" w:sz="0" w:space="0" w:color="auto"/>
            <w:left w:val="none" w:sz="0" w:space="0" w:color="auto"/>
            <w:bottom w:val="none" w:sz="0" w:space="0" w:color="auto"/>
            <w:right w:val="none" w:sz="0" w:space="0" w:color="auto"/>
          </w:divBdr>
          <w:divsChild>
            <w:div w:id="659698288">
              <w:marLeft w:val="0"/>
              <w:marRight w:val="0"/>
              <w:marTop w:val="0"/>
              <w:marBottom w:val="0"/>
              <w:divBdr>
                <w:top w:val="none" w:sz="0" w:space="0" w:color="auto"/>
                <w:left w:val="none" w:sz="0" w:space="0" w:color="auto"/>
                <w:bottom w:val="none" w:sz="0" w:space="0" w:color="auto"/>
                <w:right w:val="none" w:sz="0" w:space="0" w:color="auto"/>
              </w:divBdr>
            </w:div>
          </w:divsChild>
        </w:div>
        <w:div w:id="497692751">
          <w:marLeft w:val="0"/>
          <w:marRight w:val="0"/>
          <w:marTop w:val="0"/>
          <w:marBottom w:val="225"/>
          <w:divBdr>
            <w:top w:val="none" w:sz="0" w:space="0" w:color="auto"/>
            <w:left w:val="none" w:sz="0" w:space="0" w:color="auto"/>
            <w:bottom w:val="none" w:sz="0" w:space="0" w:color="auto"/>
            <w:right w:val="none" w:sz="0" w:space="0" w:color="auto"/>
          </w:divBdr>
          <w:divsChild>
            <w:div w:id="1131946134">
              <w:marLeft w:val="0"/>
              <w:marRight w:val="0"/>
              <w:marTop w:val="0"/>
              <w:marBottom w:val="0"/>
              <w:divBdr>
                <w:top w:val="none" w:sz="0" w:space="0" w:color="auto"/>
                <w:left w:val="none" w:sz="0" w:space="0" w:color="auto"/>
                <w:bottom w:val="none" w:sz="0" w:space="0" w:color="auto"/>
                <w:right w:val="none" w:sz="0" w:space="0" w:color="auto"/>
              </w:divBdr>
            </w:div>
          </w:divsChild>
        </w:div>
        <w:div w:id="898788873">
          <w:marLeft w:val="0"/>
          <w:marRight w:val="0"/>
          <w:marTop w:val="0"/>
          <w:marBottom w:val="225"/>
          <w:divBdr>
            <w:top w:val="none" w:sz="0" w:space="0" w:color="auto"/>
            <w:left w:val="none" w:sz="0" w:space="0" w:color="auto"/>
            <w:bottom w:val="none" w:sz="0" w:space="0" w:color="auto"/>
            <w:right w:val="none" w:sz="0" w:space="0" w:color="auto"/>
          </w:divBdr>
          <w:divsChild>
            <w:div w:id="1027215659">
              <w:marLeft w:val="0"/>
              <w:marRight w:val="0"/>
              <w:marTop w:val="0"/>
              <w:marBottom w:val="0"/>
              <w:divBdr>
                <w:top w:val="none" w:sz="0" w:space="0" w:color="auto"/>
                <w:left w:val="none" w:sz="0" w:space="0" w:color="auto"/>
                <w:bottom w:val="none" w:sz="0" w:space="0" w:color="auto"/>
                <w:right w:val="none" w:sz="0" w:space="0" w:color="auto"/>
              </w:divBdr>
            </w:div>
          </w:divsChild>
        </w:div>
        <w:div w:id="940183942">
          <w:marLeft w:val="0"/>
          <w:marRight w:val="0"/>
          <w:marTop w:val="0"/>
          <w:marBottom w:val="225"/>
          <w:divBdr>
            <w:top w:val="none" w:sz="0" w:space="0" w:color="auto"/>
            <w:left w:val="none" w:sz="0" w:space="0" w:color="auto"/>
            <w:bottom w:val="none" w:sz="0" w:space="0" w:color="auto"/>
            <w:right w:val="none" w:sz="0" w:space="0" w:color="auto"/>
          </w:divBdr>
          <w:divsChild>
            <w:div w:id="2066834914">
              <w:marLeft w:val="0"/>
              <w:marRight w:val="0"/>
              <w:marTop w:val="0"/>
              <w:marBottom w:val="0"/>
              <w:divBdr>
                <w:top w:val="none" w:sz="0" w:space="0" w:color="auto"/>
                <w:left w:val="none" w:sz="0" w:space="0" w:color="auto"/>
                <w:bottom w:val="none" w:sz="0" w:space="0" w:color="auto"/>
                <w:right w:val="none" w:sz="0" w:space="0" w:color="auto"/>
              </w:divBdr>
            </w:div>
          </w:divsChild>
        </w:div>
        <w:div w:id="1000351943">
          <w:marLeft w:val="0"/>
          <w:marRight w:val="0"/>
          <w:marTop w:val="0"/>
          <w:marBottom w:val="225"/>
          <w:divBdr>
            <w:top w:val="none" w:sz="0" w:space="0" w:color="auto"/>
            <w:left w:val="none" w:sz="0" w:space="0" w:color="auto"/>
            <w:bottom w:val="none" w:sz="0" w:space="0" w:color="auto"/>
            <w:right w:val="none" w:sz="0" w:space="0" w:color="auto"/>
          </w:divBdr>
          <w:divsChild>
            <w:div w:id="494760876">
              <w:marLeft w:val="0"/>
              <w:marRight w:val="0"/>
              <w:marTop w:val="0"/>
              <w:marBottom w:val="0"/>
              <w:divBdr>
                <w:top w:val="none" w:sz="0" w:space="0" w:color="auto"/>
                <w:left w:val="none" w:sz="0" w:space="0" w:color="auto"/>
                <w:bottom w:val="none" w:sz="0" w:space="0" w:color="auto"/>
                <w:right w:val="none" w:sz="0" w:space="0" w:color="auto"/>
              </w:divBdr>
            </w:div>
          </w:divsChild>
        </w:div>
        <w:div w:id="1074425714">
          <w:marLeft w:val="0"/>
          <w:marRight w:val="0"/>
          <w:marTop w:val="0"/>
          <w:marBottom w:val="225"/>
          <w:divBdr>
            <w:top w:val="none" w:sz="0" w:space="0" w:color="auto"/>
            <w:left w:val="none" w:sz="0" w:space="0" w:color="auto"/>
            <w:bottom w:val="none" w:sz="0" w:space="0" w:color="auto"/>
            <w:right w:val="none" w:sz="0" w:space="0" w:color="auto"/>
          </w:divBdr>
        </w:div>
        <w:div w:id="1100565127">
          <w:marLeft w:val="0"/>
          <w:marRight w:val="0"/>
          <w:marTop w:val="0"/>
          <w:marBottom w:val="225"/>
          <w:divBdr>
            <w:top w:val="none" w:sz="0" w:space="0" w:color="auto"/>
            <w:left w:val="none" w:sz="0" w:space="0" w:color="auto"/>
            <w:bottom w:val="none" w:sz="0" w:space="0" w:color="auto"/>
            <w:right w:val="none" w:sz="0" w:space="0" w:color="auto"/>
          </w:divBdr>
          <w:divsChild>
            <w:div w:id="1273829403">
              <w:marLeft w:val="0"/>
              <w:marRight w:val="0"/>
              <w:marTop w:val="0"/>
              <w:marBottom w:val="0"/>
              <w:divBdr>
                <w:top w:val="none" w:sz="0" w:space="0" w:color="auto"/>
                <w:left w:val="none" w:sz="0" w:space="0" w:color="auto"/>
                <w:bottom w:val="none" w:sz="0" w:space="0" w:color="auto"/>
                <w:right w:val="none" w:sz="0" w:space="0" w:color="auto"/>
              </w:divBdr>
            </w:div>
          </w:divsChild>
        </w:div>
        <w:div w:id="1231696794">
          <w:marLeft w:val="0"/>
          <w:marRight w:val="0"/>
          <w:marTop w:val="0"/>
          <w:marBottom w:val="225"/>
          <w:divBdr>
            <w:top w:val="none" w:sz="0" w:space="0" w:color="auto"/>
            <w:left w:val="none" w:sz="0" w:space="0" w:color="auto"/>
            <w:bottom w:val="none" w:sz="0" w:space="0" w:color="auto"/>
            <w:right w:val="none" w:sz="0" w:space="0" w:color="auto"/>
          </w:divBdr>
          <w:divsChild>
            <w:div w:id="79379522">
              <w:marLeft w:val="0"/>
              <w:marRight w:val="0"/>
              <w:marTop w:val="0"/>
              <w:marBottom w:val="0"/>
              <w:divBdr>
                <w:top w:val="none" w:sz="0" w:space="0" w:color="auto"/>
                <w:left w:val="none" w:sz="0" w:space="0" w:color="auto"/>
                <w:bottom w:val="none" w:sz="0" w:space="0" w:color="auto"/>
                <w:right w:val="none" w:sz="0" w:space="0" w:color="auto"/>
              </w:divBdr>
            </w:div>
          </w:divsChild>
        </w:div>
        <w:div w:id="1646546512">
          <w:marLeft w:val="0"/>
          <w:marRight w:val="0"/>
          <w:marTop w:val="0"/>
          <w:marBottom w:val="225"/>
          <w:divBdr>
            <w:top w:val="none" w:sz="0" w:space="0" w:color="auto"/>
            <w:left w:val="none" w:sz="0" w:space="0" w:color="auto"/>
            <w:bottom w:val="none" w:sz="0" w:space="0" w:color="auto"/>
            <w:right w:val="none" w:sz="0" w:space="0" w:color="auto"/>
          </w:divBdr>
          <w:divsChild>
            <w:div w:id="175534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78980">
      <w:bodyDiv w:val="1"/>
      <w:marLeft w:val="0"/>
      <w:marRight w:val="0"/>
      <w:marTop w:val="0"/>
      <w:marBottom w:val="0"/>
      <w:divBdr>
        <w:top w:val="none" w:sz="0" w:space="0" w:color="auto"/>
        <w:left w:val="none" w:sz="0" w:space="0" w:color="auto"/>
        <w:bottom w:val="none" w:sz="0" w:space="0" w:color="auto"/>
        <w:right w:val="none" w:sz="0" w:space="0" w:color="auto"/>
      </w:divBdr>
    </w:div>
    <w:div w:id="1593203302">
      <w:bodyDiv w:val="1"/>
      <w:marLeft w:val="0"/>
      <w:marRight w:val="0"/>
      <w:marTop w:val="0"/>
      <w:marBottom w:val="0"/>
      <w:divBdr>
        <w:top w:val="none" w:sz="0" w:space="0" w:color="auto"/>
        <w:left w:val="none" w:sz="0" w:space="0" w:color="auto"/>
        <w:bottom w:val="none" w:sz="0" w:space="0" w:color="auto"/>
        <w:right w:val="none" w:sz="0" w:space="0" w:color="auto"/>
      </w:divBdr>
    </w:div>
    <w:div w:id="1594439382">
      <w:bodyDiv w:val="1"/>
      <w:marLeft w:val="0"/>
      <w:marRight w:val="0"/>
      <w:marTop w:val="0"/>
      <w:marBottom w:val="0"/>
      <w:divBdr>
        <w:top w:val="none" w:sz="0" w:space="0" w:color="auto"/>
        <w:left w:val="none" w:sz="0" w:space="0" w:color="auto"/>
        <w:bottom w:val="none" w:sz="0" w:space="0" w:color="auto"/>
        <w:right w:val="none" w:sz="0" w:space="0" w:color="auto"/>
      </w:divBdr>
    </w:div>
    <w:div w:id="1596592392">
      <w:bodyDiv w:val="1"/>
      <w:marLeft w:val="0"/>
      <w:marRight w:val="0"/>
      <w:marTop w:val="0"/>
      <w:marBottom w:val="0"/>
      <w:divBdr>
        <w:top w:val="none" w:sz="0" w:space="0" w:color="auto"/>
        <w:left w:val="none" w:sz="0" w:space="0" w:color="auto"/>
        <w:bottom w:val="none" w:sz="0" w:space="0" w:color="auto"/>
        <w:right w:val="none" w:sz="0" w:space="0" w:color="auto"/>
      </w:divBdr>
    </w:div>
    <w:div w:id="1597131093">
      <w:bodyDiv w:val="1"/>
      <w:marLeft w:val="0"/>
      <w:marRight w:val="0"/>
      <w:marTop w:val="0"/>
      <w:marBottom w:val="0"/>
      <w:divBdr>
        <w:top w:val="none" w:sz="0" w:space="0" w:color="auto"/>
        <w:left w:val="none" w:sz="0" w:space="0" w:color="auto"/>
        <w:bottom w:val="none" w:sz="0" w:space="0" w:color="auto"/>
        <w:right w:val="none" w:sz="0" w:space="0" w:color="auto"/>
      </w:divBdr>
    </w:div>
    <w:div w:id="1602104831">
      <w:bodyDiv w:val="1"/>
      <w:marLeft w:val="0"/>
      <w:marRight w:val="0"/>
      <w:marTop w:val="0"/>
      <w:marBottom w:val="0"/>
      <w:divBdr>
        <w:top w:val="none" w:sz="0" w:space="0" w:color="auto"/>
        <w:left w:val="none" w:sz="0" w:space="0" w:color="auto"/>
        <w:bottom w:val="none" w:sz="0" w:space="0" w:color="auto"/>
        <w:right w:val="none" w:sz="0" w:space="0" w:color="auto"/>
      </w:divBdr>
    </w:div>
    <w:div w:id="1606570441">
      <w:bodyDiv w:val="1"/>
      <w:marLeft w:val="0"/>
      <w:marRight w:val="0"/>
      <w:marTop w:val="0"/>
      <w:marBottom w:val="0"/>
      <w:divBdr>
        <w:top w:val="none" w:sz="0" w:space="0" w:color="auto"/>
        <w:left w:val="none" w:sz="0" w:space="0" w:color="auto"/>
        <w:bottom w:val="none" w:sz="0" w:space="0" w:color="auto"/>
        <w:right w:val="none" w:sz="0" w:space="0" w:color="auto"/>
      </w:divBdr>
    </w:div>
    <w:div w:id="1608386844">
      <w:bodyDiv w:val="1"/>
      <w:marLeft w:val="0"/>
      <w:marRight w:val="0"/>
      <w:marTop w:val="0"/>
      <w:marBottom w:val="0"/>
      <w:divBdr>
        <w:top w:val="none" w:sz="0" w:space="0" w:color="auto"/>
        <w:left w:val="none" w:sz="0" w:space="0" w:color="auto"/>
        <w:bottom w:val="none" w:sz="0" w:space="0" w:color="auto"/>
        <w:right w:val="none" w:sz="0" w:space="0" w:color="auto"/>
      </w:divBdr>
      <w:divsChild>
        <w:div w:id="67652889">
          <w:marLeft w:val="0"/>
          <w:marRight w:val="0"/>
          <w:marTop w:val="0"/>
          <w:marBottom w:val="0"/>
          <w:divBdr>
            <w:top w:val="none" w:sz="0" w:space="0" w:color="auto"/>
            <w:left w:val="none" w:sz="0" w:space="0" w:color="auto"/>
            <w:bottom w:val="none" w:sz="0" w:space="0" w:color="auto"/>
            <w:right w:val="none" w:sz="0" w:space="0" w:color="auto"/>
          </w:divBdr>
          <w:divsChild>
            <w:div w:id="2100128986">
              <w:marLeft w:val="0"/>
              <w:marRight w:val="0"/>
              <w:marTop w:val="0"/>
              <w:marBottom w:val="0"/>
              <w:divBdr>
                <w:top w:val="none" w:sz="0" w:space="0" w:color="auto"/>
                <w:left w:val="none" w:sz="0" w:space="0" w:color="auto"/>
                <w:bottom w:val="none" w:sz="0" w:space="0" w:color="auto"/>
                <w:right w:val="none" w:sz="0" w:space="0" w:color="auto"/>
              </w:divBdr>
              <w:divsChild>
                <w:div w:id="75740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092002">
      <w:bodyDiv w:val="1"/>
      <w:marLeft w:val="0"/>
      <w:marRight w:val="0"/>
      <w:marTop w:val="0"/>
      <w:marBottom w:val="0"/>
      <w:divBdr>
        <w:top w:val="none" w:sz="0" w:space="0" w:color="auto"/>
        <w:left w:val="none" w:sz="0" w:space="0" w:color="auto"/>
        <w:bottom w:val="none" w:sz="0" w:space="0" w:color="auto"/>
        <w:right w:val="none" w:sz="0" w:space="0" w:color="auto"/>
      </w:divBdr>
      <w:divsChild>
        <w:div w:id="11809486">
          <w:marLeft w:val="0"/>
          <w:marRight w:val="0"/>
          <w:marTop w:val="0"/>
          <w:marBottom w:val="0"/>
          <w:divBdr>
            <w:top w:val="none" w:sz="0" w:space="0" w:color="auto"/>
            <w:left w:val="none" w:sz="0" w:space="0" w:color="auto"/>
            <w:bottom w:val="none" w:sz="0" w:space="0" w:color="auto"/>
            <w:right w:val="none" w:sz="0" w:space="0" w:color="auto"/>
          </w:divBdr>
        </w:div>
        <w:div w:id="21127760">
          <w:marLeft w:val="0"/>
          <w:marRight w:val="0"/>
          <w:marTop w:val="0"/>
          <w:marBottom w:val="0"/>
          <w:divBdr>
            <w:top w:val="none" w:sz="0" w:space="0" w:color="auto"/>
            <w:left w:val="none" w:sz="0" w:space="0" w:color="auto"/>
            <w:bottom w:val="none" w:sz="0" w:space="0" w:color="auto"/>
            <w:right w:val="none" w:sz="0" w:space="0" w:color="auto"/>
          </w:divBdr>
        </w:div>
        <w:div w:id="149760715">
          <w:marLeft w:val="0"/>
          <w:marRight w:val="0"/>
          <w:marTop w:val="0"/>
          <w:marBottom w:val="0"/>
          <w:divBdr>
            <w:top w:val="none" w:sz="0" w:space="0" w:color="auto"/>
            <w:left w:val="none" w:sz="0" w:space="0" w:color="auto"/>
            <w:bottom w:val="none" w:sz="0" w:space="0" w:color="auto"/>
            <w:right w:val="none" w:sz="0" w:space="0" w:color="auto"/>
          </w:divBdr>
        </w:div>
        <w:div w:id="168640607">
          <w:marLeft w:val="0"/>
          <w:marRight w:val="0"/>
          <w:marTop w:val="0"/>
          <w:marBottom w:val="0"/>
          <w:divBdr>
            <w:top w:val="none" w:sz="0" w:space="0" w:color="auto"/>
            <w:left w:val="none" w:sz="0" w:space="0" w:color="auto"/>
            <w:bottom w:val="none" w:sz="0" w:space="0" w:color="auto"/>
            <w:right w:val="none" w:sz="0" w:space="0" w:color="auto"/>
          </w:divBdr>
        </w:div>
        <w:div w:id="192966334">
          <w:marLeft w:val="0"/>
          <w:marRight w:val="0"/>
          <w:marTop w:val="0"/>
          <w:marBottom w:val="0"/>
          <w:divBdr>
            <w:top w:val="none" w:sz="0" w:space="0" w:color="auto"/>
            <w:left w:val="none" w:sz="0" w:space="0" w:color="auto"/>
            <w:bottom w:val="none" w:sz="0" w:space="0" w:color="auto"/>
            <w:right w:val="none" w:sz="0" w:space="0" w:color="auto"/>
          </w:divBdr>
        </w:div>
        <w:div w:id="257296646">
          <w:marLeft w:val="0"/>
          <w:marRight w:val="0"/>
          <w:marTop w:val="0"/>
          <w:marBottom w:val="0"/>
          <w:divBdr>
            <w:top w:val="none" w:sz="0" w:space="0" w:color="auto"/>
            <w:left w:val="none" w:sz="0" w:space="0" w:color="auto"/>
            <w:bottom w:val="none" w:sz="0" w:space="0" w:color="auto"/>
            <w:right w:val="none" w:sz="0" w:space="0" w:color="auto"/>
          </w:divBdr>
        </w:div>
        <w:div w:id="445975966">
          <w:marLeft w:val="0"/>
          <w:marRight w:val="0"/>
          <w:marTop w:val="0"/>
          <w:marBottom w:val="0"/>
          <w:divBdr>
            <w:top w:val="none" w:sz="0" w:space="0" w:color="auto"/>
            <w:left w:val="none" w:sz="0" w:space="0" w:color="auto"/>
            <w:bottom w:val="none" w:sz="0" w:space="0" w:color="auto"/>
            <w:right w:val="none" w:sz="0" w:space="0" w:color="auto"/>
          </w:divBdr>
        </w:div>
        <w:div w:id="538399439">
          <w:marLeft w:val="0"/>
          <w:marRight w:val="0"/>
          <w:marTop w:val="0"/>
          <w:marBottom w:val="0"/>
          <w:divBdr>
            <w:top w:val="none" w:sz="0" w:space="0" w:color="auto"/>
            <w:left w:val="none" w:sz="0" w:space="0" w:color="auto"/>
            <w:bottom w:val="none" w:sz="0" w:space="0" w:color="auto"/>
            <w:right w:val="none" w:sz="0" w:space="0" w:color="auto"/>
          </w:divBdr>
        </w:div>
        <w:div w:id="555700295">
          <w:marLeft w:val="0"/>
          <w:marRight w:val="0"/>
          <w:marTop w:val="0"/>
          <w:marBottom w:val="0"/>
          <w:divBdr>
            <w:top w:val="none" w:sz="0" w:space="0" w:color="auto"/>
            <w:left w:val="none" w:sz="0" w:space="0" w:color="auto"/>
            <w:bottom w:val="none" w:sz="0" w:space="0" w:color="auto"/>
            <w:right w:val="none" w:sz="0" w:space="0" w:color="auto"/>
          </w:divBdr>
        </w:div>
        <w:div w:id="606811009">
          <w:marLeft w:val="0"/>
          <w:marRight w:val="0"/>
          <w:marTop w:val="0"/>
          <w:marBottom w:val="0"/>
          <w:divBdr>
            <w:top w:val="none" w:sz="0" w:space="0" w:color="auto"/>
            <w:left w:val="none" w:sz="0" w:space="0" w:color="auto"/>
            <w:bottom w:val="none" w:sz="0" w:space="0" w:color="auto"/>
            <w:right w:val="none" w:sz="0" w:space="0" w:color="auto"/>
          </w:divBdr>
        </w:div>
        <w:div w:id="672532005">
          <w:marLeft w:val="0"/>
          <w:marRight w:val="0"/>
          <w:marTop w:val="0"/>
          <w:marBottom w:val="0"/>
          <w:divBdr>
            <w:top w:val="none" w:sz="0" w:space="0" w:color="auto"/>
            <w:left w:val="none" w:sz="0" w:space="0" w:color="auto"/>
            <w:bottom w:val="none" w:sz="0" w:space="0" w:color="auto"/>
            <w:right w:val="none" w:sz="0" w:space="0" w:color="auto"/>
          </w:divBdr>
        </w:div>
        <w:div w:id="781219963">
          <w:marLeft w:val="0"/>
          <w:marRight w:val="0"/>
          <w:marTop w:val="0"/>
          <w:marBottom w:val="0"/>
          <w:divBdr>
            <w:top w:val="none" w:sz="0" w:space="0" w:color="auto"/>
            <w:left w:val="none" w:sz="0" w:space="0" w:color="auto"/>
            <w:bottom w:val="none" w:sz="0" w:space="0" w:color="auto"/>
            <w:right w:val="none" w:sz="0" w:space="0" w:color="auto"/>
          </w:divBdr>
        </w:div>
        <w:div w:id="795292442">
          <w:marLeft w:val="0"/>
          <w:marRight w:val="0"/>
          <w:marTop w:val="0"/>
          <w:marBottom w:val="0"/>
          <w:divBdr>
            <w:top w:val="none" w:sz="0" w:space="0" w:color="auto"/>
            <w:left w:val="none" w:sz="0" w:space="0" w:color="auto"/>
            <w:bottom w:val="none" w:sz="0" w:space="0" w:color="auto"/>
            <w:right w:val="none" w:sz="0" w:space="0" w:color="auto"/>
          </w:divBdr>
        </w:div>
        <w:div w:id="803961230">
          <w:marLeft w:val="0"/>
          <w:marRight w:val="0"/>
          <w:marTop w:val="0"/>
          <w:marBottom w:val="0"/>
          <w:divBdr>
            <w:top w:val="none" w:sz="0" w:space="0" w:color="auto"/>
            <w:left w:val="none" w:sz="0" w:space="0" w:color="auto"/>
            <w:bottom w:val="none" w:sz="0" w:space="0" w:color="auto"/>
            <w:right w:val="none" w:sz="0" w:space="0" w:color="auto"/>
          </w:divBdr>
        </w:div>
        <w:div w:id="807937156">
          <w:marLeft w:val="0"/>
          <w:marRight w:val="0"/>
          <w:marTop w:val="0"/>
          <w:marBottom w:val="0"/>
          <w:divBdr>
            <w:top w:val="none" w:sz="0" w:space="0" w:color="auto"/>
            <w:left w:val="none" w:sz="0" w:space="0" w:color="auto"/>
            <w:bottom w:val="none" w:sz="0" w:space="0" w:color="auto"/>
            <w:right w:val="none" w:sz="0" w:space="0" w:color="auto"/>
          </w:divBdr>
        </w:div>
        <w:div w:id="819735289">
          <w:marLeft w:val="0"/>
          <w:marRight w:val="0"/>
          <w:marTop w:val="0"/>
          <w:marBottom w:val="0"/>
          <w:divBdr>
            <w:top w:val="none" w:sz="0" w:space="0" w:color="auto"/>
            <w:left w:val="none" w:sz="0" w:space="0" w:color="auto"/>
            <w:bottom w:val="none" w:sz="0" w:space="0" w:color="auto"/>
            <w:right w:val="none" w:sz="0" w:space="0" w:color="auto"/>
          </w:divBdr>
        </w:div>
        <w:div w:id="922028813">
          <w:marLeft w:val="0"/>
          <w:marRight w:val="0"/>
          <w:marTop w:val="0"/>
          <w:marBottom w:val="0"/>
          <w:divBdr>
            <w:top w:val="none" w:sz="0" w:space="0" w:color="auto"/>
            <w:left w:val="none" w:sz="0" w:space="0" w:color="auto"/>
            <w:bottom w:val="none" w:sz="0" w:space="0" w:color="auto"/>
            <w:right w:val="none" w:sz="0" w:space="0" w:color="auto"/>
          </w:divBdr>
        </w:div>
        <w:div w:id="994147132">
          <w:marLeft w:val="0"/>
          <w:marRight w:val="0"/>
          <w:marTop w:val="0"/>
          <w:marBottom w:val="0"/>
          <w:divBdr>
            <w:top w:val="none" w:sz="0" w:space="0" w:color="auto"/>
            <w:left w:val="none" w:sz="0" w:space="0" w:color="auto"/>
            <w:bottom w:val="none" w:sz="0" w:space="0" w:color="auto"/>
            <w:right w:val="none" w:sz="0" w:space="0" w:color="auto"/>
          </w:divBdr>
        </w:div>
        <w:div w:id="1033918411">
          <w:marLeft w:val="0"/>
          <w:marRight w:val="0"/>
          <w:marTop w:val="0"/>
          <w:marBottom w:val="0"/>
          <w:divBdr>
            <w:top w:val="none" w:sz="0" w:space="0" w:color="auto"/>
            <w:left w:val="none" w:sz="0" w:space="0" w:color="auto"/>
            <w:bottom w:val="none" w:sz="0" w:space="0" w:color="auto"/>
            <w:right w:val="none" w:sz="0" w:space="0" w:color="auto"/>
          </w:divBdr>
        </w:div>
        <w:div w:id="1043142556">
          <w:marLeft w:val="0"/>
          <w:marRight w:val="0"/>
          <w:marTop w:val="0"/>
          <w:marBottom w:val="0"/>
          <w:divBdr>
            <w:top w:val="none" w:sz="0" w:space="0" w:color="auto"/>
            <w:left w:val="none" w:sz="0" w:space="0" w:color="auto"/>
            <w:bottom w:val="none" w:sz="0" w:space="0" w:color="auto"/>
            <w:right w:val="none" w:sz="0" w:space="0" w:color="auto"/>
          </w:divBdr>
        </w:div>
        <w:div w:id="1103453343">
          <w:marLeft w:val="0"/>
          <w:marRight w:val="0"/>
          <w:marTop w:val="0"/>
          <w:marBottom w:val="0"/>
          <w:divBdr>
            <w:top w:val="none" w:sz="0" w:space="0" w:color="auto"/>
            <w:left w:val="none" w:sz="0" w:space="0" w:color="auto"/>
            <w:bottom w:val="none" w:sz="0" w:space="0" w:color="auto"/>
            <w:right w:val="none" w:sz="0" w:space="0" w:color="auto"/>
          </w:divBdr>
        </w:div>
        <w:div w:id="1116751474">
          <w:marLeft w:val="0"/>
          <w:marRight w:val="0"/>
          <w:marTop w:val="0"/>
          <w:marBottom w:val="0"/>
          <w:divBdr>
            <w:top w:val="none" w:sz="0" w:space="0" w:color="auto"/>
            <w:left w:val="none" w:sz="0" w:space="0" w:color="auto"/>
            <w:bottom w:val="none" w:sz="0" w:space="0" w:color="auto"/>
            <w:right w:val="none" w:sz="0" w:space="0" w:color="auto"/>
          </w:divBdr>
        </w:div>
        <w:div w:id="1145241631">
          <w:marLeft w:val="0"/>
          <w:marRight w:val="0"/>
          <w:marTop w:val="0"/>
          <w:marBottom w:val="0"/>
          <w:divBdr>
            <w:top w:val="none" w:sz="0" w:space="0" w:color="auto"/>
            <w:left w:val="none" w:sz="0" w:space="0" w:color="auto"/>
            <w:bottom w:val="none" w:sz="0" w:space="0" w:color="auto"/>
            <w:right w:val="none" w:sz="0" w:space="0" w:color="auto"/>
          </w:divBdr>
        </w:div>
        <w:div w:id="1156186305">
          <w:marLeft w:val="0"/>
          <w:marRight w:val="0"/>
          <w:marTop w:val="0"/>
          <w:marBottom w:val="0"/>
          <w:divBdr>
            <w:top w:val="none" w:sz="0" w:space="0" w:color="auto"/>
            <w:left w:val="none" w:sz="0" w:space="0" w:color="auto"/>
            <w:bottom w:val="none" w:sz="0" w:space="0" w:color="auto"/>
            <w:right w:val="none" w:sz="0" w:space="0" w:color="auto"/>
          </w:divBdr>
        </w:div>
        <w:div w:id="1171720432">
          <w:marLeft w:val="0"/>
          <w:marRight w:val="0"/>
          <w:marTop w:val="0"/>
          <w:marBottom w:val="0"/>
          <w:divBdr>
            <w:top w:val="none" w:sz="0" w:space="0" w:color="auto"/>
            <w:left w:val="none" w:sz="0" w:space="0" w:color="auto"/>
            <w:bottom w:val="none" w:sz="0" w:space="0" w:color="auto"/>
            <w:right w:val="none" w:sz="0" w:space="0" w:color="auto"/>
          </w:divBdr>
        </w:div>
        <w:div w:id="1177235956">
          <w:marLeft w:val="0"/>
          <w:marRight w:val="0"/>
          <w:marTop w:val="0"/>
          <w:marBottom w:val="0"/>
          <w:divBdr>
            <w:top w:val="none" w:sz="0" w:space="0" w:color="auto"/>
            <w:left w:val="none" w:sz="0" w:space="0" w:color="auto"/>
            <w:bottom w:val="none" w:sz="0" w:space="0" w:color="auto"/>
            <w:right w:val="none" w:sz="0" w:space="0" w:color="auto"/>
          </w:divBdr>
        </w:div>
        <w:div w:id="1225606711">
          <w:marLeft w:val="0"/>
          <w:marRight w:val="0"/>
          <w:marTop w:val="0"/>
          <w:marBottom w:val="0"/>
          <w:divBdr>
            <w:top w:val="none" w:sz="0" w:space="0" w:color="auto"/>
            <w:left w:val="none" w:sz="0" w:space="0" w:color="auto"/>
            <w:bottom w:val="none" w:sz="0" w:space="0" w:color="auto"/>
            <w:right w:val="none" w:sz="0" w:space="0" w:color="auto"/>
          </w:divBdr>
        </w:div>
        <w:div w:id="1344471660">
          <w:marLeft w:val="0"/>
          <w:marRight w:val="0"/>
          <w:marTop w:val="0"/>
          <w:marBottom w:val="0"/>
          <w:divBdr>
            <w:top w:val="none" w:sz="0" w:space="0" w:color="auto"/>
            <w:left w:val="none" w:sz="0" w:space="0" w:color="auto"/>
            <w:bottom w:val="none" w:sz="0" w:space="0" w:color="auto"/>
            <w:right w:val="none" w:sz="0" w:space="0" w:color="auto"/>
          </w:divBdr>
        </w:div>
        <w:div w:id="1403602539">
          <w:marLeft w:val="0"/>
          <w:marRight w:val="0"/>
          <w:marTop w:val="0"/>
          <w:marBottom w:val="0"/>
          <w:divBdr>
            <w:top w:val="none" w:sz="0" w:space="0" w:color="auto"/>
            <w:left w:val="none" w:sz="0" w:space="0" w:color="auto"/>
            <w:bottom w:val="none" w:sz="0" w:space="0" w:color="auto"/>
            <w:right w:val="none" w:sz="0" w:space="0" w:color="auto"/>
          </w:divBdr>
        </w:div>
        <w:div w:id="1540584832">
          <w:marLeft w:val="0"/>
          <w:marRight w:val="0"/>
          <w:marTop w:val="0"/>
          <w:marBottom w:val="0"/>
          <w:divBdr>
            <w:top w:val="none" w:sz="0" w:space="0" w:color="auto"/>
            <w:left w:val="none" w:sz="0" w:space="0" w:color="auto"/>
            <w:bottom w:val="none" w:sz="0" w:space="0" w:color="auto"/>
            <w:right w:val="none" w:sz="0" w:space="0" w:color="auto"/>
          </w:divBdr>
        </w:div>
        <w:div w:id="1587114117">
          <w:marLeft w:val="0"/>
          <w:marRight w:val="0"/>
          <w:marTop w:val="0"/>
          <w:marBottom w:val="0"/>
          <w:divBdr>
            <w:top w:val="none" w:sz="0" w:space="0" w:color="auto"/>
            <w:left w:val="none" w:sz="0" w:space="0" w:color="auto"/>
            <w:bottom w:val="none" w:sz="0" w:space="0" w:color="auto"/>
            <w:right w:val="none" w:sz="0" w:space="0" w:color="auto"/>
          </w:divBdr>
        </w:div>
        <w:div w:id="1592738353">
          <w:marLeft w:val="0"/>
          <w:marRight w:val="0"/>
          <w:marTop w:val="0"/>
          <w:marBottom w:val="0"/>
          <w:divBdr>
            <w:top w:val="none" w:sz="0" w:space="0" w:color="auto"/>
            <w:left w:val="none" w:sz="0" w:space="0" w:color="auto"/>
            <w:bottom w:val="none" w:sz="0" w:space="0" w:color="auto"/>
            <w:right w:val="none" w:sz="0" w:space="0" w:color="auto"/>
          </w:divBdr>
        </w:div>
        <w:div w:id="1604416243">
          <w:marLeft w:val="0"/>
          <w:marRight w:val="0"/>
          <w:marTop w:val="0"/>
          <w:marBottom w:val="0"/>
          <w:divBdr>
            <w:top w:val="none" w:sz="0" w:space="0" w:color="auto"/>
            <w:left w:val="none" w:sz="0" w:space="0" w:color="auto"/>
            <w:bottom w:val="none" w:sz="0" w:space="0" w:color="auto"/>
            <w:right w:val="none" w:sz="0" w:space="0" w:color="auto"/>
          </w:divBdr>
        </w:div>
        <w:div w:id="1687559554">
          <w:marLeft w:val="0"/>
          <w:marRight w:val="0"/>
          <w:marTop w:val="0"/>
          <w:marBottom w:val="0"/>
          <w:divBdr>
            <w:top w:val="none" w:sz="0" w:space="0" w:color="auto"/>
            <w:left w:val="none" w:sz="0" w:space="0" w:color="auto"/>
            <w:bottom w:val="none" w:sz="0" w:space="0" w:color="auto"/>
            <w:right w:val="none" w:sz="0" w:space="0" w:color="auto"/>
          </w:divBdr>
        </w:div>
        <w:div w:id="1801650665">
          <w:marLeft w:val="0"/>
          <w:marRight w:val="0"/>
          <w:marTop w:val="0"/>
          <w:marBottom w:val="0"/>
          <w:divBdr>
            <w:top w:val="none" w:sz="0" w:space="0" w:color="auto"/>
            <w:left w:val="none" w:sz="0" w:space="0" w:color="auto"/>
            <w:bottom w:val="none" w:sz="0" w:space="0" w:color="auto"/>
            <w:right w:val="none" w:sz="0" w:space="0" w:color="auto"/>
          </w:divBdr>
        </w:div>
        <w:div w:id="1813937316">
          <w:marLeft w:val="0"/>
          <w:marRight w:val="0"/>
          <w:marTop w:val="0"/>
          <w:marBottom w:val="0"/>
          <w:divBdr>
            <w:top w:val="none" w:sz="0" w:space="0" w:color="auto"/>
            <w:left w:val="none" w:sz="0" w:space="0" w:color="auto"/>
            <w:bottom w:val="none" w:sz="0" w:space="0" w:color="auto"/>
            <w:right w:val="none" w:sz="0" w:space="0" w:color="auto"/>
          </w:divBdr>
        </w:div>
        <w:div w:id="1915966406">
          <w:marLeft w:val="0"/>
          <w:marRight w:val="0"/>
          <w:marTop w:val="0"/>
          <w:marBottom w:val="0"/>
          <w:divBdr>
            <w:top w:val="none" w:sz="0" w:space="0" w:color="auto"/>
            <w:left w:val="none" w:sz="0" w:space="0" w:color="auto"/>
            <w:bottom w:val="none" w:sz="0" w:space="0" w:color="auto"/>
            <w:right w:val="none" w:sz="0" w:space="0" w:color="auto"/>
          </w:divBdr>
        </w:div>
        <w:div w:id="1918251129">
          <w:marLeft w:val="0"/>
          <w:marRight w:val="0"/>
          <w:marTop w:val="0"/>
          <w:marBottom w:val="0"/>
          <w:divBdr>
            <w:top w:val="none" w:sz="0" w:space="0" w:color="auto"/>
            <w:left w:val="none" w:sz="0" w:space="0" w:color="auto"/>
            <w:bottom w:val="none" w:sz="0" w:space="0" w:color="auto"/>
            <w:right w:val="none" w:sz="0" w:space="0" w:color="auto"/>
          </w:divBdr>
        </w:div>
        <w:div w:id="1954743549">
          <w:marLeft w:val="0"/>
          <w:marRight w:val="0"/>
          <w:marTop w:val="0"/>
          <w:marBottom w:val="0"/>
          <w:divBdr>
            <w:top w:val="none" w:sz="0" w:space="0" w:color="auto"/>
            <w:left w:val="none" w:sz="0" w:space="0" w:color="auto"/>
            <w:bottom w:val="none" w:sz="0" w:space="0" w:color="auto"/>
            <w:right w:val="none" w:sz="0" w:space="0" w:color="auto"/>
          </w:divBdr>
        </w:div>
        <w:div w:id="1966765764">
          <w:marLeft w:val="0"/>
          <w:marRight w:val="0"/>
          <w:marTop w:val="0"/>
          <w:marBottom w:val="0"/>
          <w:divBdr>
            <w:top w:val="none" w:sz="0" w:space="0" w:color="auto"/>
            <w:left w:val="none" w:sz="0" w:space="0" w:color="auto"/>
            <w:bottom w:val="none" w:sz="0" w:space="0" w:color="auto"/>
            <w:right w:val="none" w:sz="0" w:space="0" w:color="auto"/>
          </w:divBdr>
        </w:div>
        <w:div w:id="1971519676">
          <w:marLeft w:val="0"/>
          <w:marRight w:val="0"/>
          <w:marTop w:val="0"/>
          <w:marBottom w:val="0"/>
          <w:divBdr>
            <w:top w:val="none" w:sz="0" w:space="0" w:color="auto"/>
            <w:left w:val="none" w:sz="0" w:space="0" w:color="auto"/>
            <w:bottom w:val="none" w:sz="0" w:space="0" w:color="auto"/>
            <w:right w:val="none" w:sz="0" w:space="0" w:color="auto"/>
          </w:divBdr>
        </w:div>
        <w:div w:id="2007393943">
          <w:marLeft w:val="0"/>
          <w:marRight w:val="0"/>
          <w:marTop w:val="0"/>
          <w:marBottom w:val="0"/>
          <w:divBdr>
            <w:top w:val="none" w:sz="0" w:space="0" w:color="auto"/>
            <w:left w:val="none" w:sz="0" w:space="0" w:color="auto"/>
            <w:bottom w:val="none" w:sz="0" w:space="0" w:color="auto"/>
            <w:right w:val="none" w:sz="0" w:space="0" w:color="auto"/>
          </w:divBdr>
        </w:div>
        <w:div w:id="2036081072">
          <w:marLeft w:val="0"/>
          <w:marRight w:val="0"/>
          <w:marTop w:val="0"/>
          <w:marBottom w:val="0"/>
          <w:divBdr>
            <w:top w:val="none" w:sz="0" w:space="0" w:color="auto"/>
            <w:left w:val="none" w:sz="0" w:space="0" w:color="auto"/>
            <w:bottom w:val="none" w:sz="0" w:space="0" w:color="auto"/>
            <w:right w:val="none" w:sz="0" w:space="0" w:color="auto"/>
          </w:divBdr>
        </w:div>
        <w:div w:id="2079352597">
          <w:marLeft w:val="0"/>
          <w:marRight w:val="0"/>
          <w:marTop w:val="0"/>
          <w:marBottom w:val="0"/>
          <w:divBdr>
            <w:top w:val="none" w:sz="0" w:space="0" w:color="auto"/>
            <w:left w:val="none" w:sz="0" w:space="0" w:color="auto"/>
            <w:bottom w:val="none" w:sz="0" w:space="0" w:color="auto"/>
            <w:right w:val="none" w:sz="0" w:space="0" w:color="auto"/>
          </w:divBdr>
        </w:div>
        <w:div w:id="2104764449">
          <w:marLeft w:val="0"/>
          <w:marRight w:val="0"/>
          <w:marTop w:val="0"/>
          <w:marBottom w:val="0"/>
          <w:divBdr>
            <w:top w:val="none" w:sz="0" w:space="0" w:color="auto"/>
            <w:left w:val="none" w:sz="0" w:space="0" w:color="auto"/>
            <w:bottom w:val="none" w:sz="0" w:space="0" w:color="auto"/>
            <w:right w:val="none" w:sz="0" w:space="0" w:color="auto"/>
          </w:divBdr>
        </w:div>
      </w:divsChild>
    </w:div>
    <w:div w:id="1620792949">
      <w:bodyDiv w:val="1"/>
      <w:marLeft w:val="0"/>
      <w:marRight w:val="0"/>
      <w:marTop w:val="0"/>
      <w:marBottom w:val="0"/>
      <w:divBdr>
        <w:top w:val="none" w:sz="0" w:space="0" w:color="auto"/>
        <w:left w:val="none" w:sz="0" w:space="0" w:color="auto"/>
        <w:bottom w:val="none" w:sz="0" w:space="0" w:color="auto"/>
        <w:right w:val="none" w:sz="0" w:space="0" w:color="auto"/>
      </w:divBdr>
      <w:divsChild>
        <w:div w:id="27920690">
          <w:marLeft w:val="0"/>
          <w:marRight w:val="0"/>
          <w:marTop w:val="0"/>
          <w:marBottom w:val="0"/>
          <w:divBdr>
            <w:top w:val="none" w:sz="0" w:space="0" w:color="auto"/>
            <w:left w:val="none" w:sz="0" w:space="0" w:color="auto"/>
            <w:bottom w:val="none" w:sz="0" w:space="0" w:color="auto"/>
            <w:right w:val="none" w:sz="0" w:space="0" w:color="auto"/>
          </w:divBdr>
        </w:div>
        <w:div w:id="30234067">
          <w:marLeft w:val="0"/>
          <w:marRight w:val="0"/>
          <w:marTop w:val="0"/>
          <w:marBottom w:val="0"/>
          <w:divBdr>
            <w:top w:val="none" w:sz="0" w:space="0" w:color="auto"/>
            <w:left w:val="none" w:sz="0" w:space="0" w:color="auto"/>
            <w:bottom w:val="none" w:sz="0" w:space="0" w:color="auto"/>
            <w:right w:val="none" w:sz="0" w:space="0" w:color="auto"/>
          </w:divBdr>
        </w:div>
        <w:div w:id="45884805">
          <w:marLeft w:val="0"/>
          <w:marRight w:val="0"/>
          <w:marTop w:val="0"/>
          <w:marBottom w:val="0"/>
          <w:divBdr>
            <w:top w:val="none" w:sz="0" w:space="0" w:color="auto"/>
            <w:left w:val="none" w:sz="0" w:space="0" w:color="auto"/>
            <w:bottom w:val="none" w:sz="0" w:space="0" w:color="auto"/>
            <w:right w:val="none" w:sz="0" w:space="0" w:color="auto"/>
          </w:divBdr>
        </w:div>
        <w:div w:id="88238886">
          <w:marLeft w:val="0"/>
          <w:marRight w:val="0"/>
          <w:marTop w:val="0"/>
          <w:marBottom w:val="0"/>
          <w:divBdr>
            <w:top w:val="none" w:sz="0" w:space="0" w:color="auto"/>
            <w:left w:val="none" w:sz="0" w:space="0" w:color="auto"/>
            <w:bottom w:val="none" w:sz="0" w:space="0" w:color="auto"/>
            <w:right w:val="none" w:sz="0" w:space="0" w:color="auto"/>
          </w:divBdr>
        </w:div>
        <w:div w:id="93062968">
          <w:marLeft w:val="0"/>
          <w:marRight w:val="0"/>
          <w:marTop w:val="0"/>
          <w:marBottom w:val="0"/>
          <w:divBdr>
            <w:top w:val="none" w:sz="0" w:space="0" w:color="auto"/>
            <w:left w:val="none" w:sz="0" w:space="0" w:color="auto"/>
            <w:bottom w:val="none" w:sz="0" w:space="0" w:color="auto"/>
            <w:right w:val="none" w:sz="0" w:space="0" w:color="auto"/>
          </w:divBdr>
        </w:div>
        <w:div w:id="127826220">
          <w:marLeft w:val="0"/>
          <w:marRight w:val="0"/>
          <w:marTop w:val="0"/>
          <w:marBottom w:val="0"/>
          <w:divBdr>
            <w:top w:val="none" w:sz="0" w:space="0" w:color="auto"/>
            <w:left w:val="none" w:sz="0" w:space="0" w:color="auto"/>
            <w:bottom w:val="none" w:sz="0" w:space="0" w:color="auto"/>
            <w:right w:val="none" w:sz="0" w:space="0" w:color="auto"/>
          </w:divBdr>
        </w:div>
        <w:div w:id="140663004">
          <w:marLeft w:val="0"/>
          <w:marRight w:val="0"/>
          <w:marTop w:val="0"/>
          <w:marBottom w:val="0"/>
          <w:divBdr>
            <w:top w:val="none" w:sz="0" w:space="0" w:color="auto"/>
            <w:left w:val="none" w:sz="0" w:space="0" w:color="auto"/>
            <w:bottom w:val="none" w:sz="0" w:space="0" w:color="auto"/>
            <w:right w:val="none" w:sz="0" w:space="0" w:color="auto"/>
          </w:divBdr>
        </w:div>
        <w:div w:id="180121136">
          <w:marLeft w:val="0"/>
          <w:marRight w:val="0"/>
          <w:marTop w:val="0"/>
          <w:marBottom w:val="0"/>
          <w:divBdr>
            <w:top w:val="none" w:sz="0" w:space="0" w:color="auto"/>
            <w:left w:val="none" w:sz="0" w:space="0" w:color="auto"/>
            <w:bottom w:val="none" w:sz="0" w:space="0" w:color="auto"/>
            <w:right w:val="none" w:sz="0" w:space="0" w:color="auto"/>
          </w:divBdr>
        </w:div>
        <w:div w:id="182742370">
          <w:marLeft w:val="0"/>
          <w:marRight w:val="0"/>
          <w:marTop w:val="0"/>
          <w:marBottom w:val="0"/>
          <w:divBdr>
            <w:top w:val="none" w:sz="0" w:space="0" w:color="auto"/>
            <w:left w:val="none" w:sz="0" w:space="0" w:color="auto"/>
            <w:bottom w:val="none" w:sz="0" w:space="0" w:color="auto"/>
            <w:right w:val="none" w:sz="0" w:space="0" w:color="auto"/>
          </w:divBdr>
        </w:div>
        <w:div w:id="216935519">
          <w:marLeft w:val="0"/>
          <w:marRight w:val="0"/>
          <w:marTop w:val="0"/>
          <w:marBottom w:val="0"/>
          <w:divBdr>
            <w:top w:val="none" w:sz="0" w:space="0" w:color="auto"/>
            <w:left w:val="none" w:sz="0" w:space="0" w:color="auto"/>
            <w:bottom w:val="none" w:sz="0" w:space="0" w:color="auto"/>
            <w:right w:val="none" w:sz="0" w:space="0" w:color="auto"/>
          </w:divBdr>
        </w:div>
        <w:div w:id="233006815">
          <w:marLeft w:val="0"/>
          <w:marRight w:val="0"/>
          <w:marTop w:val="0"/>
          <w:marBottom w:val="0"/>
          <w:divBdr>
            <w:top w:val="none" w:sz="0" w:space="0" w:color="auto"/>
            <w:left w:val="none" w:sz="0" w:space="0" w:color="auto"/>
            <w:bottom w:val="none" w:sz="0" w:space="0" w:color="auto"/>
            <w:right w:val="none" w:sz="0" w:space="0" w:color="auto"/>
          </w:divBdr>
        </w:div>
        <w:div w:id="243956730">
          <w:marLeft w:val="0"/>
          <w:marRight w:val="0"/>
          <w:marTop w:val="0"/>
          <w:marBottom w:val="0"/>
          <w:divBdr>
            <w:top w:val="none" w:sz="0" w:space="0" w:color="auto"/>
            <w:left w:val="none" w:sz="0" w:space="0" w:color="auto"/>
            <w:bottom w:val="none" w:sz="0" w:space="0" w:color="auto"/>
            <w:right w:val="none" w:sz="0" w:space="0" w:color="auto"/>
          </w:divBdr>
        </w:div>
        <w:div w:id="292634174">
          <w:marLeft w:val="0"/>
          <w:marRight w:val="0"/>
          <w:marTop w:val="0"/>
          <w:marBottom w:val="0"/>
          <w:divBdr>
            <w:top w:val="none" w:sz="0" w:space="0" w:color="auto"/>
            <w:left w:val="none" w:sz="0" w:space="0" w:color="auto"/>
            <w:bottom w:val="none" w:sz="0" w:space="0" w:color="auto"/>
            <w:right w:val="none" w:sz="0" w:space="0" w:color="auto"/>
          </w:divBdr>
        </w:div>
        <w:div w:id="312028089">
          <w:marLeft w:val="0"/>
          <w:marRight w:val="0"/>
          <w:marTop w:val="0"/>
          <w:marBottom w:val="0"/>
          <w:divBdr>
            <w:top w:val="none" w:sz="0" w:space="0" w:color="auto"/>
            <w:left w:val="none" w:sz="0" w:space="0" w:color="auto"/>
            <w:bottom w:val="none" w:sz="0" w:space="0" w:color="auto"/>
            <w:right w:val="none" w:sz="0" w:space="0" w:color="auto"/>
          </w:divBdr>
        </w:div>
        <w:div w:id="317614521">
          <w:marLeft w:val="0"/>
          <w:marRight w:val="0"/>
          <w:marTop w:val="0"/>
          <w:marBottom w:val="0"/>
          <w:divBdr>
            <w:top w:val="none" w:sz="0" w:space="0" w:color="auto"/>
            <w:left w:val="none" w:sz="0" w:space="0" w:color="auto"/>
            <w:bottom w:val="none" w:sz="0" w:space="0" w:color="auto"/>
            <w:right w:val="none" w:sz="0" w:space="0" w:color="auto"/>
          </w:divBdr>
        </w:div>
        <w:div w:id="375392343">
          <w:marLeft w:val="0"/>
          <w:marRight w:val="0"/>
          <w:marTop w:val="0"/>
          <w:marBottom w:val="0"/>
          <w:divBdr>
            <w:top w:val="none" w:sz="0" w:space="0" w:color="auto"/>
            <w:left w:val="none" w:sz="0" w:space="0" w:color="auto"/>
            <w:bottom w:val="none" w:sz="0" w:space="0" w:color="auto"/>
            <w:right w:val="none" w:sz="0" w:space="0" w:color="auto"/>
          </w:divBdr>
        </w:div>
        <w:div w:id="389113524">
          <w:marLeft w:val="0"/>
          <w:marRight w:val="0"/>
          <w:marTop w:val="0"/>
          <w:marBottom w:val="0"/>
          <w:divBdr>
            <w:top w:val="none" w:sz="0" w:space="0" w:color="auto"/>
            <w:left w:val="none" w:sz="0" w:space="0" w:color="auto"/>
            <w:bottom w:val="none" w:sz="0" w:space="0" w:color="auto"/>
            <w:right w:val="none" w:sz="0" w:space="0" w:color="auto"/>
          </w:divBdr>
        </w:div>
        <w:div w:id="445660227">
          <w:marLeft w:val="0"/>
          <w:marRight w:val="0"/>
          <w:marTop w:val="0"/>
          <w:marBottom w:val="0"/>
          <w:divBdr>
            <w:top w:val="none" w:sz="0" w:space="0" w:color="auto"/>
            <w:left w:val="none" w:sz="0" w:space="0" w:color="auto"/>
            <w:bottom w:val="none" w:sz="0" w:space="0" w:color="auto"/>
            <w:right w:val="none" w:sz="0" w:space="0" w:color="auto"/>
          </w:divBdr>
        </w:div>
        <w:div w:id="470369685">
          <w:marLeft w:val="0"/>
          <w:marRight w:val="0"/>
          <w:marTop w:val="0"/>
          <w:marBottom w:val="0"/>
          <w:divBdr>
            <w:top w:val="none" w:sz="0" w:space="0" w:color="auto"/>
            <w:left w:val="none" w:sz="0" w:space="0" w:color="auto"/>
            <w:bottom w:val="none" w:sz="0" w:space="0" w:color="auto"/>
            <w:right w:val="none" w:sz="0" w:space="0" w:color="auto"/>
          </w:divBdr>
        </w:div>
        <w:div w:id="500004894">
          <w:marLeft w:val="0"/>
          <w:marRight w:val="0"/>
          <w:marTop w:val="0"/>
          <w:marBottom w:val="0"/>
          <w:divBdr>
            <w:top w:val="none" w:sz="0" w:space="0" w:color="auto"/>
            <w:left w:val="none" w:sz="0" w:space="0" w:color="auto"/>
            <w:bottom w:val="none" w:sz="0" w:space="0" w:color="auto"/>
            <w:right w:val="none" w:sz="0" w:space="0" w:color="auto"/>
          </w:divBdr>
        </w:div>
        <w:div w:id="634022357">
          <w:marLeft w:val="0"/>
          <w:marRight w:val="0"/>
          <w:marTop w:val="0"/>
          <w:marBottom w:val="0"/>
          <w:divBdr>
            <w:top w:val="none" w:sz="0" w:space="0" w:color="auto"/>
            <w:left w:val="none" w:sz="0" w:space="0" w:color="auto"/>
            <w:bottom w:val="none" w:sz="0" w:space="0" w:color="auto"/>
            <w:right w:val="none" w:sz="0" w:space="0" w:color="auto"/>
          </w:divBdr>
        </w:div>
        <w:div w:id="708188475">
          <w:marLeft w:val="0"/>
          <w:marRight w:val="0"/>
          <w:marTop w:val="0"/>
          <w:marBottom w:val="0"/>
          <w:divBdr>
            <w:top w:val="none" w:sz="0" w:space="0" w:color="auto"/>
            <w:left w:val="none" w:sz="0" w:space="0" w:color="auto"/>
            <w:bottom w:val="none" w:sz="0" w:space="0" w:color="auto"/>
            <w:right w:val="none" w:sz="0" w:space="0" w:color="auto"/>
          </w:divBdr>
        </w:div>
        <w:div w:id="719981953">
          <w:marLeft w:val="0"/>
          <w:marRight w:val="0"/>
          <w:marTop w:val="0"/>
          <w:marBottom w:val="0"/>
          <w:divBdr>
            <w:top w:val="none" w:sz="0" w:space="0" w:color="auto"/>
            <w:left w:val="none" w:sz="0" w:space="0" w:color="auto"/>
            <w:bottom w:val="none" w:sz="0" w:space="0" w:color="auto"/>
            <w:right w:val="none" w:sz="0" w:space="0" w:color="auto"/>
          </w:divBdr>
        </w:div>
        <w:div w:id="770003982">
          <w:marLeft w:val="0"/>
          <w:marRight w:val="0"/>
          <w:marTop w:val="0"/>
          <w:marBottom w:val="0"/>
          <w:divBdr>
            <w:top w:val="none" w:sz="0" w:space="0" w:color="auto"/>
            <w:left w:val="none" w:sz="0" w:space="0" w:color="auto"/>
            <w:bottom w:val="none" w:sz="0" w:space="0" w:color="auto"/>
            <w:right w:val="none" w:sz="0" w:space="0" w:color="auto"/>
          </w:divBdr>
        </w:div>
        <w:div w:id="803617436">
          <w:marLeft w:val="0"/>
          <w:marRight w:val="0"/>
          <w:marTop w:val="0"/>
          <w:marBottom w:val="0"/>
          <w:divBdr>
            <w:top w:val="none" w:sz="0" w:space="0" w:color="auto"/>
            <w:left w:val="none" w:sz="0" w:space="0" w:color="auto"/>
            <w:bottom w:val="none" w:sz="0" w:space="0" w:color="auto"/>
            <w:right w:val="none" w:sz="0" w:space="0" w:color="auto"/>
          </w:divBdr>
        </w:div>
        <w:div w:id="822967375">
          <w:marLeft w:val="0"/>
          <w:marRight w:val="0"/>
          <w:marTop w:val="0"/>
          <w:marBottom w:val="0"/>
          <w:divBdr>
            <w:top w:val="none" w:sz="0" w:space="0" w:color="auto"/>
            <w:left w:val="none" w:sz="0" w:space="0" w:color="auto"/>
            <w:bottom w:val="none" w:sz="0" w:space="0" w:color="auto"/>
            <w:right w:val="none" w:sz="0" w:space="0" w:color="auto"/>
          </w:divBdr>
        </w:div>
        <w:div w:id="873733128">
          <w:marLeft w:val="0"/>
          <w:marRight w:val="0"/>
          <w:marTop w:val="0"/>
          <w:marBottom w:val="0"/>
          <w:divBdr>
            <w:top w:val="none" w:sz="0" w:space="0" w:color="auto"/>
            <w:left w:val="none" w:sz="0" w:space="0" w:color="auto"/>
            <w:bottom w:val="none" w:sz="0" w:space="0" w:color="auto"/>
            <w:right w:val="none" w:sz="0" w:space="0" w:color="auto"/>
          </w:divBdr>
        </w:div>
        <w:div w:id="874124756">
          <w:marLeft w:val="0"/>
          <w:marRight w:val="0"/>
          <w:marTop w:val="0"/>
          <w:marBottom w:val="0"/>
          <w:divBdr>
            <w:top w:val="none" w:sz="0" w:space="0" w:color="auto"/>
            <w:left w:val="none" w:sz="0" w:space="0" w:color="auto"/>
            <w:bottom w:val="none" w:sz="0" w:space="0" w:color="auto"/>
            <w:right w:val="none" w:sz="0" w:space="0" w:color="auto"/>
          </w:divBdr>
        </w:div>
        <w:div w:id="875316505">
          <w:marLeft w:val="0"/>
          <w:marRight w:val="0"/>
          <w:marTop w:val="0"/>
          <w:marBottom w:val="0"/>
          <w:divBdr>
            <w:top w:val="none" w:sz="0" w:space="0" w:color="auto"/>
            <w:left w:val="none" w:sz="0" w:space="0" w:color="auto"/>
            <w:bottom w:val="none" w:sz="0" w:space="0" w:color="auto"/>
            <w:right w:val="none" w:sz="0" w:space="0" w:color="auto"/>
          </w:divBdr>
        </w:div>
        <w:div w:id="875461239">
          <w:marLeft w:val="0"/>
          <w:marRight w:val="0"/>
          <w:marTop w:val="0"/>
          <w:marBottom w:val="0"/>
          <w:divBdr>
            <w:top w:val="none" w:sz="0" w:space="0" w:color="auto"/>
            <w:left w:val="none" w:sz="0" w:space="0" w:color="auto"/>
            <w:bottom w:val="none" w:sz="0" w:space="0" w:color="auto"/>
            <w:right w:val="none" w:sz="0" w:space="0" w:color="auto"/>
          </w:divBdr>
        </w:div>
        <w:div w:id="904993464">
          <w:marLeft w:val="0"/>
          <w:marRight w:val="0"/>
          <w:marTop w:val="0"/>
          <w:marBottom w:val="0"/>
          <w:divBdr>
            <w:top w:val="none" w:sz="0" w:space="0" w:color="auto"/>
            <w:left w:val="none" w:sz="0" w:space="0" w:color="auto"/>
            <w:bottom w:val="none" w:sz="0" w:space="0" w:color="auto"/>
            <w:right w:val="none" w:sz="0" w:space="0" w:color="auto"/>
          </w:divBdr>
        </w:div>
        <w:div w:id="965743922">
          <w:marLeft w:val="0"/>
          <w:marRight w:val="0"/>
          <w:marTop w:val="0"/>
          <w:marBottom w:val="0"/>
          <w:divBdr>
            <w:top w:val="none" w:sz="0" w:space="0" w:color="auto"/>
            <w:left w:val="none" w:sz="0" w:space="0" w:color="auto"/>
            <w:bottom w:val="none" w:sz="0" w:space="0" w:color="auto"/>
            <w:right w:val="none" w:sz="0" w:space="0" w:color="auto"/>
          </w:divBdr>
        </w:div>
        <w:div w:id="1039360806">
          <w:marLeft w:val="0"/>
          <w:marRight w:val="0"/>
          <w:marTop w:val="0"/>
          <w:marBottom w:val="0"/>
          <w:divBdr>
            <w:top w:val="none" w:sz="0" w:space="0" w:color="auto"/>
            <w:left w:val="none" w:sz="0" w:space="0" w:color="auto"/>
            <w:bottom w:val="none" w:sz="0" w:space="0" w:color="auto"/>
            <w:right w:val="none" w:sz="0" w:space="0" w:color="auto"/>
          </w:divBdr>
        </w:div>
        <w:div w:id="1130317676">
          <w:marLeft w:val="0"/>
          <w:marRight w:val="0"/>
          <w:marTop w:val="0"/>
          <w:marBottom w:val="0"/>
          <w:divBdr>
            <w:top w:val="none" w:sz="0" w:space="0" w:color="auto"/>
            <w:left w:val="none" w:sz="0" w:space="0" w:color="auto"/>
            <w:bottom w:val="none" w:sz="0" w:space="0" w:color="auto"/>
            <w:right w:val="none" w:sz="0" w:space="0" w:color="auto"/>
          </w:divBdr>
        </w:div>
        <w:div w:id="1183132348">
          <w:marLeft w:val="0"/>
          <w:marRight w:val="0"/>
          <w:marTop w:val="0"/>
          <w:marBottom w:val="0"/>
          <w:divBdr>
            <w:top w:val="none" w:sz="0" w:space="0" w:color="auto"/>
            <w:left w:val="none" w:sz="0" w:space="0" w:color="auto"/>
            <w:bottom w:val="none" w:sz="0" w:space="0" w:color="auto"/>
            <w:right w:val="none" w:sz="0" w:space="0" w:color="auto"/>
          </w:divBdr>
        </w:div>
        <w:div w:id="1189489554">
          <w:marLeft w:val="0"/>
          <w:marRight w:val="0"/>
          <w:marTop w:val="0"/>
          <w:marBottom w:val="0"/>
          <w:divBdr>
            <w:top w:val="none" w:sz="0" w:space="0" w:color="auto"/>
            <w:left w:val="none" w:sz="0" w:space="0" w:color="auto"/>
            <w:bottom w:val="none" w:sz="0" w:space="0" w:color="auto"/>
            <w:right w:val="none" w:sz="0" w:space="0" w:color="auto"/>
          </w:divBdr>
        </w:div>
        <w:div w:id="1198542737">
          <w:marLeft w:val="0"/>
          <w:marRight w:val="0"/>
          <w:marTop w:val="0"/>
          <w:marBottom w:val="0"/>
          <w:divBdr>
            <w:top w:val="none" w:sz="0" w:space="0" w:color="auto"/>
            <w:left w:val="none" w:sz="0" w:space="0" w:color="auto"/>
            <w:bottom w:val="none" w:sz="0" w:space="0" w:color="auto"/>
            <w:right w:val="none" w:sz="0" w:space="0" w:color="auto"/>
          </w:divBdr>
        </w:div>
        <w:div w:id="1239287576">
          <w:marLeft w:val="0"/>
          <w:marRight w:val="0"/>
          <w:marTop w:val="0"/>
          <w:marBottom w:val="0"/>
          <w:divBdr>
            <w:top w:val="none" w:sz="0" w:space="0" w:color="auto"/>
            <w:left w:val="none" w:sz="0" w:space="0" w:color="auto"/>
            <w:bottom w:val="none" w:sz="0" w:space="0" w:color="auto"/>
            <w:right w:val="none" w:sz="0" w:space="0" w:color="auto"/>
          </w:divBdr>
        </w:div>
        <w:div w:id="1249776761">
          <w:marLeft w:val="0"/>
          <w:marRight w:val="0"/>
          <w:marTop w:val="0"/>
          <w:marBottom w:val="0"/>
          <w:divBdr>
            <w:top w:val="none" w:sz="0" w:space="0" w:color="auto"/>
            <w:left w:val="none" w:sz="0" w:space="0" w:color="auto"/>
            <w:bottom w:val="none" w:sz="0" w:space="0" w:color="auto"/>
            <w:right w:val="none" w:sz="0" w:space="0" w:color="auto"/>
          </w:divBdr>
        </w:div>
        <w:div w:id="1272932788">
          <w:marLeft w:val="0"/>
          <w:marRight w:val="0"/>
          <w:marTop w:val="0"/>
          <w:marBottom w:val="0"/>
          <w:divBdr>
            <w:top w:val="none" w:sz="0" w:space="0" w:color="auto"/>
            <w:left w:val="none" w:sz="0" w:space="0" w:color="auto"/>
            <w:bottom w:val="none" w:sz="0" w:space="0" w:color="auto"/>
            <w:right w:val="none" w:sz="0" w:space="0" w:color="auto"/>
          </w:divBdr>
        </w:div>
        <w:div w:id="1362321458">
          <w:marLeft w:val="0"/>
          <w:marRight w:val="0"/>
          <w:marTop w:val="0"/>
          <w:marBottom w:val="0"/>
          <w:divBdr>
            <w:top w:val="none" w:sz="0" w:space="0" w:color="auto"/>
            <w:left w:val="none" w:sz="0" w:space="0" w:color="auto"/>
            <w:bottom w:val="none" w:sz="0" w:space="0" w:color="auto"/>
            <w:right w:val="none" w:sz="0" w:space="0" w:color="auto"/>
          </w:divBdr>
        </w:div>
        <w:div w:id="1409380016">
          <w:marLeft w:val="0"/>
          <w:marRight w:val="0"/>
          <w:marTop w:val="0"/>
          <w:marBottom w:val="0"/>
          <w:divBdr>
            <w:top w:val="none" w:sz="0" w:space="0" w:color="auto"/>
            <w:left w:val="none" w:sz="0" w:space="0" w:color="auto"/>
            <w:bottom w:val="none" w:sz="0" w:space="0" w:color="auto"/>
            <w:right w:val="none" w:sz="0" w:space="0" w:color="auto"/>
          </w:divBdr>
        </w:div>
        <w:div w:id="1444493197">
          <w:marLeft w:val="0"/>
          <w:marRight w:val="0"/>
          <w:marTop w:val="0"/>
          <w:marBottom w:val="0"/>
          <w:divBdr>
            <w:top w:val="none" w:sz="0" w:space="0" w:color="auto"/>
            <w:left w:val="none" w:sz="0" w:space="0" w:color="auto"/>
            <w:bottom w:val="none" w:sz="0" w:space="0" w:color="auto"/>
            <w:right w:val="none" w:sz="0" w:space="0" w:color="auto"/>
          </w:divBdr>
        </w:div>
        <w:div w:id="1446189490">
          <w:marLeft w:val="0"/>
          <w:marRight w:val="0"/>
          <w:marTop w:val="0"/>
          <w:marBottom w:val="0"/>
          <w:divBdr>
            <w:top w:val="none" w:sz="0" w:space="0" w:color="auto"/>
            <w:left w:val="none" w:sz="0" w:space="0" w:color="auto"/>
            <w:bottom w:val="none" w:sz="0" w:space="0" w:color="auto"/>
            <w:right w:val="none" w:sz="0" w:space="0" w:color="auto"/>
          </w:divBdr>
        </w:div>
        <w:div w:id="1474373255">
          <w:marLeft w:val="0"/>
          <w:marRight w:val="0"/>
          <w:marTop w:val="0"/>
          <w:marBottom w:val="0"/>
          <w:divBdr>
            <w:top w:val="none" w:sz="0" w:space="0" w:color="auto"/>
            <w:left w:val="none" w:sz="0" w:space="0" w:color="auto"/>
            <w:bottom w:val="none" w:sz="0" w:space="0" w:color="auto"/>
            <w:right w:val="none" w:sz="0" w:space="0" w:color="auto"/>
          </w:divBdr>
        </w:div>
        <w:div w:id="1509783294">
          <w:marLeft w:val="0"/>
          <w:marRight w:val="0"/>
          <w:marTop w:val="0"/>
          <w:marBottom w:val="0"/>
          <w:divBdr>
            <w:top w:val="none" w:sz="0" w:space="0" w:color="auto"/>
            <w:left w:val="none" w:sz="0" w:space="0" w:color="auto"/>
            <w:bottom w:val="none" w:sz="0" w:space="0" w:color="auto"/>
            <w:right w:val="none" w:sz="0" w:space="0" w:color="auto"/>
          </w:divBdr>
        </w:div>
        <w:div w:id="1511873872">
          <w:marLeft w:val="0"/>
          <w:marRight w:val="0"/>
          <w:marTop w:val="0"/>
          <w:marBottom w:val="0"/>
          <w:divBdr>
            <w:top w:val="none" w:sz="0" w:space="0" w:color="auto"/>
            <w:left w:val="none" w:sz="0" w:space="0" w:color="auto"/>
            <w:bottom w:val="none" w:sz="0" w:space="0" w:color="auto"/>
            <w:right w:val="none" w:sz="0" w:space="0" w:color="auto"/>
          </w:divBdr>
        </w:div>
        <w:div w:id="1534997604">
          <w:marLeft w:val="0"/>
          <w:marRight w:val="0"/>
          <w:marTop w:val="0"/>
          <w:marBottom w:val="0"/>
          <w:divBdr>
            <w:top w:val="none" w:sz="0" w:space="0" w:color="auto"/>
            <w:left w:val="none" w:sz="0" w:space="0" w:color="auto"/>
            <w:bottom w:val="none" w:sz="0" w:space="0" w:color="auto"/>
            <w:right w:val="none" w:sz="0" w:space="0" w:color="auto"/>
          </w:divBdr>
        </w:div>
        <w:div w:id="1597322191">
          <w:marLeft w:val="0"/>
          <w:marRight w:val="0"/>
          <w:marTop w:val="0"/>
          <w:marBottom w:val="0"/>
          <w:divBdr>
            <w:top w:val="none" w:sz="0" w:space="0" w:color="auto"/>
            <w:left w:val="none" w:sz="0" w:space="0" w:color="auto"/>
            <w:bottom w:val="none" w:sz="0" w:space="0" w:color="auto"/>
            <w:right w:val="none" w:sz="0" w:space="0" w:color="auto"/>
          </w:divBdr>
        </w:div>
        <w:div w:id="1606115076">
          <w:marLeft w:val="0"/>
          <w:marRight w:val="0"/>
          <w:marTop w:val="0"/>
          <w:marBottom w:val="0"/>
          <w:divBdr>
            <w:top w:val="none" w:sz="0" w:space="0" w:color="auto"/>
            <w:left w:val="none" w:sz="0" w:space="0" w:color="auto"/>
            <w:bottom w:val="none" w:sz="0" w:space="0" w:color="auto"/>
            <w:right w:val="none" w:sz="0" w:space="0" w:color="auto"/>
          </w:divBdr>
        </w:div>
        <w:div w:id="1621841762">
          <w:marLeft w:val="0"/>
          <w:marRight w:val="0"/>
          <w:marTop w:val="0"/>
          <w:marBottom w:val="0"/>
          <w:divBdr>
            <w:top w:val="none" w:sz="0" w:space="0" w:color="auto"/>
            <w:left w:val="none" w:sz="0" w:space="0" w:color="auto"/>
            <w:bottom w:val="none" w:sz="0" w:space="0" w:color="auto"/>
            <w:right w:val="none" w:sz="0" w:space="0" w:color="auto"/>
          </w:divBdr>
        </w:div>
        <w:div w:id="1643389049">
          <w:marLeft w:val="0"/>
          <w:marRight w:val="0"/>
          <w:marTop w:val="0"/>
          <w:marBottom w:val="0"/>
          <w:divBdr>
            <w:top w:val="none" w:sz="0" w:space="0" w:color="auto"/>
            <w:left w:val="none" w:sz="0" w:space="0" w:color="auto"/>
            <w:bottom w:val="none" w:sz="0" w:space="0" w:color="auto"/>
            <w:right w:val="none" w:sz="0" w:space="0" w:color="auto"/>
          </w:divBdr>
        </w:div>
        <w:div w:id="1666326027">
          <w:marLeft w:val="0"/>
          <w:marRight w:val="0"/>
          <w:marTop w:val="0"/>
          <w:marBottom w:val="0"/>
          <w:divBdr>
            <w:top w:val="none" w:sz="0" w:space="0" w:color="auto"/>
            <w:left w:val="none" w:sz="0" w:space="0" w:color="auto"/>
            <w:bottom w:val="none" w:sz="0" w:space="0" w:color="auto"/>
            <w:right w:val="none" w:sz="0" w:space="0" w:color="auto"/>
          </w:divBdr>
        </w:div>
        <w:div w:id="1770159362">
          <w:marLeft w:val="0"/>
          <w:marRight w:val="0"/>
          <w:marTop w:val="0"/>
          <w:marBottom w:val="0"/>
          <w:divBdr>
            <w:top w:val="none" w:sz="0" w:space="0" w:color="auto"/>
            <w:left w:val="none" w:sz="0" w:space="0" w:color="auto"/>
            <w:bottom w:val="none" w:sz="0" w:space="0" w:color="auto"/>
            <w:right w:val="none" w:sz="0" w:space="0" w:color="auto"/>
          </w:divBdr>
        </w:div>
        <w:div w:id="1802263517">
          <w:marLeft w:val="0"/>
          <w:marRight w:val="0"/>
          <w:marTop w:val="0"/>
          <w:marBottom w:val="0"/>
          <w:divBdr>
            <w:top w:val="none" w:sz="0" w:space="0" w:color="auto"/>
            <w:left w:val="none" w:sz="0" w:space="0" w:color="auto"/>
            <w:bottom w:val="none" w:sz="0" w:space="0" w:color="auto"/>
            <w:right w:val="none" w:sz="0" w:space="0" w:color="auto"/>
          </w:divBdr>
        </w:div>
        <w:div w:id="1816485159">
          <w:marLeft w:val="0"/>
          <w:marRight w:val="0"/>
          <w:marTop w:val="0"/>
          <w:marBottom w:val="0"/>
          <w:divBdr>
            <w:top w:val="none" w:sz="0" w:space="0" w:color="auto"/>
            <w:left w:val="none" w:sz="0" w:space="0" w:color="auto"/>
            <w:bottom w:val="none" w:sz="0" w:space="0" w:color="auto"/>
            <w:right w:val="none" w:sz="0" w:space="0" w:color="auto"/>
          </w:divBdr>
        </w:div>
        <w:div w:id="1860661670">
          <w:marLeft w:val="0"/>
          <w:marRight w:val="0"/>
          <w:marTop w:val="0"/>
          <w:marBottom w:val="0"/>
          <w:divBdr>
            <w:top w:val="none" w:sz="0" w:space="0" w:color="auto"/>
            <w:left w:val="none" w:sz="0" w:space="0" w:color="auto"/>
            <w:bottom w:val="none" w:sz="0" w:space="0" w:color="auto"/>
            <w:right w:val="none" w:sz="0" w:space="0" w:color="auto"/>
          </w:divBdr>
        </w:div>
        <w:div w:id="1864054702">
          <w:marLeft w:val="0"/>
          <w:marRight w:val="0"/>
          <w:marTop w:val="0"/>
          <w:marBottom w:val="0"/>
          <w:divBdr>
            <w:top w:val="none" w:sz="0" w:space="0" w:color="auto"/>
            <w:left w:val="none" w:sz="0" w:space="0" w:color="auto"/>
            <w:bottom w:val="none" w:sz="0" w:space="0" w:color="auto"/>
            <w:right w:val="none" w:sz="0" w:space="0" w:color="auto"/>
          </w:divBdr>
        </w:div>
        <w:div w:id="1881866502">
          <w:marLeft w:val="0"/>
          <w:marRight w:val="0"/>
          <w:marTop w:val="0"/>
          <w:marBottom w:val="0"/>
          <w:divBdr>
            <w:top w:val="none" w:sz="0" w:space="0" w:color="auto"/>
            <w:left w:val="none" w:sz="0" w:space="0" w:color="auto"/>
            <w:bottom w:val="none" w:sz="0" w:space="0" w:color="auto"/>
            <w:right w:val="none" w:sz="0" w:space="0" w:color="auto"/>
          </w:divBdr>
        </w:div>
        <w:div w:id="1943413661">
          <w:marLeft w:val="0"/>
          <w:marRight w:val="0"/>
          <w:marTop w:val="0"/>
          <w:marBottom w:val="0"/>
          <w:divBdr>
            <w:top w:val="none" w:sz="0" w:space="0" w:color="auto"/>
            <w:left w:val="none" w:sz="0" w:space="0" w:color="auto"/>
            <w:bottom w:val="none" w:sz="0" w:space="0" w:color="auto"/>
            <w:right w:val="none" w:sz="0" w:space="0" w:color="auto"/>
          </w:divBdr>
        </w:div>
        <w:div w:id="1955744183">
          <w:marLeft w:val="0"/>
          <w:marRight w:val="0"/>
          <w:marTop w:val="0"/>
          <w:marBottom w:val="0"/>
          <w:divBdr>
            <w:top w:val="none" w:sz="0" w:space="0" w:color="auto"/>
            <w:left w:val="none" w:sz="0" w:space="0" w:color="auto"/>
            <w:bottom w:val="none" w:sz="0" w:space="0" w:color="auto"/>
            <w:right w:val="none" w:sz="0" w:space="0" w:color="auto"/>
          </w:divBdr>
        </w:div>
        <w:div w:id="1984461273">
          <w:marLeft w:val="0"/>
          <w:marRight w:val="0"/>
          <w:marTop w:val="0"/>
          <w:marBottom w:val="0"/>
          <w:divBdr>
            <w:top w:val="none" w:sz="0" w:space="0" w:color="auto"/>
            <w:left w:val="none" w:sz="0" w:space="0" w:color="auto"/>
            <w:bottom w:val="none" w:sz="0" w:space="0" w:color="auto"/>
            <w:right w:val="none" w:sz="0" w:space="0" w:color="auto"/>
          </w:divBdr>
        </w:div>
        <w:div w:id="2005817235">
          <w:marLeft w:val="0"/>
          <w:marRight w:val="0"/>
          <w:marTop w:val="0"/>
          <w:marBottom w:val="0"/>
          <w:divBdr>
            <w:top w:val="none" w:sz="0" w:space="0" w:color="auto"/>
            <w:left w:val="none" w:sz="0" w:space="0" w:color="auto"/>
            <w:bottom w:val="none" w:sz="0" w:space="0" w:color="auto"/>
            <w:right w:val="none" w:sz="0" w:space="0" w:color="auto"/>
          </w:divBdr>
        </w:div>
        <w:div w:id="2106686304">
          <w:marLeft w:val="0"/>
          <w:marRight w:val="0"/>
          <w:marTop w:val="0"/>
          <w:marBottom w:val="0"/>
          <w:divBdr>
            <w:top w:val="none" w:sz="0" w:space="0" w:color="auto"/>
            <w:left w:val="none" w:sz="0" w:space="0" w:color="auto"/>
            <w:bottom w:val="none" w:sz="0" w:space="0" w:color="auto"/>
            <w:right w:val="none" w:sz="0" w:space="0" w:color="auto"/>
          </w:divBdr>
        </w:div>
        <w:div w:id="2114933726">
          <w:marLeft w:val="0"/>
          <w:marRight w:val="0"/>
          <w:marTop w:val="0"/>
          <w:marBottom w:val="0"/>
          <w:divBdr>
            <w:top w:val="none" w:sz="0" w:space="0" w:color="auto"/>
            <w:left w:val="none" w:sz="0" w:space="0" w:color="auto"/>
            <w:bottom w:val="none" w:sz="0" w:space="0" w:color="auto"/>
            <w:right w:val="none" w:sz="0" w:space="0" w:color="auto"/>
          </w:divBdr>
        </w:div>
        <w:div w:id="2117406506">
          <w:marLeft w:val="0"/>
          <w:marRight w:val="0"/>
          <w:marTop w:val="0"/>
          <w:marBottom w:val="0"/>
          <w:divBdr>
            <w:top w:val="none" w:sz="0" w:space="0" w:color="auto"/>
            <w:left w:val="none" w:sz="0" w:space="0" w:color="auto"/>
            <w:bottom w:val="none" w:sz="0" w:space="0" w:color="auto"/>
            <w:right w:val="none" w:sz="0" w:space="0" w:color="auto"/>
          </w:divBdr>
        </w:div>
      </w:divsChild>
    </w:div>
    <w:div w:id="1633318710">
      <w:bodyDiv w:val="1"/>
      <w:marLeft w:val="0"/>
      <w:marRight w:val="0"/>
      <w:marTop w:val="0"/>
      <w:marBottom w:val="0"/>
      <w:divBdr>
        <w:top w:val="none" w:sz="0" w:space="0" w:color="auto"/>
        <w:left w:val="none" w:sz="0" w:space="0" w:color="auto"/>
        <w:bottom w:val="none" w:sz="0" w:space="0" w:color="auto"/>
        <w:right w:val="none" w:sz="0" w:space="0" w:color="auto"/>
      </w:divBdr>
    </w:div>
    <w:div w:id="1636334011">
      <w:bodyDiv w:val="1"/>
      <w:marLeft w:val="0"/>
      <w:marRight w:val="0"/>
      <w:marTop w:val="0"/>
      <w:marBottom w:val="0"/>
      <w:divBdr>
        <w:top w:val="none" w:sz="0" w:space="0" w:color="auto"/>
        <w:left w:val="none" w:sz="0" w:space="0" w:color="auto"/>
        <w:bottom w:val="none" w:sz="0" w:space="0" w:color="auto"/>
        <w:right w:val="none" w:sz="0" w:space="0" w:color="auto"/>
      </w:divBdr>
      <w:divsChild>
        <w:div w:id="1447116436">
          <w:marLeft w:val="0"/>
          <w:marRight w:val="0"/>
          <w:marTop w:val="0"/>
          <w:marBottom w:val="0"/>
          <w:divBdr>
            <w:top w:val="none" w:sz="0" w:space="0" w:color="auto"/>
            <w:left w:val="none" w:sz="0" w:space="0" w:color="auto"/>
            <w:bottom w:val="none" w:sz="0" w:space="0" w:color="auto"/>
            <w:right w:val="none" w:sz="0" w:space="0" w:color="auto"/>
          </w:divBdr>
          <w:divsChild>
            <w:div w:id="701784133">
              <w:marLeft w:val="0"/>
              <w:marRight w:val="0"/>
              <w:marTop w:val="0"/>
              <w:marBottom w:val="0"/>
              <w:divBdr>
                <w:top w:val="none" w:sz="0" w:space="0" w:color="auto"/>
                <w:left w:val="none" w:sz="0" w:space="0" w:color="auto"/>
                <w:bottom w:val="none" w:sz="0" w:space="0" w:color="auto"/>
                <w:right w:val="none" w:sz="0" w:space="0" w:color="auto"/>
              </w:divBdr>
              <w:divsChild>
                <w:div w:id="41026228">
                  <w:marLeft w:val="0"/>
                  <w:marRight w:val="0"/>
                  <w:marTop w:val="0"/>
                  <w:marBottom w:val="0"/>
                  <w:divBdr>
                    <w:top w:val="none" w:sz="0" w:space="0" w:color="auto"/>
                    <w:left w:val="none" w:sz="0" w:space="0" w:color="auto"/>
                    <w:bottom w:val="none" w:sz="0" w:space="0" w:color="auto"/>
                    <w:right w:val="none" w:sz="0" w:space="0" w:color="auto"/>
                  </w:divBdr>
                  <w:divsChild>
                    <w:div w:id="1555121907">
                      <w:marLeft w:val="0"/>
                      <w:marRight w:val="0"/>
                      <w:marTop w:val="0"/>
                      <w:marBottom w:val="0"/>
                      <w:divBdr>
                        <w:top w:val="none" w:sz="0" w:space="0" w:color="auto"/>
                        <w:left w:val="none" w:sz="0" w:space="0" w:color="auto"/>
                        <w:bottom w:val="none" w:sz="0" w:space="0" w:color="auto"/>
                        <w:right w:val="none" w:sz="0" w:space="0" w:color="auto"/>
                      </w:divBdr>
                      <w:divsChild>
                        <w:div w:id="200215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9169274">
      <w:bodyDiv w:val="1"/>
      <w:marLeft w:val="0"/>
      <w:marRight w:val="0"/>
      <w:marTop w:val="0"/>
      <w:marBottom w:val="0"/>
      <w:divBdr>
        <w:top w:val="none" w:sz="0" w:space="0" w:color="auto"/>
        <w:left w:val="none" w:sz="0" w:space="0" w:color="auto"/>
        <w:bottom w:val="none" w:sz="0" w:space="0" w:color="auto"/>
        <w:right w:val="none" w:sz="0" w:space="0" w:color="auto"/>
      </w:divBdr>
    </w:div>
    <w:div w:id="1655985005">
      <w:bodyDiv w:val="1"/>
      <w:marLeft w:val="0"/>
      <w:marRight w:val="0"/>
      <w:marTop w:val="0"/>
      <w:marBottom w:val="0"/>
      <w:divBdr>
        <w:top w:val="none" w:sz="0" w:space="0" w:color="auto"/>
        <w:left w:val="none" w:sz="0" w:space="0" w:color="auto"/>
        <w:bottom w:val="none" w:sz="0" w:space="0" w:color="auto"/>
        <w:right w:val="none" w:sz="0" w:space="0" w:color="auto"/>
      </w:divBdr>
    </w:div>
    <w:div w:id="1657145310">
      <w:bodyDiv w:val="1"/>
      <w:marLeft w:val="0"/>
      <w:marRight w:val="0"/>
      <w:marTop w:val="0"/>
      <w:marBottom w:val="0"/>
      <w:divBdr>
        <w:top w:val="none" w:sz="0" w:space="0" w:color="auto"/>
        <w:left w:val="none" w:sz="0" w:space="0" w:color="auto"/>
        <w:bottom w:val="none" w:sz="0" w:space="0" w:color="auto"/>
        <w:right w:val="none" w:sz="0" w:space="0" w:color="auto"/>
      </w:divBdr>
    </w:div>
    <w:div w:id="1657566349">
      <w:bodyDiv w:val="1"/>
      <w:marLeft w:val="0"/>
      <w:marRight w:val="0"/>
      <w:marTop w:val="0"/>
      <w:marBottom w:val="0"/>
      <w:divBdr>
        <w:top w:val="none" w:sz="0" w:space="0" w:color="auto"/>
        <w:left w:val="none" w:sz="0" w:space="0" w:color="auto"/>
        <w:bottom w:val="none" w:sz="0" w:space="0" w:color="auto"/>
        <w:right w:val="none" w:sz="0" w:space="0" w:color="auto"/>
      </w:divBdr>
      <w:divsChild>
        <w:div w:id="949623669">
          <w:marLeft w:val="0"/>
          <w:marRight w:val="0"/>
          <w:marTop w:val="0"/>
          <w:marBottom w:val="0"/>
          <w:divBdr>
            <w:top w:val="none" w:sz="0" w:space="0" w:color="auto"/>
            <w:left w:val="none" w:sz="0" w:space="0" w:color="auto"/>
            <w:bottom w:val="none" w:sz="0" w:space="0" w:color="auto"/>
            <w:right w:val="none" w:sz="0" w:space="0" w:color="auto"/>
          </w:divBdr>
          <w:divsChild>
            <w:div w:id="172374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80333">
      <w:bodyDiv w:val="1"/>
      <w:marLeft w:val="0"/>
      <w:marRight w:val="0"/>
      <w:marTop w:val="0"/>
      <w:marBottom w:val="0"/>
      <w:divBdr>
        <w:top w:val="none" w:sz="0" w:space="0" w:color="auto"/>
        <w:left w:val="none" w:sz="0" w:space="0" w:color="auto"/>
        <w:bottom w:val="none" w:sz="0" w:space="0" w:color="auto"/>
        <w:right w:val="none" w:sz="0" w:space="0" w:color="auto"/>
      </w:divBdr>
      <w:divsChild>
        <w:div w:id="228196391">
          <w:marLeft w:val="0"/>
          <w:marRight w:val="0"/>
          <w:marTop w:val="0"/>
          <w:marBottom w:val="0"/>
          <w:divBdr>
            <w:top w:val="none" w:sz="0" w:space="0" w:color="auto"/>
            <w:left w:val="none" w:sz="0" w:space="0" w:color="auto"/>
            <w:bottom w:val="none" w:sz="0" w:space="0" w:color="auto"/>
            <w:right w:val="none" w:sz="0" w:space="0" w:color="auto"/>
          </w:divBdr>
          <w:divsChild>
            <w:div w:id="362948861">
              <w:marLeft w:val="0"/>
              <w:marRight w:val="0"/>
              <w:marTop w:val="0"/>
              <w:marBottom w:val="0"/>
              <w:divBdr>
                <w:top w:val="none" w:sz="0" w:space="0" w:color="auto"/>
                <w:left w:val="none" w:sz="0" w:space="0" w:color="auto"/>
                <w:bottom w:val="none" w:sz="0" w:space="0" w:color="auto"/>
                <w:right w:val="none" w:sz="0" w:space="0" w:color="auto"/>
              </w:divBdr>
              <w:divsChild>
                <w:div w:id="256133396">
                  <w:marLeft w:val="0"/>
                  <w:marRight w:val="0"/>
                  <w:marTop w:val="0"/>
                  <w:marBottom w:val="0"/>
                  <w:divBdr>
                    <w:top w:val="none" w:sz="0" w:space="0" w:color="auto"/>
                    <w:left w:val="none" w:sz="0" w:space="0" w:color="auto"/>
                    <w:bottom w:val="none" w:sz="0" w:space="0" w:color="auto"/>
                    <w:right w:val="none" w:sz="0" w:space="0" w:color="auto"/>
                  </w:divBdr>
                  <w:divsChild>
                    <w:div w:id="1193227131">
                      <w:marLeft w:val="0"/>
                      <w:marRight w:val="0"/>
                      <w:marTop w:val="0"/>
                      <w:marBottom w:val="0"/>
                      <w:divBdr>
                        <w:top w:val="none" w:sz="0" w:space="0" w:color="auto"/>
                        <w:left w:val="none" w:sz="0" w:space="0" w:color="auto"/>
                        <w:bottom w:val="none" w:sz="0" w:space="0" w:color="auto"/>
                        <w:right w:val="none" w:sz="0" w:space="0" w:color="auto"/>
                      </w:divBdr>
                      <w:divsChild>
                        <w:div w:id="83974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6570039">
      <w:bodyDiv w:val="1"/>
      <w:marLeft w:val="0"/>
      <w:marRight w:val="0"/>
      <w:marTop w:val="0"/>
      <w:marBottom w:val="0"/>
      <w:divBdr>
        <w:top w:val="none" w:sz="0" w:space="0" w:color="auto"/>
        <w:left w:val="none" w:sz="0" w:space="0" w:color="auto"/>
        <w:bottom w:val="none" w:sz="0" w:space="0" w:color="auto"/>
        <w:right w:val="none" w:sz="0" w:space="0" w:color="auto"/>
      </w:divBdr>
    </w:div>
    <w:div w:id="1677685231">
      <w:bodyDiv w:val="1"/>
      <w:marLeft w:val="0"/>
      <w:marRight w:val="0"/>
      <w:marTop w:val="0"/>
      <w:marBottom w:val="0"/>
      <w:divBdr>
        <w:top w:val="none" w:sz="0" w:space="0" w:color="auto"/>
        <w:left w:val="none" w:sz="0" w:space="0" w:color="auto"/>
        <w:bottom w:val="none" w:sz="0" w:space="0" w:color="auto"/>
        <w:right w:val="none" w:sz="0" w:space="0" w:color="auto"/>
      </w:divBdr>
    </w:div>
    <w:div w:id="1679504258">
      <w:bodyDiv w:val="1"/>
      <w:marLeft w:val="0"/>
      <w:marRight w:val="0"/>
      <w:marTop w:val="0"/>
      <w:marBottom w:val="0"/>
      <w:divBdr>
        <w:top w:val="none" w:sz="0" w:space="0" w:color="auto"/>
        <w:left w:val="none" w:sz="0" w:space="0" w:color="auto"/>
        <w:bottom w:val="none" w:sz="0" w:space="0" w:color="auto"/>
        <w:right w:val="none" w:sz="0" w:space="0" w:color="auto"/>
      </w:divBdr>
      <w:divsChild>
        <w:div w:id="88428625">
          <w:marLeft w:val="0"/>
          <w:marRight w:val="0"/>
          <w:marTop w:val="0"/>
          <w:marBottom w:val="225"/>
          <w:divBdr>
            <w:top w:val="none" w:sz="0" w:space="0" w:color="auto"/>
            <w:left w:val="none" w:sz="0" w:space="0" w:color="auto"/>
            <w:bottom w:val="none" w:sz="0" w:space="0" w:color="auto"/>
            <w:right w:val="none" w:sz="0" w:space="0" w:color="auto"/>
          </w:divBdr>
        </w:div>
        <w:div w:id="219705799">
          <w:marLeft w:val="0"/>
          <w:marRight w:val="0"/>
          <w:marTop w:val="0"/>
          <w:marBottom w:val="225"/>
          <w:divBdr>
            <w:top w:val="none" w:sz="0" w:space="0" w:color="auto"/>
            <w:left w:val="none" w:sz="0" w:space="0" w:color="auto"/>
            <w:bottom w:val="none" w:sz="0" w:space="0" w:color="auto"/>
            <w:right w:val="none" w:sz="0" w:space="0" w:color="auto"/>
          </w:divBdr>
          <w:divsChild>
            <w:div w:id="1533415572">
              <w:marLeft w:val="0"/>
              <w:marRight w:val="0"/>
              <w:marTop w:val="0"/>
              <w:marBottom w:val="0"/>
              <w:divBdr>
                <w:top w:val="none" w:sz="0" w:space="0" w:color="auto"/>
                <w:left w:val="none" w:sz="0" w:space="0" w:color="auto"/>
                <w:bottom w:val="none" w:sz="0" w:space="0" w:color="auto"/>
                <w:right w:val="none" w:sz="0" w:space="0" w:color="auto"/>
              </w:divBdr>
            </w:div>
          </w:divsChild>
        </w:div>
        <w:div w:id="449201590">
          <w:marLeft w:val="0"/>
          <w:marRight w:val="0"/>
          <w:marTop w:val="0"/>
          <w:marBottom w:val="225"/>
          <w:divBdr>
            <w:top w:val="none" w:sz="0" w:space="0" w:color="auto"/>
            <w:left w:val="none" w:sz="0" w:space="0" w:color="auto"/>
            <w:bottom w:val="none" w:sz="0" w:space="0" w:color="auto"/>
            <w:right w:val="none" w:sz="0" w:space="0" w:color="auto"/>
          </w:divBdr>
          <w:divsChild>
            <w:div w:id="556211036">
              <w:marLeft w:val="0"/>
              <w:marRight w:val="0"/>
              <w:marTop w:val="0"/>
              <w:marBottom w:val="0"/>
              <w:divBdr>
                <w:top w:val="none" w:sz="0" w:space="0" w:color="auto"/>
                <w:left w:val="none" w:sz="0" w:space="0" w:color="auto"/>
                <w:bottom w:val="none" w:sz="0" w:space="0" w:color="auto"/>
                <w:right w:val="none" w:sz="0" w:space="0" w:color="auto"/>
              </w:divBdr>
            </w:div>
          </w:divsChild>
        </w:div>
        <w:div w:id="1231692750">
          <w:marLeft w:val="0"/>
          <w:marRight w:val="0"/>
          <w:marTop w:val="0"/>
          <w:marBottom w:val="225"/>
          <w:divBdr>
            <w:top w:val="none" w:sz="0" w:space="0" w:color="auto"/>
            <w:left w:val="none" w:sz="0" w:space="0" w:color="auto"/>
            <w:bottom w:val="none" w:sz="0" w:space="0" w:color="auto"/>
            <w:right w:val="none" w:sz="0" w:space="0" w:color="auto"/>
          </w:divBdr>
          <w:divsChild>
            <w:div w:id="45175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54910">
      <w:bodyDiv w:val="1"/>
      <w:marLeft w:val="0"/>
      <w:marRight w:val="0"/>
      <w:marTop w:val="0"/>
      <w:marBottom w:val="0"/>
      <w:divBdr>
        <w:top w:val="none" w:sz="0" w:space="0" w:color="auto"/>
        <w:left w:val="none" w:sz="0" w:space="0" w:color="auto"/>
        <w:bottom w:val="none" w:sz="0" w:space="0" w:color="auto"/>
        <w:right w:val="none" w:sz="0" w:space="0" w:color="auto"/>
      </w:divBdr>
    </w:div>
    <w:div w:id="1683126042">
      <w:bodyDiv w:val="1"/>
      <w:marLeft w:val="0"/>
      <w:marRight w:val="0"/>
      <w:marTop w:val="0"/>
      <w:marBottom w:val="0"/>
      <w:divBdr>
        <w:top w:val="none" w:sz="0" w:space="0" w:color="auto"/>
        <w:left w:val="none" w:sz="0" w:space="0" w:color="auto"/>
        <w:bottom w:val="none" w:sz="0" w:space="0" w:color="auto"/>
        <w:right w:val="none" w:sz="0" w:space="0" w:color="auto"/>
      </w:divBdr>
      <w:divsChild>
        <w:div w:id="666445466">
          <w:marLeft w:val="0"/>
          <w:marRight w:val="0"/>
          <w:marTop w:val="0"/>
          <w:marBottom w:val="0"/>
          <w:divBdr>
            <w:top w:val="none" w:sz="0" w:space="0" w:color="auto"/>
            <w:left w:val="none" w:sz="0" w:space="0" w:color="auto"/>
            <w:bottom w:val="none" w:sz="0" w:space="0" w:color="auto"/>
            <w:right w:val="none" w:sz="0" w:space="0" w:color="auto"/>
          </w:divBdr>
        </w:div>
      </w:divsChild>
    </w:div>
    <w:div w:id="1683314698">
      <w:bodyDiv w:val="1"/>
      <w:marLeft w:val="0"/>
      <w:marRight w:val="0"/>
      <w:marTop w:val="0"/>
      <w:marBottom w:val="0"/>
      <w:divBdr>
        <w:top w:val="none" w:sz="0" w:space="0" w:color="auto"/>
        <w:left w:val="none" w:sz="0" w:space="0" w:color="auto"/>
        <w:bottom w:val="none" w:sz="0" w:space="0" w:color="auto"/>
        <w:right w:val="none" w:sz="0" w:space="0" w:color="auto"/>
      </w:divBdr>
    </w:div>
    <w:div w:id="1692101646">
      <w:bodyDiv w:val="1"/>
      <w:marLeft w:val="0"/>
      <w:marRight w:val="0"/>
      <w:marTop w:val="0"/>
      <w:marBottom w:val="0"/>
      <w:divBdr>
        <w:top w:val="none" w:sz="0" w:space="0" w:color="auto"/>
        <w:left w:val="none" w:sz="0" w:space="0" w:color="auto"/>
        <w:bottom w:val="none" w:sz="0" w:space="0" w:color="auto"/>
        <w:right w:val="none" w:sz="0" w:space="0" w:color="auto"/>
      </w:divBdr>
      <w:divsChild>
        <w:div w:id="316954897">
          <w:marLeft w:val="0"/>
          <w:marRight w:val="0"/>
          <w:marTop w:val="0"/>
          <w:marBottom w:val="225"/>
          <w:divBdr>
            <w:top w:val="none" w:sz="0" w:space="0" w:color="auto"/>
            <w:left w:val="none" w:sz="0" w:space="0" w:color="auto"/>
            <w:bottom w:val="none" w:sz="0" w:space="0" w:color="auto"/>
            <w:right w:val="none" w:sz="0" w:space="0" w:color="auto"/>
          </w:divBdr>
          <w:divsChild>
            <w:div w:id="2066365505">
              <w:marLeft w:val="0"/>
              <w:marRight w:val="0"/>
              <w:marTop w:val="0"/>
              <w:marBottom w:val="0"/>
              <w:divBdr>
                <w:top w:val="none" w:sz="0" w:space="0" w:color="auto"/>
                <w:left w:val="none" w:sz="0" w:space="0" w:color="auto"/>
                <w:bottom w:val="none" w:sz="0" w:space="0" w:color="auto"/>
                <w:right w:val="none" w:sz="0" w:space="0" w:color="auto"/>
              </w:divBdr>
            </w:div>
          </w:divsChild>
        </w:div>
        <w:div w:id="386490386">
          <w:marLeft w:val="0"/>
          <w:marRight w:val="0"/>
          <w:marTop w:val="0"/>
          <w:marBottom w:val="225"/>
          <w:divBdr>
            <w:top w:val="none" w:sz="0" w:space="0" w:color="auto"/>
            <w:left w:val="none" w:sz="0" w:space="0" w:color="auto"/>
            <w:bottom w:val="none" w:sz="0" w:space="0" w:color="auto"/>
            <w:right w:val="none" w:sz="0" w:space="0" w:color="auto"/>
          </w:divBdr>
          <w:divsChild>
            <w:div w:id="1332835644">
              <w:marLeft w:val="0"/>
              <w:marRight w:val="0"/>
              <w:marTop w:val="0"/>
              <w:marBottom w:val="0"/>
              <w:divBdr>
                <w:top w:val="none" w:sz="0" w:space="0" w:color="auto"/>
                <w:left w:val="none" w:sz="0" w:space="0" w:color="auto"/>
                <w:bottom w:val="none" w:sz="0" w:space="0" w:color="auto"/>
                <w:right w:val="none" w:sz="0" w:space="0" w:color="auto"/>
              </w:divBdr>
            </w:div>
          </w:divsChild>
        </w:div>
        <w:div w:id="629481734">
          <w:marLeft w:val="0"/>
          <w:marRight w:val="0"/>
          <w:marTop w:val="0"/>
          <w:marBottom w:val="225"/>
          <w:divBdr>
            <w:top w:val="none" w:sz="0" w:space="0" w:color="auto"/>
            <w:left w:val="none" w:sz="0" w:space="0" w:color="auto"/>
            <w:bottom w:val="none" w:sz="0" w:space="0" w:color="auto"/>
            <w:right w:val="none" w:sz="0" w:space="0" w:color="auto"/>
          </w:divBdr>
          <w:divsChild>
            <w:div w:id="1055005842">
              <w:marLeft w:val="0"/>
              <w:marRight w:val="0"/>
              <w:marTop w:val="0"/>
              <w:marBottom w:val="0"/>
              <w:divBdr>
                <w:top w:val="none" w:sz="0" w:space="0" w:color="auto"/>
                <w:left w:val="none" w:sz="0" w:space="0" w:color="auto"/>
                <w:bottom w:val="none" w:sz="0" w:space="0" w:color="auto"/>
                <w:right w:val="none" w:sz="0" w:space="0" w:color="auto"/>
              </w:divBdr>
            </w:div>
          </w:divsChild>
        </w:div>
        <w:div w:id="705716909">
          <w:marLeft w:val="0"/>
          <w:marRight w:val="0"/>
          <w:marTop w:val="0"/>
          <w:marBottom w:val="225"/>
          <w:divBdr>
            <w:top w:val="none" w:sz="0" w:space="0" w:color="auto"/>
            <w:left w:val="none" w:sz="0" w:space="0" w:color="auto"/>
            <w:bottom w:val="none" w:sz="0" w:space="0" w:color="auto"/>
            <w:right w:val="none" w:sz="0" w:space="0" w:color="auto"/>
          </w:divBdr>
          <w:divsChild>
            <w:div w:id="2070105952">
              <w:marLeft w:val="0"/>
              <w:marRight w:val="0"/>
              <w:marTop w:val="0"/>
              <w:marBottom w:val="0"/>
              <w:divBdr>
                <w:top w:val="none" w:sz="0" w:space="0" w:color="auto"/>
                <w:left w:val="none" w:sz="0" w:space="0" w:color="auto"/>
                <w:bottom w:val="none" w:sz="0" w:space="0" w:color="auto"/>
                <w:right w:val="none" w:sz="0" w:space="0" w:color="auto"/>
              </w:divBdr>
            </w:div>
          </w:divsChild>
        </w:div>
        <w:div w:id="860774972">
          <w:marLeft w:val="0"/>
          <w:marRight w:val="0"/>
          <w:marTop w:val="0"/>
          <w:marBottom w:val="225"/>
          <w:divBdr>
            <w:top w:val="none" w:sz="0" w:space="0" w:color="auto"/>
            <w:left w:val="none" w:sz="0" w:space="0" w:color="auto"/>
            <w:bottom w:val="none" w:sz="0" w:space="0" w:color="auto"/>
            <w:right w:val="none" w:sz="0" w:space="0" w:color="auto"/>
          </w:divBdr>
          <w:divsChild>
            <w:div w:id="1941140393">
              <w:marLeft w:val="0"/>
              <w:marRight w:val="0"/>
              <w:marTop w:val="0"/>
              <w:marBottom w:val="0"/>
              <w:divBdr>
                <w:top w:val="none" w:sz="0" w:space="0" w:color="auto"/>
                <w:left w:val="none" w:sz="0" w:space="0" w:color="auto"/>
                <w:bottom w:val="none" w:sz="0" w:space="0" w:color="auto"/>
                <w:right w:val="none" w:sz="0" w:space="0" w:color="auto"/>
              </w:divBdr>
            </w:div>
          </w:divsChild>
        </w:div>
        <w:div w:id="944922985">
          <w:marLeft w:val="0"/>
          <w:marRight w:val="0"/>
          <w:marTop w:val="0"/>
          <w:marBottom w:val="225"/>
          <w:divBdr>
            <w:top w:val="none" w:sz="0" w:space="0" w:color="auto"/>
            <w:left w:val="none" w:sz="0" w:space="0" w:color="auto"/>
            <w:bottom w:val="none" w:sz="0" w:space="0" w:color="auto"/>
            <w:right w:val="none" w:sz="0" w:space="0" w:color="auto"/>
          </w:divBdr>
          <w:divsChild>
            <w:div w:id="1994796233">
              <w:marLeft w:val="0"/>
              <w:marRight w:val="0"/>
              <w:marTop w:val="0"/>
              <w:marBottom w:val="0"/>
              <w:divBdr>
                <w:top w:val="none" w:sz="0" w:space="0" w:color="auto"/>
                <w:left w:val="none" w:sz="0" w:space="0" w:color="auto"/>
                <w:bottom w:val="none" w:sz="0" w:space="0" w:color="auto"/>
                <w:right w:val="none" w:sz="0" w:space="0" w:color="auto"/>
              </w:divBdr>
            </w:div>
          </w:divsChild>
        </w:div>
        <w:div w:id="999118420">
          <w:marLeft w:val="0"/>
          <w:marRight w:val="0"/>
          <w:marTop w:val="0"/>
          <w:marBottom w:val="225"/>
          <w:divBdr>
            <w:top w:val="none" w:sz="0" w:space="0" w:color="auto"/>
            <w:left w:val="none" w:sz="0" w:space="0" w:color="auto"/>
            <w:bottom w:val="none" w:sz="0" w:space="0" w:color="auto"/>
            <w:right w:val="none" w:sz="0" w:space="0" w:color="auto"/>
          </w:divBdr>
          <w:divsChild>
            <w:div w:id="206381226">
              <w:marLeft w:val="0"/>
              <w:marRight w:val="0"/>
              <w:marTop w:val="0"/>
              <w:marBottom w:val="0"/>
              <w:divBdr>
                <w:top w:val="none" w:sz="0" w:space="0" w:color="auto"/>
                <w:left w:val="none" w:sz="0" w:space="0" w:color="auto"/>
                <w:bottom w:val="none" w:sz="0" w:space="0" w:color="auto"/>
                <w:right w:val="none" w:sz="0" w:space="0" w:color="auto"/>
              </w:divBdr>
            </w:div>
          </w:divsChild>
        </w:div>
        <w:div w:id="1380008104">
          <w:marLeft w:val="0"/>
          <w:marRight w:val="0"/>
          <w:marTop w:val="0"/>
          <w:marBottom w:val="225"/>
          <w:divBdr>
            <w:top w:val="none" w:sz="0" w:space="0" w:color="auto"/>
            <w:left w:val="none" w:sz="0" w:space="0" w:color="auto"/>
            <w:bottom w:val="none" w:sz="0" w:space="0" w:color="auto"/>
            <w:right w:val="none" w:sz="0" w:space="0" w:color="auto"/>
          </w:divBdr>
        </w:div>
        <w:div w:id="1529679015">
          <w:marLeft w:val="0"/>
          <w:marRight w:val="0"/>
          <w:marTop w:val="0"/>
          <w:marBottom w:val="225"/>
          <w:divBdr>
            <w:top w:val="none" w:sz="0" w:space="0" w:color="auto"/>
            <w:left w:val="none" w:sz="0" w:space="0" w:color="auto"/>
            <w:bottom w:val="none" w:sz="0" w:space="0" w:color="auto"/>
            <w:right w:val="none" w:sz="0" w:space="0" w:color="auto"/>
          </w:divBdr>
          <w:divsChild>
            <w:div w:id="2087878487">
              <w:marLeft w:val="0"/>
              <w:marRight w:val="0"/>
              <w:marTop w:val="0"/>
              <w:marBottom w:val="0"/>
              <w:divBdr>
                <w:top w:val="none" w:sz="0" w:space="0" w:color="auto"/>
                <w:left w:val="none" w:sz="0" w:space="0" w:color="auto"/>
                <w:bottom w:val="none" w:sz="0" w:space="0" w:color="auto"/>
                <w:right w:val="none" w:sz="0" w:space="0" w:color="auto"/>
              </w:divBdr>
            </w:div>
          </w:divsChild>
        </w:div>
        <w:div w:id="1918125944">
          <w:marLeft w:val="0"/>
          <w:marRight w:val="0"/>
          <w:marTop w:val="0"/>
          <w:marBottom w:val="225"/>
          <w:divBdr>
            <w:top w:val="none" w:sz="0" w:space="0" w:color="auto"/>
            <w:left w:val="none" w:sz="0" w:space="0" w:color="auto"/>
            <w:bottom w:val="none" w:sz="0" w:space="0" w:color="auto"/>
            <w:right w:val="none" w:sz="0" w:space="0" w:color="auto"/>
          </w:divBdr>
          <w:divsChild>
            <w:div w:id="105474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481477">
      <w:bodyDiv w:val="1"/>
      <w:marLeft w:val="0"/>
      <w:marRight w:val="0"/>
      <w:marTop w:val="0"/>
      <w:marBottom w:val="0"/>
      <w:divBdr>
        <w:top w:val="none" w:sz="0" w:space="0" w:color="auto"/>
        <w:left w:val="none" w:sz="0" w:space="0" w:color="auto"/>
        <w:bottom w:val="none" w:sz="0" w:space="0" w:color="auto"/>
        <w:right w:val="none" w:sz="0" w:space="0" w:color="auto"/>
      </w:divBdr>
      <w:divsChild>
        <w:div w:id="952128094">
          <w:marLeft w:val="0"/>
          <w:marRight w:val="450"/>
          <w:marTop w:val="360"/>
          <w:marBottom w:val="0"/>
          <w:divBdr>
            <w:top w:val="none" w:sz="0" w:space="0" w:color="auto"/>
            <w:left w:val="none" w:sz="0" w:space="0" w:color="auto"/>
            <w:bottom w:val="none" w:sz="0" w:space="0" w:color="auto"/>
            <w:right w:val="none" w:sz="0" w:space="0" w:color="auto"/>
          </w:divBdr>
          <w:divsChild>
            <w:div w:id="1211501767">
              <w:marLeft w:val="0"/>
              <w:marRight w:val="0"/>
              <w:marTop w:val="0"/>
              <w:marBottom w:val="0"/>
              <w:divBdr>
                <w:top w:val="none" w:sz="0" w:space="0" w:color="auto"/>
                <w:left w:val="none" w:sz="0" w:space="0" w:color="auto"/>
                <w:bottom w:val="none" w:sz="0" w:space="0" w:color="auto"/>
                <w:right w:val="none" w:sz="0" w:space="0" w:color="auto"/>
              </w:divBdr>
              <w:divsChild>
                <w:div w:id="921834596">
                  <w:marLeft w:val="0"/>
                  <w:marRight w:val="0"/>
                  <w:marTop w:val="0"/>
                  <w:marBottom w:val="0"/>
                  <w:divBdr>
                    <w:top w:val="none" w:sz="0" w:space="0" w:color="auto"/>
                    <w:left w:val="none" w:sz="0" w:space="0" w:color="auto"/>
                    <w:bottom w:val="none" w:sz="0" w:space="0" w:color="auto"/>
                    <w:right w:val="none" w:sz="0" w:space="0" w:color="auto"/>
                  </w:divBdr>
                  <w:divsChild>
                    <w:div w:id="2092046059">
                      <w:marLeft w:val="0"/>
                      <w:marRight w:val="0"/>
                      <w:marTop w:val="0"/>
                      <w:marBottom w:val="0"/>
                      <w:divBdr>
                        <w:top w:val="none" w:sz="0" w:space="0" w:color="auto"/>
                        <w:left w:val="none" w:sz="0" w:space="0" w:color="auto"/>
                        <w:bottom w:val="none" w:sz="0" w:space="0" w:color="auto"/>
                        <w:right w:val="none" w:sz="0" w:space="0" w:color="auto"/>
                      </w:divBdr>
                      <w:divsChild>
                        <w:div w:id="721246661">
                          <w:marLeft w:val="0"/>
                          <w:marRight w:val="0"/>
                          <w:marTop w:val="0"/>
                          <w:marBottom w:val="0"/>
                          <w:divBdr>
                            <w:top w:val="none" w:sz="0" w:space="0" w:color="auto"/>
                            <w:left w:val="none" w:sz="0" w:space="0" w:color="auto"/>
                            <w:bottom w:val="none" w:sz="0" w:space="0" w:color="auto"/>
                            <w:right w:val="none" w:sz="0" w:space="0" w:color="auto"/>
                          </w:divBdr>
                          <w:divsChild>
                            <w:div w:id="344018507">
                              <w:marLeft w:val="0"/>
                              <w:marRight w:val="0"/>
                              <w:marTop w:val="0"/>
                              <w:marBottom w:val="0"/>
                              <w:divBdr>
                                <w:top w:val="none" w:sz="0" w:space="0" w:color="auto"/>
                                <w:left w:val="none" w:sz="0" w:space="0" w:color="auto"/>
                                <w:bottom w:val="none" w:sz="0" w:space="0" w:color="auto"/>
                                <w:right w:val="none" w:sz="0" w:space="0" w:color="auto"/>
                              </w:divBdr>
                              <w:divsChild>
                                <w:div w:id="930877">
                                  <w:marLeft w:val="0"/>
                                  <w:marRight w:val="0"/>
                                  <w:marTop w:val="0"/>
                                  <w:marBottom w:val="225"/>
                                  <w:divBdr>
                                    <w:top w:val="none" w:sz="0" w:space="0" w:color="auto"/>
                                    <w:left w:val="none" w:sz="0" w:space="0" w:color="auto"/>
                                    <w:bottom w:val="none" w:sz="0" w:space="0" w:color="auto"/>
                                    <w:right w:val="none" w:sz="0" w:space="0" w:color="auto"/>
                                  </w:divBdr>
                                  <w:divsChild>
                                    <w:div w:id="1265071833">
                                      <w:marLeft w:val="0"/>
                                      <w:marRight w:val="0"/>
                                      <w:marTop w:val="0"/>
                                      <w:marBottom w:val="0"/>
                                      <w:divBdr>
                                        <w:top w:val="none" w:sz="0" w:space="0" w:color="auto"/>
                                        <w:left w:val="none" w:sz="0" w:space="0" w:color="auto"/>
                                        <w:bottom w:val="none" w:sz="0" w:space="0" w:color="auto"/>
                                        <w:right w:val="none" w:sz="0" w:space="0" w:color="auto"/>
                                      </w:divBdr>
                                    </w:div>
                                  </w:divsChild>
                                </w:div>
                                <w:div w:id="164832804">
                                  <w:marLeft w:val="0"/>
                                  <w:marRight w:val="0"/>
                                  <w:marTop w:val="0"/>
                                  <w:marBottom w:val="225"/>
                                  <w:divBdr>
                                    <w:top w:val="none" w:sz="0" w:space="0" w:color="auto"/>
                                    <w:left w:val="none" w:sz="0" w:space="0" w:color="auto"/>
                                    <w:bottom w:val="none" w:sz="0" w:space="0" w:color="auto"/>
                                    <w:right w:val="none" w:sz="0" w:space="0" w:color="auto"/>
                                  </w:divBdr>
                                  <w:divsChild>
                                    <w:div w:id="2040161828">
                                      <w:marLeft w:val="0"/>
                                      <w:marRight w:val="0"/>
                                      <w:marTop w:val="0"/>
                                      <w:marBottom w:val="0"/>
                                      <w:divBdr>
                                        <w:top w:val="none" w:sz="0" w:space="0" w:color="auto"/>
                                        <w:left w:val="none" w:sz="0" w:space="0" w:color="auto"/>
                                        <w:bottom w:val="none" w:sz="0" w:space="0" w:color="auto"/>
                                        <w:right w:val="none" w:sz="0" w:space="0" w:color="auto"/>
                                      </w:divBdr>
                                    </w:div>
                                  </w:divsChild>
                                </w:div>
                                <w:div w:id="183591825">
                                  <w:marLeft w:val="0"/>
                                  <w:marRight w:val="0"/>
                                  <w:marTop w:val="0"/>
                                  <w:marBottom w:val="225"/>
                                  <w:divBdr>
                                    <w:top w:val="none" w:sz="0" w:space="0" w:color="auto"/>
                                    <w:left w:val="none" w:sz="0" w:space="0" w:color="auto"/>
                                    <w:bottom w:val="none" w:sz="0" w:space="0" w:color="auto"/>
                                    <w:right w:val="none" w:sz="0" w:space="0" w:color="auto"/>
                                  </w:divBdr>
                                </w:div>
                                <w:div w:id="334310905">
                                  <w:marLeft w:val="0"/>
                                  <w:marRight w:val="0"/>
                                  <w:marTop w:val="0"/>
                                  <w:marBottom w:val="225"/>
                                  <w:divBdr>
                                    <w:top w:val="none" w:sz="0" w:space="0" w:color="auto"/>
                                    <w:left w:val="none" w:sz="0" w:space="0" w:color="auto"/>
                                    <w:bottom w:val="none" w:sz="0" w:space="0" w:color="auto"/>
                                    <w:right w:val="none" w:sz="0" w:space="0" w:color="auto"/>
                                  </w:divBdr>
                                  <w:divsChild>
                                    <w:div w:id="1530949216">
                                      <w:marLeft w:val="0"/>
                                      <w:marRight w:val="0"/>
                                      <w:marTop w:val="0"/>
                                      <w:marBottom w:val="0"/>
                                      <w:divBdr>
                                        <w:top w:val="none" w:sz="0" w:space="0" w:color="auto"/>
                                        <w:left w:val="none" w:sz="0" w:space="0" w:color="auto"/>
                                        <w:bottom w:val="none" w:sz="0" w:space="0" w:color="auto"/>
                                        <w:right w:val="none" w:sz="0" w:space="0" w:color="auto"/>
                                      </w:divBdr>
                                    </w:div>
                                  </w:divsChild>
                                </w:div>
                                <w:div w:id="496311444">
                                  <w:marLeft w:val="0"/>
                                  <w:marRight w:val="0"/>
                                  <w:marTop w:val="0"/>
                                  <w:marBottom w:val="225"/>
                                  <w:divBdr>
                                    <w:top w:val="none" w:sz="0" w:space="0" w:color="auto"/>
                                    <w:left w:val="none" w:sz="0" w:space="0" w:color="auto"/>
                                    <w:bottom w:val="none" w:sz="0" w:space="0" w:color="auto"/>
                                    <w:right w:val="none" w:sz="0" w:space="0" w:color="auto"/>
                                  </w:divBdr>
                                  <w:divsChild>
                                    <w:div w:id="885994770">
                                      <w:marLeft w:val="0"/>
                                      <w:marRight w:val="0"/>
                                      <w:marTop w:val="0"/>
                                      <w:marBottom w:val="0"/>
                                      <w:divBdr>
                                        <w:top w:val="none" w:sz="0" w:space="0" w:color="auto"/>
                                        <w:left w:val="none" w:sz="0" w:space="0" w:color="auto"/>
                                        <w:bottom w:val="none" w:sz="0" w:space="0" w:color="auto"/>
                                        <w:right w:val="none" w:sz="0" w:space="0" w:color="auto"/>
                                      </w:divBdr>
                                    </w:div>
                                  </w:divsChild>
                                </w:div>
                                <w:div w:id="1022979416">
                                  <w:marLeft w:val="0"/>
                                  <w:marRight w:val="0"/>
                                  <w:marTop w:val="0"/>
                                  <w:marBottom w:val="225"/>
                                  <w:divBdr>
                                    <w:top w:val="none" w:sz="0" w:space="0" w:color="auto"/>
                                    <w:left w:val="none" w:sz="0" w:space="0" w:color="auto"/>
                                    <w:bottom w:val="none" w:sz="0" w:space="0" w:color="auto"/>
                                    <w:right w:val="none" w:sz="0" w:space="0" w:color="auto"/>
                                  </w:divBdr>
                                  <w:divsChild>
                                    <w:div w:id="240142359">
                                      <w:marLeft w:val="0"/>
                                      <w:marRight w:val="0"/>
                                      <w:marTop w:val="0"/>
                                      <w:marBottom w:val="0"/>
                                      <w:divBdr>
                                        <w:top w:val="none" w:sz="0" w:space="0" w:color="auto"/>
                                        <w:left w:val="none" w:sz="0" w:space="0" w:color="auto"/>
                                        <w:bottom w:val="none" w:sz="0" w:space="0" w:color="auto"/>
                                        <w:right w:val="none" w:sz="0" w:space="0" w:color="auto"/>
                                      </w:divBdr>
                                    </w:div>
                                  </w:divsChild>
                                </w:div>
                                <w:div w:id="1090010247">
                                  <w:marLeft w:val="0"/>
                                  <w:marRight w:val="0"/>
                                  <w:marTop w:val="0"/>
                                  <w:marBottom w:val="225"/>
                                  <w:divBdr>
                                    <w:top w:val="none" w:sz="0" w:space="0" w:color="auto"/>
                                    <w:left w:val="none" w:sz="0" w:space="0" w:color="auto"/>
                                    <w:bottom w:val="none" w:sz="0" w:space="0" w:color="auto"/>
                                    <w:right w:val="none" w:sz="0" w:space="0" w:color="auto"/>
                                  </w:divBdr>
                                  <w:divsChild>
                                    <w:div w:id="1965960474">
                                      <w:marLeft w:val="0"/>
                                      <w:marRight w:val="0"/>
                                      <w:marTop w:val="0"/>
                                      <w:marBottom w:val="0"/>
                                      <w:divBdr>
                                        <w:top w:val="none" w:sz="0" w:space="0" w:color="auto"/>
                                        <w:left w:val="none" w:sz="0" w:space="0" w:color="auto"/>
                                        <w:bottom w:val="none" w:sz="0" w:space="0" w:color="auto"/>
                                        <w:right w:val="none" w:sz="0" w:space="0" w:color="auto"/>
                                      </w:divBdr>
                                    </w:div>
                                  </w:divsChild>
                                </w:div>
                                <w:div w:id="1321619324">
                                  <w:marLeft w:val="0"/>
                                  <w:marRight w:val="0"/>
                                  <w:marTop w:val="0"/>
                                  <w:marBottom w:val="225"/>
                                  <w:divBdr>
                                    <w:top w:val="none" w:sz="0" w:space="0" w:color="auto"/>
                                    <w:left w:val="none" w:sz="0" w:space="0" w:color="auto"/>
                                    <w:bottom w:val="none" w:sz="0" w:space="0" w:color="auto"/>
                                    <w:right w:val="none" w:sz="0" w:space="0" w:color="auto"/>
                                  </w:divBdr>
                                  <w:divsChild>
                                    <w:div w:id="1786194939">
                                      <w:marLeft w:val="0"/>
                                      <w:marRight w:val="0"/>
                                      <w:marTop w:val="0"/>
                                      <w:marBottom w:val="0"/>
                                      <w:divBdr>
                                        <w:top w:val="none" w:sz="0" w:space="0" w:color="auto"/>
                                        <w:left w:val="none" w:sz="0" w:space="0" w:color="auto"/>
                                        <w:bottom w:val="none" w:sz="0" w:space="0" w:color="auto"/>
                                        <w:right w:val="none" w:sz="0" w:space="0" w:color="auto"/>
                                      </w:divBdr>
                                    </w:div>
                                  </w:divsChild>
                                </w:div>
                                <w:div w:id="1385565189">
                                  <w:marLeft w:val="0"/>
                                  <w:marRight w:val="0"/>
                                  <w:marTop w:val="0"/>
                                  <w:marBottom w:val="225"/>
                                  <w:divBdr>
                                    <w:top w:val="none" w:sz="0" w:space="0" w:color="auto"/>
                                    <w:left w:val="none" w:sz="0" w:space="0" w:color="auto"/>
                                    <w:bottom w:val="none" w:sz="0" w:space="0" w:color="auto"/>
                                    <w:right w:val="none" w:sz="0" w:space="0" w:color="auto"/>
                                  </w:divBdr>
                                  <w:divsChild>
                                    <w:div w:id="1364743453">
                                      <w:marLeft w:val="0"/>
                                      <w:marRight w:val="0"/>
                                      <w:marTop w:val="0"/>
                                      <w:marBottom w:val="0"/>
                                      <w:divBdr>
                                        <w:top w:val="none" w:sz="0" w:space="0" w:color="auto"/>
                                        <w:left w:val="none" w:sz="0" w:space="0" w:color="auto"/>
                                        <w:bottom w:val="none" w:sz="0" w:space="0" w:color="auto"/>
                                        <w:right w:val="none" w:sz="0" w:space="0" w:color="auto"/>
                                      </w:divBdr>
                                    </w:div>
                                  </w:divsChild>
                                </w:div>
                                <w:div w:id="1993365288">
                                  <w:marLeft w:val="0"/>
                                  <w:marRight w:val="0"/>
                                  <w:marTop w:val="0"/>
                                  <w:marBottom w:val="225"/>
                                  <w:divBdr>
                                    <w:top w:val="none" w:sz="0" w:space="0" w:color="auto"/>
                                    <w:left w:val="none" w:sz="0" w:space="0" w:color="auto"/>
                                    <w:bottom w:val="none" w:sz="0" w:space="0" w:color="auto"/>
                                    <w:right w:val="none" w:sz="0" w:space="0" w:color="auto"/>
                                  </w:divBdr>
                                  <w:divsChild>
                                    <w:div w:id="967710257">
                                      <w:marLeft w:val="0"/>
                                      <w:marRight w:val="0"/>
                                      <w:marTop w:val="0"/>
                                      <w:marBottom w:val="0"/>
                                      <w:divBdr>
                                        <w:top w:val="none" w:sz="0" w:space="0" w:color="auto"/>
                                        <w:left w:val="none" w:sz="0" w:space="0" w:color="auto"/>
                                        <w:bottom w:val="none" w:sz="0" w:space="0" w:color="auto"/>
                                        <w:right w:val="none" w:sz="0" w:space="0" w:color="auto"/>
                                      </w:divBdr>
                                    </w:div>
                                  </w:divsChild>
                                </w:div>
                                <w:div w:id="2034499849">
                                  <w:marLeft w:val="0"/>
                                  <w:marRight w:val="0"/>
                                  <w:marTop w:val="0"/>
                                  <w:marBottom w:val="225"/>
                                  <w:divBdr>
                                    <w:top w:val="none" w:sz="0" w:space="0" w:color="auto"/>
                                    <w:left w:val="none" w:sz="0" w:space="0" w:color="auto"/>
                                    <w:bottom w:val="none" w:sz="0" w:space="0" w:color="auto"/>
                                    <w:right w:val="none" w:sz="0" w:space="0" w:color="auto"/>
                                  </w:divBdr>
                                  <w:divsChild>
                                    <w:div w:id="123700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1178434">
          <w:marLeft w:val="0"/>
          <w:marRight w:val="0"/>
          <w:marTop w:val="360"/>
          <w:marBottom w:val="450"/>
          <w:divBdr>
            <w:top w:val="none" w:sz="0" w:space="0" w:color="auto"/>
            <w:left w:val="none" w:sz="0" w:space="0" w:color="auto"/>
            <w:bottom w:val="none" w:sz="0" w:space="0" w:color="auto"/>
            <w:right w:val="none" w:sz="0" w:space="0" w:color="auto"/>
          </w:divBdr>
          <w:divsChild>
            <w:div w:id="924194470">
              <w:marLeft w:val="0"/>
              <w:marRight w:val="0"/>
              <w:marTop w:val="0"/>
              <w:marBottom w:val="0"/>
              <w:divBdr>
                <w:top w:val="none" w:sz="0" w:space="0" w:color="auto"/>
                <w:left w:val="none" w:sz="0" w:space="0" w:color="auto"/>
                <w:bottom w:val="none" w:sz="0" w:space="0" w:color="auto"/>
                <w:right w:val="none" w:sz="0" w:space="0" w:color="auto"/>
              </w:divBdr>
            </w:div>
            <w:div w:id="105670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377908">
      <w:bodyDiv w:val="1"/>
      <w:marLeft w:val="0"/>
      <w:marRight w:val="0"/>
      <w:marTop w:val="0"/>
      <w:marBottom w:val="0"/>
      <w:divBdr>
        <w:top w:val="none" w:sz="0" w:space="0" w:color="auto"/>
        <w:left w:val="none" w:sz="0" w:space="0" w:color="auto"/>
        <w:bottom w:val="none" w:sz="0" w:space="0" w:color="auto"/>
        <w:right w:val="none" w:sz="0" w:space="0" w:color="auto"/>
      </w:divBdr>
    </w:div>
    <w:div w:id="1713843062">
      <w:bodyDiv w:val="1"/>
      <w:marLeft w:val="0"/>
      <w:marRight w:val="0"/>
      <w:marTop w:val="0"/>
      <w:marBottom w:val="0"/>
      <w:divBdr>
        <w:top w:val="none" w:sz="0" w:space="0" w:color="auto"/>
        <w:left w:val="none" w:sz="0" w:space="0" w:color="auto"/>
        <w:bottom w:val="none" w:sz="0" w:space="0" w:color="auto"/>
        <w:right w:val="none" w:sz="0" w:space="0" w:color="auto"/>
      </w:divBdr>
    </w:div>
    <w:div w:id="1714114559">
      <w:bodyDiv w:val="1"/>
      <w:marLeft w:val="0"/>
      <w:marRight w:val="0"/>
      <w:marTop w:val="0"/>
      <w:marBottom w:val="0"/>
      <w:divBdr>
        <w:top w:val="none" w:sz="0" w:space="0" w:color="auto"/>
        <w:left w:val="none" w:sz="0" w:space="0" w:color="auto"/>
        <w:bottom w:val="none" w:sz="0" w:space="0" w:color="auto"/>
        <w:right w:val="none" w:sz="0" w:space="0" w:color="auto"/>
      </w:divBdr>
    </w:div>
    <w:div w:id="1715084263">
      <w:bodyDiv w:val="1"/>
      <w:marLeft w:val="0"/>
      <w:marRight w:val="0"/>
      <w:marTop w:val="0"/>
      <w:marBottom w:val="0"/>
      <w:divBdr>
        <w:top w:val="none" w:sz="0" w:space="0" w:color="auto"/>
        <w:left w:val="none" w:sz="0" w:space="0" w:color="auto"/>
        <w:bottom w:val="none" w:sz="0" w:space="0" w:color="auto"/>
        <w:right w:val="none" w:sz="0" w:space="0" w:color="auto"/>
      </w:divBdr>
      <w:divsChild>
        <w:div w:id="122232664">
          <w:blockQuote w:val="1"/>
          <w:marLeft w:val="0"/>
          <w:marRight w:val="0"/>
          <w:marTop w:val="225"/>
          <w:marBottom w:val="225"/>
          <w:divBdr>
            <w:top w:val="none" w:sz="0" w:space="0" w:color="auto"/>
            <w:left w:val="single" w:sz="24" w:space="11" w:color="DDDDDD"/>
            <w:bottom w:val="none" w:sz="0" w:space="0" w:color="auto"/>
            <w:right w:val="none" w:sz="0" w:space="0" w:color="auto"/>
          </w:divBdr>
        </w:div>
      </w:divsChild>
    </w:div>
    <w:div w:id="1715108481">
      <w:bodyDiv w:val="1"/>
      <w:marLeft w:val="0"/>
      <w:marRight w:val="0"/>
      <w:marTop w:val="0"/>
      <w:marBottom w:val="0"/>
      <w:divBdr>
        <w:top w:val="none" w:sz="0" w:space="0" w:color="auto"/>
        <w:left w:val="none" w:sz="0" w:space="0" w:color="auto"/>
        <w:bottom w:val="none" w:sz="0" w:space="0" w:color="auto"/>
        <w:right w:val="none" w:sz="0" w:space="0" w:color="auto"/>
      </w:divBdr>
    </w:div>
    <w:div w:id="1731077118">
      <w:bodyDiv w:val="1"/>
      <w:marLeft w:val="0"/>
      <w:marRight w:val="0"/>
      <w:marTop w:val="0"/>
      <w:marBottom w:val="0"/>
      <w:divBdr>
        <w:top w:val="none" w:sz="0" w:space="0" w:color="auto"/>
        <w:left w:val="none" w:sz="0" w:space="0" w:color="auto"/>
        <w:bottom w:val="none" w:sz="0" w:space="0" w:color="auto"/>
        <w:right w:val="none" w:sz="0" w:space="0" w:color="auto"/>
      </w:divBdr>
    </w:div>
    <w:div w:id="1740858822">
      <w:bodyDiv w:val="1"/>
      <w:marLeft w:val="0"/>
      <w:marRight w:val="0"/>
      <w:marTop w:val="0"/>
      <w:marBottom w:val="0"/>
      <w:divBdr>
        <w:top w:val="none" w:sz="0" w:space="0" w:color="auto"/>
        <w:left w:val="none" w:sz="0" w:space="0" w:color="auto"/>
        <w:bottom w:val="none" w:sz="0" w:space="0" w:color="auto"/>
        <w:right w:val="none" w:sz="0" w:space="0" w:color="auto"/>
      </w:divBdr>
    </w:div>
    <w:div w:id="1752461593">
      <w:bodyDiv w:val="1"/>
      <w:marLeft w:val="0"/>
      <w:marRight w:val="0"/>
      <w:marTop w:val="0"/>
      <w:marBottom w:val="0"/>
      <w:divBdr>
        <w:top w:val="none" w:sz="0" w:space="0" w:color="auto"/>
        <w:left w:val="none" w:sz="0" w:space="0" w:color="auto"/>
        <w:bottom w:val="none" w:sz="0" w:space="0" w:color="auto"/>
        <w:right w:val="none" w:sz="0" w:space="0" w:color="auto"/>
      </w:divBdr>
    </w:div>
    <w:div w:id="1753625305">
      <w:bodyDiv w:val="1"/>
      <w:marLeft w:val="0"/>
      <w:marRight w:val="0"/>
      <w:marTop w:val="0"/>
      <w:marBottom w:val="0"/>
      <w:divBdr>
        <w:top w:val="none" w:sz="0" w:space="0" w:color="auto"/>
        <w:left w:val="none" w:sz="0" w:space="0" w:color="auto"/>
        <w:bottom w:val="none" w:sz="0" w:space="0" w:color="auto"/>
        <w:right w:val="none" w:sz="0" w:space="0" w:color="auto"/>
      </w:divBdr>
    </w:div>
    <w:div w:id="1754859116">
      <w:bodyDiv w:val="1"/>
      <w:marLeft w:val="0"/>
      <w:marRight w:val="0"/>
      <w:marTop w:val="0"/>
      <w:marBottom w:val="0"/>
      <w:divBdr>
        <w:top w:val="none" w:sz="0" w:space="0" w:color="auto"/>
        <w:left w:val="none" w:sz="0" w:space="0" w:color="auto"/>
        <w:bottom w:val="none" w:sz="0" w:space="0" w:color="auto"/>
        <w:right w:val="none" w:sz="0" w:space="0" w:color="auto"/>
      </w:divBdr>
      <w:divsChild>
        <w:div w:id="1298102245">
          <w:marLeft w:val="0"/>
          <w:marRight w:val="0"/>
          <w:marTop w:val="0"/>
          <w:marBottom w:val="225"/>
          <w:divBdr>
            <w:top w:val="none" w:sz="0" w:space="0" w:color="auto"/>
            <w:left w:val="none" w:sz="0" w:space="0" w:color="auto"/>
            <w:bottom w:val="none" w:sz="0" w:space="0" w:color="auto"/>
            <w:right w:val="none" w:sz="0" w:space="0" w:color="auto"/>
          </w:divBdr>
          <w:divsChild>
            <w:div w:id="46954459">
              <w:marLeft w:val="0"/>
              <w:marRight w:val="0"/>
              <w:marTop w:val="0"/>
              <w:marBottom w:val="0"/>
              <w:divBdr>
                <w:top w:val="none" w:sz="0" w:space="0" w:color="auto"/>
                <w:left w:val="none" w:sz="0" w:space="0" w:color="auto"/>
                <w:bottom w:val="none" w:sz="0" w:space="0" w:color="auto"/>
                <w:right w:val="none" w:sz="0" w:space="0" w:color="auto"/>
              </w:divBdr>
            </w:div>
            <w:div w:id="57168318">
              <w:marLeft w:val="0"/>
              <w:marRight w:val="0"/>
              <w:marTop w:val="0"/>
              <w:marBottom w:val="0"/>
              <w:divBdr>
                <w:top w:val="none" w:sz="0" w:space="0" w:color="auto"/>
                <w:left w:val="none" w:sz="0" w:space="0" w:color="auto"/>
                <w:bottom w:val="none" w:sz="0" w:space="0" w:color="auto"/>
                <w:right w:val="none" w:sz="0" w:space="0" w:color="auto"/>
              </w:divBdr>
            </w:div>
            <w:div w:id="57747142">
              <w:marLeft w:val="0"/>
              <w:marRight w:val="0"/>
              <w:marTop w:val="0"/>
              <w:marBottom w:val="0"/>
              <w:divBdr>
                <w:top w:val="none" w:sz="0" w:space="0" w:color="auto"/>
                <w:left w:val="none" w:sz="0" w:space="0" w:color="auto"/>
                <w:bottom w:val="none" w:sz="0" w:space="0" w:color="auto"/>
                <w:right w:val="none" w:sz="0" w:space="0" w:color="auto"/>
              </w:divBdr>
            </w:div>
            <w:div w:id="135492749">
              <w:marLeft w:val="0"/>
              <w:marRight w:val="0"/>
              <w:marTop w:val="0"/>
              <w:marBottom w:val="0"/>
              <w:divBdr>
                <w:top w:val="none" w:sz="0" w:space="0" w:color="auto"/>
                <w:left w:val="none" w:sz="0" w:space="0" w:color="auto"/>
                <w:bottom w:val="none" w:sz="0" w:space="0" w:color="auto"/>
                <w:right w:val="none" w:sz="0" w:space="0" w:color="auto"/>
              </w:divBdr>
            </w:div>
            <w:div w:id="258488358">
              <w:marLeft w:val="0"/>
              <w:marRight w:val="0"/>
              <w:marTop w:val="0"/>
              <w:marBottom w:val="0"/>
              <w:divBdr>
                <w:top w:val="none" w:sz="0" w:space="0" w:color="auto"/>
                <w:left w:val="none" w:sz="0" w:space="0" w:color="auto"/>
                <w:bottom w:val="none" w:sz="0" w:space="0" w:color="auto"/>
                <w:right w:val="none" w:sz="0" w:space="0" w:color="auto"/>
              </w:divBdr>
            </w:div>
            <w:div w:id="261232263">
              <w:marLeft w:val="0"/>
              <w:marRight w:val="0"/>
              <w:marTop w:val="0"/>
              <w:marBottom w:val="0"/>
              <w:divBdr>
                <w:top w:val="none" w:sz="0" w:space="0" w:color="auto"/>
                <w:left w:val="none" w:sz="0" w:space="0" w:color="auto"/>
                <w:bottom w:val="none" w:sz="0" w:space="0" w:color="auto"/>
                <w:right w:val="none" w:sz="0" w:space="0" w:color="auto"/>
              </w:divBdr>
            </w:div>
            <w:div w:id="293564341">
              <w:marLeft w:val="0"/>
              <w:marRight w:val="0"/>
              <w:marTop w:val="0"/>
              <w:marBottom w:val="0"/>
              <w:divBdr>
                <w:top w:val="none" w:sz="0" w:space="0" w:color="auto"/>
                <w:left w:val="none" w:sz="0" w:space="0" w:color="auto"/>
                <w:bottom w:val="none" w:sz="0" w:space="0" w:color="auto"/>
                <w:right w:val="none" w:sz="0" w:space="0" w:color="auto"/>
              </w:divBdr>
            </w:div>
            <w:div w:id="299500360">
              <w:marLeft w:val="0"/>
              <w:marRight w:val="0"/>
              <w:marTop w:val="0"/>
              <w:marBottom w:val="0"/>
              <w:divBdr>
                <w:top w:val="none" w:sz="0" w:space="0" w:color="auto"/>
                <w:left w:val="none" w:sz="0" w:space="0" w:color="auto"/>
                <w:bottom w:val="none" w:sz="0" w:space="0" w:color="auto"/>
                <w:right w:val="none" w:sz="0" w:space="0" w:color="auto"/>
              </w:divBdr>
            </w:div>
            <w:div w:id="333532162">
              <w:marLeft w:val="0"/>
              <w:marRight w:val="0"/>
              <w:marTop w:val="0"/>
              <w:marBottom w:val="0"/>
              <w:divBdr>
                <w:top w:val="none" w:sz="0" w:space="0" w:color="auto"/>
                <w:left w:val="none" w:sz="0" w:space="0" w:color="auto"/>
                <w:bottom w:val="none" w:sz="0" w:space="0" w:color="auto"/>
                <w:right w:val="none" w:sz="0" w:space="0" w:color="auto"/>
              </w:divBdr>
            </w:div>
            <w:div w:id="334654006">
              <w:marLeft w:val="0"/>
              <w:marRight w:val="0"/>
              <w:marTop w:val="0"/>
              <w:marBottom w:val="0"/>
              <w:divBdr>
                <w:top w:val="none" w:sz="0" w:space="0" w:color="auto"/>
                <w:left w:val="none" w:sz="0" w:space="0" w:color="auto"/>
                <w:bottom w:val="none" w:sz="0" w:space="0" w:color="auto"/>
                <w:right w:val="none" w:sz="0" w:space="0" w:color="auto"/>
              </w:divBdr>
            </w:div>
            <w:div w:id="366374722">
              <w:marLeft w:val="0"/>
              <w:marRight w:val="0"/>
              <w:marTop w:val="0"/>
              <w:marBottom w:val="0"/>
              <w:divBdr>
                <w:top w:val="none" w:sz="0" w:space="0" w:color="auto"/>
                <w:left w:val="none" w:sz="0" w:space="0" w:color="auto"/>
                <w:bottom w:val="none" w:sz="0" w:space="0" w:color="auto"/>
                <w:right w:val="none" w:sz="0" w:space="0" w:color="auto"/>
              </w:divBdr>
            </w:div>
            <w:div w:id="445538301">
              <w:marLeft w:val="0"/>
              <w:marRight w:val="0"/>
              <w:marTop w:val="0"/>
              <w:marBottom w:val="0"/>
              <w:divBdr>
                <w:top w:val="none" w:sz="0" w:space="0" w:color="auto"/>
                <w:left w:val="none" w:sz="0" w:space="0" w:color="auto"/>
                <w:bottom w:val="none" w:sz="0" w:space="0" w:color="auto"/>
                <w:right w:val="none" w:sz="0" w:space="0" w:color="auto"/>
              </w:divBdr>
            </w:div>
            <w:div w:id="452863747">
              <w:marLeft w:val="0"/>
              <w:marRight w:val="0"/>
              <w:marTop w:val="0"/>
              <w:marBottom w:val="0"/>
              <w:divBdr>
                <w:top w:val="none" w:sz="0" w:space="0" w:color="auto"/>
                <w:left w:val="none" w:sz="0" w:space="0" w:color="auto"/>
                <w:bottom w:val="none" w:sz="0" w:space="0" w:color="auto"/>
                <w:right w:val="none" w:sz="0" w:space="0" w:color="auto"/>
              </w:divBdr>
            </w:div>
            <w:div w:id="472986458">
              <w:marLeft w:val="0"/>
              <w:marRight w:val="0"/>
              <w:marTop w:val="0"/>
              <w:marBottom w:val="0"/>
              <w:divBdr>
                <w:top w:val="none" w:sz="0" w:space="0" w:color="auto"/>
                <w:left w:val="none" w:sz="0" w:space="0" w:color="auto"/>
                <w:bottom w:val="none" w:sz="0" w:space="0" w:color="auto"/>
                <w:right w:val="none" w:sz="0" w:space="0" w:color="auto"/>
              </w:divBdr>
            </w:div>
            <w:div w:id="491682036">
              <w:marLeft w:val="0"/>
              <w:marRight w:val="0"/>
              <w:marTop w:val="0"/>
              <w:marBottom w:val="0"/>
              <w:divBdr>
                <w:top w:val="none" w:sz="0" w:space="0" w:color="auto"/>
                <w:left w:val="none" w:sz="0" w:space="0" w:color="auto"/>
                <w:bottom w:val="none" w:sz="0" w:space="0" w:color="auto"/>
                <w:right w:val="none" w:sz="0" w:space="0" w:color="auto"/>
              </w:divBdr>
            </w:div>
            <w:div w:id="517621593">
              <w:marLeft w:val="0"/>
              <w:marRight w:val="0"/>
              <w:marTop w:val="0"/>
              <w:marBottom w:val="0"/>
              <w:divBdr>
                <w:top w:val="none" w:sz="0" w:space="0" w:color="auto"/>
                <w:left w:val="none" w:sz="0" w:space="0" w:color="auto"/>
                <w:bottom w:val="none" w:sz="0" w:space="0" w:color="auto"/>
                <w:right w:val="none" w:sz="0" w:space="0" w:color="auto"/>
              </w:divBdr>
            </w:div>
            <w:div w:id="532309701">
              <w:marLeft w:val="0"/>
              <w:marRight w:val="0"/>
              <w:marTop w:val="0"/>
              <w:marBottom w:val="0"/>
              <w:divBdr>
                <w:top w:val="none" w:sz="0" w:space="0" w:color="auto"/>
                <w:left w:val="none" w:sz="0" w:space="0" w:color="auto"/>
                <w:bottom w:val="none" w:sz="0" w:space="0" w:color="auto"/>
                <w:right w:val="none" w:sz="0" w:space="0" w:color="auto"/>
              </w:divBdr>
            </w:div>
            <w:div w:id="584387455">
              <w:marLeft w:val="0"/>
              <w:marRight w:val="0"/>
              <w:marTop w:val="0"/>
              <w:marBottom w:val="0"/>
              <w:divBdr>
                <w:top w:val="none" w:sz="0" w:space="0" w:color="auto"/>
                <w:left w:val="none" w:sz="0" w:space="0" w:color="auto"/>
                <w:bottom w:val="none" w:sz="0" w:space="0" w:color="auto"/>
                <w:right w:val="none" w:sz="0" w:space="0" w:color="auto"/>
              </w:divBdr>
            </w:div>
            <w:div w:id="592470785">
              <w:marLeft w:val="0"/>
              <w:marRight w:val="0"/>
              <w:marTop w:val="0"/>
              <w:marBottom w:val="0"/>
              <w:divBdr>
                <w:top w:val="none" w:sz="0" w:space="0" w:color="auto"/>
                <w:left w:val="none" w:sz="0" w:space="0" w:color="auto"/>
                <w:bottom w:val="none" w:sz="0" w:space="0" w:color="auto"/>
                <w:right w:val="none" w:sz="0" w:space="0" w:color="auto"/>
              </w:divBdr>
            </w:div>
            <w:div w:id="690060910">
              <w:marLeft w:val="0"/>
              <w:marRight w:val="0"/>
              <w:marTop w:val="0"/>
              <w:marBottom w:val="0"/>
              <w:divBdr>
                <w:top w:val="none" w:sz="0" w:space="0" w:color="auto"/>
                <w:left w:val="none" w:sz="0" w:space="0" w:color="auto"/>
                <w:bottom w:val="none" w:sz="0" w:space="0" w:color="auto"/>
                <w:right w:val="none" w:sz="0" w:space="0" w:color="auto"/>
              </w:divBdr>
            </w:div>
            <w:div w:id="711348137">
              <w:marLeft w:val="0"/>
              <w:marRight w:val="0"/>
              <w:marTop w:val="0"/>
              <w:marBottom w:val="0"/>
              <w:divBdr>
                <w:top w:val="none" w:sz="0" w:space="0" w:color="auto"/>
                <w:left w:val="none" w:sz="0" w:space="0" w:color="auto"/>
                <w:bottom w:val="none" w:sz="0" w:space="0" w:color="auto"/>
                <w:right w:val="none" w:sz="0" w:space="0" w:color="auto"/>
              </w:divBdr>
            </w:div>
            <w:div w:id="759645945">
              <w:marLeft w:val="0"/>
              <w:marRight w:val="0"/>
              <w:marTop w:val="0"/>
              <w:marBottom w:val="0"/>
              <w:divBdr>
                <w:top w:val="none" w:sz="0" w:space="0" w:color="auto"/>
                <w:left w:val="none" w:sz="0" w:space="0" w:color="auto"/>
                <w:bottom w:val="none" w:sz="0" w:space="0" w:color="auto"/>
                <w:right w:val="none" w:sz="0" w:space="0" w:color="auto"/>
              </w:divBdr>
            </w:div>
            <w:div w:id="819035659">
              <w:marLeft w:val="0"/>
              <w:marRight w:val="0"/>
              <w:marTop w:val="0"/>
              <w:marBottom w:val="0"/>
              <w:divBdr>
                <w:top w:val="none" w:sz="0" w:space="0" w:color="auto"/>
                <w:left w:val="none" w:sz="0" w:space="0" w:color="auto"/>
                <w:bottom w:val="none" w:sz="0" w:space="0" w:color="auto"/>
                <w:right w:val="none" w:sz="0" w:space="0" w:color="auto"/>
              </w:divBdr>
            </w:div>
            <w:div w:id="851139332">
              <w:marLeft w:val="0"/>
              <w:marRight w:val="0"/>
              <w:marTop w:val="0"/>
              <w:marBottom w:val="0"/>
              <w:divBdr>
                <w:top w:val="none" w:sz="0" w:space="0" w:color="auto"/>
                <w:left w:val="none" w:sz="0" w:space="0" w:color="auto"/>
                <w:bottom w:val="none" w:sz="0" w:space="0" w:color="auto"/>
                <w:right w:val="none" w:sz="0" w:space="0" w:color="auto"/>
              </w:divBdr>
            </w:div>
            <w:div w:id="937297315">
              <w:marLeft w:val="0"/>
              <w:marRight w:val="0"/>
              <w:marTop w:val="0"/>
              <w:marBottom w:val="0"/>
              <w:divBdr>
                <w:top w:val="none" w:sz="0" w:space="0" w:color="auto"/>
                <w:left w:val="none" w:sz="0" w:space="0" w:color="auto"/>
                <w:bottom w:val="none" w:sz="0" w:space="0" w:color="auto"/>
                <w:right w:val="none" w:sz="0" w:space="0" w:color="auto"/>
              </w:divBdr>
            </w:div>
            <w:div w:id="944846316">
              <w:marLeft w:val="0"/>
              <w:marRight w:val="0"/>
              <w:marTop w:val="0"/>
              <w:marBottom w:val="0"/>
              <w:divBdr>
                <w:top w:val="none" w:sz="0" w:space="0" w:color="auto"/>
                <w:left w:val="none" w:sz="0" w:space="0" w:color="auto"/>
                <w:bottom w:val="none" w:sz="0" w:space="0" w:color="auto"/>
                <w:right w:val="none" w:sz="0" w:space="0" w:color="auto"/>
              </w:divBdr>
            </w:div>
            <w:div w:id="945773909">
              <w:marLeft w:val="0"/>
              <w:marRight w:val="0"/>
              <w:marTop w:val="0"/>
              <w:marBottom w:val="0"/>
              <w:divBdr>
                <w:top w:val="none" w:sz="0" w:space="0" w:color="auto"/>
                <w:left w:val="none" w:sz="0" w:space="0" w:color="auto"/>
                <w:bottom w:val="none" w:sz="0" w:space="0" w:color="auto"/>
                <w:right w:val="none" w:sz="0" w:space="0" w:color="auto"/>
              </w:divBdr>
            </w:div>
            <w:div w:id="971717587">
              <w:marLeft w:val="0"/>
              <w:marRight w:val="0"/>
              <w:marTop w:val="0"/>
              <w:marBottom w:val="0"/>
              <w:divBdr>
                <w:top w:val="none" w:sz="0" w:space="0" w:color="auto"/>
                <w:left w:val="none" w:sz="0" w:space="0" w:color="auto"/>
                <w:bottom w:val="none" w:sz="0" w:space="0" w:color="auto"/>
                <w:right w:val="none" w:sz="0" w:space="0" w:color="auto"/>
              </w:divBdr>
            </w:div>
            <w:div w:id="979844478">
              <w:marLeft w:val="0"/>
              <w:marRight w:val="0"/>
              <w:marTop w:val="0"/>
              <w:marBottom w:val="0"/>
              <w:divBdr>
                <w:top w:val="none" w:sz="0" w:space="0" w:color="auto"/>
                <w:left w:val="none" w:sz="0" w:space="0" w:color="auto"/>
                <w:bottom w:val="none" w:sz="0" w:space="0" w:color="auto"/>
                <w:right w:val="none" w:sz="0" w:space="0" w:color="auto"/>
              </w:divBdr>
            </w:div>
            <w:div w:id="985429352">
              <w:marLeft w:val="0"/>
              <w:marRight w:val="0"/>
              <w:marTop w:val="0"/>
              <w:marBottom w:val="0"/>
              <w:divBdr>
                <w:top w:val="none" w:sz="0" w:space="0" w:color="auto"/>
                <w:left w:val="none" w:sz="0" w:space="0" w:color="auto"/>
                <w:bottom w:val="none" w:sz="0" w:space="0" w:color="auto"/>
                <w:right w:val="none" w:sz="0" w:space="0" w:color="auto"/>
              </w:divBdr>
            </w:div>
            <w:div w:id="1049301700">
              <w:marLeft w:val="0"/>
              <w:marRight w:val="0"/>
              <w:marTop w:val="0"/>
              <w:marBottom w:val="0"/>
              <w:divBdr>
                <w:top w:val="none" w:sz="0" w:space="0" w:color="auto"/>
                <w:left w:val="none" w:sz="0" w:space="0" w:color="auto"/>
                <w:bottom w:val="none" w:sz="0" w:space="0" w:color="auto"/>
                <w:right w:val="none" w:sz="0" w:space="0" w:color="auto"/>
              </w:divBdr>
            </w:div>
            <w:div w:id="1058359252">
              <w:marLeft w:val="0"/>
              <w:marRight w:val="0"/>
              <w:marTop w:val="0"/>
              <w:marBottom w:val="0"/>
              <w:divBdr>
                <w:top w:val="none" w:sz="0" w:space="0" w:color="auto"/>
                <w:left w:val="none" w:sz="0" w:space="0" w:color="auto"/>
                <w:bottom w:val="none" w:sz="0" w:space="0" w:color="auto"/>
                <w:right w:val="none" w:sz="0" w:space="0" w:color="auto"/>
              </w:divBdr>
            </w:div>
            <w:div w:id="1148858293">
              <w:marLeft w:val="0"/>
              <w:marRight w:val="0"/>
              <w:marTop w:val="0"/>
              <w:marBottom w:val="0"/>
              <w:divBdr>
                <w:top w:val="none" w:sz="0" w:space="0" w:color="auto"/>
                <w:left w:val="none" w:sz="0" w:space="0" w:color="auto"/>
                <w:bottom w:val="none" w:sz="0" w:space="0" w:color="auto"/>
                <w:right w:val="none" w:sz="0" w:space="0" w:color="auto"/>
              </w:divBdr>
            </w:div>
            <w:div w:id="1200779205">
              <w:marLeft w:val="0"/>
              <w:marRight w:val="0"/>
              <w:marTop w:val="0"/>
              <w:marBottom w:val="0"/>
              <w:divBdr>
                <w:top w:val="none" w:sz="0" w:space="0" w:color="auto"/>
                <w:left w:val="none" w:sz="0" w:space="0" w:color="auto"/>
                <w:bottom w:val="none" w:sz="0" w:space="0" w:color="auto"/>
                <w:right w:val="none" w:sz="0" w:space="0" w:color="auto"/>
              </w:divBdr>
            </w:div>
            <w:div w:id="1233656807">
              <w:marLeft w:val="0"/>
              <w:marRight w:val="0"/>
              <w:marTop w:val="0"/>
              <w:marBottom w:val="0"/>
              <w:divBdr>
                <w:top w:val="none" w:sz="0" w:space="0" w:color="auto"/>
                <w:left w:val="none" w:sz="0" w:space="0" w:color="auto"/>
                <w:bottom w:val="none" w:sz="0" w:space="0" w:color="auto"/>
                <w:right w:val="none" w:sz="0" w:space="0" w:color="auto"/>
              </w:divBdr>
            </w:div>
            <w:div w:id="1303464773">
              <w:marLeft w:val="0"/>
              <w:marRight w:val="0"/>
              <w:marTop w:val="0"/>
              <w:marBottom w:val="0"/>
              <w:divBdr>
                <w:top w:val="none" w:sz="0" w:space="0" w:color="auto"/>
                <w:left w:val="none" w:sz="0" w:space="0" w:color="auto"/>
                <w:bottom w:val="none" w:sz="0" w:space="0" w:color="auto"/>
                <w:right w:val="none" w:sz="0" w:space="0" w:color="auto"/>
              </w:divBdr>
            </w:div>
            <w:div w:id="1326397414">
              <w:marLeft w:val="0"/>
              <w:marRight w:val="0"/>
              <w:marTop w:val="0"/>
              <w:marBottom w:val="0"/>
              <w:divBdr>
                <w:top w:val="none" w:sz="0" w:space="0" w:color="auto"/>
                <w:left w:val="none" w:sz="0" w:space="0" w:color="auto"/>
                <w:bottom w:val="none" w:sz="0" w:space="0" w:color="auto"/>
                <w:right w:val="none" w:sz="0" w:space="0" w:color="auto"/>
              </w:divBdr>
            </w:div>
            <w:div w:id="1348478813">
              <w:marLeft w:val="0"/>
              <w:marRight w:val="0"/>
              <w:marTop w:val="0"/>
              <w:marBottom w:val="0"/>
              <w:divBdr>
                <w:top w:val="none" w:sz="0" w:space="0" w:color="auto"/>
                <w:left w:val="none" w:sz="0" w:space="0" w:color="auto"/>
                <w:bottom w:val="none" w:sz="0" w:space="0" w:color="auto"/>
                <w:right w:val="none" w:sz="0" w:space="0" w:color="auto"/>
              </w:divBdr>
            </w:div>
            <w:div w:id="1399012110">
              <w:marLeft w:val="0"/>
              <w:marRight w:val="0"/>
              <w:marTop w:val="0"/>
              <w:marBottom w:val="0"/>
              <w:divBdr>
                <w:top w:val="none" w:sz="0" w:space="0" w:color="auto"/>
                <w:left w:val="none" w:sz="0" w:space="0" w:color="auto"/>
                <w:bottom w:val="none" w:sz="0" w:space="0" w:color="auto"/>
                <w:right w:val="none" w:sz="0" w:space="0" w:color="auto"/>
              </w:divBdr>
            </w:div>
            <w:div w:id="1501308699">
              <w:marLeft w:val="0"/>
              <w:marRight w:val="0"/>
              <w:marTop w:val="0"/>
              <w:marBottom w:val="0"/>
              <w:divBdr>
                <w:top w:val="none" w:sz="0" w:space="0" w:color="auto"/>
                <w:left w:val="none" w:sz="0" w:space="0" w:color="auto"/>
                <w:bottom w:val="none" w:sz="0" w:space="0" w:color="auto"/>
                <w:right w:val="none" w:sz="0" w:space="0" w:color="auto"/>
              </w:divBdr>
            </w:div>
            <w:div w:id="1661731153">
              <w:marLeft w:val="0"/>
              <w:marRight w:val="0"/>
              <w:marTop w:val="0"/>
              <w:marBottom w:val="0"/>
              <w:divBdr>
                <w:top w:val="none" w:sz="0" w:space="0" w:color="auto"/>
                <w:left w:val="none" w:sz="0" w:space="0" w:color="auto"/>
                <w:bottom w:val="none" w:sz="0" w:space="0" w:color="auto"/>
                <w:right w:val="none" w:sz="0" w:space="0" w:color="auto"/>
              </w:divBdr>
            </w:div>
            <w:div w:id="1714383983">
              <w:marLeft w:val="0"/>
              <w:marRight w:val="0"/>
              <w:marTop w:val="0"/>
              <w:marBottom w:val="0"/>
              <w:divBdr>
                <w:top w:val="none" w:sz="0" w:space="0" w:color="auto"/>
                <w:left w:val="none" w:sz="0" w:space="0" w:color="auto"/>
                <w:bottom w:val="none" w:sz="0" w:space="0" w:color="auto"/>
                <w:right w:val="none" w:sz="0" w:space="0" w:color="auto"/>
              </w:divBdr>
            </w:div>
            <w:div w:id="1742634357">
              <w:marLeft w:val="0"/>
              <w:marRight w:val="0"/>
              <w:marTop w:val="0"/>
              <w:marBottom w:val="0"/>
              <w:divBdr>
                <w:top w:val="none" w:sz="0" w:space="0" w:color="auto"/>
                <w:left w:val="none" w:sz="0" w:space="0" w:color="auto"/>
                <w:bottom w:val="none" w:sz="0" w:space="0" w:color="auto"/>
                <w:right w:val="none" w:sz="0" w:space="0" w:color="auto"/>
              </w:divBdr>
            </w:div>
            <w:div w:id="1820883555">
              <w:marLeft w:val="0"/>
              <w:marRight w:val="0"/>
              <w:marTop w:val="0"/>
              <w:marBottom w:val="0"/>
              <w:divBdr>
                <w:top w:val="none" w:sz="0" w:space="0" w:color="auto"/>
                <w:left w:val="none" w:sz="0" w:space="0" w:color="auto"/>
                <w:bottom w:val="none" w:sz="0" w:space="0" w:color="auto"/>
                <w:right w:val="none" w:sz="0" w:space="0" w:color="auto"/>
              </w:divBdr>
            </w:div>
            <w:div w:id="1888182254">
              <w:marLeft w:val="0"/>
              <w:marRight w:val="0"/>
              <w:marTop w:val="0"/>
              <w:marBottom w:val="0"/>
              <w:divBdr>
                <w:top w:val="none" w:sz="0" w:space="0" w:color="auto"/>
                <w:left w:val="none" w:sz="0" w:space="0" w:color="auto"/>
                <w:bottom w:val="none" w:sz="0" w:space="0" w:color="auto"/>
                <w:right w:val="none" w:sz="0" w:space="0" w:color="auto"/>
              </w:divBdr>
            </w:div>
            <w:div w:id="1923024710">
              <w:marLeft w:val="0"/>
              <w:marRight w:val="0"/>
              <w:marTop w:val="0"/>
              <w:marBottom w:val="0"/>
              <w:divBdr>
                <w:top w:val="none" w:sz="0" w:space="0" w:color="auto"/>
                <w:left w:val="none" w:sz="0" w:space="0" w:color="auto"/>
                <w:bottom w:val="none" w:sz="0" w:space="0" w:color="auto"/>
                <w:right w:val="none" w:sz="0" w:space="0" w:color="auto"/>
              </w:divBdr>
            </w:div>
            <w:div w:id="1937978752">
              <w:marLeft w:val="0"/>
              <w:marRight w:val="0"/>
              <w:marTop w:val="0"/>
              <w:marBottom w:val="0"/>
              <w:divBdr>
                <w:top w:val="none" w:sz="0" w:space="0" w:color="auto"/>
                <w:left w:val="none" w:sz="0" w:space="0" w:color="auto"/>
                <w:bottom w:val="none" w:sz="0" w:space="0" w:color="auto"/>
                <w:right w:val="none" w:sz="0" w:space="0" w:color="auto"/>
              </w:divBdr>
            </w:div>
            <w:div w:id="1960381225">
              <w:marLeft w:val="0"/>
              <w:marRight w:val="0"/>
              <w:marTop w:val="0"/>
              <w:marBottom w:val="0"/>
              <w:divBdr>
                <w:top w:val="none" w:sz="0" w:space="0" w:color="auto"/>
                <w:left w:val="none" w:sz="0" w:space="0" w:color="auto"/>
                <w:bottom w:val="none" w:sz="0" w:space="0" w:color="auto"/>
                <w:right w:val="none" w:sz="0" w:space="0" w:color="auto"/>
              </w:divBdr>
            </w:div>
            <w:div w:id="2055108263">
              <w:marLeft w:val="0"/>
              <w:marRight w:val="0"/>
              <w:marTop w:val="0"/>
              <w:marBottom w:val="0"/>
              <w:divBdr>
                <w:top w:val="none" w:sz="0" w:space="0" w:color="auto"/>
                <w:left w:val="none" w:sz="0" w:space="0" w:color="auto"/>
                <w:bottom w:val="none" w:sz="0" w:space="0" w:color="auto"/>
                <w:right w:val="none" w:sz="0" w:space="0" w:color="auto"/>
              </w:divBdr>
            </w:div>
            <w:div w:id="2106803074">
              <w:marLeft w:val="0"/>
              <w:marRight w:val="0"/>
              <w:marTop w:val="0"/>
              <w:marBottom w:val="0"/>
              <w:divBdr>
                <w:top w:val="none" w:sz="0" w:space="0" w:color="auto"/>
                <w:left w:val="none" w:sz="0" w:space="0" w:color="auto"/>
                <w:bottom w:val="none" w:sz="0" w:space="0" w:color="auto"/>
                <w:right w:val="none" w:sz="0" w:space="0" w:color="auto"/>
              </w:divBdr>
            </w:div>
          </w:divsChild>
        </w:div>
        <w:div w:id="1611474292">
          <w:marLeft w:val="0"/>
          <w:marRight w:val="0"/>
          <w:marTop w:val="0"/>
          <w:marBottom w:val="225"/>
          <w:divBdr>
            <w:top w:val="none" w:sz="0" w:space="0" w:color="auto"/>
            <w:left w:val="none" w:sz="0" w:space="0" w:color="auto"/>
            <w:bottom w:val="none" w:sz="0" w:space="0" w:color="auto"/>
            <w:right w:val="none" w:sz="0" w:space="0" w:color="auto"/>
          </w:divBdr>
          <w:divsChild>
            <w:div w:id="9265787">
              <w:marLeft w:val="0"/>
              <w:marRight w:val="0"/>
              <w:marTop w:val="0"/>
              <w:marBottom w:val="0"/>
              <w:divBdr>
                <w:top w:val="none" w:sz="0" w:space="0" w:color="auto"/>
                <w:left w:val="none" w:sz="0" w:space="0" w:color="auto"/>
                <w:bottom w:val="none" w:sz="0" w:space="0" w:color="auto"/>
                <w:right w:val="none" w:sz="0" w:space="0" w:color="auto"/>
              </w:divBdr>
            </w:div>
            <w:div w:id="57411246">
              <w:marLeft w:val="0"/>
              <w:marRight w:val="0"/>
              <w:marTop w:val="0"/>
              <w:marBottom w:val="0"/>
              <w:divBdr>
                <w:top w:val="none" w:sz="0" w:space="0" w:color="auto"/>
                <w:left w:val="none" w:sz="0" w:space="0" w:color="auto"/>
                <w:bottom w:val="none" w:sz="0" w:space="0" w:color="auto"/>
                <w:right w:val="none" w:sz="0" w:space="0" w:color="auto"/>
              </w:divBdr>
            </w:div>
            <w:div w:id="88939746">
              <w:marLeft w:val="0"/>
              <w:marRight w:val="0"/>
              <w:marTop w:val="0"/>
              <w:marBottom w:val="0"/>
              <w:divBdr>
                <w:top w:val="none" w:sz="0" w:space="0" w:color="auto"/>
                <w:left w:val="none" w:sz="0" w:space="0" w:color="auto"/>
                <w:bottom w:val="none" w:sz="0" w:space="0" w:color="auto"/>
                <w:right w:val="none" w:sz="0" w:space="0" w:color="auto"/>
              </w:divBdr>
            </w:div>
            <w:div w:id="98260732">
              <w:marLeft w:val="0"/>
              <w:marRight w:val="0"/>
              <w:marTop w:val="0"/>
              <w:marBottom w:val="0"/>
              <w:divBdr>
                <w:top w:val="none" w:sz="0" w:space="0" w:color="auto"/>
                <w:left w:val="none" w:sz="0" w:space="0" w:color="auto"/>
                <w:bottom w:val="none" w:sz="0" w:space="0" w:color="auto"/>
                <w:right w:val="none" w:sz="0" w:space="0" w:color="auto"/>
              </w:divBdr>
            </w:div>
            <w:div w:id="145168884">
              <w:marLeft w:val="0"/>
              <w:marRight w:val="0"/>
              <w:marTop w:val="0"/>
              <w:marBottom w:val="0"/>
              <w:divBdr>
                <w:top w:val="none" w:sz="0" w:space="0" w:color="auto"/>
                <w:left w:val="none" w:sz="0" w:space="0" w:color="auto"/>
                <w:bottom w:val="none" w:sz="0" w:space="0" w:color="auto"/>
                <w:right w:val="none" w:sz="0" w:space="0" w:color="auto"/>
              </w:divBdr>
            </w:div>
            <w:div w:id="227232041">
              <w:marLeft w:val="0"/>
              <w:marRight w:val="0"/>
              <w:marTop w:val="0"/>
              <w:marBottom w:val="0"/>
              <w:divBdr>
                <w:top w:val="none" w:sz="0" w:space="0" w:color="auto"/>
                <w:left w:val="none" w:sz="0" w:space="0" w:color="auto"/>
                <w:bottom w:val="none" w:sz="0" w:space="0" w:color="auto"/>
                <w:right w:val="none" w:sz="0" w:space="0" w:color="auto"/>
              </w:divBdr>
            </w:div>
            <w:div w:id="350911062">
              <w:marLeft w:val="0"/>
              <w:marRight w:val="0"/>
              <w:marTop w:val="0"/>
              <w:marBottom w:val="0"/>
              <w:divBdr>
                <w:top w:val="none" w:sz="0" w:space="0" w:color="auto"/>
                <w:left w:val="none" w:sz="0" w:space="0" w:color="auto"/>
                <w:bottom w:val="none" w:sz="0" w:space="0" w:color="auto"/>
                <w:right w:val="none" w:sz="0" w:space="0" w:color="auto"/>
              </w:divBdr>
            </w:div>
            <w:div w:id="351689992">
              <w:marLeft w:val="0"/>
              <w:marRight w:val="0"/>
              <w:marTop w:val="0"/>
              <w:marBottom w:val="0"/>
              <w:divBdr>
                <w:top w:val="none" w:sz="0" w:space="0" w:color="auto"/>
                <w:left w:val="none" w:sz="0" w:space="0" w:color="auto"/>
                <w:bottom w:val="none" w:sz="0" w:space="0" w:color="auto"/>
                <w:right w:val="none" w:sz="0" w:space="0" w:color="auto"/>
              </w:divBdr>
            </w:div>
            <w:div w:id="363404594">
              <w:marLeft w:val="0"/>
              <w:marRight w:val="0"/>
              <w:marTop w:val="0"/>
              <w:marBottom w:val="0"/>
              <w:divBdr>
                <w:top w:val="none" w:sz="0" w:space="0" w:color="auto"/>
                <w:left w:val="none" w:sz="0" w:space="0" w:color="auto"/>
                <w:bottom w:val="none" w:sz="0" w:space="0" w:color="auto"/>
                <w:right w:val="none" w:sz="0" w:space="0" w:color="auto"/>
              </w:divBdr>
            </w:div>
            <w:div w:id="466242054">
              <w:marLeft w:val="0"/>
              <w:marRight w:val="0"/>
              <w:marTop w:val="0"/>
              <w:marBottom w:val="0"/>
              <w:divBdr>
                <w:top w:val="none" w:sz="0" w:space="0" w:color="auto"/>
                <w:left w:val="none" w:sz="0" w:space="0" w:color="auto"/>
                <w:bottom w:val="none" w:sz="0" w:space="0" w:color="auto"/>
                <w:right w:val="none" w:sz="0" w:space="0" w:color="auto"/>
              </w:divBdr>
            </w:div>
            <w:div w:id="548224878">
              <w:marLeft w:val="0"/>
              <w:marRight w:val="0"/>
              <w:marTop w:val="0"/>
              <w:marBottom w:val="0"/>
              <w:divBdr>
                <w:top w:val="none" w:sz="0" w:space="0" w:color="auto"/>
                <w:left w:val="none" w:sz="0" w:space="0" w:color="auto"/>
                <w:bottom w:val="none" w:sz="0" w:space="0" w:color="auto"/>
                <w:right w:val="none" w:sz="0" w:space="0" w:color="auto"/>
              </w:divBdr>
            </w:div>
            <w:div w:id="567498786">
              <w:marLeft w:val="0"/>
              <w:marRight w:val="0"/>
              <w:marTop w:val="0"/>
              <w:marBottom w:val="0"/>
              <w:divBdr>
                <w:top w:val="none" w:sz="0" w:space="0" w:color="auto"/>
                <w:left w:val="none" w:sz="0" w:space="0" w:color="auto"/>
                <w:bottom w:val="none" w:sz="0" w:space="0" w:color="auto"/>
                <w:right w:val="none" w:sz="0" w:space="0" w:color="auto"/>
              </w:divBdr>
            </w:div>
            <w:div w:id="616373711">
              <w:marLeft w:val="0"/>
              <w:marRight w:val="0"/>
              <w:marTop w:val="0"/>
              <w:marBottom w:val="0"/>
              <w:divBdr>
                <w:top w:val="none" w:sz="0" w:space="0" w:color="auto"/>
                <w:left w:val="none" w:sz="0" w:space="0" w:color="auto"/>
                <w:bottom w:val="none" w:sz="0" w:space="0" w:color="auto"/>
                <w:right w:val="none" w:sz="0" w:space="0" w:color="auto"/>
              </w:divBdr>
            </w:div>
            <w:div w:id="681278690">
              <w:marLeft w:val="0"/>
              <w:marRight w:val="0"/>
              <w:marTop w:val="0"/>
              <w:marBottom w:val="0"/>
              <w:divBdr>
                <w:top w:val="none" w:sz="0" w:space="0" w:color="auto"/>
                <w:left w:val="none" w:sz="0" w:space="0" w:color="auto"/>
                <w:bottom w:val="none" w:sz="0" w:space="0" w:color="auto"/>
                <w:right w:val="none" w:sz="0" w:space="0" w:color="auto"/>
              </w:divBdr>
            </w:div>
            <w:div w:id="690952166">
              <w:marLeft w:val="0"/>
              <w:marRight w:val="0"/>
              <w:marTop w:val="0"/>
              <w:marBottom w:val="0"/>
              <w:divBdr>
                <w:top w:val="none" w:sz="0" w:space="0" w:color="auto"/>
                <w:left w:val="none" w:sz="0" w:space="0" w:color="auto"/>
                <w:bottom w:val="none" w:sz="0" w:space="0" w:color="auto"/>
                <w:right w:val="none" w:sz="0" w:space="0" w:color="auto"/>
              </w:divBdr>
            </w:div>
            <w:div w:id="732392861">
              <w:marLeft w:val="0"/>
              <w:marRight w:val="0"/>
              <w:marTop w:val="0"/>
              <w:marBottom w:val="0"/>
              <w:divBdr>
                <w:top w:val="none" w:sz="0" w:space="0" w:color="auto"/>
                <w:left w:val="none" w:sz="0" w:space="0" w:color="auto"/>
                <w:bottom w:val="none" w:sz="0" w:space="0" w:color="auto"/>
                <w:right w:val="none" w:sz="0" w:space="0" w:color="auto"/>
              </w:divBdr>
            </w:div>
            <w:div w:id="745690615">
              <w:marLeft w:val="0"/>
              <w:marRight w:val="0"/>
              <w:marTop w:val="0"/>
              <w:marBottom w:val="0"/>
              <w:divBdr>
                <w:top w:val="none" w:sz="0" w:space="0" w:color="auto"/>
                <w:left w:val="none" w:sz="0" w:space="0" w:color="auto"/>
                <w:bottom w:val="none" w:sz="0" w:space="0" w:color="auto"/>
                <w:right w:val="none" w:sz="0" w:space="0" w:color="auto"/>
              </w:divBdr>
            </w:div>
            <w:div w:id="753934462">
              <w:marLeft w:val="0"/>
              <w:marRight w:val="0"/>
              <w:marTop w:val="0"/>
              <w:marBottom w:val="0"/>
              <w:divBdr>
                <w:top w:val="none" w:sz="0" w:space="0" w:color="auto"/>
                <w:left w:val="none" w:sz="0" w:space="0" w:color="auto"/>
                <w:bottom w:val="none" w:sz="0" w:space="0" w:color="auto"/>
                <w:right w:val="none" w:sz="0" w:space="0" w:color="auto"/>
              </w:divBdr>
            </w:div>
            <w:div w:id="803426451">
              <w:marLeft w:val="0"/>
              <w:marRight w:val="0"/>
              <w:marTop w:val="0"/>
              <w:marBottom w:val="0"/>
              <w:divBdr>
                <w:top w:val="none" w:sz="0" w:space="0" w:color="auto"/>
                <w:left w:val="none" w:sz="0" w:space="0" w:color="auto"/>
                <w:bottom w:val="none" w:sz="0" w:space="0" w:color="auto"/>
                <w:right w:val="none" w:sz="0" w:space="0" w:color="auto"/>
              </w:divBdr>
            </w:div>
            <w:div w:id="811752977">
              <w:marLeft w:val="0"/>
              <w:marRight w:val="0"/>
              <w:marTop w:val="0"/>
              <w:marBottom w:val="0"/>
              <w:divBdr>
                <w:top w:val="none" w:sz="0" w:space="0" w:color="auto"/>
                <w:left w:val="none" w:sz="0" w:space="0" w:color="auto"/>
                <w:bottom w:val="none" w:sz="0" w:space="0" w:color="auto"/>
                <w:right w:val="none" w:sz="0" w:space="0" w:color="auto"/>
              </w:divBdr>
            </w:div>
            <w:div w:id="841317126">
              <w:marLeft w:val="0"/>
              <w:marRight w:val="0"/>
              <w:marTop w:val="0"/>
              <w:marBottom w:val="0"/>
              <w:divBdr>
                <w:top w:val="none" w:sz="0" w:space="0" w:color="auto"/>
                <w:left w:val="none" w:sz="0" w:space="0" w:color="auto"/>
                <w:bottom w:val="none" w:sz="0" w:space="0" w:color="auto"/>
                <w:right w:val="none" w:sz="0" w:space="0" w:color="auto"/>
              </w:divBdr>
            </w:div>
            <w:div w:id="884488589">
              <w:marLeft w:val="0"/>
              <w:marRight w:val="0"/>
              <w:marTop w:val="0"/>
              <w:marBottom w:val="0"/>
              <w:divBdr>
                <w:top w:val="none" w:sz="0" w:space="0" w:color="auto"/>
                <w:left w:val="none" w:sz="0" w:space="0" w:color="auto"/>
                <w:bottom w:val="none" w:sz="0" w:space="0" w:color="auto"/>
                <w:right w:val="none" w:sz="0" w:space="0" w:color="auto"/>
              </w:divBdr>
            </w:div>
            <w:div w:id="934484534">
              <w:marLeft w:val="0"/>
              <w:marRight w:val="0"/>
              <w:marTop w:val="0"/>
              <w:marBottom w:val="0"/>
              <w:divBdr>
                <w:top w:val="none" w:sz="0" w:space="0" w:color="auto"/>
                <w:left w:val="none" w:sz="0" w:space="0" w:color="auto"/>
                <w:bottom w:val="none" w:sz="0" w:space="0" w:color="auto"/>
                <w:right w:val="none" w:sz="0" w:space="0" w:color="auto"/>
              </w:divBdr>
            </w:div>
            <w:div w:id="986591475">
              <w:marLeft w:val="0"/>
              <w:marRight w:val="0"/>
              <w:marTop w:val="0"/>
              <w:marBottom w:val="0"/>
              <w:divBdr>
                <w:top w:val="none" w:sz="0" w:space="0" w:color="auto"/>
                <w:left w:val="none" w:sz="0" w:space="0" w:color="auto"/>
                <w:bottom w:val="none" w:sz="0" w:space="0" w:color="auto"/>
                <w:right w:val="none" w:sz="0" w:space="0" w:color="auto"/>
              </w:divBdr>
            </w:div>
            <w:div w:id="987443915">
              <w:marLeft w:val="0"/>
              <w:marRight w:val="0"/>
              <w:marTop w:val="0"/>
              <w:marBottom w:val="0"/>
              <w:divBdr>
                <w:top w:val="none" w:sz="0" w:space="0" w:color="auto"/>
                <w:left w:val="none" w:sz="0" w:space="0" w:color="auto"/>
                <w:bottom w:val="none" w:sz="0" w:space="0" w:color="auto"/>
                <w:right w:val="none" w:sz="0" w:space="0" w:color="auto"/>
              </w:divBdr>
            </w:div>
            <w:div w:id="1010180974">
              <w:marLeft w:val="0"/>
              <w:marRight w:val="0"/>
              <w:marTop w:val="0"/>
              <w:marBottom w:val="0"/>
              <w:divBdr>
                <w:top w:val="none" w:sz="0" w:space="0" w:color="auto"/>
                <w:left w:val="none" w:sz="0" w:space="0" w:color="auto"/>
                <w:bottom w:val="none" w:sz="0" w:space="0" w:color="auto"/>
                <w:right w:val="none" w:sz="0" w:space="0" w:color="auto"/>
              </w:divBdr>
            </w:div>
            <w:div w:id="1060136188">
              <w:marLeft w:val="0"/>
              <w:marRight w:val="0"/>
              <w:marTop w:val="0"/>
              <w:marBottom w:val="0"/>
              <w:divBdr>
                <w:top w:val="none" w:sz="0" w:space="0" w:color="auto"/>
                <w:left w:val="none" w:sz="0" w:space="0" w:color="auto"/>
                <w:bottom w:val="none" w:sz="0" w:space="0" w:color="auto"/>
                <w:right w:val="none" w:sz="0" w:space="0" w:color="auto"/>
              </w:divBdr>
            </w:div>
            <w:div w:id="1100177900">
              <w:marLeft w:val="0"/>
              <w:marRight w:val="0"/>
              <w:marTop w:val="0"/>
              <w:marBottom w:val="0"/>
              <w:divBdr>
                <w:top w:val="none" w:sz="0" w:space="0" w:color="auto"/>
                <w:left w:val="none" w:sz="0" w:space="0" w:color="auto"/>
                <w:bottom w:val="none" w:sz="0" w:space="0" w:color="auto"/>
                <w:right w:val="none" w:sz="0" w:space="0" w:color="auto"/>
              </w:divBdr>
            </w:div>
            <w:div w:id="1179658375">
              <w:marLeft w:val="0"/>
              <w:marRight w:val="0"/>
              <w:marTop w:val="0"/>
              <w:marBottom w:val="0"/>
              <w:divBdr>
                <w:top w:val="none" w:sz="0" w:space="0" w:color="auto"/>
                <w:left w:val="none" w:sz="0" w:space="0" w:color="auto"/>
                <w:bottom w:val="none" w:sz="0" w:space="0" w:color="auto"/>
                <w:right w:val="none" w:sz="0" w:space="0" w:color="auto"/>
              </w:divBdr>
            </w:div>
            <w:div w:id="1260943491">
              <w:marLeft w:val="0"/>
              <w:marRight w:val="0"/>
              <w:marTop w:val="0"/>
              <w:marBottom w:val="0"/>
              <w:divBdr>
                <w:top w:val="none" w:sz="0" w:space="0" w:color="auto"/>
                <w:left w:val="none" w:sz="0" w:space="0" w:color="auto"/>
                <w:bottom w:val="none" w:sz="0" w:space="0" w:color="auto"/>
                <w:right w:val="none" w:sz="0" w:space="0" w:color="auto"/>
              </w:divBdr>
            </w:div>
            <w:div w:id="1290277869">
              <w:marLeft w:val="0"/>
              <w:marRight w:val="0"/>
              <w:marTop w:val="0"/>
              <w:marBottom w:val="0"/>
              <w:divBdr>
                <w:top w:val="none" w:sz="0" w:space="0" w:color="auto"/>
                <w:left w:val="none" w:sz="0" w:space="0" w:color="auto"/>
                <w:bottom w:val="none" w:sz="0" w:space="0" w:color="auto"/>
                <w:right w:val="none" w:sz="0" w:space="0" w:color="auto"/>
              </w:divBdr>
            </w:div>
            <w:div w:id="1300694406">
              <w:marLeft w:val="0"/>
              <w:marRight w:val="0"/>
              <w:marTop w:val="0"/>
              <w:marBottom w:val="0"/>
              <w:divBdr>
                <w:top w:val="none" w:sz="0" w:space="0" w:color="auto"/>
                <w:left w:val="none" w:sz="0" w:space="0" w:color="auto"/>
                <w:bottom w:val="none" w:sz="0" w:space="0" w:color="auto"/>
                <w:right w:val="none" w:sz="0" w:space="0" w:color="auto"/>
              </w:divBdr>
            </w:div>
            <w:div w:id="1345473594">
              <w:marLeft w:val="0"/>
              <w:marRight w:val="0"/>
              <w:marTop w:val="0"/>
              <w:marBottom w:val="0"/>
              <w:divBdr>
                <w:top w:val="none" w:sz="0" w:space="0" w:color="auto"/>
                <w:left w:val="none" w:sz="0" w:space="0" w:color="auto"/>
                <w:bottom w:val="none" w:sz="0" w:space="0" w:color="auto"/>
                <w:right w:val="none" w:sz="0" w:space="0" w:color="auto"/>
              </w:divBdr>
            </w:div>
            <w:div w:id="1405713678">
              <w:marLeft w:val="0"/>
              <w:marRight w:val="0"/>
              <w:marTop w:val="0"/>
              <w:marBottom w:val="0"/>
              <w:divBdr>
                <w:top w:val="none" w:sz="0" w:space="0" w:color="auto"/>
                <w:left w:val="none" w:sz="0" w:space="0" w:color="auto"/>
                <w:bottom w:val="none" w:sz="0" w:space="0" w:color="auto"/>
                <w:right w:val="none" w:sz="0" w:space="0" w:color="auto"/>
              </w:divBdr>
            </w:div>
            <w:div w:id="1483544989">
              <w:marLeft w:val="0"/>
              <w:marRight w:val="0"/>
              <w:marTop w:val="0"/>
              <w:marBottom w:val="0"/>
              <w:divBdr>
                <w:top w:val="none" w:sz="0" w:space="0" w:color="auto"/>
                <w:left w:val="none" w:sz="0" w:space="0" w:color="auto"/>
                <w:bottom w:val="none" w:sz="0" w:space="0" w:color="auto"/>
                <w:right w:val="none" w:sz="0" w:space="0" w:color="auto"/>
              </w:divBdr>
            </w:div>
            <w:div w:id="1521698798">
              <w:marLeft w:val="0"/>
              <w:marRight w:val="0"/>
              <w:marTop w:val="0"/>
              <w:marBottom w:val="0"/>
              <w:divBdr>
                <w:top w:val="none" w:sz="0" w:space="0" w:color="auto"/>
                <w:left w:val="none" w:sz="0" w:space="0" w:color="auto"/>
                <w:bottom w:val="none" w:sz="0" w:space="0" w:color="auto"/>
                <w:right w:val="none" w:sz="0" w:space="0" w:color="auto"/>
              </w:divBdr>
            </w:div>
            <w:div w:id="1545406136">
              <w:marLeft w:val="0"/>
              <w:marRight w:val="0"/>
              <w:marTop w:val="0"/>
              <w:marBottom w:val="0"/>
              <w:divBdr>
                <w:top w:val="none" w:sz="0" w:space="0" w:color="auto"/>
                <w:left w:val="none" w:sz="0" w:space="0" w:color="auto"/>
                <w:bottom w:val="none" w:sz="0" w:space="0" w:color="auto"/>
                <w:right w:val="none" w:sz="0" w:space="0" w:color="auto"/>
              </w:divBdr>
            </w:div>
            <w:div w:id="1565525912">
              <w:marLeft w:val="0"/>
              <w:marRight w:val="0"/>
              <w:marTop w:val="0"/>
              <w:marBottom w:val="0"/>
              <w:divBdr>
                <w:top w:val="none" w:sz="0" w:space="0" w:color="auto"/>
                <w:left w:val="none" w:sz="0" w:space="0" w:color="auto"/>
                <w:bottom w:val="none" w:sz="0" w:space="0" w:color="auto"/>
                <w:right w:val="none" w:sz="0" w:space="0" w:color="auto"/>
              </w:divBdr>
            </w:div>
            <w:div w:id="1776319037">
              <w:marLeft w:val="0"/>
              <w:marRight w:val="0"/>
              <w:marTop w:val="0"/>
              <w:marBottom w:val="0"/>
              <w:divBdr>
                <w:top w:val="none" w:sz="0" w:space="0" w:color="auto"/>
                <w:left w:val="none" w:sz="0" w:space="0" w:color="auto"/>
                <w:bottom w:val="none" w:sz="0" w:space="0" w:color="auto"/>
                <w:right w:val="none" w:sz="0" w:space="0" w:color="auto"/>
              </w:divBdr>
            </w:div>
            <w:div w:id="1786731876">
              <w:marLeft w:val="0"/>
              <w:marRight w:val="0"/>
              <w:marTop w:val="0"/>
              <w:marBottom w:val="0"/>
              <w:divBdr>
                <w:top w:val="none" w:sz="0" w:space="0" w:color="auto"/>
                <w:left w:val="none" w:sz="0" w:space="0" w:color="auto"/>
                <w:bottom w:val="none" w:sz="0" w:space="0" w:color="auto"/>
                <w:right w:val="none" w:sz="0" w:space="0" w:color="auto"/>
              </w:divBdr>
            </w:div>
            <w:div w:id="1792507525">
              <w:marLeft w:val="0"/>
              <w:marRight w:val="0"/>
              <w:marTop w:val="0"/>
              <w:marBottom w:val="0"/>
              <w:divBdr>
                <w:top w:val="none" w:sz="0" w:space="0" w:color="auto"/>
                <w:left w:val="none" w:sz="0" w:space="0" w:color="auto"/>
                <w:bottom w:val="none" w:sz="0" w:space="0" w:color="auto"/>
                <w:right w:val="none" w:sz="0" w:space="0" w:color="auto"/>
              </w:divBdr>
            </w:div>
            <w:div w:id="1847281664">
              <w:marLeft w:val="0"/>
              <w:marRight w:val="0"/>
              <w:marTop w:val="0"/>
              <w:marBottom w:val="0"/>
              <w:divBdr>
                <w:top w:val="none" w:sz="0" w:space="0" w:color="auto"/>
                <w:left w:val="none" w:sz="0" w:space="0" w:color="auto"/>
                <w:bottom w:val="none" w:sz="0" w:space="0" w:color="auto"/>
                <w:right w:val="none" w:sz="0" w:space="0" w:color="auto"/>
              </w:divBdr>
            </w:div>
            <w:div w:id="1972972941">
              <w:marLeft w:val="0"/>
              <w:marRight w:val="0"/>
              <w:marTop w:val="0"/>
              <w:marBottom w:val="0"/>
              <w:divBdr>
                <w:top w:val="none" w:sz="0" w:space="0" w:color="auto"/>
                <w:left w:val="none" w:sz="0" w:space="0" w:color="auto"/>
                <w:bottom w:val="none" w:sz="0" w:space="0" w:color="auto"/>
                <w:right w:val="none" w:sz="0" w:space="0" w:color="auto"/>
              </w:divBdr>
            </w:div>
            <w:div w:id="2025592812">
              <w:marLeft w:val="0"/>
              <w:marRight w:val="0"/>
              <w:marTop w:val="0"/>
              <w:marBottom w:val="0"/>
              <w:divBdr>
                <w:top w:val="none" w:sz="0" w:space="0" w:color="auto"/>
                <w:left w:val="none" w:sz="0" w:space="0" w:color="auto"/>
                <w:bottom w:val="none" w:sz="0" w:space="0" w:color="auto"/>
                <w:right w:val="none" w:sz="0" w:space="0" w:color="auto"/>
              </w:divBdr>
            </w:div>
            <w:div w:id="2073237376">
              <w:marLeft w:val="0"/>
              <w:marRight w:val="0"/>
              <w:marTop w:val="0"/>
              <w:marBottom w:val="0"/>
              <w:divBdr>
                <w:top w:val="none" w:sz="0" w:space="0" w:color="auto"/>
                <w:left w:val="none" w:sz="0" w:space="0" w:color="auto"/>
                <w:bottom w:val="none" w:sz="0" w:space="0" w:color="auto"/>
                <w:right w:val="none" w:sz="0" w:space="0" w:color="auto"/>
              </w:divBdr>
            </w:div>
            <w:div w:id="210988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676522">
      <w:bodyDiv w:val="1"/>
      <w:marLeft w:val="0"/>
      <w:marRight w:val="0"/>
      <w:marTop w:val="0"/>
      <w:marBottom w:val="0"/>
      <w:divBdr>
        <w:top w:val="none" w:sz="0" w:space="0" w:color="auto"/>
        <w:left w:val="none" w:sz="0" w:space="0" w:color="auto"/>
        <w:bottom w:val="none" w:sz="0" w:space="0" w:color="auto"/>
        <w:right w:val="none" w:sz="0" w:space="0" w:color="auto"/>
      </w:divBdr>
    </w:div>
    <w:div w:id="1763985806">
      <w:bodyDiv w:val="1"/>
      <w:marLeft w:val="0"/>
      <w:marRight w:val="0"/>
      <w:marTop w:val="0"/>
      <w:marBottom w:val="0"/>
      <w:divBdr>
        <w:top w:val="none" w:sz="0" w:space="0" w:color="auto"/>
        <w:left w:val="none" w:sz="0" w:space="0" w:color="auto"/>
        <w:bottom w:val="none" w:sz="0" w:space="0" w:color="auto"/>
        <w:right w:val="none" w:sz="0" w:space="0" w:color="auto"/>
      </w:divBdr>
      <w:divsChild>
        <w:div w:id="266547909">
          <w:marLeft w:val="0"/>
          <w:marRight w:val="0"/>
          <w:marTop w:val="0"/>
          <w:marBottom w:val="0"/>
          <w:divBdr>
            <w:top w:val="none" w:sz="0" w:space="0" w:color="auto"/>
            <w:left w:val="none" w:sz="0" w:space="0" w:color="auto"/>
            <w:bottom w:val="none" w:sz="0" w:space="0" w:color="auto"/>
            <w:right w:val="none" w:sz="0" w:space="0" w:color="auto"/>
          </w:divBdr>
        </w:div>
        <w:div w:id="1061100183">
          <w:marLeft w:val="0"/>
          <w:marRight w:val="0"/>
          <w:marTop w:val="0"/>
          <w:marBottom w:val="0"/>
          <w:divBdr>
            <w:top w:val="none" w:sz="0" w:space="0" w:color="auto"/>
            <w:left w:val="none" w:sz="0" w:space="0" w:color="auto"/>
            <w:bottom w:val="none" w:sz="0" w:space="0" w:color="auto"/>
            <w:right w:val="none" w:sz="0" w:space="0" w:color="auto"/>
          </w:divBdr>
        </w:div>
      </w:divsChild>
    </w:div>
    <w:div w:id="1766028834">
      <w:bodyDiv w:val="1"/>
      <w:marLeft w:val="0"/>
      <w:marRight w:val="0"/>
      <w:marTop w:val="0"/>
      <w:marBottom w:val="0"/>
      <w:divBdr>
        <w:top w:val="none" w:sz="0" w:space="0" w:color="auto"/>
        <w:left w:val="none" w:sz="0" w:space="0" w:color="auto"/>
        <w:bottom w:val="none" w:sz="0" w:space="0" w:color="auto"/>
        <w:right w:val="none" w:sz="0" w:space="0" w:color="auto"/>
      </w:divBdr>
      <w:divsChild>
        <w:div w:id="1122186553">
          <w:marLeft w:val="0"/>
          <w:marRight w:val="0"/>
          <w:marTop w:val="0"/>
          <w:marBottom w:val="0"/>
          <w:divBdr>
            <w:top w:val="none" w:sz="0" w:space="0" w:color="auto"/>
            <w:left w:val="none" w:sz="0" w:space="0" w:color="auto"/>
            <w:bottom w:val="none" w:sz="0" w:space="0" w:color="auto"/>
            <w:right w:val="none" w:sz="0" w:space="0" w:color="auto"/>
          </w:divBdr>
          <w:divsChild>
            <w:div w:id="39762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532723">
      <w:bodyDiv w:val="1"/>
      <w:marLeft w:val="0"/>
      <w:marRight w:val="0"/>
      <w:marTop w:val="0"/>
      <w:marBottom w:val="0"/>
      <w:divBdr>
        <w:top w:val="none" w:sz="0" w:space="0" w:color="auto"/>
        <w:left w:val="none" w:sz="0" w:space="0" w:color="auto"/>
        <w:bottom w:val="none" w:sz="0" w:space="0" w:color="auto"/>
        <w:right w:val="none" w:sz="0" w:space="0" w:color="auto"/>
      </w:divBdr>
    </w:div>
    <w:div w:id="1783501655">
      <w:bodyDiv w:val="1"/>
      <w:marLeft w:val="0"/>
      <w:marRight w:val="0"/>
      <w:marTop w:val="0"/>
      <w:marBottom w:val="0"/>
      <w:divBdr>
        <w:top w:val="none" w:sz="0" w:space="0" w:color="auto"/>
        <w:left w:val="none" w:sz="0" w:space="0" w:color="auto"/>
        <w:bottom w:val="none" w:sz="0" w:space="0" w:color="auto"/>
        <w:right w:val="none" w:sz="0" w:space="0" w:color="auto"/>
      </w:divBdr>
      <w:divsChild>
        <w:div w:id="1932623420">
          <w:marLeft w:val="0"/>
          <w:marRight w:val="0"/>
          <w:marTop w:val="0"/>
          <w:marBottom w:val="0"/>
          <w:divBdr>
            <w:top w:val="none" w:sz="0" w:space="0" w:color="auto"/>
            <w:left w:val="none" w:sz="0" w:space="0" w:color="auto"/>
            <w:bottom w:val="none" w:sz="0" w:space="0" w:color="auto"/>
            <w:right w:val="none" w:sz="0" w:space="0" w:color="auto"/>
          </w:divBdr>
          <w:divsChild>
            <w:div w:id="152064239">
              <w:marLeft w:val="0"/>
              <w:marRight w:val="0"/>
              <w:marTop w:val="0"/>
              <w:marBottom w:val="0"/>
              <w:divBdr>
                <w:top w:val="none" w:sz="0" w:space="0" w:color="auto"/>
                <w:left w:val="none" w:sz="0" w:space="0" w:color="auto"/>
                <w:bottom w:val="none" w:sz="0" w:space="0" w:color="auto"/>
                <w:right w:val="none" w:sz="0" w:space="0" w:color="auto"/>
              </w:divBdr>
              <w:divsChild>
                <w:div w:id="89249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66324">
      <w:bodyDiv w:val="1"/>
      <w:marLeft w:val="0"/>
      <w:marRight w:val="0"/>
      <w:marTop w:val="0"/>
      <w:marBottom w:val="0"/>
      <w:divBdr>
        <w:top w:val="none" w:sz="0" w:space="0" w:color="auto"/>
        <w:left w:val="none" w:sz="0" w:space="0" w:color="auto"/>
        <w:bottom w:val="none" w:sz="0" w:space="0" w:color="auto"/>
        <w:right w:val="none" w:sz="0" w:space="0" w:color="auto"/>
      </w:divBdr>
    </w:div>
    <w:div w:id="1799565103">
      <w:bodyDiv w:val="1"/>
      <w:marLeft w:val="0"/>
      <w:marRight w:val="0"/>
      <w:marTop w:val="0"/>
      <w:marBottom w:val="0"/>
      <w:divBdr>
        <w:top w:val="none" w:sz="0" w:space="0" w:color="auto"/>
        <w:left w:val="none" w:sz="0" w:space="0" w:color="auto"/>
        <w:bottom w:val="none" w:sz="0" w:space="0" w:color="auto"/>
        <w:right w:val="none" w:sz="0" w:space="0" w:color="auto"/>
      </w:divBdr>
    </w:div>
    <w:div w:id="1814640390">
      <w:bodyDiv w:val="1"/>
      <w:marLeft w:val="0"/>
      <w:marRight w:val="0"/>
      <w:marTop w:val="0"/>
      <w:marBottom w:val="0"/>
      <w:divBdr>
        <w:top w:val="none" w:sz="0" w:space="0" w:color="auto"/>
        <w:left w:val="none" w:sz="0" w:space="0" w:color="auto"/>
        <w:bottom w:val="none" w:sz="0" w:space="0" w:color="auto"/>
        <w:right w:val="none" w:sz="0" w:space="0" w:color="auto"/>
      </w:divBdr>
    </w:div>
    <w:div w:id="1818181998">
      <w:bodyDiv w:val="1"/>
      <w:marLeft w:val="0"/>
      <w:marRight w:val="0"/>
      <w:marTop w:val="0"/>
      <w:marBottom w:val="0"/>
      <w:divBdr>
        <w:top w:val="none" w:sz="0" w:space="0" w:color="auto"/>
        <w:left w:val="none" w:sz="0" w:space="0" w:color="auto"/>
        <w:bottom w:val="none" w:sz="0" w:space="0" w:color="auto"/>
        <w:right w:val="none" w:sz="0" w:space="0" w:color="auto"/>
      </w:divBdr>
    </w:div>
    <w:div w:id="1826122395">
      <w:bodyDiv w:val="1"/>
      <w:marLeft w:val="0"/>
      <w:marRight w:val="0"/>
      <w:marTop w:val="0"/>
      <w:marBottom w:val="0"/>
      <w:divBdr>
        <w:top w:val="none" w:sz="0" w:space="0" w:color="auto"/>
        <w:left w:val="none" w:sz="0" w:space="0" w:color="auto"/>
        <w:bottom w:val="none" w:sz="0" w:space="0" w:color="auto"/>
        <w:right w:val="none" w:sz="0" w:space="0" w:color="auto"/>
      </w:divBdr>
    </w:div>
    <w:div w:id="1833449476">
      <w:bodyDiv w:val="1"/>
      <w:marLeft w:val="0"/>
      <w:marRight w:val="0"/>
      <w:marTop w:val="0"/>
      <w:marBottom w:val="0"/>
      <w:divBdr>
        <w:top w:val="none" w:sz="0" w:space="0" w:color="auto"/>
        <w:left w:val="none" w:sz="0" w:space="0" w:color="auto"/>
        <w:bottom w:val="none" w:sz="0" w:space="0" w:color="auto"/>
        <w:right w:val="none" w:sz="0" w:space="0" w:color="auto"/>
      </w:divBdr>
    </w:div>
    <w:div w:id="1847556967">
      <w:bodyDiv w:val="1"/>
      <w:marLeft w:val="0"/>
      <w:marRight w:val="0"/>
      <w:marTop w:val="0"/>
      <w:marBottom w:val="0"/>
      <w:divBdr>
        <w:top w:val="none" w:sz="0" w:space="0" w:color="auto"/>
        <w:left w:val="none" w:sz="0" w:space="0" w:color="auto"/>
        <w:bottom w:val="none" w:sz="0" w:space="0" w:color="auto"/>
        <w:right w:val="none" w:sz="0" w:space="0" w:color="auto"/>
      </w:divBdr>
      <w:divsChild>
        <w:div w:id="81798521">
          <w:marLeft w:val="0"/>
          <w:marRight w:val="0"/>
          <w:marTop w:val="0"/>
          <w:marBottom w:val="225"/>
          <w:divBdr>
            <w:top w:val="none" w:sz="0" w:space="0" w:color="auto"/>
            <w:left w:val="none" w:sz="0" w:space="0" w:color="auto"/>
            <w:bottom w:val="none" w:sz="0" w:space="0" w:color="auto"/>
            <w:right w:val="none" w:sz="0" w:space="0" w:color="auto"/>
          </w:divBdr>
          <w:divsChild>
            <w:div w:id="20280535">
              <w:marLeft w:val="0"/>
              <w:marRight w:val="0"/>
              <w:marTop w:val="0"/>
              <w:marBottom w:val="0"/>
              <w:divBdr>
                <w:top w:val="none" w:sz="0" w:space="0" w:color="auto"/>
                <w:left w:val="none" w:sz="0" w:space="0" w:color="auto"/>
                <w:bottom w:val="none" w:sz="0" w:space="0" w:color="auto"/>
                <w:right w:val="none" w:sz="0" w:space="0" w:color="auto"/>
              </w:divBdr>
            </w:div>
          </w:divsChild>
        </w:div>
        <w:div w:id="87238065">
          <w:marLeft w:val="0"/>
          <w:marRight w:val="0"/>
          <w:marTop w:val="0"/>
          <w:marBottom w:val="225"/>
          <w:divBdr>
            <w:top w:val="none" w:sz="0" w:space="0" w:color="auto"/>
            <w:left w:val="none" w:sz="0" w:space="0" w:color="auto"/>
            <w:bottom w:val="none" w:sz="0" w:space="0" w:color="auto"/>
            <w:right w:val="none" w:sz="0" w:space="0" w:color="auto"/>
          </w:divBdr>
          <w:divsChild>
            <w:div w:id="2129542212">
              <w:marLeft w:val="0"/>
              <w:marRight w:val="0"/>
              <w:marTop w:val="0"/>
              <w:marBottom w:val="0"/>
              <w:divBdr>
                <w:top w:val="none" w:sz="0" w:space="0" w:color="auto"/>
                <w:left w:val="none" w:sz="0" w:space="0" w:color="auto"/>
                <w:bottom w:val="none" w:sz="0" w:space="0" w:color="auto"/>
                <w:right w:val="none" w:sz="0" w:space="0" w:color="auto"/>
              </w:divBdr>
            </w:div>
          </w:divsChild>
        </w:div>
        <w:div w:id="112871496">
          <w:marLeft w:val="0"/>
          <w:marRight w:val="0"/>
          <w:marTop w:val="0"/>
          <w:marBottom w:val="225"/>
          <w:divBdr>
            <w:top w:val="none" w:sz="0" w:space="0" w:color="auto"/>
            <w:left w:val="none" w:sz="0" w:space="0" w:color="auto"/>
            <w:bottom w:val="none" w:sz="0" w:space="0" w:color="auto"/>
            <w:right w:val="none" w:sz="0" w:space="0" w:color="auto"/>
          </w:divBdr>
          <w:divsChild>
            <w:div w:id="763964783">
              <w:marLeft w:val="0"/>
              <w:marRight w:val="0"/>
              <w:marTop w:val="0"/>
              <w:marBottom w:val="0"/>
              <w:divBdr>
                <w:top w:val="none" w:sz="0" w:space="0" w:color="auto"/>
                <w:left w:val="none" w:sz="0" w:space="0" w:color="auto"/>
                <w:bottom w:val="none" w:sz="0" w:space="0" w:color="auto"/>
                <w:right w:val="none" w:sz="0" w:space="0" w:color="auto"/>
              </w:divBdr>
            </w:div>
          </w:divsChild>
        </w:div>
        <w:div w:id="125971783">
          <w:marLeft w:val="0"/>
          <w:marRight w:val="0"/>
          <w:marTop w:val="0"/>
          <w:marBottom w:val="225"/>
          <w:divBdr>
            <w:top w:val="none" w:sz="0" w:space="0" w:color="auto"/>
            <w:left w:val="none" w:sz="0" w:space="0" w:color="auto"/>
            <w:bottom w:val="none" w:sz="0" w:space="0" w:color="auto"/>
            <w:right w:val="none" w:sz="0" w:space="0" w:color="auto"/>
          </w:divBdr>
          <w:divsChild>
            <w:div w:id="237591689">
              <w:marLeft w:val="0"/>
              <w:marRight w:val="0"/>
              <w:marTop w:val="0"/>
              <w:marBottom w:val="0"/>
              <w:divBdr>
                <w:top w:val="none" w:sz="0" w:space="0" w:color="auto"/>
                <w:left w:val="none" w:sz="0" w:space="0" w:color="auto"/>
                <w:bottom w:val="none" w:sz="0" w:space="0" w:color="auto"/>
                <w:right w:val="none" w:sz="0" w:space="0" w:color="auto"/>
              </w:divBdr>
            </w:div>
          </w:divsChild>
        </w:div>
        <w:div w:id="187716124">
          <w:marLeft w:val="0"/>
          <w:marRight w:val="0"/>
          <w:marTop w:val="0"/>
          <w:marBottom w:val="225"/>
          <w:divBdr>
            <w:top w:val="none" w:sz="0" w:space="0" w:color="auto"/>
            <w:left w:val="none" w:sz="0" w:space="0" w:color="auto"/>
            <w:bottom w:val="none" w:sz="0" w:space="0" w:color="auto"/>
            <w:right w:val="none" w:sz="0" w:space="0" w:color="auto"/>
          </w:divBdr>
          <w:divsChild>
            <w:div w:id="482770059">
              <w:marLeft w:val="0"/>
              <w:marRight w:val="0"/>
              <w:marTop w:val="0"/>
              <w:marBottom w:val="0"/>
              <w:divBdr>
                <w:top w:val="none" w:sz="0" w:space="0" w:color="auto"/>
                <w:left w:val="none" w:sz="0" w:space="0" w:color="auto"/>
                <w:bottom w:val="none" w:sz="0" w:space="0" w:color="auto"/>
                <w:right w:val="none" w:sz="0" w:space="0" w:color="auto"/>
              </w:divBdr>
            </w:div>
          </w:divsChild>
        </w:div>
        <w:div w:id="233204980">
          <w:marLeft w:val="0"/>
          <w:marRight w:val="0"/>
          <w:marTop w:val="0"/>
          <w:marBottom w:val="225"/>
          <w:divBdr>
            <w:top w:val="none" w:sz="0" w:space="0" w:color="auto"/>
            <w:left w:val="none" w:sz="0" w:space="0" w:color="auto"/>
            <w:bottom w:val="none" w:sz="0" w:space="0" w:color="auto"/>
            <w:right w:val="none" w:sz="0" w:space="0" w:color="auto"/>
          </w:divBdr>
          <w:divsChild>
            <w:div w:id="1717048542">
              <w:marLeft w:val="0"/>
              <w:marRight w:val="0"/>
              <w:marTop w:val="0"/>
              <w:marBottom w:val="0"/>
              <w:divBdr>
                <w:top w:val="none" w:sz="0" w:space="0" w:color="auto"/>
                <w:left w:val="none" w:sz="0" w:space="0" w:color="auto"/>
                <w:bottom w:val="none" w:sz="0" w:space="0" w:color="auto"/>
                <w:right w:val="none" w:sz="0" w:space="0" w:color="auto"/>
              </w:divBdr>
            </w:div>
          </w:divsChild>
        </w:div>
        <w:div w:id="265699140">
          <w:marLeft w:val="0"/>
          <w:marRight w:val="0"/>
          <w:marTop w:val="0"/>
          <w:marBottom w:val="225"/>
          <w:divBdr>
            <w:top w:val="none" w:sz="0" w:space="0" w:color="auto"/>
            <w:left w:val="none" w:sz="0" w:space="0" w:color="auto"/>
            <w:bottom w:val="none" w:sz="0" w:space="0" w:color="auto"/>
            <w:right w:val="none" w:sz="0" w:space="0" w:color="auto"/>
          </w:divBdr>
          <w:divsChild>
            <w:div w:id="1332097425">
              <w:marLeft w:val="0"/>
              <w:marRight w:val="0"/>
              <w:marTop w:val="0"/>
              <w:marBottom w:val="0"/>
              <w:divBdr>
                <w:top w:val="none" w:sz="0" w:space="0" w:color="auto"/>
                <w:left w:val="none" w:sz="0" w:space="0" w:color="auto"/>
                <w:bottom w:val="none" w:sz="0" w:space="0" w:color="auto"/>
                <w:right w:val="none" w:sz="0" w:space="0" w:color="auto"/>
              </w:divBdr>
            </w:div>
          </w:divsChild>
        </w:div>
        <w:div w:id="414934915">
          <w:marLeft w:val="0"/>
          <w:marRight w:val="0"/>
          <w:marTop w:val="0"/>
          <w:marBottom w:val="225"/>
          <w:divBdr>
            <w:top w:val="none" w:sz="0" w:space="0" w:color="auto"/>
            <w:left w:val="none" w:sz="0" w:space="0" w:color="auto"/>
            <w:bottom w:val="none" w:sz="0" w:space="0" w:color="auto"/>
            <w:right w:val="none" w:sz="0" w:space="0" w:color="auto"/>
          </w:divBdr>
          <w:divsChild>
            <w:div w:id="675111473">
              <w:marLeft w:val="0"/>
              <w:marRight w:val="0"/>
              <w:marTop w:val="0"/>
              <w:marBottom w:val="0"/>
              <w:divBdr>
                <w:top w:val="none" w:sz="0" w:space="0" w:color="auto"/>
                <w:left w:val="none" w:sz="0" w:space="0" w:color="auto"/>
                <w:bottom w:val="none" w:sz="0" w:space="0" w:color="auto"/>
                <w:right w:val="none" w:sz="0" w:space="0" w:color="auto"/>
              </w:divBdr>
            </w:div>
          </w:divsChild>
        </w:div>
        <w:div w:id="417556254">
          <w:marLeft w:val="0"/>
          <w:marRight w:val="0"/>
          <w:marTop w:val="0"/>
          <w:marBottom w:val="225"/>
          <w:divBdr>
            <w:top w:val="none" w:sz="0" w:space="0" w:color="auto"/>
            <w:left w:val="none" w:sz="0" w:space="0" w:color="auto"/>
            <w:bottom w:val="none" w:sz="0" w:space="0" w:color="auto"/>
            <w:right w:val="none" w:sz="0" w:space="0" w:color="auto"/>
          </w:divBdr>
          <w:divsChild>
            <w:div w:id="589437694">
              <w:marLeft w:val="0"/>
              <w:marRight w:val="0"/>
              <w:marTop w:val="0"/>
              <w:marBottom w:val="0"/>
              <w:divBdr>
                <w:top w:val="none" w:sz="0" w:space="0" w:color="auto"/>
                <w:left w:val="none" w:sz="0" w:space="0" w:color="auto"/>
                <w:bottom w:val="none" w:sz="0" w:space="0" w:color="auto"/>
                <w:right w:val="none" w:sz="0" w:space="0" w:color="auto"/>
              </w:divBdr>
            </w:div>
          </w:divsChild>
        </w:div>
        <w:div w:id="518009167">
          <w:marLeft w:val="0"/>
          <w:marRight w:val="0"/>
          <w:marTop w:val="0"/>
          <w:marBottom w:val="225"/>
          <w:divBdr>
            <w:top w:val="none" w:sz="0" w:space="0" w:color="auto"/>
            <w:left w:val="none" w:sz="0" w:space="0" w:color="auto"/>
            <w:bottom w:val="none" w:sz="0" w:space="0" w:color="auto"/>
            <w:right w:val="none" w:sz="0" w:space="0" w:color="auto"/>
          </w:divBdr>
          <w:divsChild>
            <w:div w:id="819422599">
              <w:marLeft w:val="0"/>
              <w:marRight w:val="0"/>
              <w:marTop w:val="0"/>
              <w:marBottom w:val="0"/>
              <w:divBdr>
                <w:top w:val="none" w:sz="0" w:space="0" w:color="auto"/>
                <w:left w:val="none" w:sz="0" w:space="0" w:color="auto"/>
                <w:bottom w:val="none" w:sz="0" w:space="0" w:color="auto"/>
                <w:right w:val="none" w:sz="0" w:space="0" w:color="auto"/>
              </w:divBdr>
            </w:div>
          </w:divsChild>
        </w:div>
        <w:div w:id="542717639">
          <w:marLeft w:val="0"/>
          <w:marRight w:val="0"/>
          <w:marTop w:val="0"/>
          <w:marBottom w:val="225"/>
          <w:divBdr>
            <w:top w:val="none" w:sz="0" w:space="0" w:color="auto"/>
            <w:left w:val="none" w:sz="0" w:space="0" w:color="auto"/>
            <w:bottom w:val="none" w:sz="0" w:space="0" w:color="auto"/>
            <w:right w:val="none" w:sz="0" w:space="0" w:color="auto"/>
          </w:divBdr>
          <w:divsChild>
            <w:div w:id="1144738355">
              <w:marLeft w:val="0"/>
              <w:marRight w:val="0"/>
              <w:marTop w:val="0"/>
              <w:marBottom w:val="0"/>
              <w:divBdr>
                <w:top w:val="none" w:sz="0" w:space="0" w:color="auto"/>
                <w:left w:val="none" w:sz="0" w:space="0" w:color="auto"/>
                <w:bottom w:val="none" w:sz="0" w:space="0" w:color="auto"/>
                <w:right w:val="none" w:sz="0" w:space="0" w:color="auto"/>
              </w:divBdr>
            </w:div>
          </w:divsChild>
        </w:div>
        <w:div w:id="550464391">
          <w:marLeft w:val="0"/>
          <w:marRight w:val="0"/>
          <w:marTop w:val="0"/>
          <w:marBottom w:val="225"/>
          <w:divBdr>
            <w:top w:val="none" w:sz="0" w:space="0" w:color="auto"/>
            <w:left w:val="none" w:sz="0" w:space="0" w:color="auto"/>
            <w:bottom w:val="none" w:sz="0" w:space="0" w:color="auto"/>
            <w:right w:val="none" w:sz="0" w:space="0" w:color="auto"/>
          </w:divBdr>
          <w:divsChild>
            <w:div w:id="15741930">
              <w:marLeft w:val="0"/>
              <w:marRight w:val="0"/>
              <w:marTop w:val="0"/>
              <w:marBottom w:val="0"/>
              <w:divBdr>
                <w:top w:val="none" w:sz="0" w:space="0" w:color="auto"/>
                <w:left w:val="none" w:sz="0" w:space="0" w:color="auto"/>
                <w:bottom w:val="none" w:sz="0" w:space="0" w:color="auto"/>
                <w:right w:val="none" w:sz="0" w:space="0" w:color="auto"/>
              </w:divBdr>
            </w:div>
          </w:divsChild>
        </w:div>
        <w:div w:id="699547635">
          <w:marLeft w:val="0"/>
          <w:marRight w:val="0"/>
          <w:marTop w:val="0"/>
          <w:marBottom w:val="225"/>
          <w:divBdr>
            <w:top w:val="none" w:sz="0" w:space="0" w:color="auto"/>
            <w:left w:val="none" w:sz="0" w:space="0" w:color="auto"/>
            <w:bottom w:val="none" w:sz="0" w:space="0" w:color="auto"/>
            <w:right w:val="none" w:sz="0" w:space="0" w:color="auto"/>
          </w:divBdr>
          <w:divsChild>
            <w:div w:id="86002067">
              <w:marLeft w:val="0"/>
              <w:marRight w:val="0"/>
              <w:marTop w:val="0"/>
              <w:marBottom w:val="0"/>
              <w:divBdr>
                <w:top w:val="none" w:sz="0" w:space="0" w:color="auto"/>
                <w:left w:val="none" w:sz="0" w:space="0" w:color="auto"/>
                <w:bottom w:val="none" w:sz="0" w:space="0" w:color="auto"/>
                <w:right w:val="none" w:sz="0" w:space="0" w:color="auto"/>
              </w:divBdr>
            </w:div>
          </w:divsChild>
        </w:div>
        <w:div w:id="700711090">
          <w:marLeft w:val="0"/>
          <w:marRight w:val="0"/>
          <w:marTop w:val="0"/>
          <w:marBottom w:val="225"/>
          <w:divBdr>
            <w:top w:val="none" w:sz="0" w:space="0" w:color="auto"/>
            <w:left w:val="none" w:sz="0" w:space="0" w:color="auto"/>
            <w:bottom w:val="none" w:sz="0" w:space="0" w:color="auto"/>
            <w:right w:val="none" w:sz="0" w:space="0" w:color="auto"/>
          </w:divBdr>
          <w:divsChild>
            <w:div w:id="625308367">
              <w:marLeft w:val="0"/>
              <w:marRight w:val="0"/>
              <w:marTop w:val="0"/>
              <w:marBottom w:val="0"/>
              <w:divBdr>
                <w:top w:val="none" w:sz="0" w:space="0" w:color="auto"/>
                <w:left w:val="none" w:sz="0" w:space="0" w:color="auto"/>
                <w:bottom w:val="none" w:sz="0" w:space="0" w:color="auto"/>
                <w:right w:val="none" w:sz="0" w:space="0" w:color="auto"/>
              </w:divBdr>
            </w:div>
          </w:divsChild>
        </w:div>
        <w:div w:id="756638111">
          <w:marLeft w:val="0"/>
          <w:marRight w:val="0"/>
          <w:marTop w:val="0"/>
          <w:marBottom w:val="225"/>
          <w:divBdr>
            <w:top w:val="none" w:sz="0" w:space="0" w:color="auto"/>
            <w:left w:val="none" w:sz="0" w:space="0" w:color="auto"/>
            <w:bottom w:val="none" w:sz="0" w:space="0" w:color="auto"/>
            <w:right w:val="none" w:sz="0" w:space="0" w:color="auto"/>
          </w:divBdr>
          <w:divsChild>
            <w:div w:id="360277724">
              <w:marLeft w:val="0"/>
              <w:marRight w:val="0"/>
              <w:marTop w:val="0"/>
              <w:marBottom w:val="0"/>
              <w:divBdr>
                <w:top w:val="none" w:sz="0" w:space="0" w:color="auto"/>
                <w:left w:val="none" w:sz="0" w:space="0" w:color="auto"/>
                <w:bottom w:val="none" w:sz="0" w:space="0" w:color="auto"/>
                <w:right w:val="none" w:sz="0" w:space="0" w:color="auto"/>
              </w:divBdr>
            </w:div>
          </w:divsChild>
        </w:div>
        <w:div w:id="759716375">
          <w:marLeft w:val="0"/>
          <w:marRight w:val="0"/>
          <w:marTop w:val="0"/>
          <w:marBottom w:val="225"/>
          <w:divBdr>
            <w:top w:val="none" w:sz="0" w:space="0" w:color="auto"/>
            <w:left w:val="none" w:sz="0" w:space="0" w:color="auto"/>
            <w:bottom w:val="none" w:sz="0" w:space="0" w:color="auto"/>
            <w:right w:val="none" w:sz="0" w:space="0" w:color="auto"/>
          </w:divBdr>
          <w:divsChild>
            <w:div w:id="797720938">
              <w:marLeft w:val="0"/>
              <w:marRight w:val="0"/>
              <w:marTop w:val="0"/>
              <w:marBottom w:val="0"/>
              <w:divBdr>
                <w:top w:val="none" w:sz="0" w:space="0" w:color="auto"/>
                <w:left w:val="none" w:sz="0" w:space="0" w:color="auto"/>
                <w:bottom w:val="none" w:sz="0" w:space="0" w:color="auto"/>
                <w:right w:val="none" w:sz="0" w:space="0" w:color="auto"/>
              </w:divBdr>
            </w:div>
          </w:divsChild>
        </w:div>
        <w:div w:id="776371762">
          <w:marLeft w:val="0"/>
          <w:marRight w:val="0"/>
          <w:marTop w:val="0"/>
          <w:marBottom w:val="225"/>
          <w:divBdr>
            <w:top w:val="none" w:sz="0" w:space="0" w:color="auto"/>
            <w:left w:val="none" w:sz="0" w:space="0" w:color="auto"/>
            <w:bottom w:val="none" w:sz="0" w:space="0" w:color="auto"/>
            <w:right w:val="none" w:sz="0" w:space="0" w:color="auto"/>
          </w:divBdr>
        </w:div>
        <w:div w:id="801004381">
          <w:marLeft w:val="0"/>
          <w:marRight w:val="0"/>
          <w:marTop w:val="0"/>
          <w:marBottom w:val="225"/>
          <w:divBdr>
            <w:top w:val="none" w:sz="0" w:space="0" w:color="auto"/>
            <w:left w:val="none" w:sz="0" w:space="0" w:color="auto"/>
            <w:bottom w:val="none" w:sz="0" w:space="0" w:color="auto"/>
            <w:right w:val="none" w:sz="0" w:space="0" w:color="auto"/>
          </w:divBdr>
          <w:divsChild>
            <w:div w:id="1007705963">
              <w:marLeft w:val="0"/>
              <w:marRight w:val="0"/>
              <w:marTop w:val="0"/>
              <w:marBottom w:val="0"/>
              <w:divBdr>
                <w:top w:val="none" w:sz="0" w:space="0" w:color="auto"/>
                <w:left w:val="none" w:sz="0" w:space="0" w:color="auto"/>
                <w:bottom w:val="none" w:sz="0" w:space="0" w:color="auto"/>
                <w:right w:val="none" w:sz="0" w:space="0" w:color="auto"/>
              </w:divBdr>
            </w:div>
          </w:divsChild>
        </w:div>
        <w:div w:id="983200544">
          <w:marLeft w:val="0"/>
          <w:marRight w:val="0"/>
          <w:marTop w:val="0"/>
          <w:marBottom w:val="225"/>
          <w:divBdr>
            <w:top w:val="none" w:sz="0" w:space="0" w:color="auto"/>
            <w:left w:val="none" w:sz="0" w:space="0" w:color="auto"/>
            <w:bottom w:val="none" w:sz="0" w:space="0" w:color="auto"/>
            <w:right w:val="none" w:sz="0" w:space="0" w:color="auto"/>
          </w:divBdr>
          <w:divsChild>
            <w:div w:id="1660497227">
              <w:marLeft w:val="0"/>
              <w:marRight w:val="0"/>
              <w:marTop w:val="0"/>
              <w:marBottom w:val="0"/>
              <w:divBdr>
                <w:top w:val="none" w:sz="0" w:space="0" w:color="auto"/>
                <w:left w:val="none" w:sz="0" w:space="0" w:color="auto"/>
                <w:bottom w:val="none" w:sz="0" w:space="0" w:color="auto"/>
                <w:right w:val="none" w:sz="0" w:space="0" w:color="auto"/>
              </w:divBdr>
            </w:div>
          </w:divsChild>
        </w:div>
        <w:div w:id="993025350">
          <w:marLeft w:val="0"/>
          <w:marRight w:val="0"/>
          <w:marTop w:val="0"/>
          <w:marBottom w:val="225"/>
          <w:divBdr>
            <w:top w:val="none" w:sz="0" w:space="0" w:color="auto"/>
            <w:left w:val="none" w:sz="0" w:space="0" w:color="auto"/>
            <w:bottom w:val="none" w:sz="0" w:space="0" w:color="auto"/>
            <w:right w:val="none" w:sz="0" w:space="0" w:color="auto"/>
          </w:divBdr>
          <w:divsChild>
            <w:div w:id="238099479">
              <w:marLeft w:val="0"/>
              <w:marRight w:val="0"/>
              <w:marTop w:val="0"/>
              <w:marBottom w:val="0"/>
              <w:divBdr>
                <w:top w:val="none" w:sz="0" w:space="0" w:color="auto"/>
                <w:left w:val="none" w:sz="0" w:space="0" w:color="auto"/>
                <w:bottom w:val="none" w:sz="0" w:space="0" w:color="auto"/>
                <w:right w:val="none" w:sz="0" w:space="0" w:color="auto"/>
              </w:divBdr>
            </w:div>
          </w:divsChild>
        </w:div>
        <w:div w:id="1429037477">
          <w:marLeft w:val="0"/>
          <w:marRight w:val="0"/>
          <w:marTop w:val="0"/>
          <w:marBottom w:val="225"/>
          <w:divBdr>
            <w:top w:val="none" w:sz="0" w:space="0" w:color="auto"/>
            <w:left w:val="none" w:sz="0" w:space="0" w:color="auto"/>
            <w:bottom w:val="none" w:sz="0" w:space="0" w:color="auto"/>
            <w:right w:val="none" w:sz="0" w:space="0" w:color="auto"/>
          </w:divBdr>
          <w:divsChild>
            <w:div w:id="621807308">
              <w:marLeft w:val="0"/>
              <w:marRight w:val="0"/>
              <w:marTop w:val="0"/>
              <w:marBottom w:val="0"/>
              <w:divBdr>
                <w:top w:val="none" w:sz="0" w:space="0" w:color="auto"/>
                <w:left w:val="none" w:sz="0" w:space="0" w:color="auto"/>
                <w:bottom w:val="none" w:sz="0" w:space="0" w:color="auto"/>
                <w:right w:val="none" w:sz="0" w:space="0" w:color="auto"/>
              </w:divBdr>
            </w:div>
          </w:divsChild>
        </w:div>
        <w:div w:id="1459453846">
          <w:marLeft w:val="0"/>
          <w:marRight w:val="0"/>
          <w:marTop w:val="0"/>
          <w:marBottom w:val="225"/>
          <w:divBdr>
            <w:top w:val="none" w:sz="0" w:space="0" w:color="auto"/>
            <w:left w:val="none" w:sz="0" w:space="0" w:color="auto"/>
            <w:bottom w:val="none" w:sz="0" w:space="0" w:color="auto"/>
            <w:right w:val="none" w:sz="0" w:space="0" w:color="auto"/>
          </w:divBdr>
          <w:divsChild>
            <w:div w:id="415446512">
              <w:marLeft w:val="0"/>
              <w:marRight w:val="0"/>
              <w:marTop w:val="0"/>
              <w:marBottom w:val="0"/>
              <w:divBdr>
                <w:top w:val="none" w:sz="0" w:space="0" w:color="auto"/>
                <w:left w:val="none" w:sz="0" w:space="0" w:color="auto"/>
                <w:bottom w:val="none" w:sz="0" w:space="0" w:color="auto"/>
                <w:right w:val="none" w:sz="0" w:space="0" w:color="auto"/>
              </w:divBdr>
            </w:div>
          </w:divsChild>
        </w:div>
        <w:div w:id="1475026442">
          <w:marLeft w:val="0"/>
          <w:marRight w:val="0"/>
          <w:marTop w:val="0"/>
          <w:marBottom w:val="225"/>
          <w:divBdr>
            <w:top w:val="none" w:sz="0" w:space="0" w:color="auto"/>
            <w:left w:val="none" w:sz="0" w:space="0" w:color="auto"/>
            <w:bottom w:val="none" w:sz="0" w:space="0" w:color="auto"/>
            <w:right w:val="none" w:sz="0" w:space="0" w:color="auto"/>
          </w:divBdr>
          <w:divsChild>
            <w:div w:id="1111630786">
              <w:marLeft w:val="0"/>
              <w:marRight w:val="0"/>
              <w:marTop w:val="0"/>
              <w:marBottom w:val="0"/>
              <w:divBdr>
                <w:top w:val="none" w:sz="0" w:space="0" w:color="auto"/>
                <w:left w:val="none" w:sz="0" w:space="0" w:color="auto"/>
                <w:bottom w:val="none" w:sz="0" w:space="0" w:color="auto"/>
                <w:right w:val="none" w:sz="0" w:space="0" w:color="auto"/>
              </w:divBdr>
            </w:div>
          </w:divsChild>
        </w:div>
        <w:div w:id="1503207022">
          <w:marLeft w:val="0"/>
          <w:marRight w:val="0"/>
          <w:marTop w:val="0"/>
          <w:marBottom w:val="225"/>
          <w:divBdr>
            <w:top w:val="none" w:sz="0" w:space="0" w:color="auto"/>
            <w:left w:val="none" w:sz="0" w:space="0" w:color="auto"/>
            <w:bottom w:val="none" w:sz="0" w:space="0" w:color="auto"/>
            <w:right w:val="none" w:sz="0" w:space="0" w:color="auto"/>
          </w:divBdr>
          <w:divsChild>
            <w:div w:id="774835653">
              <w:marLeft w:val="0"/>
              <w:marRight w:val="0"/>
              <w:marTop w:val="0"/>
              <w:marBottom w:val="0"/>
              <w:divBdr>
                <w:top w:val="none" w:sz="0" w:space="0" w:color="auto"/>
                <w:left w:val="none" w:sz="0" w:space="0" w:color="auto"/>
                <w:bottom w:val="none" w:sz="0" w:space="0" w:color="auto"/>
                <w:right w:val="none" w:sz="0" w:space="0" w:color="auto"/>
              </w:divBdr>
            </w:div>
          </w:divsChild>
        </w:div>
        <w:div w:id="1518419822">
          <w:marLeft w:val="0"/>
          <w:marRight w:val="0"/>
          <w:marTop w:val="0"/>
          <w:marBottom w:val="225"/>
          <w:divBdr>
            <w:top w:val="none" w:sz="0" w:space="0" w:color="auto"/>
            <w:left w:val="none" w:sz="0" w:space="0" w:color="auto"/>
            <w:bottom w:val="none" w:sz="0" w:space="0" w:color="auto"/>
            <w:right w:val="none" w:sz="0" w:space="0" w:color="auto"/>
          </w:divBdr>
          <w:divsChild>
            <w:div w:id="746925895">
              <w:marLeft w:val="0"/>
              <w:marRight w:val="0"/>
              <w:marTop w:val="0"/>
              <w:marBottom w:val="0"/>
              <w:divBdr>
                <w:top w:val="none" w:sz="0" w:space="0" w:color="auto"/>
                <w:left w:val="none" w:sz="0" w:space="0" w:color="auto"/>
                <w:bottom w:val="none" w:sz="0" w:space="0" w:color="auto"/>
                <w:right w:val="none" w:sz="0" w:space="0" w:color="auto"/>
              </w:divBdr>
            </w:div>
          </w:divsChild>
        </w:div>
        <w:div w:id="1708602436">
          <w:marLeft w:val="0"/>
          <w:marRight w:val="0"/>
          <w:marTop w:val="0"/>
          <w:marBottom w:val="225"/>
          <w:divBdr>
            <w:top w:val="none" w:sz="0" w:space="0" w:color="auto"/>
            <w:left w:val="none" w:sz="0" w:space="0" w:color="auto"/>
            <w:bottom w:val="none" w:sz="0" w:space="0" w:color="auto"/>
            <w:right w:val="none" w:sz="0" w:space="0" w:color="auto"/>
          </w:divBdr>
          <w:divsChild>
            <w:div w:id="1905875787">
              <w:marLeft w:val="0"/>
              <w:marRight w:val="0"/>
              <w:marTop w:val="0"/>
              <w:marBottom w:val="0"/>
              <w:divBdr>
                <w:top w:val="none" w:sz="0" w:space="0" w:color="auto"/>
                <w:left w:val="none" w:sz="0" w:space="0" w:color="auto"/>
                <w:bottom w:val="none" w:sz="0" w:space="0" w:color="auto"/>
                <w:right w:val="none" w:sz="0" w:space="0" w:color="auto"/>
              </w:divBdr>
            </w:div>
          </w:divsChild>
        </w:div>
        <w:div w:id="1781879841">
          <w:marLeft w:val="0"/>
          <w:marRight w:val="0"/>
          <w:marTop w:val="0"/>
          <w:marBottom w:val="225"/>
          <w:divBdr>
            <w:top w:val="none" w:sz="0" w:space="0" w:color="auto"/>
            <w:left w:val="none" w:sz="0" w:space="0" w:color="auto"/>
            <w:bottom w:val="none" w:sz="0" w:space="0" w:color="auto"/>
            <w:right w:val="none" w:sz="0" w:space="0" w:color="auto"/>
          </w:divBdr>
          <w:divsChild>
            <w:div w:id="1039862944">
              <w:marLeft w:val="0"/>
              <w:marRight w:val="0"/>
              <w:marTop w:val="0"/>
              <w:marBottom w:val="0"/>
              <w:divBdr>
                <w:top w:val="none" w:sz="0" w:space="0" w:color="auto"/>
                <w:left w:val="none" w:sz="0" w:space="0" w:color="auto"/>
                <w:bottom w:val="none" w:sz="0" w:space="0" w:color="auto"/>
                <w:right w:val="none" w:sz="0" w:space="0" w:color="auto"/>
              </w:divBdr>
            </w:div>
          </w:divsChild>
        </w:div>
        <w:div w:id="1896315039">
          <w:marLeft w:val="0"/>
          <w:marRight w:val="0"/>
          <w:marTop w:val="0"/>
          <w:marBottom w:val="225"/>
          <w:divBdr>
            <w:top w:val="none" w:sz="0" w:space="0" w:color="auto"/>
            <w:left w:val="none" w:sz="0" w:space="0" w:color="auto"/>
            <w:bottom w:val="none" w:sz="0" w:space="0" w:color="auto"/>
            <w:right w:val="none" w:sz="0" w:space="0" w:color="auto"/>
          </w:divBdr>
          <w:divsChild>
            <w:div w:id="5058593">
              <w:marLeft w:val="0"/>
              <w:marRight w:val="0"/>
              <w:marTop w:val="0"/>
              <w:marBottom w:val="0"/>
              <w:divBdr>
                <w:top w:val="none" w:sz="0" w:space="0" w:color="auto"/>
                <w:left w:val="none" w:sz="0" w:space="0" w:color="auto"/>
                <w:bottom w:val="none" w:sz="0" w:space="0" w:color="auto"/>
                <w:right w:val="none" w:sz="0" w:space="0" w:color="auto"/>
              </w:divBdr>
            </w:div>
          </w:divsChild>
        </w:div>
        <w:div w:id="2041085908">
          <w:marLeft w:val="0"/>
          <w:marRight w:val="0"/>
          <w:marTop w:val="0"/>
          <w:marBottom w:val="225"/>
          <w:divBdr>
            <w:top w:val="none" w:sz="0" w:space="0" w:color="auto"/>
            <w:left w:val="none" w:sz="0" w:space="0" w:color="auto"/>
            <w:bottom w:val="none" w:sz="0" w:space="0" w:color="auto"/>
            <w:right w:val="none" w:sz="0" w:space="0" w:color="auto"/>
          </w:divBdr>
          <w:divsChild>
            <w:div w:id="89222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288582">
      <w:bodyDiv w:val="1"/>
      <w:marLeft w:val="0"/>
      <w:marRight w:val="0"/>
      <w:marTop w:val="0"/>
      <w:marBottom w:val="0"/>
      <w:divBdr>
        <w:top w:val="none" w:sz="0" w:space="0" w:color="auto"/>
        <w:left w:val="none" w:sz="0" w:space="0" w:color="auto"/>
        <w:bottom w:val="none" w:sz="0" w:space="0" w:color="auto"/>
        <w:right w:val="none" w:sz="0" w:space="0" w:color="auto"/>
      </w:divBdr>
    </w:div>
    <w:div w:id="1859004830">
      <w:bodyDiv w:val="1"/>
      <w:marLeft w:val="0"/>
      <w:marRight w:val="0"/>
      <w:marTop w:val="0"/>
      <w:marBottom w:val="0"/>
      <w:divBdr>
        <w:top w:val="none" w:sz="0" w:space="0" w:color="auto"/>
        <w:left w:val="none" w:sz="0" w:space="0" w:color="auto"/>
        <w:bottom w:val="none" w:sz="0" w:space="0" w:color="auto"/>
        <w:right w:val="none" w:sz="0" w:space="0" w:color="auto"/>
      </w:divBdr>
    </w:div>
    <w:div w:id="1863471516">
      <w:bodyDiv w:val="1"/>
      <w:marLeft w:val="0"/>
      <w:marRight w:val="0"/>
      <w:marTop w:val="0"/>
      <w:marBottom w:val="0"/>
      <w:divBdr>
        <w:top w:val="none" w:sz="0" w:space="0" w:color="auto"/>
        <w:left w:val="none" w:sz="0" w:space="0" w:color="auto"/>
        <w:bottom w:val="none" w:sz="0" w:space="0" w:color="auto"/>
        <w:right w:val="none" w:sz="0" w:space="0" w:color="auto"/>
      </w:divBdr>
      <w:divsChild>
        <w:div w:id="906184348">
          <w:marLeft w:val="0"/>
          <w:marRight w:val="0"/>
          <w:marTop w:val="0"/>
          <w:marBottom w:val="0"/>
          <w:divBdr>
            <w:top w:val="none" w:sz="0" w:space="0" w:color="auto"/>
            <w:left w:val="none" w:sz="0" w:space="0" w:color="auto"/>
            <w:bottom w:val="none" w:sz="0" w:space="0" w:color="auto"/>
            <w:right w:val="none" w:sz="0" w:space="0" w:color="auto"/>
          </w:divBdr>
          <w:divsChild>
            <w:div w:id="1375689612">
              <w:marLeft w:val="0"/>
              <w:marRight w:val="0"/>
              <w:marTop w:val="0"/>
              <w:marBottom w:val="0"/>
              <w:divBdr>
                <w:top w:val="none" w:sz="0" w:space="0" w:color="auto"/>
                <w:left w:val="none" w:sz="0" w:space="0" w:color="auto"/>
                <w:bottom w:val="none" w:sz="0" w:space="0" w:color="auto"/>
                <w:right w:val="none" w:sz="0" w:space="0" w:color="auto"/>
              </w:divBdr>
              <w:divsChild>
                <w:div w:id="1236890754">
                  <w:marLeft w:val="0"/>
                  <w:marRight w:val="0"/>
                  <w:marTop w:val="0"/>
                  <w:marBottom w:val="0"/>
                  <w:divBdr>
                    <w:top w:val="none" w:sz="0" w:space="0" w:color="auto"/>
                    <w:left w:val="none" w:sz="0" w:space="0" w:color="auto"/>
                    <w:bottom w:val="none" w:sz="0" w:space="0" w:color="auto"/>
                    <w:right w:val="none" w:sz="0" w:space="0" w:color="auto"/>
                  </w:divBdr>
                  <w:divsChild>
                    <w:div w:id="114951387">
                      <w:marLeft w:val="0"/>
                      <w:marRight w:val="0"/>
                      <w:marTop w:val="0"/>
                      <w:marBottom w:val="0"/>
                      <w:divBdr>
                        <w:top w:val="none" w:sz="0" w:space="0" w:color="auto"/>
                        <w:left w:val="none" w:sz="0" w:space="0" w:color="auto"/>
                        <w:bottom w:val="none" w:sz="0" w:space="0" w:color="auto"/>
                        <w:right w:val="none" w:sz="0" w:space="0" w:color="auto"/>
                      </w:divBdr>
                      <w:divsChild>
                        <w:div w:id="198485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0996388">
      <w:bodyDiv w:val="1"/>
      <w:marLeft w:val="0"/>
      <w:marRight w:val="0"/>
      <w:marTop w:val="0"/>
      <w:marBottom w:val="0"/>
      <w:divBdr>
        <w:top w:val="none" w:sz="0" w:space="0" w:color="auto"/>
        <w:left w:val="none" w:sz="0" w:space="0" w:color="auto"/>
        <w:bottom w:val="none" w:sz="0" w:space="0" w:color="auto"/>
        <w:right w:val="none" w:sz="0" w:space="0" w:color="auto"/>
      </w:divBdr>
    </w:div>
    <w:div w:id="1873300349">
      <w:bodyDiv w:val="1"/>
      <w:marLeft w:val="0"/>
      <w:marRight w:val="0"/>
      <w:marTop w:val="0"/>
      <w:marBottom w:val="0"/>
      <w:divBdr>
        <w:top w:val="none" w:sz="0" w:space="0" w:color="auto"/>
        <w:left w:val="none" w:sz="0" w:space="0" w:color="auto"/>
        <w:bottom w:val="none" w:sz="0" w:space="0" w:color="auto"/>
        <w:right w:val="none" w:sz="0" w:space="0" w:color="auto"/>
      </w:divBdr>
    </w:div>
    <w:div w:id="1877161898">
      <w:bodyDiv w:val="1"/>
      <w:marLeft w:val="0"/>
      <w:marRight w:val="0"/>
      <w:marTop w:val="0"/>
      <w:marBottom w:val="0"/>
      <w:divBdr>
        <w:top w:val="none" w:sz="0" w:space="0" w:color="auto"/>
        <w:left w:val="none" w:sz="0" w:space="0" w:color="auto"/>
        <w:bottom w:val="none" w:sz="0" w:space="0" w:color="auto"/>
        <w:right w:val="none" w:sz="0" w:space="0" w:color="auto"/>
      </w:divBdr>
    </w:div>
    <w:div w:id="1890535068">
      <w:bodyDiv w:val="1"/>
      <w:marLeft w:val="0"/>
      <w:marRight w:val="0"/>
      <w:marTop w:val="0"/>
      <w:marBottom w:val="0"/>
      <w:divBdr>
        <w:top w:val="none" w:sz="0" w:space="0" w:color="auto"/>
        <w:left w:val="none" w:sz="0" w:space="0" w:color="auto"/>
        <w:bottom w:val="none" w:sz="0" w:space="0" w:color="auto"/>
        <w:right w:val="none" w:sz="0" w:space="0" w:color="auto"/>
      </w:divBdr>
      <w:divsChild>
        <w:div w:id="45495108">
          <w:marLeft w:val="0"/>
          <w:marRight w:val="0"/>
          <w:marTop w:val="0"/>
          <w:marBottom w:val="0"/>
          <w:divBdr>
            <w:top w:val="none" w:sz="0" w:space="0" w:color="auto"/>
            <w:left w:val="none" w:sz="0" w:space="0" w:color="auto"/>
            <w:bottom w:val="none" w:sz="0" w:space="0" w:color="auto"/>
            <w:right w:val="none" w:sz="0" w:space="0" w:color="auto"/>
          </w:divBdr>
        </w:div>
        <w:div w:id="1374963716">
          <w:marLeft w:val="0"/>
          <w:marRight w:val="296"/>
          <w:marTop w:val="0"/>
          <w:marBottom w:val="0"/>
          <w:divBdr>
            <w:top w:val="none" w:sz="0" w:space="0" w:color="auto"/>
            <w:left w:val="none" w:sz="0" w:space="0" w:color="auto"/>
            <w:bottom w:val="none" w:sz="0" w:space="0" w:color="auto"/>
            <w:right w:val="none" w:sz="0" w:space="0" w:color="auto"/>
          </w:divBdr>
        </w:div>
        <w:div w:id="2051801167">
          <w:marLeft w:val="0"/>
          <w:marRight w:val="0"/>
          <w:marTop w:val="0"/>
          <w:marBottom w:val="0"/>
          <w:divBdr>
            <w:top w:val="none" w:sz="0" w:space="0" w:color="auto"/>
            <w:left w:val="none" w:sz="0" w:space="0" w:color="auto"/>
            <w:bottom w:val="none" w:sz="0" w:space="0" w:color="auto"/>
            <w:right w:val="none" w:sz="0" w:space="0" w:color="auto"/>
          </w:divBdr>
        </w:div>
      </w:divsChild>
    </w:div>
    <w:div w:id="1894735154">
      <w:bodyDiv w:val="1"/>
      <w:marLeft w:val="0"/>
      <w:marRight w:val="0"/>
      <w:marTop w:val="0"/>
      <w:marBottom w:val="0"/>
      <w:divBdr>
        <w:top w:val="none" w:sz="0" w:space="0" w:color="auto"/>
        <w:left w:val="none" w:sz="0" w:space="0" w:color="auto"/>
        <w:bottom w:val="none" w:sz="0" w:space="0" w:color="auto"/>
        <w:right w:val="none" w:sz="0" w:space="0" w:color="auto"/>
      </w:divBdr>
    </w:div>
    <w:div w:id="1905722762">
      <w:bodyDiv w:val="1"/>
      <w:marLeft w:val="0"/>
      <w:marRight w:val="0"/>
      <w:marTop w:val="0"/>
      <w:marBottom w:val="0"/>
      <w:divBdr>
        <w:top w:val="none" w:sz="0" w:space="0" w:color="auto"/>
        <w:left w:val="none" w:sz="0" w:space="0" w:color="auto"/>
        <w:bottom w:val="none" w:sz="0" w:space="0" w:color="auto"/>
        <w:right w:val="none" w:sz="0" w:space="0" w:color="auto"/>
      </w:divBdr>
    </w:div>
    <w:div w:id="1909727164">
      <w:bodyDiv w:val="1"/>
      <w:marLeft w:val="0"/>
      <w:marRight w:val="0"/>
      <w:marTop w:val="0"/>
      <w:marBottom w:val="0"/>
      <w:divBdr>
        <w:top w:val="none" w:sz="0" w:space="0" w:color="auto"/>
        <w:left w:val="none" w:sz="0" w:space="0" w:color="auto"/>
        <w:bottom w:val="none" w:sz="0" w:space="0" w:color="auto"/>
        <w:right w:val="none" w:sz="0" w:space="0" w:color="auto"/>
      </w:divBdr>
      <w:divsChild>
        <w:div w:id="1243221683">
          <w:marLeft w:val="0"/>
          <w:marRight w:val="0"/>
          <w:marTop w:val="0"/>
          <w:marBottom w:val="0"/>
          <w:divBdr>
            <w:top w:val="none" w:sz="0" w:space="0" w:color="auto"/>
            <w:left w:val="none" w:sz="0" w:space="0" w:color="auto"/>
            <w:bottom w:val="none" w:sz="0" w:space="0" w:color="auto"/>
            <w:right w:val="none" w:sz="0" w:space="0" w:color="auto"/>
          </w:divBdr>
          <w:divsChild>
            <w:div w:id="1291548799">
              <w:marLeft w:val="0"/>
              <w:marRight w:val="0"/>
              <w:marTop w:val="0"/>
              <w:marBottom w:val="0"/>
              <w:divBdr>
                <w:top w:val="none" w:sz="0" w:space="0" w:color="auto"/>
                <w:left w:val="none" w:sz="0" w:space="0" w:color="auto"/>
                <w:bottom w:val="none" w:sz="0" w:space="0" w:color="auto"/>
                <w:right w:val="none" w:sz="0" w:space="0" w:color="auto"/>
              </w:divBdr>
              <w:divsChild>
                <w:div w:id="547958796">
                  <w:marLeft w:val="0"/>
                  <w:marRight w:val="0"/>
                  <w:marTop w:val="0"/>
                  <w:marBottom w:val="0"/>
                  <w:divBdr>
                    <w:top w:val="none" w:sz="0" w:space="0" w:color="auto"/>
                    <w:left w:val="none" w:sz="0" w:space="0" w:color="auto"/>
                    <w:bottom w:val="none" w:sz="0" w:space="0" w:color="auto"/>
                    <w:right w:val="none" w:sz="0" w:space="0" w:color="auto"/>
                  </w:divBdr>
                  <w:divsChild>
                    <w:div w:id="360398249">
                      <w:marLeft w:val="0"/>
                      <w:marRight w:val="0"/>
                      <w:marTop w:val="0"/>
                      <w:marBottom w:val="0"/>
                      <w:divBdr>
                        <w:top w:val="none" w:sz="0" w:space="0" w:color="auto"/>
                        <w:left w:val="none" w:sz="0" w:space="0" w:color="auto"/>
                        <w:bottom w:val="none" w:sz="0" w:space="0" w:color="auto"/>
                        <w:right w:val="none" w:sz="0" w:space="0" w:color="auto"/>
                      </w:divBdr>
                      <w:divsChild>
                        <w:div w:id="181063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4117633">
      <w:bodyDiv w:val="1"/>
      <w:marLeft w:val="0"/>
      <w:marRight w:val="0"/>
      <w:marTop w:val="0"/>
      <w:marBottom w:val="0"/>
      <w:divBdr>
        <w:top w:val="none" w:sz="0" w:space="0" w:color="auto"/>
        <w:left w:val="none" w:sz="0" w:space="0" w:color="auto"/>
        <w:bottom w:val="none" w:sz="0" w:space="0" w:color="auto"/>
        <w:right w:val="none" w:sz="0" w:space="0" w:color="auto"/>
      </w:divBdr>
    </w:div>
    <w:div w:id="1922636161">
      <w:bodyDiv w:val="1"/>
      <w:marLeft w:val="0"/>
      <w:marRight w:val="0"/>
      <w:marTop w:val="0"/>
      <w:marBottom w:val="0"/>
      <w:divBdr>
        <w:top w:val="none" w:sz="0" w:space="0" w:color="auto"/>
        <w:left w:val="none" w:sz="0" w:space="0" w:color="auto"/>
        <w:bottom w:val="none" w:sz="0" w:space="0" w:color="auto"/>
        <w:right w:val="none" w:sz="0" w:space="0" w:color="auto"/>
      </w:divBdr>
    </w:div>
    <w:div w:id="1927574727">
      <w:bodyDiv w:val="1"/>
      <w:marLeft w:val="0"/>
      <w:marRight w:val="0"/>
      <w:marTop w:val="0"/>
      <w:marBottom w:val="0"/>
      <w:divBdr>
        <w:top w:val="none" w:sz="0" w:space="0" w:color="auto"/>
        <w:left w:val="none" w:sz="0" w:space="0" w:color="auto"/>
        <w:bottom w:val="none" w:sz="0" w:space="0" w:color="auto"/>
        <w:right w:val="none" w:sz="0" w:space="0" w:color="auto"/>
      </w:divBdr>
    </w:div>
    <w:div w:id="1931236692">
      <w:bodyDiv w:val="1"/>
      <w:marLeft w:val="0"/>
      <w:marRight w:val="0"/>
      <w:marTop w:val="0"/>
      <w:marBottom w:val="0"/>
      <w:divBdr>
        <w:top w:val="none" w:sz="0" w:space="0" w:color="auto"/>
        <w:left w:val="none" w:sz="0" w:space="0" w:color="auto"/>
        <w:bottom w:val="none" w:sz="0" w:space="0" w:color="auto"/>
        <w:right w:val="none" w:sz="0" w:space="0" w:color="auto"/>
      </w:divBdr>
    </w:div>
    <w:div w:id="1933588113">
      <w:bodyDiv w:val="1"/>
      <w:marLeft w:val="0"/>
      <w:marRight w:val="0"/>
      <w:marTop w:val="0"/>
      <w:marBottom w:val="0"/>
      <w:divBdr>
        <w:top w:val="none" w:sz="0" w:space="0" w:color="auto"/>
        <w:left w:val="none" w:sz="0" w:space="0" w:color="auto"/>
        <w:bottom w:val="none" w:sz="0" w:space="0" w:color="auto"/>
        <w:right w:val="none" w:sz="0" w:space="0" w:color="auto"/>
      </w:divBdr>
    </w:div>
    <w:div w:id="1935622448">
      <w:bodyDiv w:val="1"/>
      <w:marLeft w:val="0"/>
      <w:marRight w:val="0"/>
      <w:marTop w:val="0"/>
      <w:marBottom w:val="0"/>
      <w:divBdr>
        <w:top w:val="none" w:sz="0" w:space="0" w:color="auto"/>
        <w:left w:val="none" w:sz="0" w:space="0" w:color="auto"/>
        <w:bottom w:val="none" w:sz="0" w:space="0" w:color="auto"/>
        <w:right w:val="none" w:sz="0" w:space="0" w:color="auto"/>
      </w:divBdr>
    </w:div>
    <w:div w:id="1936159890">
      <w:bodyDiv w:val="1"/>
      <w:marLeft w:val="0"/>
      <w:marRight w:val="0"/>
      <w:marTop w:val="0"/>
      <w:marBottom w:val="0"/>
      <w:divBdr>
        <w:top w:val="none" w:sz="0" w:space="0" w:color="auto"/>
        <w:left w:val="none" w:sz="0" w:space="0" w:color="auto"/>
        <w:bottom w:val="none" w:sz="0" w:space="0" w:color="auto"/>
        <w:right w:val="none" w:sz="0" w:space="0" w:color="auto"/>
      </w:divBdr>
      <w:divsChild>
        <w:div w:id="1385791069">
          <w:marLeft w:val="0"/>
          <w:marRight w:val="0"/>
          <w:marTop w:val="0"/>
          <w:marBottom w:val="0"/>
          <w:divBdr>
            <w:top w:val="none" w:sz="0" w:space="0" w:color="auto"/>
            <w:left w:val="none" w:sz="0" w:space="0" w:color="auto"/>
            <w:bottom w:val="none" w:sz="0" w:space="0" w:color="auto"/>
            <w:right w:val="none" w:sz="0" w:space="0" w:color="auto"/>
          </w:divBdr>
          <w:divsChild>
            <w:div w:id="223227392">
              <w:marLeft w:val="0"/>
              <w:marRight w:val="0"/>
              <w:marTop w:val="480"/>
              <w:marBottom w:val="240"/>
              <w:divBdr>
                <w:top w:val="none" w:sz="0" w:space="0" w:color="auto"/>
                <w:left w:val="none" w:sz="0" w:space="0" w:color="auto"/>
                <w:bottom w:val="none" w:sz="0" w:space="0" w:color="auto"/>
                <w:right w:val="none" w:sz="0" w:space="0" w:color="auto"/>
              </w:divBdr>
              <w:divsChild>
                <w:div w:id="123743659">
                  <w:marLeft w:val="0"/>
                  <w:marRight w:val="0"/>
                  <w:marTop w:val="0"/>
                  <w:marBottom w:val="0"/>
                  <w:divBdr>
                    <w:top w:val="none" w:sz="0" w:space="0" w:color="auto"/>
                    <w:left w:val="none" w:sz="0" w:space="0" w:color="auto"/>
                    <w:bottom w:val="none" w:sz="0" w:space="0" w:color="auto"/>
                    <w:right w:val="none" w:sz="0" w:space="0" w:color="auto"/>
                  </w:divBdr>
                </w:div>
                <w:div w:id="477572656">
                  <w:marLeft w:val="0"/>
                  <w:marRight w:val="0"/>
                  <w:marTop w:val="0"/>
                  <w:marBottom w:val="0"/>
                  <w:divBdr>
                    <w:top w:val="none" w:sz="0" w:space="0" w:color="auto"/>
                    <w:left w:val="none" w:sz="0" w:space="0" w:color="auto"/>
                    <w:bottom w:val="none" w:sz="0" w:space="0" w:color="auto"/>
                    <w:right w:val="none" w:sz="0" w:space="0" w:color="auto"/>
                  </w:divBdr>
                </w:div>
                <w:div w:id="1868640566">
                  <w:marLeft w:val="0"/>
                  <w:marRight w:val="0"/>
                  <w:marTop w:val="0"/>
                  <w:marBottom w:val="0"/>
                  <w:divBdr>
                    <w:top w:val="none" w:sz="0" w:space="0" w:color="auto"/>
                    <w:left w:val="none" w:sz="0" w:space="0" w:color="auto"/>
                    <w:bottom w:val="none" w:sz="0" w:space="0" w:color="auto"/>
                    <w:right w:val="none" w:sz="0" w:space="0" w:color="auto"/>
                  </w:divBdr>
                </w:div>
                <w:div w:id="2047178087">
                  <w:marLeft w:val="0"/>
                  <w:marRight w:val="0"/>
                  <w:marTop w:val="0"/>
                  <w:marBottom w:val="0"/>
                  <w:divBdr>
                    <w:top w:val="none" w:sz="0" w:space="0" w:color="auto"/>
                    <w:left w:val="none" w:sz="0" w:space="0" w:color="auto"/>
                    <w:bottom w:val="none" w:sz="0" w:space="0" w:color="auto"/>
                    <w:right w:val="none" w:sz="0" w:space="0" w:color="auto"/>
                  </w:divBdr>
                </w:div>
              </w:divsChild>
            </w:div>
            <w:div w:id="179636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350571">
      <w:bodyDiv w:val="1"/>
      <w:marLeft w:val="0"/>
      <w:marRight w:val="0"/>
      <w:marTop w:val="0"/>
      <w:marBottom w:val="0"/>
      <w:divBdr>
        <w:top w:val="none" w:sz="0" w:space="0" w:color="auto"/>
        <w:left w:val="none" w:sz="0" w:space="0" w:color="auto"/>
        <w:bottom w:val="none" w:sz="0" w:space="0" w:color="auto"/>
        <w:right w:val="none" w:sz="0" w:space="0" w:color="auto"/>
      </w:divBdr>
    </w:div>
    <w:div w:id="1958632910">
      <w:bodyDiv w:val="1"/>
      <w:marLeft w:val="0"/>
      <w:marRight w:val="0"/>
      <w:marTop w:val="0"/>
      <w:marBottom w:val="0"/>
      <w:divBdr>
        <w:top w:val="none" w:sz="0" w:space="0" w:color="auto"/>
        <w:left w:val="none" w:sz="0" w:space="0" w:color="auto"/>
        <w:bottom w:val="none" w:sz="0" w:space="0" w:color="auto"/>
        <w:right w:val="none" w:sz="0" w:space="0" w:color="auto"/>
      </w:divBdr>
    </w:div>
    <w:div w:id="1960068479">
      <w:bodyDiv w:val="1"/>
      <w:marLeft w:val="0"/>
      <w:marRight w:val="0"/>
      <w:marTop w:val="0"/>
      <w:marBottom w:val="0"/>
      <w:divBdr>
        <w:top w:val="none" w:sz="0" w:space="0" w:color="auto"/>
        <w:left w:val="none" w:sz="0" w:space="0" w:color="auto"/>
        <w:bottom w:val="none" w:sz="0" w:space="0" w:color="auto"/>
        <w:right w:val="none" w:sz="0" w:space="0" w:color="auto"/>
      </w:divBdr>
      <w:divsChild>
        <w:div w:id="584146430">
          <w:blockQuote w:val="1"/>
          <w:marLeft w:val="450"/>
          <w:marRight w:val="720"/>
          <w:marTop w:val="48"/>
          <w:marBottom w:val="96"/>
          <w:divBdr>
            <w:top w:val="none" w:sz="0" w:space="0" w:color="auto"/>
            <w:left w:val="none" w:sz="0" w:space="0" w:color="auto"/>
            <w:bottom w:val="none" w:sz="0" w:space="0" w:color="auto"/>
            <w:right w:val="none" w:sz="0" w:space="0" w:color="auto"/>
          </w:divBdr>
        </w:div>
      </w:divsChild>
    </w:div>
    <w:div w:id="1961256576">
      <w:bodyDiv w:val="1"/>
      <w:marLeft w:val="0"/>
      <w:marRight w:val="0"/>
      <w:marTop w:val="0"/>
      <w:marBottom w:val="0"/>
      <w:divBdr>
        <w:top w:val="none" w:sz="0" w:space="0" w:color="auto"/>
        <w:left w:val="none" w:sz="0" w:space="0" w:color="auto"/>
        <w:bottom w:val="none" w:sz="0" w:space="0" w:color="auto"/>
        <w:right w:val="none" w:sz="0" w:space="0" w:color="auto"/>
      </w:divBdr>
      <w:divsChild>
        <w:div w:id="1287353165">
          <w:blockQuote w:val="1"/>
          <w:marLeft w:val="960"/>
          <w:marRight w:val="960"/>
          <w:marTop w:val="240"/>
          <w:marBottom w:val="240"/>
          <w:divBdr>
            <w:top w:val="none" w:sz="0" w:space="0" w:color="auto"/>
            <w:left w:val="none" w:sz="0" w:space="0" w:color="auto"/>
            <w:bottom w:val="none" w:sz="0" w:space="0" w:color="auto"/>
            <w:right w:val="none" w:sz="0" w:space="0" w:color="auto"/>
          </w:divBdr>
        </w:div>
      </w:divsChild>
    </w:div>
    <w:div w:id="1977491010">
      <w:bodyDiv w:val="1"/>
      <w:marLeft w:val="0"/>
      <w:marRight w:val="0"/>
      <w:marTop w:val="0"/>
      <w:marBottom w:val="0"/>
      <w:divBdr>
        <w:top w:val="none" w:sz="0" w:space="0" w:color="auto"/>
        <w:left w:val="none" w:sz="0" w:space="0" w:color="auto"/>
        <w:bottom w:val="none" w:sz="0" w:space="0" w:color="auto"/>
        <w:right w:val="none" w:sz="0" w:space="0" w:color="auto"/>
      </w:divBdr>
    </w:div>
    <w:div w:id="1978416261">
      <w:bodyDiv w:val="1"/>
      <w:marLeft w:val="0"/>
      <w:marRight w:val="0"/>
      <w:marTop w:val="0"/>
      <w:marBottom w:val="0"/>
      <w:divBdr>
        <w:top w:val="none" w:sz="0" w:space="0" w:color="auto"/>
        <w:left w:val="none" w:sz="0" w:space="0" w:color="auto"/>
        <w:bottom w:val="none" w:sz="0" w:space="0" w:color="auto"/>
        <w:right w:val="none" w:sz="0" w:space="0" w:color="auto"/>
      </w:divBdr>
    </w:div>
    <w:div w:id="1982996838">
      <w:bodyDiv w:val="1"/>
      <w:marLeft w:val="0"/>
      <w:marRight w:val="0"/>
      <w:marTop w:val="0"/>
      <w:marBottom w:val="0"/>
      <w:divBdr>
        <w:top w:val="none" w:sz="0" w:space="0" w:color="auto"/>
        <w:left w:val="none" w:sz="0" w:space="0" w:color="auto"/>
        <w:bottom w:val="none" w:sz="0" w:space="0" w:color="auto"/>
        <w:right w:val="none" w:sz="0" w:space="0" w:color="auto"/>
      </w:divBdr>
      <w:divsChild>
        <w:div w:id="322853489">
          <w:blockQuote w:val="1"/>
          <w:marLeft w:val="450"/>
          <w:marRight w:val="720"/>
          <w:marTop w:val="48"/>
          <w:marBottom w:val="96"/>
          <w:divBdr>
            <w:top w:val="none" w:sz="0" w:space="0" w:color="auto"/>
            <w:left w:val="none" w:sz="0" w:space="0" w:color="auto"/>
            <w:bottom w:val="none" w:sz="0" w:space="0" w:color="auto"/>
            <w:right w:val="none" w:sz="0" w:space="0" w:color="auto"/>
          </w:divBdr>
        </w:div>
        <w:div w:id="633559484">
          <w:marLeft w:val="0"/>
          <w:marRight w:val="0"/>
          <w:marTop w:val="0"/>
          <w:marBottom w:val="120"/>
          <w:divBdr>
            <w:top w:val="none" w:sz="0" w:space="0" w:color="auto"/>
            <w:left w:val="none" w:sz="0" w:space="0" w:color="auto"/>
            <w:bottom w:val="none" w:sz="0" w:space="0" w:color="auto"/>
            <w:right w:val="none" w:sz="0" w:space="0" w:color="auto"/>
          </w:divBdr>
        </w:div>
        <w:div w:id="749234841">
          <w:blockQuote w:val="1"/>
          <w:marLeft w:val="450"/>
          <w:marRight w:val="720"/>
          <w:marTop w:val="48"/>
          <w:marBottom w:val="96"/>
          <w:divBdr>
            <w:top w:val="none" w:sz="0" w:space="0" w:color="auto"/>
            <w:left w:val="none" w:sz="0" w:space="0" w:color="auto"/>
            <w:bottom w:val="none" w:sz="0" w:space="0" w:color="auto"/>
            <w:right w:val="none" w:sz="0" w:space="0" w:color="auto"/>
          </w:divBdr>
        </w:div>
        <w:div w:id="756250277">
          <w:blockQuote w:val="1"/>
          <w:marLeft w:val="450"/>
          <w:marRight w:val="720"/>
          <w:marTop w:val="48"/>
          <w:marBottom w:val="96"/>
          <w:divBdr>
            <w:top w:val="none" w:sz="0" w:space="0" w:color="auto"/>
            <w:left w:val="none" w:sz="0" w:space="0" w:color="auto"/>
            <w:bottom w:val="none" w:sz="0" w:space="0" w:color="auto"/>
            <w:right w:val="none" w:sz="0" w:space="0" w:color="auto"/>
          </w:divBdr>
        </w:div>
        <w:div w:id="1110663693">
          <w:blockQuote w:val="1"/>
          <w:marLeft w:val="450"/>
          <w:marRight w:val="720"/>
          <w:marTop w:val="48"/>
          <w:marBottom w:val="96"/>
          <w:divBdr>
            <w:top w:val="none" w:sz="0" w:space="0" w:color="auto"/>
            <w:left w:val="none" w:sz="0" w:space="0" w:color="auto"/>
            <w:bottom w:val="none" w:sz="0" w:space="0" w:color="auto"/>
            <w:right w:val="none" w:sz="0" w:space="0" w:color="auto"/>
          </w:divBdr>
        </w:div>
        <w:div w:id="1207641049">
          <w:blockQuote w:val="1"/>
          <w:marLeft w:val="450"/>
          <w:marRight w:val="720"/>
          <w:marTop w:val="48"/>
          <w:marBottom w:val="96"/>
          <w:divBdr>
            <w:top w:val="none" w:sz="0" w:space="0" w:color="auto"/>
            <w:left w:val="none" w:sz="0" w:space="0" w:color="auto"/>
            <w:bottom w:val="none" w:sz="0" w:space="0" w:color="auto"/>
            <w:right w:val="none" w:sz="0" w:space="0" w:color="auto"/>
          </w:divBdr>
        </w:div>
        <w:div w:id="1263227578">
          <w:blockQuote w:val="1"/>
          <w:marLeft w:val="450"/>
          <w:marRight w:val="720"/>
          <w:marTop w:val="48"/>
          <w:marBottom w:val="96"/>
          <w:divBdr>
            <w:top w:val="none" w:sz="0" w:space="0" w:color="auto"/>
            <w:left w:val="none" w:sz="0" w:space="0" w:color="auto"/>
            <w:bottom w:val="none" w:sz="0" w:space="0" w:color="auto"/>
            <w:right w:val="none" w:sz="0" w:space="0" w:color="auto"/>
          </w:divBdr>
        </w:div>
        <w:div w:id="1286078939">
          <w:marLeft w:val="0"/>
          <w:marRight w:val="0"/>
          <w:marTop w:val="0"/>
          <w:marBottom w:val="120"/>
          <w:divBdr>
            <w:top w:val="none" w:sz="0" w:space="0" w:color="auto"/>
            <w:left w:val="none" w:sz="0" w:space="0" w:color="auto"/>
            <w:bottom w:val="none" w:sz="0" w:space="0" w:color="auto"/>
            <w:right w:val="none" w:sz="0" w:space="0" w:color="auto"/>
          </w:divBdr>
        </w:div>
        <w:div w:id="1330597356">
          <w:blockQuote w:val="1"/>
          <w:marLeft w:val="450"/>
          <w:marRight w:val="720"/>
          <w:marTop w:val="48"/>
          <w:marBottom w:val="96"/>
          <w:divBdr>
            <w:top w:val="none" w:sz="0" w:space="0" w:color="auto"/>
            <w:left w:val="none" w:sz="0" w:space="0" w:color="auto"/>
            <w:bottom w:val="none" w:sz="0" w:space="0" w:color="auto"/>
            <w:right w:val="none" w:sz="0" w:space="0" w:color="auto"/>
          </w:divBdr>
        </w:div>
        <w:div w:id="1371418687">
          <w:blockQuote w:val="1"/>
          <w:marLeft w:val="450"/>
          <w:marRight w:val="720"/>
          <w:marTop w:val="48"/>
          <w:marBottom w:val="96"/>
          <w:divBdr>
            <w:top w:val="none" w:sz="0" w:space="0" w:color="auto"/>
            <w:left w:val="none" w:sz="0" w:space="0" w:color="auto"/>
            <w:bottom w:val="none" w:sz="0" w:space="0" w:color="auto"/>
            <w:right w:val="none" w:sz="0" w:space="0" w:color="auto"/>
          </w:divBdr>
        </w:div>
        <w:div w:id="1638408796">
          <w:marLeft w:val="0"/>
          <w:marRight w:val="0"/>
          <w:marTop w:val="0"/>
          <w:marBottom w:val="0"/>
          <w:divBdr>
            <w:top w:val="single" w:sz="6" w:space="5" w:color="A2A9B1"/>
            <w:left w:val="single" w:sz="6" w:space="5" w:color="A2A9B1"/>
            <w:bottom w:val="single" w:sz="6" w:space="5" w:color="A2A9B1"/>
            <w:right w:val="single" w:sz="6" w:space="5" w:color="A2A9B1"/>
          </w:divBdr>
        </w:div>
        <w:div w:id="1912276971">
          <w:blockQuote w:val="1"/>
          <w:marLeft w:val="450"/>
          <w:marRight w:val="720"/>
          <w:marTop w:val="48"/>
          <w:marBottom w:val="96"/>
          <w:divBdr>
            <w:top w:val="none" w:sz="0" w:space="0" w:color="auto"/>
            <w:left w:val="none" w:sz="0" w:space="0" w:color="auto"/>
            <w:bottom w:val="none" w:sz="0" w:space="0" w:color="auto"/>
            <w:right w:val="none" w:sz="0" w:space="0" w:color="auto"/>
          </w:divBdr>
        </w:div>
        <w:div w:id="2077512225">
          <w:blockQuote w:val="1"/>
          <w:marLeft w:val="450"/>
          <w:marRight w:val="720"/>
          <w:marTop w:val="48"/>
          <w:marBottom w:val="96"/>
          <w:divBdr>
            <w:top w:val="none" w:sz="0" w:space="0" w:color="auto"/>
            <w:left w:val="none" w:sz="0" w:space="0" w:color="auto"/>
            <w:bottom w:val="none" w:sz="0" w:space="0" w:color="auto"/>
            <w:right w:val="none" w:sz="0" w:space="0" w:color="auto"/>
          </w:divBdr>
        </w:div>
      </w:divsChild>
    </w:div>
    <w:div w:id="1985769705">
      <w:bodyDiv w:val="1"/>
      <w:marLeft w:val="0"/>
      <w:marRight w:val="0"/>
      <w:marTop w:val="0"/>
      <w:marBottom w:val="0"/>
      <w:divBdr>
        <w:top w:val="none" w:sz="0" w:space="0" w:color="auto"/>
        <w:left w:val="none" w:sz="0" w:space="0" w:color="auto"/>
        <w:bottom w:val="none" w:sz="0" w:space="0" w:color="auto"/>
        <w:right w:val="none" w:sz="0" w:space="0" w:color="auto"/>
      </w:divBdr>
      <w:divsChild>
        <w:div w:id="2115978181">
          <w:marLeft w:val="336"/>
          <w:marRight w:val="0"/>
          <w:marTop w:val="120"/>
          <w:marBottom w:val="312"/>
          <w:divBdr>
            <w:top w:val="none" w:sz="0" w:space="0" w:color="auto"/>
            <w:left w:val="none" w:sz="0" w:space="0" w:color="auto"/>
            <w:bottom w:val="none" w:sz="0" w:space="0" w:color="auto"/>
            <w:right w:val="none" w:sz="0" w:space="0" w:color="auto"/>
          </w:divBdr>
          <w:divsChild>
            <w:div w:id="1333069431">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986155463">
      <w:bodyDiv w:val="1"/>
      <w:marLeft w:val="0"/>
      <w:marRight w:val="0"/>
      <w:marTop w:val="0"/>
      <w:marBottom w:val="0"/>
      <w:divBdr>
        <w:top w:val="none" w:sz="0" w:space="0" w:color="auto"/>
        <w:left w:val="none" w:sz="0" w:space="0" w:color="auto"/>
        <w:bottom w:val="none" w:sz="0" w:space="0" w:color="auto"/>
        <w:right w:val="none" w:sz="0" w:space="0" w:color="auto"/>
      </w:divBdr>
    </w:div>
    <w:div w:id="1986397568">
      <w:bodyDiv w:val="1"/>
      <w:marLeft w:val="0"/>
      <w:marRight w:val="0"/>
      <w:marTop w:val="0"/>
      <w:marBottom w:val="0"/>
      <w:divBdr>
        <w:top w:val="none" w:sz="0" w:space="0" w:color="auto"/>
        <w:left w:val="none" w:sz="0" w:space="0" w:color="auto"/>
        <w:bottom w:val="none" w:sz="0" w:space="0" w:color="auto"/>
        <w:right w:val="none" w:sz="0" w:space="0" w:color="auto"/>
      </w:divBdr>
    </w:div>
    <w:div w:id="1986809583">
      <w:bodyDiv w:val="1"/>
      <w:marLeft w:val="0"/>
      <w:marRight w:val="0"/>
      <w:marTop w:val="0"/>
      <w:marBottom w:val="0"/>
      <w:divBdr>
        <w:top w:val="none" w:sz="0" w:space="0" w:color="auto"/>
        <w:left w:val="none" w:sz="0" w:space="0" w:color="auto"/>
        <w:bottom w:val="none" w:sz="0" w:space="0" w:color="auto"/>
        <w:right w:val="none" w:sz="0" w:space="0" w:color="auto"/>
      </w:divBdr>
      <w:divsChild>
        <w:div w:id="635842427">
          <w:marLeft w:val="0"/>
          <w:marRight w:val="0"/>
          <w:marTop w:val="0"/>
          <w:marBottom w:val="0"/>
          <w:divBdr>
            <w:top w:val="none" w:sz="0" w:space="0" w:color="auto"/>
            <w:left w:val="none" w:sz="0" w:space="0" w:color="auto"/>
            <w:bottom w:val="none" w:sz="0" w:space="0" w:color="auto"/>
            <w:right w:val="none" w:sz="0" w:space="0" w:color="auto"/>
          </w:divBdr>
        </w:div>
      </w:divsChild>
    </w:div>
    <w:div w:id="1996059397">
      <w:bodyDiv w:val="1"/>
      <w:marLeft w:val="0"/>
      <w:marRight w:val="0"/>
      <w:marTop w:val="0"/>
      <w:marBottom w:val="0"/>
      <w:divBdr>
        <w:top w:val="none" w:sz="0" w:space="0" w:color="auto"/>
        <w:left w:val="none" w:sz="0" w:space="0" w:color="auto"/>
        <w:bottom w:val="none" w:sz="0" w:space="0" w:color="auto"/>
        <w:right w:val="none" w:sz="0" w:space="0" w:color="auto"/>
      </w:divBdr>
      <w:divsChild>
        <w:div w:id="1026716136">
          <w:blockQuote w:val="1"/>
          <w:marLeft w:val="522"/>
          <w:marRight w:val="522"/>
          <w:marTop w:val="600"/>
          <w:marBottom w:val="570"/>
          <w:divBdr>
            <w:top w:val="none" w:sz="0" w:space="0" w:color="auto"/>
            <w:left w:val="none" w:sz="0" w:space="0" w:color="auto"/>
            <w:bottom w:val="none" w:sz="0" w:space="0" w:color="auto"/>
            <w:right w:val="none" w:sz="0" w:space="0" w:color="auto"/>
          </w:divBdr>
        </w:div>
      </w:divsChild>
    </w:div>
    <w:div w:id="2001228605">
      <w:bodyDiv w:val="1"/>
      <w:marLeft w:val="0"/>
      <w:marRight w:val="0"/>
      <w:marTop w:val="0"/>
      <w:marBottom w:val="0"/>
      <w:divBdr>
        <w:top w:val="none" w:sz="0" w:space="0" w:color="auto"/>
        <w:left w:val="none" w:sz="0" w:space="0" w:color="auto"/>
        <w:bottom w:val="none" w:sz="0" w:space="0" w:color="auto"/>
        <w:right w:val="none" w:sz="0" w:space="0" w:color="auto"/>
      </w:divBdr>
      <w:divsChild>
        <w:div w:id="39943389">
          <w:marLeft w:val="0"/>
          <w:marRight w:val="0"/>
          <w:marTop w:val="0"/>
          <w:marBottom w:val="0"/>
          <w:divBdr>
            <w:top w:val="none" w:sz="0" w:space="0" w:color="auto"/>
            <w:left w:val="none" w:sz="0" w:space="0" w:color="auto"/>
            <w:bottom w:val="none" w:sz="0" w:space="0" w:color="auto"/>
            <w:right w:val="none" w:sz="0" w:space="0" w:color="auto"/>
          </w:divBdr>
        </w:div>
        <w:div w:id="686831595">
          <w:marLeft w:val="0"/>
          <w:marRight w:val="296"/>
          <w:marTop w:val="0"/>
          <w:marBottom w:val="0"/>
          <w:divBdr>
            <w:top w:val="none" w:sz="0" w:space="0" w:color="auto"/>
            <w:left w:val="none" w:sz="0" w:space="0" w:color="auto"/>
            <w:bottom w:val="none" w:sz="0" w:space="0" w:color="auto"/>
            <w:right w:val="none" w:sz="0" w:space="0" w:color="auto"/>
          </w:divBdr>
        </w:div>
        <w:div w:id="800612922">
          <w:marLeft w:val="0"/>
          <w:marRight w:val="296"/>
          <w:marTop w:val="0"/>
          <w:marBottom w:val="0"/>
          <w:divBdr>
            <w:top w:val="none" w:sz="0" w:space="0" w:color="auto"/>
            <w:left w:val="none" w:sz="0" w:space="0" w:color="auto"/>
            <w:bottom w:val="none" w:sz="0" w:space="0" w:color="auto"/>
            <w:right w:val="none" w:sz="0" w:space="0" w:color="auto"/>
          </w:divBdr>
        </w:div>
        <w:div w:id="886338189">
          <w:marLeft w:val="0"/>
          <w:marRight w:val="0"/>
          <w:marTop w:val="0"/>
          <w:marBottom w:val="0"/>
          <w:divBdr>
            <w:top w:val="none" w:sz="0" w:space="0" w:color="auto"/>
            <w:left w:val="none" w:sz="0" w:space="0" w:color="auto"/>
            <w:bottom w:val="none" w:sz="0" w:space="0" w:color="auto"/>
            <w:right w:val="none" w:sz="0" w:space="0" w:color="auto"/>
          </w:divBdr>
        </w:div>
        <w:div w:id="897857573">
          <w:marLeft w:val="0"/>
          <w:marRight w:val="296"/>
          <w:marTop w:val="0"/>
          <w:marBottom w:val="0"/>
          <w:divBdr>
            <w:top w:val="none" w:sz="0" w:space="0" w:color="auto"/>
            <w:left w:val="none" w:sz="0" w:space="0" w:color="auto"/>
            <w:bottom w:val="none" w:sz="0" w:space="0" w:color="auto"/>
            <w:right w:val="none" w:sz="0" w:space="0" w:color="auto"/>
          </w:divBdr>
        </w:div>
        <w:div w:id="908688850">
          <w:marLeft w:val="0"/>
          <w:marRight w:val="296"/>
          <w:marTop w:val="0"/>
          <w:marBottom w:val="0"/>
          <w:divBdr>
            <w:top w:val="none" w:sz="0" w:space="0" w:color="auto"/>
            <w:left w:val="none" w:sz="0" w:space="0" w:color="auto"/>
            <w:bottom w:val="none" w:sz="0" w:space="0" w:color="auto"/>
            <w:right w:val="none" w:sz="0" w:space="0" w:color="auto"/>
          </w:divBdr>
        </w:div>
        <w:div w:id="932127002">
          <w:marLeft w:val="0"/>
          <w:marRight w:val="296"/>
          <w:marTop w:val="0"/>
          <w:marBottom w:val="0"/>
          <w:divBdr>
            <w:top w:val="none" w:sz="0" w:space="0" w:color="auto"/>
            <w:left w:val="none" w:sz="0" w:space="0" w:color="auto"/>
            <w:bottom w:val="none" w:sz="0" w:space="0" w:color="auto"/>
            <w:right w:val="none" w:sz="0" w:space="0" w:color="auto"/>
          </w:divBdr>
        </w:div>
        <w:div w:id="1103653466">
          <w:marLeft w:val="0"/>
          <w:marRight w:val="0"/>
          <w:marTop w:val="0"/>
          <w:marBottom w:val="0"/>
          <w:divBdr>
            <w:top w:val="none" w:sz="0" w:space="0" w:color="auto"/>
            <w:left w:val="none" w:sz="0" w:space="0" w:color="auto"/>
            <w:bottom w:val="none" w:sz="0" w:space="0" w:color="auto"/>
            <w:right w:val="none" w:sz="0" w:space="0" w:color="auto"/>
          </w:divBdr>
        </w:div>
        <w:div w:id="1157768587">
          <w:marLeft w:val="0"/>
          <w:marRight w:val="0"/>
          <w:marTop w:val="0"/>
          <w:marBottom w:val="0"/>
          <w:divBdr>
            <w:top w:val="none" w:sz="0" w:space="0" w:color="auto"/>
            <w:left w:val="none" w:sz="0" w:space="0" w:color="auto"/>
            <w:bottom w:val="none" w:sz="0" w:space="0" w:color="auto"/>
            <w:right w:val="none" w:sz="0" w:space="0" w:color="auto"/>
          </w:divBdr>
        </w:div>
        <w:div w:id="1319727753">
          <w:marLeft w:val="0"/>
          <w:marRight w:val="296"/>
          <w:marTop w:val="0"/>
          <w:marBottom w:val="0"/>
          <w:divBdr>
            <w:top w:val="none" w:sz="0" w:space="0" w:color="auto"/>
            <w:left w:val="none" w:sz="0" w:space="0" w:color="auto"/>
            <w:bottom w:val="none" w:sz="0" w:space="0" w:color="auto"/>
            <w:right w:val="none" w:sz="0" w:space="0" w:color="auto"/>
          </w:divBdr>
        </w:div>
        <w:div w:id="1566987609">
          <w:marLeft w:val="0"/>
          <w:marRight w:val="0"/>
          <w:marTop w:val="0"/>
          <w:marBottom w:val="0"/>
          <w:divBdr>
            <w:top w:val="none" w:sz="0" w:space="0" w:color="auto"/>
            <w:left w:val="none" w:sz="0" w:space="0" w:color="auto"/>
            <w:bottom w:val="none" w:sz="0" w:space="0" w:color="auto"/>
            <w:right w:val="none" w:sz="0" w:space="0" w:color="auto"/>
          </w:divBdr>
        </w:div>
        <w:div w:id="1573079283">
          <w:marLeft w:val="0"/>
          <w:marRight w:val="296"/>
          <w:marTop w:val="0"/>
          <w:marBottom w:val="0"/>
          <w:divBdr>
            <w:top w:val="none" w:sz="0" w:space="0" w:color="auto"/>
            <w:left w:val="none" w:sz="0" w:space="0" w:color="auto"/>
            <w:bottom w:val="none" w:sz="0" w:space="0" w:color="auto"/>
            <w:right w:val="none" w:sz="0" w:space="0" w:color="auto"/>
          </w:divBdr>
        </w:div>
        <w:div w:id="1712725647">
          <w:marLeft w:val="0"/>
          <w:marRight w:val="0"/>
          <w:marTop w:val="0"/>
          <w:marBottom w:val="0"/>
          <w:divBdr>
            <w:top w:val="none" w:sz="0" w:space="0" w:color="auto"/>
            <w:left w:val="none" w:sz="0" w:space="0" w:color="auto"/>
            <w:bottom w:val="none" w:sz="0" w:space="0" w:color="auto"/>
            <w:right w:val="none" w:sz="0" w:space="0" w:color="auto"/>
          </w:divBdr>
        </w:div>
        <w:div w:id="1830633498">
          <w:marLeft w:val="0"/>
          <w:marRight w:val="0"/>
          <w:marTop w:val="0"/>
          <w:marBottom w:val="0"/>
          <w:divBdr>
            <w:top w:val="none" w:sz="0" w:space="0" w:color="auto"/>
            <w:left w:val="none" w:sz="0" w:space="0" w:color="auto"/>
            <w:bottom w:val="none" w:sz="0" w:space="0" w:color="auto"/>
            <w:right w:val="none" w:sz="0" w:space="0" w:color="auto"/>
          </w:divBdr>
        </w:div>
        <w:div w:id="1838381698">
          <w:marLeft w:val="0"/>
          <w:marRight w:val="0"/>
          <w:marTop w:val="0"/>
          <w:marBottom w:val="0"/>
          <w:divBdr>
            <w:top w:val="none" w:sz="0" w:space="0" w:color="auto"/>
            <w:left w:val="none" w:sz="0" w:space="0" w:color="auto"/>
            <w:bottom w:val="none" w:sz="0" w:space="0" w:color="auto"/>
            <w:right w:val="none" w:sz="0" w:space="0" w:color="auto"/>
          </w:divBdr>
        </w:div>
        <w:div w:id="1883900486">
          <w:marLeft w:val="0"/>
          <w:marRight w:val="0"/>
          <w:marTop w:val="0"/>
          <w:marBottom w:val="0"/>
          <w:divBdr>
            <w:top w:val="none" w:sz="0" w:space="0" w:color="auto"/>
            <w:left w:val="none" w:sz="0" w:space="0" w:color="auto"/>
            <w:bottom w:val="none" w:sz="0" w:space="0" w:color="auto"/>
            <w:right w:val="none" w:sz="0" w:space="0" w:color="auto"/>
          </w:divBdr>
        </w:div>
        <w:div w:id="1936591704">
          <w:marLeft w:val="0"/>
          <w:marRight w:val="0"/>
          <w:marTop w:val="0"/>
          <w:marBottom w:val="0"/>
          <w:divBdr>
            <w:top w:val="none" w:sz="0" w:space="0" w:color="auto"/>
            <w:left w:val="none" w:sz="0" w:space="0" w:color="auto"/>
            <w:bottom w:val="none" w:sz="0" w:space="0" w:color="auto"/>
            <w:right w:val="none" w:sz="0" w:space="0" w:color="auto"/>
          </w:divBdr>
        </w:div>
        <w:div w:id="2030524241">
          <w:marLeft w:val="0"/>
          <w:marRight w:val="0"/>
          <w:marTop w:val="0"/>
          <w:marBottom w:val="0"/>
          <w:divBdr>
            <w:top w:val="none" w:sz="0" w:space="0" w:color="auto"/>
            <w:left w:val="none" w:sz="0" w:space="0" w:color="auto"/>
            <w:bottom w:val="none" w:sz="0" w:space="0" w:color="auto"/>
            <w:right w:val="none" w:sz="0" w:space="0" w:color="auto"/>
          </w:divBdr>
        </w:div>
        <w:div w:id="2097634025">
          <w:marLeft w:val="0"/>
          <w:marRight w:val="0"/>
          <w:marTop w:val="0"/>
          <w:marBottom w:val="0"/>
          <w:divBdr>
            <w:top w:val="none" w:sz="0" w:space="0" w:color="auto"/>
            <w:left w:val="none" w:sz="0" w:space="0" w:color="auto"/>
            <w:bottom w:val="none" w:sz="0" w:space="0" w:color="auto"/>
            <w:right w:val="none" w:sz="0" w:space="0" w:color="auto"/>
          </w:divBdr>
        </w:div>
      </w:divsChild>
    </w:div>
    <w:div w:id="2004162009">
      <w:bodyDiv w:val="1"/>
      <w:marLeft w:val="0"/>
      <w:marRight w:val="0"/>
      <w:marTop w:val="0"/>
      <w:marBottom w:val="0"/>
      <w:divBdr>
        <w:top w:val="none" w:sz="0" w:space="0" w:color="auto"/>
        <w:left w:val="none" w:sz="0" w:space="0" w:color="auto"/>
        <w:bottom w:val="none" w:sz="0" w:space="0" w:color="auto"/>
        <w:right w:val="none" w:sz="0" w:space="0" w:color="auto"/>
      </w:divBdr>
    </w:div>
    <w:div w:id="2008241576">
      <w:bodyDiv w:val="1"/>
      <w:marLeft w:val="0"/>
      <w:marRight w:val="0"/>
      <w:marTop w:val="0"/>
      <w:marBottom w:val="0"/>
      <w:divBdr>
        <w:top w:val="none" w:sz="0" w:space="0" w:color="auto"/>
        <w:left w:val="none" w:sz="0" w:space="0" w:color="auto"/>
        <w:bottom w:val="none" w:sz="0" w:space="0" w:color="auto"/>
        <w:right w:val="none" w:sz="0" w:space="0" w:color="auto"/>
      </w:divBdr>
    </w:div>
    <w:div w:id="2008555685">
      <w:bodyDiv w:val="1"/>
      <w:marLeft w:val="0"/>
      <w:marRight w:val="0"/>
      <w:marTop w:val="0"/>
      <w:marBottom w:val="0"/>
      <w:divBdr>
        <w:top w:val="none" w:sz="0" w:space="0" w:color="auto"/>
        <w:left w:val="none" w:sz="0" w:space="0" w:color="auto"/>
        <w:bottom w:val="none" w:sz="0" w:space="0" w:color="auto"/>
        <w:right w:val="none" w:sz="0" w:space="0" w:color="auto"/>
      </w:divBdr>
    </w:div>
    <w:div w:id="2012638686">
      <w:bodyDiv w:val="1"/>
      <w:marLeft w:val="0"/>
      <w:marRight w:val="0"/>
      <w:marTop w:val="0"/>
      <w:marBottom w:val="0"/>
      <w:divBdr>
        <w:top w:val="none" w:sz="0" w:space="0" w:color="auto"/>
        <w:left w:val="none" w:sz="0" w:space="0" w:color="auto"/>
        <w:bottom w:val="none" w:sz="0" w:space="0" w:color="auto"/>
        <w:right w:val="none" w:sz="0" w:space="0" w:color="auto"/>
      </w:divBdr>
    </w:div>
    <w:div w:id="2017343456">
      <w:bodyDiv w:val="1"/>
      <w:marLeft w:val="0"/>
      <w:marRight w:val="0"/>
      <w:marTop w:val="0"/>
      <w:marBottom w:val="0"/>
      <w:divBdr>
        <w:top w:val="none" w:sz="0" w:space="0" w:color="auto"/>
        <w:left w:val="none" w:sz="0" w:space="0" w:color="auto"/>
        <w:bottom w:val="none" w:sz="0" w:space="0" w:color="auto"/>
        <w:right w:val="none" w:sz="0" w:space="0" w:color="auto"/>
      </w:divBdr>
    </w:div>
    <w:div w:id="2019849202">
      <w:bodyDiv w:val="1"/>
      <w:marLeft w:val="0"/>
      <w:marRight w:val="0"/>
      <w:marTop w:val="0"/>
      <w:marBottom w:val="0"/>
      <w:divBdr>
        <w:top w:val="none" w:sz="0" w:space="0" w:color="auto"/>
        <w:left w:val="none" w:sz="0" w:space="0" w:color="auto"/>
        <w:bottom w:val="none" w:sz="0" w:space="0" w:color="auto"/>
        <w:right w:val="none" w:sz="0" w:space="0" w:color="auto"/>
      </w:divBdr>
    </w:div>
    <w:div w:id="2022848728">
      <w:bodyDiv w:val="1"/>
      <w:marLeft w:val="0"/>
      <w:marRight w:val="0"/>
      <w:marTop w:val="0"/>
      <w:marBottom w:val="0"/>
      <w:divBdr>
        <w:top w:val="none" w:sz="0" w:space="0" w:color="auto"/>
        <w:left w:val="none" w:sz="0" w:space="0" w:color="auto"/>
        <w:bottom w:val="none" w:sz="0" w:space="0" w:color="auto"/>
        <w:right w:val="none" w:sz="0" w:space="0" w:color="auto"/>
      </w:divBdr>
      <w:divsChild>
        <w:div w:id="224728699">
          <w:marLeft w:val="2640"/>
          <w:marRight w:val="0"/>
          <w:marTop w:val="0"/>
          <w:marBottom w:val="0"/>
          <w:divBdr>
            <w:top w:val="none" w:sz="0" w:space="0" w:color="auto"/>
            <w:left w:val="none" w:sz="0" w:space="0" w:color="auto"/>
            <w:bottom w:val="none" w:sz="0" w:space="0" w:color="auto"/>
            <w:right w:val="none" w:sz="0" w:space="0" w:color="auto"/>
          </w:divBdr>
        </w:div>
        <w:div w:id="1253511512">
          <w:marLeft w:val="2640"/>
          <w:marRight w:val="0"/>
          <w:marTop w:val="0"/>
          <w:marBottom w:val="0"/>
          <w:divBdr>
            <w:top w:val="single" w:sz="6" w:space="15" w:color="A7D7F9"/>
            <w:left w:val="single" w:sz="6" w:space="18" w:color="A7D7F9"/>
            <w:bottom w:val="single" w:sz="6" w:space="18" w:color="A7D7F9"/>
            <w:right w:val="single" w:sz="2" w:space="18" w:color="A7D7F9"/>
          </w:divBdr>
          <w:divsChild>
            <w:div w:id="2075933602">
              <w:marLeft w:val="0"/>
              <w:marRight w:val="0"/>
              <w:marTop w:val="0"/>
              <w:marBottom w:val="0"/>
              <w:divBdr>
                <w:top w:val="none" w:sz="0" w:space="0" w:color="auto"/>
                <w:left w:val="none" w:sz="0" w:space="0" w:color="auto"/>
                <w:bottom w:val="none" w:sz="0" w:space="0" w:color="auto"/>
                <w:right w:val="none" w:sz="0" w:space="0" w:color="auto"/>
              </w:divBdr>
              <w:divsChild>
                <w:div w:id="1976448512">
                  <w:marLeft w:val="0"/>
                  <w:marRight w:val="0"/>
                  <w:marTop w:val="0"/>
                  <w:marBottom w:val="0"/>
                  <w:divBdr>
                    <w:top w:val="none" w:sz="0" w:space="0" w:color="auto"/>
                    <w:left w:val="none" w:sz="0" w:space="0" w:color="auto"/>
                    <w:bottom w:val="none" w:sz="0" w:space="0" w:color="auto"/>
                    <w:right w:val="none" w:sz="0" w:space="0" w:color="auto"/>
                  </w:divBdr>
                  <w:divsChild>
                    <w:div w:id="1329678267">
                      <w:marLeft w:val="0"/>
                      <w:marRight w:val="0"/>
                      <w:marTop w:val="0"/>
                      <w:marBottom w:val="0"/>
                      <w:divBdr>
                        <w:top w:val="none" w:sz="0" w:space="0" w:color="auto"/>
                        <w:left w:val="none" w:sz="0" w:space="0" w:color="auto"/>
                        <w:bottom w:val="none" w:sz="0" w:space="0" w:color="auto"/>
                        <w:right w:val="none" w:sz="0" w:space="0" w:color="auto"/>
                      </w:divBdr>
                      <w:divsChild>
                        <w:div w:id="115375043">
                          <w:blockQuote w:val="1"/>
                          <w:marLeft w:val="450"/>
                          <w:marRight w:val="720"/>
                          <w:marTop w:val="48"/>
                          <w:marBottom w:val="96"/>
                          <w:divBdr>
                            <w:top w:val="none" w:sz="0" w:space="0" w:color="auto"/>
                            <w:left w:val="none" w:sz="0" w:space="0" w:color="auto"/>
                            <w:bottom w:val="none" w:sz="0" w:space="0" w:color="auto"/>
                            <w:right w:val="none" w:sz="0" w:space="0" w:color="auto"/>
                          </w:divBdr>
                        </w:div>
                        <w:div w:id="602762612">
                          <w:blockQuote w:val="1"/>
                          <w:marLeft w:val="450"/>
                          <w:marRight w:val="720"/>
                          <w:marTop w:val="48"/>
                          <w:marBottom w:val="96"/>
                          <w:divBdr>
                            <w:top w:val="none" w:sz="0" w:space="0" w:color="auto"/>
                            <w:left w:val="none" w:sz="0" w:space="0" w:color="auto"/>
                            <w:bottom w:val="none" w:sz="0" w:space="0" w:color="auto"/>
                            <w:right w:val="none" w:sz="0" w:space="0" w:color="auto"/>
                          </w:divBdr>
                        </w:div>
                        <w:div w:id="1899364735">
                          <w:blockQuote w:val="1"/>
                          <w:marLeft w:val="450"/>
                          <w:marRight w:val="720"/>
                          <w:marTop w:val="48"/>
                          <w:marBottom w:val="96"/>
                          <w:divBdr>
                            <w:top w:val="none" w:sz="0" w:space="0" w:color="auto"/>
                            <w:left w:val="none" w:sz="0" w:space="0" w:color="auto"/>
                            <w:bottom w:val="none" w:sz="0" w:space="0" w:color="auto"/>
                            <w:right w:val="none" w:sz="0" w:space="0" w:color="auto"/>
                          </w:divBdr>
                        </w:div>
                        <w:div w:id="2015254638">
                          <w:blockQuote w:val="1"/>
                          <w:marLeft w:val="450"/>
                          <w:marRight w:val="720"/>
                          <w:marTop w:val="48"/>
                          <w:marBottom w:val="96"/>
                          <w:divBdr>
                            <w:top w:val="none" w:sz="0" w:space="0" w:color="auto"/>
                            <w:left w:val="none" w:sz="0" w:space="0" w:color="auto"/>
                            <w:bottom w:val="none" w:sz="0" w:space="0" w:color="auto"/>
                            <w:right w:val="none" w:sz="0" w:space="0" w:color="auto"/>
                          </w:divBdr>
                        </w:div>
                      </w:divsChild>
                    </w:div>
                  </w:divsChild>
                </w:div>
                <w:div w:id="2077777623">
                  <w:marLeft w:val="0"/>
                  <w:marRight w:val="0"/>
                  <w:marTop w:val="240"/>
                  <w:marBottom w:val="0"/>
                  <w:divBdr>
                    <w:top w:val="single" w:sz="6" w:space="4" w:color="A2A9B1"/>
                    <w:left w:val="single" w:sz="6" w:space="4" w:color="A2A9B1"/>
                    <w:bottom w:val="single" w:sz="6" w:space="4" w:color="A2A9B1"/>
                    <w:right w:val="single" w:sz="6" w:space="4" w:color="A2A9B1"/>
                  </w:divBdr>
                  <w:divsChild>
                    <w:div w:id="64940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588660">
          <w:marLeft w:val="0"/>
          <w:marRight w:val="0"/>
          <w:marTop w:val="0"/>
          <w:marBottom w:val="0"/>
          <w:divBdr>
            <w:top w:val="none" w:sz="0" w:space="0" w:color="auto"/>
            <w:left w:val="none" w:sz="0" w:space="0" w:color="auto"/>
            <w:bottom w:val="none" w:sz="0" w:space="0" w:color="auto"/>
            <w:right w:val="none" w:sz="0" w:space="0" w:color="auto"/>
          </w:divBdr>
          <w:divsChild>
            <w:div w:id="1331907332">
              <w:marLeft w:val="0"/>
              <w:marRight w:val="0"/>
              <w:marTop w:val="0"/>
              <w:marBottom w:val="0"/>
              <w:divBdr>
                <w:top w:val="none" w:sz="0" w:space="0" w:color="auto"/>
                <w:left w:val="none" w:sz="0" w:space="0" w:color="auto"/>
                <w:bottom w:val="none" w:sz="0" w:space="0" w:color="auto"/>
                <w:right w:val="none" w:sz="0" w:space="0" w:color="auto"/>
              </w:divBdr>
              <w:divsChild>
                <w:div w:id="109515014">
                  <w:marLeft w:val="168"/>
                  <w:marRight w:val="144"/>
                  <w:marTop w:val="0"/>
                  <w:marBottom w:val="0"/>
                  <w:divBdr>
                    <w:top w:val="none" w:sz="0" w:space="0" w:color="auto"/>
                    <w:left w:val="none" w:sz="0" w:space="0" w:color="auto"/>
                    <w:bottom w:val="none" w:sz="0" w:space="0" w:color="auto"/>
                    <w:right w:val="none" w:sz="0" w:space="0" w:color="auto"/>
                  </w:divBdr>
                  <w:divsChild>
                    <w:div w:id="1764496526">
                      <w:marLeft w:val="120"/>
                      <w:marRight w:val="0"/>
                      <w:marTop w:val="0"/>
                      <w:marBottom w:val="0"/>
                      <w:divBdr>
                        <w:top w:val="none" w:sz="0" w:space="0" w:color="auto"/>
                        <w:left w:val="none" w:sz="0" w:space="0" w:color="auto"/>
                        <w:bottom w:val="none" w:sz="0" w:space="0" w:color="auto"/>
                        <w:right w:val="none" w:sz="0" w:space="0" w:color="auto"/>
                      </w:divBdr>
                    </w:div>
                  </w:divsChild>
                </w:div>
                <w:div w:id="808592104">
                  <w:marLeft w:val="168"/>
                  <w:marRight w:val="144"/>
                  <w:marTop w:val="0"/>
                  <w:marBottom w:val="0"/>
                  <w:divBdr>
                    <w:top w:val="none" w:sz="0" w:space="0" w:color="auto"/>
                    <w:left w:val="none" w:sz="0" w:space="0" w:color="auto"/>
                    <w:bottom w:val="none" w:sz="0" w:space="0" w:color="auto"/>
                    <w:right w:val="none" w:sz="0" w:space="0" w:color="auto"/>
                  </w:divBdr>
                  <w:divsChild>
                    <w:div w:id="750197556">
                      <w:marLeft w:val="120"/>
                      <w:marRight w:val="0"/>
                      <w:marTop w:val="0"/>
                      <w:marBottom w:val="0"/>
                      <w:divBdr>
                        <w:top w:val="none" w:sz="0" w:space="0" w:color="auto"/>
                        <w:left w:val="none" w:sz="0" w:space="0" w:color="auto"/>
                        <w:bottom w:val="none" w:sz="0" w:space="0" w:color="auto"/>
                        <w:right w:val="none" w:sz="0" w:space="0" w:color="auto"/>
                      </w:divBdr>
                    </w:div>
                  </w:divsChild>
                </w:div>
                <w:div w:id="1428846466">
                  <w:marLeft w:val="168"/>
                  <w:marRight w:val="144"/>
                  <w:marTop w:val="0"/>
                  <w:marBottom w:val="0"/>
                  <w:divBdr>
                    <w:top w:val="none" w:sz="0" w:space="0" w:color="auto"/>
                    <w:left w:val="none" w:sz="0" w:space="0" w:color="auto"/>
                    <w:bottom w:val="none" w:sz="0" w:space="0" w:color="auto"/>
                    <w:right w:val="none" w:sz="0" w:space="0" w:color="auto"/>
                  </w:divBdr>
                  <w:divsChild>
                    <w:div w:id="1533763186">
                      <w:marLeft w:val="120"/>
                      <w:marRight w:val="0"/>
                      <w:marTop w:val="0"/>
                      <w:marBottom w:val="0"/>
                      <w:divBdr>
                        <w:top w:val="none" w:sz="0" w:space="0" w:color="auto"/>
                        <w:left w:val="none" w:sz="0" w:space="0" w:color="auto"/>
                        <w:bottom w:val="none" w:sz="0" w:space="0" w:color="auto"/>
                        <w:right w:val="none" w:sz="0" w:space="0" w:color="auto"/>
                      </w:divBdr>
                      <w:divsChild>
                        <w:div w:id="184990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05278">
                  <w:marLeft w:val="168"/>
                  <w:marRight w:val="144"/>
                  <w:marTop w:val="0"/>
                  <w:marBottom w:val="0"/>
                  <w:divBdr>
                    <w:top w:val="none" w:sz="0" w:space="0" w:color="auto"/>
                    <w:left w:val="none" w:sz="0" w:space="0" w:color="auto"/>
                    <w:bottom w:val="none" w:sz="0" w:space="0" w:color="auto"/>
                    <w:right w:val="none" w:sz="0" w:space="0" w:color="auto"/>
                  </w:divBdr>
                  <w:divsChild>
                    <w:div w:id="19168161">
                      <w:marLeft w:val="120"/>
                      <w:marRight w:val="0"/>
                      <w:marTop w:val="0"/>
                      <w:marBottom w:val="0"/>
                      <w:divBdr>
                        <w:top w:val="none" w:sz="0" w:space="0" w:color="auto"/>
                        <w:left w:val="none" w:sz="0" w:space="0" w:color="auto"/>
                        <w:bottom w:val="none" w:sz="0" w:space="0" w:color="auto"/>
                        <w:right w:val="none" w:sz="0" w:space="0" w:color="auto"/>
                      </w:divBdr>
                    </w:div>
                  </w:divsChild>
                </w:div>
                <w:div w:id="2022078158">
                  <w:marLeft w:val="168"/>
                  <w:marRight w:val="144"/>
                  <w:marTop w:val="240"/>
                  <w:marBottom w:val="0"/>
                  <w:divBdr>
                    <w:top w:val="none" w:sz="0" w:space="0" w:color="auto"/>
                    <w:left w:val="none" w:sz="0" w:space="0" w:color="auto"/>
                    <w:bottom w:val="none" w:sz="0" w:space="0" w:color="auto"/>
                    <w:right w:val="none" w:sz="0" w:space="0" w:color="auto"/>
                  </w:divBdr>
                  <w:divsChild>
                    <w:div w:id="42350148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 w:id="1523781581">
              <w:marLeft w:val="0"/>
              <w:marRight w:val="0"/>
              <w:marTop w:val="0"/>
              <w:marBottom w:val="0"/>
              <w:divBdr>
                <w:top w:val="none" w:sz="0" w:space="0" w:color="auto"/>
                <w:left w:val="none" w:sz="0" w:space="0" w:color="auto"/>
                <w:bottom w:val="none" w:sz="0" w:space="0" w:color="auto"/>
                <w:right w:val="none" w:sz="0" w:space="0" w:color="auto"/>
              </w:divBdr>
              <w:divsChild>
                <w:div w:id="375546421">
                  <w:marLeft w:val="2640"/>
                  <w:marRight w:val="0"/>
                  <w:marTop w:val="600"/>
                  <w:marBottom w:val="0"/>
                  <w:divBdr>
                    <w:top w:val="none" w:sz="0" w:space="0" w:color="auto"/>
                    <w:left w:val="none" w:sz="0" w:space="0" w:color="auto"/>
                    <w:bottom w:val="none" w:sz="0" w:space="0" w:color="auto"/>
                    <w:right w:val="none" w:sz="0" w:space="0" w:color="auto"/>
                  </w:divBdr>
                  <w:divsChild>
                    <w:div w:id="1003776798">
                      <w:marLeft w:val="0"/>
                      <w:marRight w:val="0"/>
                      <w:marTop w:val="0"/>
                      <w:marBottom w:val="0"/>
                      <w:divBdr>
                        <w:top w:val="none" w:sz="0" w:space="0" w:color="auto"/>
                        <w:left w:val="none" w:sz="0" w:space="0" w:color="auto"/>
                        <w:bottom w:val="none" w:sz="0" w:space="0" w:color="auto"/>
                        <w:right w:val="none" w:sz="0" w:space="0" w:color="auto"/>
                      </w:divBdr>
                    </w:div>
                  </w:divsChild>
                </w:div>
                <w:div w:id="574121386">
                  <w:marLeft w:val="0"/>
                  <w:marRight w:val="0"/>
                  <w:marTop w:val="600"/>
                  <w:marBottom w:val="0"/>
                  <w:divBdr>
                    <w:top w:val="none" w:sz="0" w:space="0" w:color="auto"/>
                    <w:left w:val="none" w:sz="0" w:space="0" w:color="auto"/>
                    <w:bottom w:val="none" w:sz="0" w:space="0" w:color="auto"/>
                    <w:right w:val="none" w:sz="0" w:space="0" w:color="auto"/>
                  </w:divBdr>
                  <w:divsChild>
                    <w:div w:id="1233344943">
                      <w:marLeft w:val="120"/>
                      <w:marRight w:val="240"/>
                      <w:marTop w:val="0"/>
                      <w:marBottom w:val="0"/>
                      <w:divBdr>
                        <w:top w:val="none" w:sz="0" w:space="0" w:color="auto"/>
                        <w:left w:val="none" w:sz="0" w:space="0" w:color="auto"/>
                        <w:bottom w:val="none" w:sz="0" w:space="0" w:color="auto"/>
                        <w:right w:val="none" w:sz="0" w:space="0" w:color="auto"/>
                      </w:divBdr>
                      <w:divsChild>
                        <w:div w:id="2015379155">
                          <w:marLeft w:val="0"/>
                          <w:marRight w:val="0"/>
                          <w:marTop w:val="156"/>
                          <w:marBottom w:val="0"/>
                          <w:divBdr>
                            <w:top w:val="single" w:sz="6" w:space="0" w:color="A2A9B1"/>
                            <w:left w:val="single" w:sz="6" w:space="0" w:color="A2A9B1"/>
                            <w:bottom w:val="single" w:sz="6" w:space="0" w:color="A2A9B1"/>
                            <w:right w:val="single" w:sz="6" w:space="17" w:color="A2A9B1"/>
                          </w:divBdr>
                        </w:div>
                      </w:divsChild>
                    </w:div>
                    <w:div w:id="2035643854">
                      <w:marLeft w:val="0"/>
                      <w:marRight w:val="0"/>
                      <w:marTop w:val="0"/>
                      <w:marBottom w:val="0"/>
                      <w:divBdr>
                        <w:top w:val="none" w:sz="0" w:space="0" w:color="auto"/>
                        <w:left w:val="none" w:sz="0" w:space="0" w:color="auto"/>
                        <w:bottom w:val="none" w:sz="0" w:space="0" w:color="auto"/>
                        <w:right w:val="none" w:sz="0" w:space="0" w:color="auto"/>
                      </w:divBdr>
                    </w:div>
                  </w:divsChild>
                </w:div>
                <w:div w:id="101557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745614">
      <w:bodyDiv w:val="1"/>
      <w:marLeft w:val="0"/>
      <w:marRight w:val="0"/>
      <w:marTop w:val="0"/>
      <w:marBottom w:val="0"/>
      <w:divBdr>
        <w:top w:val="none" w:sz="0" w:space="0" w:color="auto"/>
        <w:left w:val="none" w:sz="0" w:space="0" w:color="auto"/>
        <w:bottom w:val="none" w:sz="0" w:space="0" w:color="auto"/>
        <w:right w:val="none" w:sz="0" w:space="0" w:color="auto"/>
      </w:divBdr>
    </w:div>
    <w:div w:id="2028096786">
      <w:bodyDiv w:val="1"/>
      <w:marLeft w:val="0"/>
      <w:marRight w:val="0"/>
      <w:marTop w:val="0"/>
      <w:marBottom w:val="0"/>
      <w:divBdr>
        <w:top w:val="none" w:sz="0" w:space="0" w:color="auto"/>
        <w:left w:val="none" w:sz="0" w:space="0" w:color="auto"/>
        <w:bottom w:val="none" w:sz="0" w:space="0" w:color="auto"/>
        <w:right w:val="none" w:sz="0" w:space="0" w:color="auto"/>
      </w:divBdr>
    </w:div>
    <w:div w:id="2033844529">
      <w:bodyDiv w:val="1"/>
      <w:marLeft w:val="0"/>
      <w:marRight w:val="0"/>
      <w:marTop w:val="0"/>
      <w:marBottom w:val="0"/>
      <w:divBdr>
        <w:top w:val="none" w:sz="0" w:space="0" w:color="auto"/>
        <w:left w:val="none" w:sz="0" w:space="0" w:color="auto"/>
        <w:bottom w:val="none" w:sz="0" w:space="0" w:color="auto"/>
        <w:right w:val="none" w:sz="0" w:space="0" w:color="auto"/>
      </w:divBdr>
      <w:divsChild>
        <w:div w:id="1326278956">
          <w:blockQuote w:val="1"/>
          <w:marLeft w:val="720"/>
          <w:marRight w:val="720"/>
          <w:marTop w:val="100"/>
          <w:marBottom w:val="100"/>
          <w:divBdr>
            <w:top w:val="single" w:sz="6" w:space="6" w:color="49768C"/>
            <w:left w:val="single" w:sz="6" w:space="18" w:color="49768C"/>
            <w:bottom w:val="single" w:sz="6" w:space="6" w:color="49768C"/>
            <w:right w:val="single" w:sz="6" w:space="24" w:color="49768C"/>
          </w:divBdr>
        </w:div>
        <w:div w:id="1571188086">
          <w:blockQuote w:val="1"/>
          <w:marLeft w:val="720"/>
          <w:marRight w:val="720"/>
          <w:marTop w:val="100"/>
          <w:marBottom w:val="100"/>
          <w:divBdr>
            <w:top w:val="single" w:sz="6" w:space="6" w:color="49768C"/>
            <w:left w:val="single" w:sz="6" w:space="18" w:color="49768C"/>
            <w:bottom w:val="single" w:sz="6" w:space="6" w:color="49768C"/>
            <w:right w:val="single" w:sz="6" w:space="24" w:color="49768C"/>
          </w:divBdr>
        </w:div>
      </w:divsChild>
    </w:div>
    <w:div w:id="2033915798">
      <w:bodyDiv w:val="1"/>
      <w:marLeft w:val="0"/>
      <w:marRight w:val="0"/>
      <w:marTop w:val="0"/>
      <w:marBottom w:val="0"/>
      <w:divBdr>
        <w:top w:val="none" w:sz="0" w:space="0" w:color="auto"/>
        <w:left w:val="none" w:sz="0" w:space="0" w:color="auto"/>
        <w:bottom w:val="none" w:sz="0" w:space="0" w:color="auto"/>
        <w:right w:val="none" w:sz="0" w:space="0" w:color="auto"/>
      </w:divBdr>
    </w:div>
    <w:div w:id="2035616763">
      <w:bodyDiv w:val="1"/>
      <w:marLeft w:val="0"/>
      <w:marRight w:val="0"/>
      <w:marTop w:val="0"/>
      <w:marBottom w:val="0"/>
      <w:divBdr>
        <w:top w:val="none" w:sz="0" w:space="0" w:color="auto"/>
        <w:left w:val="none" w:sz="0" w:space="0" w:color="auto"/>
        <w:bottom w:val="none" w:sz="0" w:space="0" w:color="auto"/>
        <w:right w:val="none" w:sz="0" w:space="0" w:color="auto"/>
      </w:divBdr>
      <w:divsChild>
        <w:div w:id="209347290">
          <w:blockQuote w:val="1"/>
          <w:marLeft w:val="960"/>
          <w:marRight w:val="960"/>
          <w:marTop w:val="240"/>
          <w:marBottom w:val="240"/>
          <w:divBdr>
            <w:top w:val="none" w:sz="0" w:space="0" w:color="auto"/>
            <w:left w:val="none" w:sz="0" w:space="0" w:color="auto"/>
            <w:bottom w:val="none" w:sz="0" w:space="0" w:color="auto"/>
            <w:right w:val="none" w:sz="0" w:space="0" w:color="auto"/>
          </w:divBdr>
        </w:div>
        <w:div w:id="1214387182">
          <w:blockQuote w:val="1"/>
          <w:marLeft w:val="960"/>
          <w:marRight w:val="960"/>
          <w:marTop w:val="240"/>
          <w:marBottom w:val="240"/>
          <w:divBdr>
            <w:top w:val="none" w:sz="0" w:space="0" w:color="auto"/>
            <w:left w:val="none" w:sz="0" w:space="0" w:color="auto"/>
            <w:bottom w:val="none" w:sz="0" w:space="0" w:color="auto"/>
            <w:right w:val="none" w:sz="0" w:space="0" w:color="auto"/>
          </w:divBdr>
        </w:div>
        <w:div w:id="1722631725">
          <w:marLeft w:val="0"/>
          <w:marRight w:val="0"/>
          <w:marTop w:val="0"/>
          <w:marBottom w:val="0"/>
          <w:divBdr>
            <w:top w:val="single" w:sz="6" w:space="5" w:color="A2A9B1"/>
            <w:left w:val="single" w:sz="6" w:space="5" w:color="A2A9B1"/>
            <w:bottom w:val="single" w:sz="6" w:space="5" w:color="A2A9B1"/>
            <w:right w:val="single" w:sz="6" w:space="5" w:color="A2A9B1"/>
          </w:divBdr>
        </w:div>
      </w:divsChild>
    </w:div>
    <w:div w:id="2036346356">
      <w:bodyDiv w:val="1"/>
      <w:marLeft w:val="0"/>
      <w:marRight w:val="0"/>
      <w:marTop w:val="0"/>
      <w:marBottom w:val="0"/>
      <w:divBdr>
        <w:top w:val="none" w:sz="0" w:space="0" w:color="auto"/>
        <w:left w:val="none" w:sz="0" w:space="0" w:color="auto"/>
        <w:bottom w:val="none" w:sz="0" w:space="0" w:color="auto"/>
        <w:right w:val="none" w:sz="0" w:space="0" w:color="auto"/>
      </w:divBdr>
    </w:div>
    <w:div w:id="2036684848">
      <w:bodyDiv w:val="1"/>
      <w:marLeft w:val="0"/>
      <w:marRight w:val="0"/>
      <w:marTop w:val="0"/>
      <w:marBottom w:val="0"/>
      <w:divBdr>
        <w:top w:val="none" w:sz="0" w:space="0" w:color="auto"/>
        <w:left w:val="none" w:sz="0" w:space="0" w:color="auto"/>
        <w:bottom w:val="none" w:sz="0" w:space="0" w:color="auto"/>
        <w:right w:val="none" w:sz="0" w:space="0" w:color="auto"/>
      </w:divBdr>
    </w:div>
    <w:div w:id="2040928939">
      <w:bodyDiv w:val="1"/>
      <w:marLeft w:val="0"/>
      <w:marRight w:val="0"/>
      <w:marTop w:val="0"/>
      <w:marBottom w:val="0"/>
      <w:divBdr>
        <w:top w:val="none" w:sz="0" w:space="0" w:color="auto"/>
        <w:left w:val="none" w:sz="0" w:space="0" w:color="auto"/>
        <w:bottom w:val="none" w:sz="0" w:space="0" w:color="auto"/>
        <w:right w:val="none" w:sz="0" w:space="0" w:color="auto"/>
      </w:divBdr>
    </w:div>
    <w:div w:id="2041196373">
      <w:bodyDiv w:val="1"/>
      <w:marLeft w:val="0"/>
      <w:marRight w:val="0"/>
      <w:marTop w:val="0"/>
      <w:marBottom w:val="0"/>
      <w:divBdr>
        <w:top w:val="none" w:sz="0" w:space="0" w:color="auto"/>
        <w:left w:val="none" w:sz="0" w:space="0" w:color="auto"/>
        <w:bottom w:val="none" w:sz="0" w:space="0" w:color="auto"/>
        <w:right w:val="none" w:sz="0" w:space="0" w:color="auto"/>
      </w:divBdr>
      <w:divsChild>
        <w:div w:id="577328562">
          <w:marLeft w:val="0"/>
          <w:marRight w:val="450"/>
          <w:marTop w:val="360"/>
          <w:marBottom w:val="0"/>
          <w:divBdr>
            <w:top w:val="none" w:sz="0" w:space="0" w:color="auto"/>
            <w:left w:val="none" w:sz="0" w:space="0" w:color="auto"/>
            <w:bottom w:val="none" w:sz="0" w:space="0" w:color="auto"/>
            <w:right w:val="none" w:sz="0" w:space="0" w:color="auto"/>
          </w:divBdr>
          <w:divsChild>
            <w:div w:id="906109131">
              <w:marLeft w:val="0"/>
              <w:marRight w:val="0"/>
              <w:marTop w:val="0"/>
              <w:marBottom w:val="0"/>
              <w:divBdr>
                <w:top w:val="none" w:sz="0" w:space="0" w:color="auto"/>
                <w:left w:val="none" w:sz="0" w:space="0" w:color="auto"/>
                <w:bottom w:val="none" w:sz="0" w:space="0" w:color="auto"/>
                <w:right w:val="none" w:sz="0" w:space="0" w:color="auto"/>
              </w:divBdr>
              <w:divsChild>
                <w:div w:id="2000576413">
                  <w:marLeft w:val="0"/>
                  <w:marRight w:val="0"/>
                  <w:marTop w:val="0"/>
                  <w:marBottom w:val="0"/>
                  <w:divBdr>
                    <w:top w:val="none" w:sz="0" w:space="0" w:color="auto"/>
                    <w:left w:val="none" w:sz="0" w:space="0" w:color="auto"/>
                    <w:bottom w:val="none" w:sz="0" w:space="0" w:color="auto"/>
                    <w:right w:val="none" w:sz="0" w:space="0" w:color="auto"/>
                  </w:divBdr>
                  <w:divsChild>
                    <w:div w:id="1529217617">
                      <w:marLeft w:val="0"/>
                      <w:marRight w:val="0"/>
                      <w:marTop w:val="0"/>
                      <w:marBottom w:val="0"/>
                      <w:divBdr>
                        <w:top w:val="none" w:sz="0" w:space="0" w:color="auto"/>
                        <w:left w:val="none" w:sz="0" w:space="0" w:color="auto"/>
                        <w:bottom w:val="none" w:sz="0" w:space="0" w:color="auto"/>
                        <w:right w:val="none" w:sz="0" w:space="0" w:color="auto"/>
                      </w:divBdr>
                      <w:divsChild>
                        <w:div w:id="1595943464">
                          <w:marLeft w:val="0"/>
                          <w:marRight w:val="0"/>
                          <w:marTop w:val="0"/>
                          <w:marBottom w:val="0"/>
                          <w:divBdr>
                            <w:top w:val="none" w:sz="0" w:space="0" w:color="auto"/>
                            <w:left w:val="none" w:sz="0" w:space="0" w:color="auto"/>
                            <w:bottom w:val="none" w:sz="0" w:space="0" w:color="auto"/>
                            <w:right w:val="none" w:sz="0" w:space="0" w:color="auto"/>
                          </w:divBdr>
                          <w:divsChild>
                            <w:div w:id="796484184">
                              <w:marLeft w:val="0"/>
                              <w:marRight w:val="0"/>
                              <w:marTop w:val="0"/>
                              <w:marBottom w:val="0"/>
                              <w:divBdr>
                                <w:top w:val="none" w:sz="0" w:space="0" w:color="auto"/>
                                <w:left w:val="none" w:sz="0" w:space="0" w:color="auto"/>
                                <w:bottom w:val="none" w:sz="0" w:space="0" w:color="auto"/>
                                <w:right w:val="none" w:sz="0" w:space="0" w:color="auto"/>
                              </w:divBdr>
                              <w:divsChild>
                                <w:div w:id="62410844">
                                  <w:marLeft w:val="0"/>
                                  <w:marRight w:val="0"/>
                                  <w:marTop w:val="0"/>
                                  <w:marBottom w:val="225"/>
                                  <w:divBdr>
                                    <w:top w:val="none" w:sz="0" w:space="0" w:color="auto"/>
                                    <w:left w:val="none" w:sz="0" w:space="0" w:color="auto"/>
                                    <w:bottom w:val="none" w:sz="0" w:space="0" w:color="auto"/>
                                    <w:right w:val="none" w:sz="0" w:space="0" w:color="auto"/>
                                  </w:divBdr>
                                </w:div>
                                <w:div w:id="1687562718">
                                  <w:marLeft w:val="0"/>
                                  <w:marRight w:val="0"/>
                                  <w:marTop w:val="0"/>
                                  <w:marBottom w:val="225"/>
                                  <w:divBdr>
                                    <w:top w:val="none" w:sz="0" w:space="0" w:color="auto"/>
                                    <w:left w:val="none" w:sz="0" w:space="0" w:color="auto"/>
                                    <w:bottom w:val="none" w:sz="0" w:space="0" w:color="auto"/>
                                    <w:right w:val="none" w:sz="0" w:space="0" w:color="auto"/>
                                  </w:divBdr>
                                  <w:divsChild>
                                    <w:div w:id="1116018902">
                                      <w:marLeft w:val="0"/>
                                      <w:marRight w:val="0"/>
                                      <w:marTop w:val="0"/>
                                      <w:marBottom w:val="0"/>
                                      <w:divBdr>
                                        <w:top w:val="none" w:sz="0" w:space="0" w:color="auto"/>
                                        <w:left w:val="none" w:sz="0" w:space="0" w:color="auto"/>
                                        <w:bottom w:val="none" w:sz="0" w:space="0" w:color="auto"/>
                                        <w:right w:val="none" w:sz="0" w:space="0" w:color="auto"/>
                                      </w:divBdr>
                                    </w:div>
                                  </w:divsChild>
                                </w:div>
                                <w:div w:id="1889687051">
                                  <w:marLeft w:val="0"/>
                                  <w:marRight w:val="0"/>
                                  <w:marTop w:val="0"/>
                                  <w:marBottom w:val="225"/>
                                  <w:divBdr>
                                    <w:top w:val="none" w:sz="0" w:space="0" w:color="auto"/>
                                    <w:left w:val="none" w:sz="0" w:space="0" w:color="auto"/>
                                    <w:bottom w:val="none" w:sz="0" w:space="0" w:color="auto"/>
                                    <w:right w:val="none" w:sz="0" w:space="0" w:color="auto"/>
                                  </w:divBdr>
                                  <w:divsChild>
                                    <w:div w:id="1795294418">
                                      <w:marLeft w:val="0"/>
                                      <w:marRight w:val="0"/>
                                      <w:marTop w:val="0"/>
                                      <w:marBottom w:val="0"/>
                                      <w:divBdr>
                                        <w:top w:val="none" w:sz="0" w:space="0" w:color="auto"/>
                                        <w:left w:val="none" w:sz="0" w:space="0" w:color="auto"/>
                                        <w:bottom w:val="none" w:sz="0" w:space="0" w:color="auto"/>
                                        <w:right w:val="none" w:sz="0" w:space="0" w:color="auto"/>
                                      </w:divBdr>
                                    </w:div>
                                  </w:divsChild>
                                </w:div>
                                <w:div w:id="1942835010">
                                  <w:marLeft w:val="0"/>
                                  <w:marRight w:val="0"/>
                                  <w:marTop w:val="0"/>
                                  <w:marBottom w:val="225"/>
                                  <w:divBdr>
                                    <w:top w:val="none" w:sz="0" w:space="0" w:color="auto"/>
                                    <w:left w:val="none" w:sz="0" w:space="0" w:color="auto"/>
                                    <w:bottom w:val="none" w:sz="0" w:space="0" w:color="auto"/>
                                    <w:right w:val="none" w:sz="0" w:space="0" w:color="auto"/>
                                  </w:divBdr>
                                  <w:divsChild>
                                    <w:div w:id="197567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6922274">
          <w:marLeft w:val="0"/>
          <w:marRight w:val="0"/>
          <w:marTop w:val="360"/>
          <w:marBottom w:val="450"/>
          <w:divBdr>
            <w:top w:val="none" w:sz="0" w:space="0" w:color="auto"/>
            <w:left w:val="none" w:sz="0" w:space="0" w:color="auto"/>
            <w:bottom w:val="none" w:sz="0" w:space="0" w:color="auto"/>
            <w:right w:val="none" w:sz="0" w:space="0" w:color="auto"/>
          </w:divBdr>
          <w:divsChild>
            <w:div w:id="555823873">
              <w:marLeft w:val="0"/>
              <w:marRight w:val="0"/>
              <w:marTop w:val="0"/>
              <w:marBottom w:val="0"/>
              <w:divBdr>
                <w:top w:val="none" w:sz="0" w:space="0" w:color="auto"/>
                <w:left w:val="none" w:sz="0" w:space="0" w:color="auto"/>
                <w:bottom w:val="none" w:sz="0" w:space="0" w:color="auto"/>
                <w:right w:val="none" w:sz="0" w:space="0" w:color="auto"/>
              </w:divBdr>
            </w:div>
            <w:div w:id="104840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71984">
      <w:bodyDiv w:val="1"/>
      <w:marLeft w:val="0"/>
      <w:marRight w:val="0"/>
      <w:marTop w:val="0"/>
      <w:marBottom w:val="0"/>
      <w:divBdr>
        <w:top w:val="none" w:sz="0" w:space="0" w:color="auto"/>
        <w:left w:val="none" w:sz="0" w:space="0" w:color="auto"/>
        <w:bottom w:val="none" w:sz="0" w:space="0" w:color="auto"/>
        <w:right w:val="none" w:sz="0" w:space="0" w:color="auto"/>
      </w:divBdr>
    </w:div>
    <w:div w:id="2048752356">
      <w:bodyDiv w:val="1"/>
      <w:marLeft w:val="0"/>
      <w:marRight w:val="0"/>
      <w:marTop w:val="0"/>
      <w:marBottom w:val="0"/>
      <w:divBdr>
        <w:top w:val="none" w:sz="0" w:space="0" w:color="auto"/>
        <w:left w:val="none" w:sz="0" w:space="0" w:color="auto"/>
        <w:bottom w:val="none" w:sz="0" w:space="0" w:color="auto"/>
        <w:right w:val="none" w:sz="0" w:space="0" w:color="auto"/>
      </w:divBdr>
    </w:div>
    <w:div w:id="2050952975">
      <w:bodyDiv w:val="1"/>
      <w:marLeft w:val="0"/>
      <w:marRight w:val="0"/>
      <w:marTop w:val="0"/>
      <w:marBottom w:val="0"/>
      <w:divBdr>
        <w:top w:val="none" w:sz="0" w:space="0" w:color="auto"/>
        <w:left w:val="none" w:sz="0" w:space="0" w:color="auto"/>
        <w:bottom w:val="none" w:sz="0" w:space="0" w:color="auto"/>
        <w:right w:val="none" w:sz="0" w:space="0" w:color="auto"/>
      </w:divBdr>
    </w:div>
    <w:div w:id="2061393324">
      <w:bodyDiv w:val="1"/>
      <w:marLeft w:val="0"/>
      <w:marRight w:val="0"/>
      <w:marTop w:val="0"/>
      <w:marBottom w:val="0"/>
      <w:divBdr>
        <w:top w:val="none" w:sz="0" w:space="0" w:color="auto"/>
        <w:left w:val="none" w:sz="0" w:space="0" w:color="auto"/>
        <w:bottom w:val="none" w:sz="0" w:space="0" w:color="auto"/>
        <w:right w:val="none" w:sz="0" w:space="0" w:color="auto"/>
      </w:divBdr>
      <w:divsChild>
        <w:div w:id="169299656">
          <w:blockQuote w:val="1"/>
          <w:marLeft w:val="450"/>
          <w:marRight w:val="720"/>
          <w:marTop w:val="48"/>
          <w:marBottom w:val="96"/>
          <w:divBdr>
            <w:top w:val="none" w:sz="0" w:space="0" w:color="auto"/>
            <w:left w:val="none" w:sz="0" w:space="0" w:color="auto"/>
            <w:bottom w:val="none" w:sz="0" w:space="0" w:color="auto"/>
            <w:right w:val="none" w:sz="0" w:space="0" w:color="auto"/>
          </w:divBdr>
        </w:div>
        <w:div w:id="641471528">
          <w:blockQuote w:val="1"/>
          <w:marLeft w:val="450"/>
          <w:marRight w:val="720"/>
          <w:marTop w:val="48"/>
          <w:marBottom w:val="96"/>
          <w:divBdr>
            <w:top w:val="none" w:sz="0" w:space="0" w:color="auto"/>
            <w:left w:val="none" w:sz="0" w:space="0" w:color="auto"/>
            <w:bottom w:val="none" w:sz="0" w:space="0" w:color="auto"/>
            <w:right w:val="none" w:sz="0" w:space="0" w:color="auto"/>
          </w:divBdr>
        </w:div>
        <w:div w:id="1469349876">
          <w:blockQuote w:val="1"/>
          <w:marLeft w:val="450"/>
          <w:marRight w:val="720"/>
          <w:marTop w:val="48"/>
          <w:marBottom w:val="96"/>
          <w:divBdr>
            <w:top w:val="none" w:sz="0" w:space="0" w:color="auto"/>
            <w:left w:val="none" w:sz="0" w:space="0" w:color="auto"/>
            <w:bottom w:val="none" w:sz="0" w:space="0" w:color="auto"/>
            <w:right w:val="none" w:sz="0" w:space="0" w:color="auto"/>
          </w:divBdr>
        </w:div>
        <w:div w:id="1500343647">
          <w:blockQuote w:val="1"/>
          <w:marLeft w:val="450"/>
          <w:marRight w:val="720"/>
          <w:marTop w:val="48"/>
          <w:marBottom w:val="96"/>
          <w:divBdr>
            <w:top w:val="none" w:sz="0" w:space="0" w:color="auto"/>
            <w:left w:val="none" w:sz="0" w:space="0" w:color="auto"/>
            <w:bottom w:val="none" w:sz="0" w:space="0" w:color="auto"/>
            <w:right w:val="none" w:sz="0" w:space="0" w:color="auto"/>
          </w:divBdr>
        </w:div>
        <w:div w:id="1580560694">
          <w:blockQuote w:val="1"/>
          <w:marLeft w:val="450"/>
          <w:marRight w:val="720"/>
          <w:marTop w:val="48"/>
          <w:marBottom w:val="96"/>
          <w:divBdr>
            <w:top w:val="none" w:sz="0" w:space="0" w:color="auto"/>
            <w:left w:val="none" w:sz="0" w:space="0" w:color="auto"/>
            <w:bottom w:val="none" w:sz="0" w:space="0" w:color="auto"/>
            <w:right w:val="none" w:sz="0" w:space="0" w:color="auto"/>
          </w:divBdr>
        </w:div>
        <w:div w:id="1674602501">
          <w:blockQuote w:val="1"/>
          <w:marLeft w:val="450"/>
          <w:marRight w:val="720"/>
          <w:marTop w:val="48"/>
          <w:marBottom w:val="96"/>
          <w:divBdr>
            <w:top w:val="none" w:sz="0" w:space="0" w:color="auto"/>
            <w:left w:val="none" w:sz="0" w:space="0" w:color="auto"/>
            <w:bottom w:val="none" w:sz="0" w:space="0" w:color="auto"/>
            <w:right w:val="none" w:sz="0" w:space="0" w:color="auto"/>
          </w:divBdr>
        </w:div>
      </w:divsChild>
    </w:div>
    <w:div w:id="2073841871">
      <w:bodyDiv w:val="1"/>
      <w:marLeft w:val="0"/>
      <w:marRight w:val="0"/>
      <w:marTop w:val="0"/>
      <w:marBottom w:val="0"/>
      <w:divBdr>
        <w:top w:val="none" w:sz="0" w:space="0" w:color="auto"/>
        <w:left w:val="none" w:sz="0" w:space="0" w:color="auto"/>
        <w:bottom w:val="none" w:sz="0" w:space="0" w:color="auto"/>
        <w:right w:val="none" w:sz="0" w:space="0" w:color="auto"/>
      </w:divBdr>
      <w:divsChild>
        <w:div w:id="721365463">
          <w:marLeft w:val="0"/>
          <w:marRight w:val="0"/>
          <w:marTop w:val="0"/>
          <w:marBottom w:val="0"/>
          <w:divBdr>
            <w:top w:val="single" w:sz="6" w:space="5" w:color="A2A9B1"/>
            <w:left w:val="single" w:sz="6" w:space="5" w:color="A2A9B1"/>
            <w:bottom w:val="single" w:sz="6" w:space="5" w:color="A2A9B1"/>
            <w:right w:val="single" w:sz="6" w:space="5" w:color="A2A9B1"/>
          </w:divBdr>
        </w:div>
        <w:div w:id="1631669262">
          <w:marLeft w:val="336"/>
          <w:marRight w:val="0"/>
          <w:marTop w:val="120"/>
          <w:marBottom w:val="312"/>
          <w:divBdr>
            <w:top w:val="none" w:sz="0" w:space="0" w:color="auto"/>
            <w:left w:val="none" w:sz="0" w:space="0" w:color="auto"/>
            <w:bottom w:val="none" w:sz="0" w:space="0" w:color="auto"/>
            <w:right w:val="none" w:sz="0" w:space="0" w:color="auto"/>
          </w:divBdr>
          <w:divsChild>
            <w:div w:id="1081635056">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885561157">
          <w:marLeft w:val="336"/>
          <w:marRight w:val="0"/>
          <w:marTop w:val="120"/>
          <w:marBottom w:val="312"/>
          <w:divBdr>
            <w:top w:val="none" w:sz="0" w:space="0" w:color="auto"/>
            <w:left w:val="none" w:sz="0" w:space="0" w:color="auto"/>
            <w:bottom w:val="none" w:sz="0" w:space="0" w:color="auto"/>
            <w:right w:val="none" w:sz="0" w:space="0" w:color="auto"/>
          </w:divBdr>
          <w:divsChild>
            <w:div w:id="923297642">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2077240016">
      <w:bodyDiv w:val="1"/>
      <w:marLeft w:val="0"/>
      <w:marRight w:val="0"/>
      <w:marTop w:val="0"/>
      <w:marBottom w:val="0"/>
      <w:divBdr>
        <w:top w:val="none" w:sz="0" w:space="0" w:color="auto"/>
        <w:left w:val="none" w:sz="0" w:space="0" w:color="auto"/>
        <w:bottom w:val="none" w:sz="0" w:space="0" w:color="auto"/>
        <w:right w:val="none" w:sz="0" w:space="0" w:color="auto"/>
      </w:divBdr>
    </w:div>
    <w:div w:id="2077894695">
      <w:bodyDiv w:val="1"/>
      <w:marLeft w:val="0"/>
      <w:marRight w:val="0"/>
      <w:marTop w:val="0"/>
      <w:marBottom w:val="0"/>
      <w:divBdr>
        <w:top w:val="none" w:sz="0" w:space="0" w:color="auto"/>
        <w:left w:val="none" w:sz="0" w:space="0" w:color="auto"/>
        <w:bottom w:val="none" w:sz="0" w:space="0" w:color="auto"/>
        <w:right w:val="none" w:sz="0" w:space="0" w:color="auto"/>
      </w:divBdr>
      <w:divsChild>
        <w:div w:id="1075317185">
          <w:blockQuote w:val="1"/>
          <w:marLeft w:val="450"/>
          <w:marRight w:val="720"/>
          <w:marTop w:val="48"/>
          <w:marBottom w:val="96"/>
          <w:divBdr>
            <w:top w:val="none" w:sz="0" w:space="0" w:color="auto"/>
            <w:left w:val="none" w:sz="0" w:space="0" w:color="auto"/>
            <w:bottom w:val="none" w:sz="0" w:space="0" w:color="auto"/>
            <w:right w:val="none" w:sz="0" w:space="0" w:color="auto"/>
          </w:divBdr>
        </w:div>
        <w:div w:id="1574268761">
          <w:blockQuote w:val="1"/>
          <w:marLeft w:val="960"/>
          <w:marRight w:val="960"/>
          <w:marTop w:val="240"/>
          <w:marBottom w:val="240"/>
          <w:divBdr>
            <w:top w:val="none" w:sz="0" w:space="0" w:color="auto"/>
            <w:left w:val="none" w:sz="0" w:space="0" w:color="auto"/>
            <w:bottom w:val="none" w:sz="0" w:space="0" w:color="auto"/>
            <w:right w:val="none" w:sz="0" w:space="0" w:color="auto"/>
          </w:divBdr>
        </w:div>
      </w:divsChild>
    </w:div>
    <w:div w:id="2082943389">
      <w:bodyDiv w:val="1"/>
      <w:marLeft w:val="0"/>
      <w:marRight w:val="0"/>
      <w:marTop w:val="0"/>
      <w:marBottom w:val="0"/>
      <w:divBdr>
        <w:top w:val="none" w:sz="0" w:space="0" w:color="auto"/>
        <w:left w:val="none" w:sz="0" w:space="0" w:color="auto"/>
        <w:bottom w:val="none" w:sz="0" w:space="0" w:color="auto"/>
        <w:right w:val="none" w:sz="0" w:space="0" w:color="auto"/>
      </w:divBdr>
    </w:div>
    <w:div w:id="2087022428">
      <w:bodyDiv w:val="1"/>
      <w:marLeft w:val="0"/>
      <w:marRight w:val="0"/>
      <w:marTop w:val="0"/>
      <w:marBottom w:val="0"/>
      <w:divBdr>
        <w:top w:val="none" w:sz="0" w:space="0" w:color="auto"/>
        <w:left w:val="none" w:sz="0" w:space="0" w:color="auto"/>
        <w:bottom w:val="none" w:sz="0" w:space="0" w:color="auto"/>
        <w:right w:val="none" w:sz="0" w:space="0" w:color="auto"/>
      </w:divBdr>
      <w:divsChild>
        <w:div w:id="675810445">
          <w:marLeft w:val="0"/>
          <w:marRight w:val="0"/>
          <w:marTop w:val="0"/>
          <w:marBottom w:val="0"/>
          <w:divBdr>
            <w:top w:val="none" w:sz="0" w:space="0" w:color="auto"/>
            <w:left w:val="none" w:sz="0" w:space="0" w:color="auto"/>
            <w:bottom w:val="none" w:sz="0" w:space="0" w:color="auto"/>
            <w:right w:val="none" w:sz="0" w:space="0" w:color="auto"/>
          </w:divBdr>
          <w:divsChild>
            <w:div w:id="1583679086">
              <w:marLeft w:val="0"/>
              <w:marRight w:val="0"/>
              <w:marTop w:val="0"/>
              <w:marBottom w:val="0"/>
              <w:divBdr>
                <w:top w:val="none" w:sz="0" w:space="0" w:color="auto"/>
                <w:left w:val="none" w:sz="0" w:space="0" w:color="auto"/>
                <w:bottom w:val="none" w:sz="0" w:space="0" w:color="auto"/>
                <w:right w:val="none" w:sz="0" w:space="0" w:color="auto"/>
              </w:divBdr>
              <w:divsChild>
                <w:div w:id="714044937">
                  <w:marLeft w:val="0"/>
                  <w:marRight w:val="0"/>
                  <w:marTop w:val="0"/>
                  <w:marBottom w:val="0"/>
                  <w:divBdr>
                    <w:top w:val="none" w:sz="0" w:space="0" w:color="auto"/>
                    <w:left w:val="none" w:sz="0" w:space="0" w:color="auto"/>
                    <w:bottom w:val="none" w:sz="0" w:space="0" w:color="auto"/>
                    <w:right w:val="none" w:sz="0" w:space="0" w:color="auto"/>
                  </w:divBdr>
                  <w:divsChild>
                    <w:div w:id="197402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155059">
      <w:bodyDiv w:val="1"/>
      <w:marLeft w:val="0"/>
      <w:marRight w:val="0"/>
      <w:marTop w:val="0"/>
      <w:marBottom w:val="0"/>
      <w:divBdr>
        <w:top w:val="none" w:sz="0" w:space="0" w:color="auto"/>
        <w:left w:val="none" w:sz="0" w:space="0" w:color="auto"/>
        <w:bottom w:val="none" w:sz="0" w:space="0" w:color="auto"/>
        <w:right w:val="none" w:sz="0" w:space="0" w:color="auto"/>
      </w:divBdr>
    </w:div>
    <w:div w:id="2097096271">
      <w:bodyDiv w:val="1"/>
      <w:marLeft w:val="0"/>
      <w:marRight w:val="0"/>
      <w:marTop w:val="0"/>
      <w:marBottom w:val="0"/>
      <w:divBdr>
        <w:top w:val="none" w:sz="0" w:space="0" w:color="auto"/>
        <w:left w:val="none" w:sz="0" w:space="0" w:color="auto"/>
        <w:bottom w:val="none" w:sz="0" w:space="0" w:color="auto"/>
        <w:right w:val="none" w:sz="0" w:space="0" w:color="auto"/>
      </w:divBdr>
    </w:div>
    <w:div w:id="2098481413">
      <w:bodyDiv w:val="1"/>
      <w:marLeft w:val="0"/>
      <w:marRight w:val="0"/>
      <w:marTop w:val="0"/>
      <w:marBottom w:val="0"/>
      <w:divBdr>
        <w:top w:val="none" w:sz="0" w:space="0" w:color="auto"/>
        <w:left w:val="none" w:sz="0" w:space="0" w:color="auto"/>
        <w:bottom w:val="none" w:sz="0" w:space="0" w:color="auto"/>
        <w:right w:val="none" w:sz="0" w:space="0" w:color="auto"/>
      </w:divBdr>
    </w:div>
    <w:div w:id="2101946144">
      <w:bodyDiv w:val="1"/>
      <w:marLeft w:val="0"/>
      <w:marRight w:val="0"/>
      <w:marTop w:val="0"/>
      <w:marBottom w:val="0"/>
      <w:divBdr>
        <w:top w:val="none" w:sz="0" w:space="0" w:color="auto"/>
        <w:left w:val="none" w:sz="0" w:space="0" w:color="auto"/>
        <w:bottom w:val="none" w:sz="0" w:space="0" w:color="auto"/>
        <w:right w:val="none" w:sz="0" w:space="0" w:color="auto"/>
      </w:divBdr>
      <w:divsChild>
        <w:div w:id="246424618">
          <w:marLeft w:val="0"/>
          <w:marRight w:val="0"/>
          <w:marTop w:val="0"/>
          <w:marBottom w:val="225"/>
          <w:divBdr>
            <w:top w:val="none" w:sz="0" w:space="0" w:color="auto"/>
            <w:left w:val="none" w:sz="0" w:space="0" w:color="auto"/>
            <w:bottom w:val="none" w:sz="0" w:space="0" w:color="auto"/>
            <w:right w:val="none" w:sz="0" w:space="0" w:color="auto"/>
          </w:divBdr>
          <w:divsChild>
            <w:div w:id="234896712">
              <w:marLeft w:val="0"/>
              <w:marRight w:val="0"/>
              <w:marTop w:val="0"/>
              <w:marBottom w:val="0"/>
              <w:divBdr>
                <w:top w:val="none" w:sz="0" w:space="0" w:color="auto"/>
                <w:left w:val="none" w:sz="0" w:space="0" w:color="auto"/>
                <w:bottom w:val="none" w:sz="0" w:space="0" w:color="auto"/>
                <w:right w:val="none" w:sz="0" w:space="0" w:color="auto"/>
              </w:divBdr>
            </w:div>
          </w:divsChild>
        </w:div>
        <w:div w:id="1701277167">
          <w:marLeft w:val="0"/>
          <w:marRight w:val="0"/>
          <w:marTop w:val="0"/>
          <w:marBottom w:val="225"/>
          <w:divBdr>
            <w:top w:val="none" w:sz="0" w:space="0" w:color="auto"/>
            <w:left w:val="none" w:sz="0" w:space="0" w:color="auto"/>
            <w:bottom w:val="none" w:sz="0" w:space="0" w:color="auto"/>
            <w:right w:val="none" w:sz="0" w:space="0" w:color="auto"/>
          </w:divBdr>
        </w:div>
      </w:divsChild>
    </w:div>
    <w:div w:id="2120250391">
      <w:bodyDiv w:val="1"/>
      <w:marLeft w:val="0"/>
      <w:marRight w:val="0"/>
      <w:marTop w:val="0"/>
      <w:marBottom w:val="0"/>
      <w:divBdr>
        <w:top w:val="none" w:sz="0" w:space="0" w:color="auto"/>
        <w:left w:val="none" w:sz="0" w:space="0" w:color="auto"/>
        <w:bottom w:val="none" w:sz="0" w:space="0" w:color="auto"/>
        <w:right w:val="none" w:sz="0" w:space="0" w:color="auto"/>
      </w:divBdr>
    </w:div>
    <w:div w:id="2137022162">
      <w:bodyDiv w:val="1"/>
      <w:marLeft w:val="0"/>
      <w:marRight w:val="0"/>
      <w:marTop w:val="0"/>
      <w:marBottom w:val="0"/>
      <w:divBdr>
        <w:top w:val="none" w:sz="0" w:space="0" w:color="auto"/>
        <w:left w:val="none" w:sz="0" w:space="0" w:color="auto"/>
        <w:bottom w:val="none" w:sz="0" w:space="0" w:color="auto"/>
        <w:right w:val="none" w:sz="0" w:space="0" w:color="auto"/>
      </w:divBdr>
      <w:divsChild>
        <w:div w:id="24991720">
          <w:blockQuote w:val="1"/>
          <w:marLeft w:val="960"/>
          <w:marRight w:val="960"/>
          <w:marTop w:val="240"/>
          <w:marBottom w:val="240"/>
          <w:divBdr>
            <w:top w:val="none" w:sz="0" w:space="0" w:color="auto"/>
            <w:left w:val="none" w:sz="0" w:space="0" w:color="auto"/>
            <w:bottom w:val="none" w:sz="0" w:space="0" w:color="auto"/>
            <w:right w:val="none" w:sz="0" w:space="0" w:color="auto"/>
          </w:divBdr>
        </w:div>
        <w:div w:id="300352348">
          <w:blockQuote w:val="1"/>
          <w:marLeft w:val="960"/>
          <w:marRight w:val="960"/>
          <w:marTop w:val="240"/>
          <w:marBottom w:val="240"/>
          <w:divBdr>
            <w:top w:val="none" w:sz="0" w:space="0" w:color="auto"/>
            <w:left w:val="none" w:sz="0" w:space="0" w:color="auto"/>
            <w:bottom w:val="none" w:sz="0" w:space="0" w:color="auto"/>
            <w:right w:val="none" w:sz="0" w:space="0" w:color="auto"/>
          </w:divBdr>
        </w:div>
        <w:div w:id="510728765">
          <w:blockQuote w:val="1"/>
          <w:marLeft w:val="960"/>
          <w:marRight w:val="960"/>
          <w:marTop w:val="240"/>
          <w:marBottom w:val="240"/>
          <w:divBdr>
            <w:top w:val="none" w:sz="0" w:space="0" w:color="auto"/>
            <w:left w:val="none" w:sz="0" w:space="0" w:color="auto"/>
            <w:bottom w:val="none" w:sz="0" w:space="0" w:color="auto"/>
            <w:right w:val="none" w:sz="0" w:space="0" w:color="auto"/>
          </w:divBdr>
        </w:div>
        <w:div w:id="869608561">
          <w:blockQuote w:val="1"/>
          <w:marLeft w:val="960"/>
          <w:marRight w:val="960"/>
          <w:marTop w:val="240"/>
          <w:marBottom w:val="240"/>
          <w:divBdr>
            <w:top w:val="none" w:sz="0" w:space="0" w:color="auto"/>
            <w:left w:val="none" w:sz="0" w:space="0" w:color="auto"/>
            <w:bottom w:val="none" w:sz="0" w:space="0" w:color="auto"/>
            <w:right w:val="none" w:sz="0" w:space="0" w:color="auto"/>
          </w:divBdr>
        </w:div>
      </w:divsChild>
    </w:div>
    <w:div w:id="2139642589">
      <w:bodyDiv w:val="1"/>
      <w:marLeft w:val="0"/>
      <w:marRight w:val="0"/>
      <w:marTop w:val="0"/>
      <w:marBottom w:val="0"/>
      <w:divBdr>
        <w:top w:val="none" w:sz="0" w:space="0" w:color="auto"/>
        <w:left w:val="none" w:sz="0" w:space="0" w:color="auto"/>
        <w:bottom w:val="none" w:sz="0" w:space="0" w:color="auto"/>
        <w:right w:val="none" w:sz="0" w:space="0" w:color="auto"/>
      </w:divBdr>
      <w:divsChild>
        <w:div w:id="2007053873">
          <w:marLeft w:val="0"/>
          <w:marRight w:val="0"/>
          <w:marTop w:val="0"/>
          <w:marBottom w:val="0"/>
          <w:divBdr>
            <w:top w:val="none" w:sz="0" w:space="0" w:color="auto"/>
            <w:left w:val="none" w:sz="0" w:space="0" w:color="auto"/>
            <w:bottom w:val="none" w:sz="0" w:space="0" w:color="auto"/>
            <w:right w:val="none" w:sz="0" w:space="0" w:color="auto"/>
          </w:divBdr>
        </w:div>
        <w:div w:id="2093969706">
          <w:marLeft w:val="0"/>
          <w:marRight w:val="0"/>
          <w:marTop w:val="0"/>
          <w:marBottom w:val="0"/>
          <w:divBdr>
            <w:top w:val="none" w:sz="0" w:space="0" w:color="auto"/>
            <w:left w:val="none" w:sz="0" w:space="0" w:color="auto"/>
            <w:bottom w:val="none" w:sz="0" w:space="0" w:color="auto"/>
            <w:right w:val="none" w:sz="0" w:space="0" w:color="auto"/>
          </w:divBdr>
        </w:div>
      </w:divsChild>
    </w:div>
    <w:div w:id="2144343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footer" Target="footer2.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microsoft.com/office/2011/relationships/people" Target="peop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9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rnesto\Desktop\CGFIUBA\TemplateESCGFIUBA2016Oct1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B9AAC5-D4B1-4783-832C-E851DCC5C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TemplateESCGFIUBA2016Oct12.dotx</Template>
  <TotalTime>11424</TotalTime>
  <Pages>83</Pages>
  <Words>19287</Words>
  <Characters>106081</Characters>
  <Application>Microsoft Office Word</Application>
  <DocSecurity>0</DocSecurity>
  <Lines>884</Lines>
  <Paragraphs>250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20021118 Universidad de Navarra</vt:lpstr>
      <vt:lpstr>20021118 Universidad de Navarra</vt:lpstr>
    </vt:vector>
  </TitlesOfParts>
  <Company>UTN</Company>
  <LinksUpToDate>false</LinksUpToDate>
  <CharactersWithSpaces>125118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20021118 Universidad de Navarra</dc:title>
  <dc:subject/>
  <dc:creator>Ernesto del Puerto</dc:creator>
  <cp:keywords/>
  <dc:description/>
  <cp:lastModifiedBy>Usuario</cp:lastModifiedBy>
  <cp:revision>243</cp:revision>
  <cp:lastPrinted>2019-04-10T14:41:00Z</cp:lastPrinted>
  <dcterms:created xsi:type="dcterms:W3CDTF">2022-02-13T15:21:00Z</dcterms:created>
  <dcterms:modified xsi:type="dcterms:W3CDTF">2022-08-08T22:27:00Z</dcterms:modified>
</cp:coreProperties>
</file>